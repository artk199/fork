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Overlap w:val="never"/>
        <w:tblW w:w="9810" w:type="dxa"/>
        <w:tblLayout w:type="fixed"/>
        <w:tblLook w:val="01E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1631E4">
            <w:r>
              <w:rPr>
                <w:noProof/>
              </w:rPr>
              <w:pict>
                <v:rect id="AutoShape 13" o:spid="_x0000_s1026" style="position:absolute;margin-left:0;margin-top:0;width:50pt;height:50pt;z-index:25165414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ns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cvaey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1631E4">
            <w:pPr>
              <w:jc w:val="right"/>
            </w:pPr>
            <w:r>
              <w:rPr>
                <w:noProof/>
              </w:rPr>
              <w:pict>
                <v:rect id="AutoShape 12" o:spid="_x0000_s1036" style="position:absolute;left:0;text-align:left;margin-left:0;margin-top:0;width:50pt;height:50pt;z-index:25165516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b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YJ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XnZvu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0" w:name="__bookmark_3"/>
      <w:bookmarkEnd w:id="0"/>
    </w:p>
    <w:tbl>
      <w:tblPr>
        <w:tblOverlap w:val="never"/>
        <w:tblW w:w="10006" w:type="dxa"/>
        <w:tblLayout w:type="fixed"/>
        <w:tblLook w:val="01E0"/>
      </w:tblPr>
      <w:tblGrid>
        <w:gridCol w:w="5308"/>
        <w:gridCol w:w="4698"/>
      </w:tblGrid>
      <w:tr w:rsidR="009D2F6E" w:rsidTr="006B5D2F">
        <w:trPr>
          <w:trHeight w:val="1698"/>
        </w:trPr>
        <w:tc>
          <w:tcPr>
            <w:tcW w:w="5308" w:type="dxa"/>
          </w:tcPr>
          <w:tbl>
            <w:tblPr>
              <w:tblOverlap w:val="never"/>
              <w:tblW w:w="5201" w:type="dxa"/>
              <w:tblInd w:w="2" w:type="dxa"/>
              <w:tblLayout w:type="fixed"/>
              <w:tblLook w:val="01E0"/>
            </w:tblPr>
            <w:tblGrid>
              <w:gridCol w:w="5201"/>
            </w:tblGrid>
            <w:tr w:rsidR="009D2F6E" w:rsidTr="006B5D2F">
              <w:trPr>
                <w:trHeight w:val="230"/>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bookmarkStart w:id="1" w:name="__bookmark_4"/>
                        <w:bookmarkEnd w:id="1"/>
                        <w:commentRangeStart w:id="2"/>
                        <w:r>
                          <w:rPr>
                            <w:rFonts w:eastAsia="Arial" w:cs="Arial"/>
                            <w:color w:val="000000"/>
                          </w:rPr>
                          <w:t>Imię i nazwisko studenta:</w:t>
                        </w:r>
                        <w:commentRangeEnd w:id="2"/>
                        <w:r w:rsidR="009D02FE">
                          <w:rPr>
                            <w:rStyle w:val="Odwoaniedokomentarza"/>
                          </w:rPr>
                          <w:commentReference w:id="2"/>
                        </w:r>
                        <w:r>
                          <w:rPr>
                            <w:rFonts w:eastAsia="Arial" w:cs="Arial"/>
                            <w:color w:val="000000"/>
                          </w:rPr>
                          <w:t xml:space="preserve"> </w:t>
                        </w:r>
                        <w:del w:id="3" w:author="DeeM" w:date="2015-12-07T16:34:00Z">
                          <w:r w:rsidRPr="007A10BA" w:rsidDel="00721CD9">
                            <w:rPr>
                              <w:rFonts w:eastAsia="Arial" w:cs="Arial"/>
                              <w:caps/>
                              <w:color w:val="000000"/>
                              <w:rPrChange w:id="4" w:author="DeeM" w:date="2015-12-07T17:08:00Z">
                                <w:rPr>
                                  <w:rFonts w:eastAsia="Arial" w:cs="Arial"/>
                                  <w:color w:val="000000"/>
                                </w:rPr>
                              </w:rPrChange>
                            </w:rPr>
                            <w:delText>Dorian Krefft</w:delText>
                          </w:r>
                        </w:del>
                        <w:ins w:id="5" w:author="DeeM" w:date="2015-12-07T16:34:00Z">
                          <w:r w:rsidR="00721CD9" w:rsidRPr="007A10BA">
                            <w:rPr>
                              <w:rFonts w:eastAsia="Arial" w:cs="Arial"/>
                              <w:caps/>
                              <w:color w:val="000000"/>
                              <w:rPrChange w:id="6" w:author="DeeM" w:date="2015-12-07T17:08:00Z">
                                <w:rPr>
                                  <w:rFonts w:eastAsia="Arial" w:cs="Arial"/>
                                  <w:color w:val="000000"/>
                                </w:rPr>
                              </w:rPrChange>
                            </w:rPr>
                            <w:t>Artur Kąkol</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r>
                          <w:rPr>
                            <w:rFonts w:eastAsia="Arial" w:cs="Arial"/>
                            <w:color w:val="000000"/>
                          </w:rPr>
                          <w:t xml:space="preserve">Nr albumu: </w:t>
                        </w:r>
                        <w:del w:id="7" w:author="DeeM" w:date="2015-12-07T16:34:00Z">
                          <w:r w:rsidDel="00721CD9">
                            <w:rPr>
                              <w:rFonts w:eastAsia="Arial" w:cs="Arial"/>
                              <w:color w:val="000000"/>
                            </w:rPr>
                            <w:delText>143263</w:delText>
                          </w:r>
                        </w:del>
                        <w:ins w:id="8" w:author="DeeM" w:date="2015-12-07T16:34:00Z">
                          <w:r w:rsidR="00721CD9">
                            <w:rPr>
                              <w:rFonts w:eastAsia="Arial" w:cs="Arial"/>
                              <w:color w:val="000000"/>
                            </w:rPr>
                            <w:t>143251</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414"/>
                    </w:trPr>
                    <w:tc>
                      <w:tcPr>
                        <w:tcW w:w="4452" w:type="dxa"/>
                        <w:tcMar>
                          <w:top w:w="0" w:type="dxa"/>
                          <w:left w:w="0" w:type="dxa"/>
                          <w:bottom w:w="280" w:type="dxa"/>
                          <w:right w:w="0" w:type="dxa"/>
                        </w:tcMar>
                      </w:tcPr>
                      <w:p w:rsidR="009D2F6E" w:rsidRDefault="00DB4197" w:rsidP="00721CD9">
                        <w:r>
                          <w:rPr>
                            <w:rFonts w:eastAsia="Arial" w:cs="Arial"/>
                            <w:color w:val="000000"/>
                          </w:rPr>
                          <w:t xml:space="preserve">Specjalność/profil: </w:t>
                        </w:r>
                        <w:del w:id="9" w:author="DeeM" w:date="2015-12-07T16:34:00Z">
                          <w:r w:rsidR="00974D1F" w:rsidDel="00721CD9">
                            <w:rPr>
                              <w:rFonts w:eastAsia="Arial" w:cs="Arial"/>
                              <w:color w:val="000000"/>
                            </w:rPr>
                            <w:delText>Katedra Architektury Systemów Komputerowych</w:delText>
                          </w:r>
                        </w:del>
                        <w:ins w:id="10"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11" w:name="__bookmark_5"/>
            <w:bookmarkEnd w:id="11"/>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sidP="00E62928">
                        <w:r>
                          <w:rPr>
                            <w:rFonts w:eastAsia="Arial" w:cs="Arial"/>
                            <w:color w:val="000000"/>
                          </w:rPr>
                          <w:t xml:space="preserve">Imię i nazwisko studenta: </w:t>
                        </w:r>
                        <w:r w:rsidR="00E62928" w:rsidRPr="007A10BA">
                          <w:rPr>
                            <w:rFonts w:eastAsia="Arial" w:cs="Arial"/>
                            <w:caps/>
                            <w:color w:val="000000"/>
                            <w:rPrChange w:id="12" w:author="DeeM" w:date="2015-12-07T17:08:00Z">
                              <w:rPr>
                                <w:rFonts w:eastAsia="Arial" w:cs="Arial"/>
                                <w:color w:val="000000"/>
                              </w:rPr>
                            </w:rPrChange>
                          </w:rPr>
                          <w:t>Marcin Kozij</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143261</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721CD9">
                        <w:r>
                          <w:rPr>
                            <w:rFonts w:eastAsia="Arial" w:cs="Arial"/>
                            <w:color w:val="000000"/>
                          </w:rPr>
                          <w:t xml:space="preserve">Specjalność/profil: </w:t>
                        </w:r>
                        <w:del w:id="13" w:author="DeeM" w:date="2015-12-07T16:34:00Z">
                          <w:r w:rsidR="009C3260" w:rsidDel="00721CD9">
                            <w:rPr>
                              <w:rFonts w:eastAsia="Arial" w:cs="Arial"/>
                              <w:color w:val="000000"/>
                            </w:rPr>
                            <w:delText>Katedra Algorytmów i Modelowania Systemów</w:delText>
                          </w:r>
                        </w:del>
                        <w:ins w:id="14"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128"/>
          <w:hidden/>
        </w:trPr>
        <w:tc>
          <w:tcPr>
            <w:tcW w:w="5308" w:type="dxa"/>
          </w:tcPr>
          <w:p w:rsidR="009D2F6E" w:rsidRDefault="009D2F6E">
            <w:pPr>
              <w:rPr>
                <w:vanish/>
              </w:rPr>
            </w:pPr>
            <w:bookmarkStart w:id="15" w:name="__bookmark_6"/>
            <w:bookmarkEnd w:id="15"/>
          </w:p>
          <w:tbl>
            <w:tblPr>
              <w:tblOverlap w:val="never"/>
              <w:tblW w:w="5200" w:type="dxa"/>
              <w:tblInd w:w="2" w:type="dxa"/>
              <w:tblLayout w:type="fixed"/>
              <w:tblLook w:val="01E0"/>
            </w:tblPr>
            <w:tblGrid>
              <w:gridCol w:w="5200"/>
            </w:tblGrid>
            <w:tr w:rsidR="009D2F6E" w:rsidTr="006B5D2F">
              <w:trPr>
                <w:trHeight w:val="230"/>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Imię i nazwisko studenta: </w:t>
                        </w:r>
                        <w:del w:id="16" w:author="DeeM" w:date="2015-12-07T16:34:00Z">
                          <w:r w:rsidR="00E62928" w:rsidDel="00721CD9">
                            <w:rPr>
                              <w:rFonts w:eastAsia="Arial" w:cs="Arial"/>
                              <w:color w:val="000000"/>
                            </w:rPr>
                            <w:delText>Artur Kąkol</w:delText>
                          </w:r>
                        </w:del>
                        <w:ins w:id="17" w:author="DeeM" w:date="2015-12-07T16:34:00Z">
                          <w:r w:rsidR="00721CD9">
                            <w:rPr>
                              <w:rFonts w:eastAsia="Arial" w:cs="Arial"/>
                              <w:color w:val="000000"/>
                            </w:rPr>
                            <w:t>Dorian Krefft</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Nr albumu: </w:t>
                        </w:r>
                        <w:del w:id="18" w:author="DeeM" w:date="2015-12-07T16:34:00Z">
                          <w:r w:rsidDel="00721CD9">
                            <w:rPr>
                              <w:rFonts w:eastAsia="Arial" w:cs="Arial"/>
                              <w:color w:val="000000"/>
                            </w:rPr>
                            <w:delText>143251</w:delText>
                          </w:r>
                        </w:del>
                        <w:ins w:id="19" w:author="DeeM" w:date="2015-12-07T16:34:00Z">
                          <w:r w:rsidR="00721CD9">
                            <w:rPr>
                              <w:rFonts w:eastAsia="Arial" w:cs="Arial"/>
                              <w:color w:val="000000"/>
                            </w:rPr>
                            <w:t>143263</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Specjalność/profil: </w:t>
                        </w:r>
                        <w:del w:id="20" w:author="DeeM" w:date="2015-12-07T16:34:00Z">
                          <w:r w:rsidR="009C3260" w:rsidDel="00721CD9">
                            <w:rPr>
                              <w:rFonts w:eastAsia="Arial" w:cs="Arial"/>
                              <w:color w:val="000000"/>
                            </w:rPr>
                            <w:delText>Katedra Architektury Systemów Komputerowych</w:delText>
                          </w:r>
                        </w:del>
                        <w:ins w:id="21"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22" w:name="__bookmark_7"/>
            <w:bookmarkEnd w:id="22"/>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sidP="00992A4B">
                        <w:pPr>
                          <w:pPrChange w:id="23" w:author="DeeM" w:date="2015-12-07T17:23:00Z">
                            <w:pPr/>
                          </w:pPrChange>
                        </w:pPr>
                        <w:r>
                          <w:rPr>
                            <w:rFonts w:eastAsia="Arial" w:cs="Arial"/>
                            <w:color w:val="000000"/>
                          </w:rPr>
                          <w:t xml:space="preserve">Imię i nazwisko studenta: </w:t>
                        </w:r>
                        <w:r w:rsidR="00E62928" w:rsidRPr="007A10BA">
                          <w:rPr>
                            <w:rFonts w:eastAsia="Arial" w:cs="Arial"/>
                            <w:caps/>
                            <w:color w:val="000000"/>
                            <w:rPrChange w:id="24" w:author="DeeM" w:date="2015-12-07T17:08:00Z">
                              <w:rPr>
                                <w:rFonts w:eastAsia="Arial" w:cs="Arial"/>
                                <w:color w:val="000000"/>
                              </w:rPr>
                            </w:rPrChange>
                          </w:rPr>
                          <w:t xml:space="preserve">Patryk </w:t>
                        </w:r>
                        <w:del w:id="25" w:author="DeeM" w:date="2015-12-07T17:23:00Z">
                          <w:r w:rsidR="00E62928" w:rsidRPr="007A10BA" w:rsidDel="00992A4B">
                            <w:rPr>
                              <w:rFonts w:eastAsia="Arial" w:cs="Arial"/>
                              <w:caps/>
                              <w:color w:val="000000"/>
                              <w:rPrChange w:id="26" w:author="DeeM" w:date="2015-12-07T17:08:00Z">
                                <w:rPr>
                                  <w:rFonts w:eastAsia="Arial" w:cs="Arial"/>
                                  <w:color w:val="000000"/>
                                </w:rPr>
                              </w:rPrChange>
                            </w:rPr>
                            <w:delText>Kuśmierek</w:delText>
                          </w:r>
                        </w:del>
                        <w:ins w:id="27" w:author="DeeM" w:date="2015-12-07T17:23:00Z">
                          <w:r w:rsidR="00992A4B" w:rsidRPr="007A10BA">
                            <w:rPr>
                              <w:rFonts w:eastAsia="Arial" w:cs="Arial"/>
                              <w:caps/>
                              <w:color w:val="000000"/>
                              <w:rPrChange w:id="28" w:author="DeeM" w:date="2015-12-07T17:08:00Z">
                                <w:rPr>
                                  <w:rFonts w:eastAsia="Arial" w:cs="Arial"/>
                                  <w:color w:val="000000"/>
                                </w:rPr>
                              </w:rPrChange>
                            </w:rPr>
                            <w:t>Ku</w:t>
                          </w:r>
                          <w:r w:rsidR="00992A4B">
                            <w:rPr>
                              <w:rFonts w:eastAsia="Arial" w:cs="Arial"/>
                              <w:caps/>
                              <w:color w:val="000000"/>
                            </w:rPr>
                            <w:t>ś</w:t>
                          </w:r>
                          <w:r w:rsidR="00992A4B" w:rsidRPr="007A10BA">
                            <w:rPr>
                              <w:rFonts w:eastAsia="Arial" w:cs="Arial"/>
                              <w:caps/>
                              <w:color w:val="000000"/>
                              <w:rPrChange w:id="29" w:author="DeeM" w:date="2015-12-07T17:08:00Z">
                                <w:rPr>
                                  <w:rFonts w:eastAsia="Arial" w:cs="Arial"/>
                                  <w:color w:val="000000"/>
                                </w:rPr>
                              </w:rPrChange>
                            </w:rPr>
                            <w:t>mierek</w:t>
                          </w:r>
                        </w:ins>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143275</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9C3260">
                        <w:r>
                          <w:rPr>
                            <w:rFonts w:eastAsia="Arial" w:cs="Arial"/>
                            <w:color w:val="000000"/>
                          </w:rPr>
                          <w:t xml:space="preserve">Specjalność/profil: </w:t>
                        </w:r>
                        <w:ins w:id="30"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230"/>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241"/>
              </w:trPr>
              <w:tc>
                <w:tcPr>
                  <w:tcW w:w="10005" w:type="dxa"/>
                  <w:tcMar>
                    <w:top w:w="1140" w:type="dxa"/>
                    <w:left w:w="740" w:type="dxa"/>
                    <w:bottom w:w="0" w:type="dxa"/>
                    <w:right w:w="0" w:type="dxa"/>
                  </w:tcMar>
                </w:tcPr>
                <w:p w:rsidR="009D2F6E" w:rsidRDefault="00DB4197">
                  <w:del w:id="31" w:author="DeeM" w:date="2015-12-07T17:06:00Z">
                    <w:r w:rsidDel="007A10BA">
                      <w:rPr>
                        <w:rFonts w:eastAsia="Arial" w:cs="Arial"/>
                        <w:b/>
                        <w:bCs/>
                        <w:color w:val="000000"/>
                        <w:sz w:val="24"/>
                        <w:szCs w:val="24"/>
                      </w:rPr>
                      <w:delText>PRACA DYPLOMOWA MAGISTERSKA</w:delText>
                    </w:r>
                  </w:del>
                  <w:ins w:id="32" w:author="DeeM" w:date="2015-12-07T17:06:00Z">
                    <w:r w:rsidR="007A10BA">
                      <w:rPr>
                        <w:rFonts w:eastAsia="Arial" w:cs="Arial"/>
                        <w:b/>
                        <w:bCs/>
                        <w:color w:val="000000"/>
                        <w:sz w:val="24"/>
                        <w:szCs w:val="24"/>
                      </w:rPr>
                      <w:t>PROJEKT DYPLOMOWY INŻYNIERSKI</w:t>
                    </w:r>
                  </w:ins>
                </w:p>
              </w:tc>
            </w:tr>
          </w:tbl>
          <w:p w:rsidR="009D2F6E" w:rsidRDefault="009D2F6E"/>
        </w:tc>
      </w:tr>
      <w:tr w:rsidR="009D2F6E" w:rsidRPr="00904F52" w:rsidTr="006B5D2F">
        <w:trPr>
          <w:trHeight w:hRule="exact" w:val="3583"/>
        </w:trPr>
        <w:tc>
          <w:tcPr>
            <w:tcW w:w="10005" w:type="dxa"/>
            <w:gridSpan w:val="2"/>
            <w:vMerge w:val="restart"/>
            <w:tcMar>
              <w:top w:w="20" w:type="dxa"/>
              <w:left w:w="20" w:type="dxa"/>
              <w:bottom w:w="0" w:type="dxa"/>
              <w:right w:w="0" w:type="dxa"/>
            </w:tcMar>
          </w:tcPr>
          <w:tbl>
            <w:tblPr>
              <w:tblOverlap w:val="never"/>
              <w:tblW w:w="9985" w:type="dxa"/>
              <w:tblLayout w:type="fixed"/>
              <w:tblCellMar>
                <w:left w:w="0" w:type="dxa"/>
                <w:right w:w="0" w:type="dxa"/>
              </w:tblCellMar>
              <w:tblLook w:val="01E0"/>
            </w:tblPr>
            <w:tblGrid>
              <w:gridCol w:w="9985"/>
            </w:tblGrid>
            <w:tr w:rsidR="009D2F6E" w:rsidTr="006B5D2F">
              <w:trPr>
                <w:trHeight w:val="214"/>
              </w:trPr>
              <w:tc>
                <w:tcPr>
                  <w:tcW w:w="9985" w:type="dxa"/>
                  <w:tcMar>
                    <w:top w:w="1140" w:type="dxa"/>
                    <w:left w:w="740" w:type="dxa"/>
                    <w:bottom w:w="280" w:type="dxa"/>
                    <w:right w:w="0" w:type="dxa"/>
                  </w:tcMar>
                </w:tcPr>
                <w:p w:rsidR="00992A4B" w:rsidRDefault="00DB4197" w:rsidP="007A10BA">
                  <w:pPr>
                    <w:rPr>
                      <w:ins w:id="33" w:author="DeeM" w:date="2015-12-07T17:23:00Z"/>
                      <w:rFonts w:eastAsia="Arial" w:cs="Arial"/>
                      <w:color w:val="000000"/>
                    </w:rPr>
                    <w:pPrChange w:id="34" w:author="DeeM" w:date="2015-12-07T17:07:00Z">
                      <w:pPr/>
                    </w:pPrChange>
                  </w:pPr>
                  <w:r>
                    <w:rPr>
                      <w:rFonts w:eastAsia="Arial" w:cs="Arial"/>
                      <w:color w:val="000000"/>
                    </w:rPr>
                    <w:t xml:space="preserve">Tytuł </w:t>
                  </w:r>
                  <w:del w:id="35" w:author="DeeM" w:date="2015-12-07T17:07:00Z">
                    <w:r w:rsidDel="007A10BA">
                      <w:rPr>
                        <w:rFonts w:eastAsia="Arial" w:cs="Arial"/>
                        <w:color w:val="000000"/>
                      </w:rPr>
                      <w:delText xml:space="preserve">pracy </w:delText>
                    </w:r>
                  </w:del>
                  <w:ins w:id="36" w:author="DeeM" w:date="2015-12-07T17:07:00Z">
                    <w:r w:rsidR="007A10BA">
                      <w:rPr>
                        <w:rFonts w:eastAsia="Arial" w:cs="Arial"/>
                        <w:color w:val="000000"/>
                      </w:rPr>
                      <w:t>projektu</w:t>
                    </w:r>
                    <w:r w:rsidR="007A10BA">
                      <w:rPr>
                        <w:rFonts w:eastAsia="Arial" w:cs="Arial"/>
                        <w:color w:val="000000"/>
                      </w:rPr>
                      <w:t xml:space="preserve"> </w:t>
                    </w:r>
                  </w:ins>
                  <w:r>
                    <w:rPr>
                      <w:rFonts w:eastAsia="Arial" w:cs="Arial"/>
                      <w:color w:val="000000"/>
                    </w:rPr>
                    <w:t>w języku polskim: Interaktywny internetowy serwis turystyczny z elementami</w:t>
                  </w:r>
                </w:p>
                <w:p w:rsidR="009D2F6E" w:rsidRDefault="00DB4197" w:rsidP="007A10BA">
                  <w:pPr>
                    <w:pPrChange w:id="37" w:author="DeeM" w:date="2015-12-07T17:07:00Z">
                      <w:pPr/>
                    </w:pPrChange>
                  </w:pPr>
                  <w:r>
                    <w:rPr>
                      <w:rFonts w:eastAsia="Arial" w:cs="Arial"/>
                      <w:color w:val="000000"/>
                    </w:rPr>
                    <w:t xml:space="preserve"> geolokalizacji</w:t>
                  </w:r>
                </w:p>
              </w:tc>
            </w:tr>
            <w:tr w:rsidR="009D2F6E" w:rsidRPr="00904F52" w:rsidTr="006B5D2F">
              <w:trPr>
                <w:trHeight w:val="201"/>
              </w:trPr>
              <w:tc>
                <w:tcPr>
                  <w:tcW w:w="9985" w:type="dxa"/>
                  <w:tcMar>
                    <w:top w:w="0" w:type="dxa"/>
                    <w:left w:w="740" w:type="dxa"/>
                    <w:bottom w:w="0" w:type="dxa"/>
                    <w:right w:w="0" w:type="dxa"/>
                  </w:tcMar>
                </w:tcPr>
                <w:p w:rsidR="009D2F6E" w:rsidRPr="00A616E5" w:rsidRDefault="00DB4197" w:rsidP="007A10BA">
                  <w:pPr>
                    <w:rPr>
                      <w:lang w:val="en-US"/>
                    </w:rPr>
                    <w:pPrChange w:id="38" w:author="DeeM" w:date="2015-12-07T17:06:00Z">
                      <w:pPr/>
                    </w:pPrChange>
                  </w:pPr>
                  <w:r w:rsidRPr="00A616E5">
                    <w:rPr>
                      <w:rFonts w:eastAsia="Arial" w:cs="Arial"/>
                      <w:color w:val="000000"/>
                      <w:lang w:val="en-US"/>
                    </w:rPr>
                    <w:t xml:space="preserve">Tytuł </w:t>
                  </w:r>
                  <w:del w:id="39" w:author="DeeM" w:date="2015-12-07T17:06:00Z">
                    <w:r w:rsidRPr="00A616E5" w:rsidDel="007A10BA">
                      <w:rPr>
                        <w:rFonts w:eastAsia="Arial" w:cs="Arial"/>
                        <w:color w:val="000000"/>
                        <w:lang w:val="en-US"/>
                      </w:rPr>
                      <w:delText xml:space="preserve">pracy </w:delText>
                    </w:r>
                  </w:del>
                  <w:ins w:id="40" w:author="DeeM" w:date="2015-12-07T17:06:00Z">
                    <w:r w:rsidR="007A10BA">
                      <w:rPr>
                        <w:rFonts w:eastAsia="Arial" w:cs="Arial"/>
                        <w:color w:val="000000"/>
                        <w:lang w:val="en-US"/>
                      </w:rPr>
                      <w:t>projektu</w:t>
                    </w:r>
                    <w:r w:rsidR="007A10BA" w:rsidRPr="00A616E5">
                      <w:rPr>
                        <w:rFonts w:eastAsia="Arial" w:cs="Arial"/>
                        <w:color w:val="000000"/>
                        <w:lang w:val="en-US"/>
                      </w:rPr>
                      <w:t xml:space="preserve"> </w:t>
                    </w:r>
                  </w:ins>
                  <w:r w:rsidRPr="00A616E5">
                    <w:rPr>
                      <w:rFonts w:eastAsia="Arial" w:cs="Arial"/>
                      <w:color w:val="000000"/>
                      <w:lang w:val="en-US"/>
                    </w:rPr>
                    <w:t>w języku angielskim: Interactive tourist website with geolocation features</w:t>
                  </w:r>
                </w:p>
              </w:tc>
            </w:tr>
            <w:tr w:rsidR="009D2F6E" w:rsidRPr="00904F52" w:rsidTr="006B5D2F">
              <w:trPr>
                <w:trHeight w:val="123"/>
              </w:trPr>
              <w:tc>
                <w:tcPr>
                  <w:tcW w:w="9985"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rsidTr="006B5D2F">
        <w:trPr>
          <w:trHeight w:val="230"/>
          <w:hidden/>
        </w:trPr>
        <w:tc>
          <w:tcPr>
            <w:tcW w:w="10005" w:type="dxa"/>
            <w:gridSpan w:val="2"/>
            <w:vMerge w:val="restart"/>
          </w:tcPr>
          <w:p w:rsidR="009D2F6E" w:rsidRPr="00A616E5" w:rsidRDefault="009D2F6E">
            <w:pPr>
              <w:rPr>
                <w:vanish/>
                <w:lang w:val="en-US"/>
              </w:rPr>
            </w:pPr>
          </w:p>
          <w:tbl>
            <w:tblPr>
              <w:tblOverlap w:val="never"/>
              <w:tblW w:w="9624" w:type="dxa"/>
              <w:tblInd w:w="2" w:type="dxa"/>
              <w:tblLayout w:type="fixed"/>
              <w:tblLook w:val="01E0"/>
            </w:tblPr>
            <w:tblGrid>
              <w:gridCol w:w="732"/>
              <w:gridCol w:w="4530"/>
              <w:gridCol w:w="4362"/>
            </w:tblGrid>
            <w:tr w:rsidR="009D2F6E" w:rsidTr="006B5D2F">
              <w:trPr>
                <w:trHeight w:hRule="exact" w:val="321"/>
              </w:trPr>
              <w:tc>
                <w:tcPr>
                  <w:tcW w:w="732"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tblPr>
                  <w:tblGrid>
                    <w:gridCol w:w="8851"/>
                  </w:tblGrid>
                  <w:tr w:rsidR="009D2F6E" w:rsidTr="006B5D2F">
                    <w:trPr>
                      <w:trHeight w:val="201"/>
                    </w:trPr>
                    <w:tc>
                      <w:tcPr>
                        <w:tcW w:w="8851" w:type="dxa"/>
                        <w:tcMar>
                          <w:top w:w="60" w:type="dxa"/>
                          <w:left w:w="60" w:type="dxa"/>
                          <w:bottom w:w="0" w:type="dxa"/>
                          <w:right w:w="0" w:type="dxa"/>
                        </w:tcMar>
                      </w:tcPr>
                      <w:p w:rsidR="009D2F6E" w:rsidRDefault="00DB4197" w:rsidP="007A10BA">
                        <w:pPr>
                          <w:pPrChange w:id="41" w:author="DeeM" w:date="2015-12-07T17:06:00Z">
                            <w:pPr/>
                          </w:pPrChange>
                        </w:pPr>
                        <w:r>
                          <w:rPr>
                            <w:rFonts w:eastAsia="Arial" w:cs="Arial"/>
                            <w:color w:val="000000"/>
                          </w:rPr>
                          <w:t xml:space="preserve">Potwierdzenie przyjęcia </w:t>
                        </w:r>
                        <w:del w:id="42" w:author="DeeM" w:date="2015-12-07T17:06:00Z">
                          <w:r w:rsidDel="007A10BA">
                            <w:rPr>
                              <w:rFonts w:eastAsia="Arial" w:cs="Arial"/>
                              <w:color w:val="000000"/>
                            </w:rPr>
                            <w:delText>pracy</w:delText>
                          </w:r>
                        </w:del>
                        <w:ins w:id="43" w:author="DeeM" w:date="2015-12-07T17:06:00Z">
                          <w:r w:rsidR="007A10BA">
                            <w:rPr>
                              <w:rFonts w:eastAsia="Arial" w:cs="Arial"/>
                              <w:color w:val="000000"/>
                            </w:rPr>
                            <w:t>projektu</w:t>
                          </w:r>
                        </w:ins>
                      </w:p>
                    </w:tc>
                  </w:tr>
                </w:tbl>
                <w:p w:rsidR="009D2F6E" w:rsidRDefault="009D2F6E"/>
              </w:tc>
            </w:tr>
            <w:tr w:rsidR="009D2F6E" w:rsidTr="006B5D2F">
              <w:trPr>
                <w:trHeight w:hRule="exact" w:val="1083"/>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tblPr>
                  <w:tblGrid>
                    <w:gridCol w:w="4489"/>
                  </w:tblGrid>
                  <w:tr w:rsidR="009D2F6E" w:rsidTr="006B5D2F">
                    <w:trPr>
                      <w:trHeight w:val="201"/>
                    </w:trPr>
                    <w:tc>
                      <w:tcPr>
                        <w:tcW w:w="4489"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Opiekun pracy</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tblPr>
                  <w:tblGrid>
                    <w:gridCol w:w="4321"/>
                  </w:tblGrid>
                  <w:tr w:rsidR="009D2F6E" w:rsidTr="006B5D2F">
                    <w:trPr>
                      <w:trHeight w:val="201"/>
                    </w:trPr>
                    <w:tc>
                      <w:tcPr>
                        <w:tcW w:w="4321"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Kierownik Katedry/Zakładu</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DB4197" w:rsidP="006B5D2F">
                  <w:r>
                    <w:rPr>
                      <w:rFonts w:eastAsia="Arial" w:cs="Arial"/>
                      <w:i/>
                      <w:iCs/>
                      <w:color w:val="000000"/>
                      <w:sz w:val="16"/>
                      <w:szCs w:val="16"/>
                    </w:rPr>
                    <w:t xml:space="preserve"> </w:t>
                  </w:r>
                </w:p>
              </w:tc>
            </w:tr>
            <w:tr w:rsidR="009D2F6E" w:rsidTr="006B5D2F">
              <w:trPr>
                <w:trHeight w:hRule="exact" w:val="474"/>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rsidR="00904F52" w:rsidRDefault="009D02FE">
                  <w:pPr>
                    <w:pPrChange w:id="44" w:author="Olek" w:date="2015-12-07T09:26:00Z">
                      <w:pPr>
                        <w:jc w:val="center"/>
                      </w:pPr>
                    </w:pPrChange>
                  </w:pPr>
                  <w:ins w:id="45" w:author="Olek" w:date="2015-12-07T09:27:00Z">
                    <w:r>
                      <w:t>prof. dr hab. inż. Krzysztof Goczyła</w:t>
                    </w:r>
                  </w:ins>
                </w:p>
              </w:tc>
            </w:tr>
          </w:tbl>
          <w:p w:rsidR="009D2F6E" w:rsidRDefault="009D2F6E"/>
        </w:tc>
      </w:tr>
      <w:tr w:rsidR="009D2F6E" w:rsidTr="006B5D2F">
        <w:trPr>
          <w:trHeight w:hRule="exact" w:val="775"/>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187"/>
              </w:trPr>
              <w:tc>
                <w:tcPr>
                  <w:tcW w:w="10005" w:type="dxa"/>
                  <w:tcMar>
                    <w:top w:w="460" w:type="dxa"/>
                    <w:left w:w="740" w:type="dxa"/>
                    <w:bottom w:w="0" w:type="dxa"/>
                    <w:right w:w="0" w:type="dxa"/>
                  </w:tcMar>
                </w:tcPr>
                <w:p w:rsidR="009D2F6E" w:rsidRDefault="00DB4197" w:rsidP="007A10BA">
                  <w:pPr>
                    <w:pPrChange w:id="46" w:author="DeeM" w:date="2015-12-07T17:07:00Z">
                      <w:pPr/>
                    </w:pPrChange>
                  </w:pPr>
                  <w:r>
                    <w:rPr>
                      <w:rFonts w:eastAsia="Arial" w:cs="Arial"/>
                      <w:color w:val="000000"/>
                    </w:rPr>
                    <w:t xml:space="preserve">Data oddania </w:t>
                  </w:r>
                  <w:del w:id="47" w:author="DeeM" w:date="2015-12-07T17:07:00Z">
                    <w:r w:rsidDel="007A10BA">
                      <w:rPr>
                        <w:rFonts w:eastAsia="Arial" w:cs="Arial"/>
                        <w:color w:val="000000"/>
                      </w:rPr>
                      <w:delText xml:space="preserve">pracy </w:delText>
                    </w:r>
                  </w:del>
                  <w:ins w:id="48" w:author="DeeM" w:date="2015-12-07T17:07:00Z">
                    <w:r w:rsidR="007A10BA">
                      <w:rPr>
                        <w:rFonts w:eastAsia="Arial" w:cs="Arial"/>
                        <w:color w:val="000000"/>
                      </w:rPr>
                      <w:t>projektu</w:t>
                    </w:r>
                    <w:r w:rsidR="007A10BA">
                      <w:rPr>
                        <w:rFonts w:eastAsia="Arial" w:cs="Arial"/>
                        <w:color w:val="000000"/>
                      </w:rPr>
                      <w:t xml:space="preserve"> </w:t>
                    </w:r>
                  </w:ins>
                  <w:r>
                    <w:rPr>
                      <w:rFonts w:eastAsia="Arial" w:cs="Arial"/>
                      <w:color w:val="000000"/>
                    </w:rPr>
                    <w:t>do dziekanatu:</w:t>
                  </w:r>
                </w:p>
              </w:tc>
            </w:tr>
          </w:tbl>
          <w:p w:rsidR="009D2F6E" w:rsidRDefault="009D2F6E"/>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rsidDel="00992A4B">
        <w:trPr>
          <w:del w:id="49" w:author="DeeM" w:date="2015-12-07T17:24:00Z"/>
        </w:trPr>
        <w:tc>
          <w:tcPr>
            <w:tcW w:w="3805" w:type="dxa"/>
            <w:gridSpan w:val="2"/>
            <w:vMerge w:val="restart"/>
          </w:tcPr>
          <w:p w:rsidR="00A616E5" w:rsidDel="00992A4B" w:rsidRDefault="001631E4">
            <w:pPr>
              <w:rPr>
                <w:del w:id="50" w:author="DeeM" w:date="2015-12-07T17:24:00Z"/>
              </w:rPr>
            </w:pPr>
            <w:del w:id="51" w:author="DeeM" w:date="2015-12-07T17:24:00Z">
              <w:r w:rsidDel="00992A4B">
                <w:rPr>
                  <w:noProof/>
                </w:rPr>
                <w:pict>
                  <v:rect id="AutoShape 6" o:spid="_x0000_s1035" style="position:absolute;margin-left:0;margin-top:0;width:50pt;height:50pt;z-index:251656192;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FK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HSglSA8a3W2t9KnRFKO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UCIRSrkCAADQBQAA&#10;DgAAAAAAAAAAAAAAAAAuAgAAZHJzL2Uyb0RvYy54bWxQSwECLQAUAAYACAAAACEAhluH1dgAAAAF&#10;AQAADwAAAAAAAAAAAAAAAAATBQAAZHJzL2Rvd25yZXYueG1sUEsFBgAAAAAEAAQA8wAAABgGAAAA&#10;AA==&#10;" filled="f" stroked="f">
                    <o:lock v:ext="edit" aspectratio="t" selection="t"/>
                  </v:rect>
                </w:pict>
              </w:r>
              <w:r w:rsidR="009D036B" w:rsidDel="00992A4B">
                <w:rPr>
                  <w:noProof/>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52" w:author="DeeM" w:date="2015-12-07T17:24:00Z"/>
              </w:rPr>
            </w:pPr>
          </w:p>
        </w:tc>
        <w:tc>
          <w:tcPr>
            <w:tcW w:w="3180" w:type="dxa"/>
          </w:tcPr>
          <w:p w:rsidR="00A616E5" w:rsidDel="00992A4B" w:rsidRDefault="001631E4">
            <w:pPr>
              <w:jc w:val="right"/>
              <w:rPr>
                <w:del w:id="53" w:author="DeeM" w:date="2015-12-07T17:24:00Z"/>
              </w:rPr>
            </w:pPr>
            <w:del w:id="54" w:author="DeeM" w:date="2015-12-07T17:24:00Z">
              <w:r w:rsidDel="00992A4B">
                <w:rPr>
                  <w:noProof/>
                </w:rPr>
                <w:pict>
                  <v:rect id="AutoShape 7" o:spid="_x0000_s1034" style="position:absolute;left:0;text-align:left;margin-left:0;margin-top:0;width:50pt;height:50pt;z-index:251657216;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BhuQIAANA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XmOQYbkCAADQBQAA&#10;DgAAAAAAAAAAAAAAAAAuAgAAZHJzL2Uyb0RvYy54bWxQSwECLQAUAAYACAAAACEAhluH1dgAAAAF&#10;AQAADwAAAAAAAAAAAAAAAAATBQAAZHJzL2Rvd25yZXYueG1sUEsFBgAAAAAEAAQA8wAAABgGAAAA&#10;AA==&#10;" filled="f" stroked="f">
                    <o:lock v:ext="edit" aspectratio="t" selection="t"/>
                  </v:rect>
                </w:pict>
              </w:r>
              <w:r w:rsidR="009D036B" w:rsidDel="00992A4B">
                <w:rPr>
                  <w:noProof/>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55" w:author="DeeM" w:date="2015-12-07T17:24:00Z"/>
        </w:trPr>
        <w:tc>
          <w:tcPr>
            <w:tcW w:w="820" w:type="dxa"/>
            <w:tcMar>
              <w:top w:w="620" w:type="dxa"/>
              <w:left w:w="0" w:type="dxa"/>
              <w:bottom w:w="0" w:type="dxa"/>
              <w:right w:w="0" w:type="dxa"/>
            </w:tcMar>
          </w:tcPr>
          <w:p w:rsidR="00A616E5" w:rsidDel="00992A4B" w:rsidRDefault="00A616E5">
            <w:pPr>
              <w:rPr>
                <w:del w:id="56"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57" w:author="DeeM" w:date="2015-12-07T17:24:00Z"/>
              </w:rPr>
            </w:pPr>
            <w:del w:id="58" w:author="DeeM" w:date="2015-12-07T17:24:00Z">
              <w:r w:rsidDel="00992A4B">
                <w:rPr>
                  <w:rFonts w:eastAsia="Arial" w:cs="Arial"/>
                  <w:b/>
                  <w:bCs/>
                  <w:color w:val="000000"/>
                  <w:sz w:val="24"/>
                  <w:szCs w:val="24"/>
                </w:rPr>
                <w:delText>OŚWIADCZENIE</w:delText>
              </w:r>
            </w:del>
          </w:p>
        </w:tc>
      </w:tr>
      <w:tr w:rsidR="00A616E5" w:rsidDel="00992A4B">
        <w:trPr>
          <w:del w:id="59" w:author="DeeM" w:date="2015-12-07T17:24:00Z"/>
        </w:trPr>
        <w:tc>
          <w:tcPr>
            <w:tcW w:w="820" w:type="dxa"/>
            <w:tcMar>
              <w:top w:w="220" w:type="dxa"/>
              <w:left w:w="0" w:type="dxa"/>
              <w:bottom w:w="0" w:type="dxa"/>
              <w:right w:w="0" w:type="dxa"/>
            </w:tcMar>
          </w:tcPr>
          <w:p w:rsidR="00A616E5" w:rsidDel="00992A4B" w:rsidRDefault="00A616E5">
            <w:pPr>
              <w:rPr>
                <w:del w:id="60"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61" w:author="DeeM" w:date="2015-12-07T17:24:00Z"/>
              </w:trPr>
              <w:tc>
                <w:tcPr>
                  <w:tcW w:w="8670" w:type="dxa"/>
                  <w:tcMar>
                    <w:top w:w="0" w:type="dxa"/>
                    <w:left w:w="0" w:type="dxa"/>
                    <w:bottom w:w="20" w:type="dxa"/>
                    <w:right w:w="0" w:type="dxa"/>
                  </w:tcMar>
                </w:tcPr>
                <w:p w:rsidR="00A616E5" w:rsidDel="00992A4B" w:rsidRDefault="00A616E5">
                  <w:pPr>
                    <w:rPr>
                      <w:del w:id="62" w:author="DeeM" w:date="2015-12-07T17:24:00Z"/>
                    </w:rPr>
                  </w:pPr>
                  <w:del w:id="63" w:author="DeeM" w:date="2015-12-07T17:24:00Z">
                    <w:r w:rsidDel="00992A4B">
                      <w:rPr>
                        <w:rFonts w:eastAsia="Arial" w:cs="Arial"/>
                        <w:color w:val="000000"/>
                      </w:rPr>
                      <w:delText>Imię i nazwisko: Dorian Krefft</w:delText>
                    </w:r>
                  </w:del>
                </w:p>
                <w:p w:rsidR="00A616E5" w:rsidDel="00992A4B" w:rsidRDefault="00A616E5">
                  <w:pPr>
                    <w:rPr>
                      <w:del w:id="64" w:author="DeeM" w:date="2015-12-07T17:24:00Z"/>
                    </w:rPr>
                  </w:pPr>
                  <w:del w:id="65" w:author="DeeM" w:date="2015-12-07T17:24:00Z">
                    <w:r w:rsidDel="00992A4B">
                      <w:rPr>
                        <w:rFonts w:eastAsia="Arial" w:cs="Arial"/>
                        <w:color w:val="000000"/>
                      </w:rPr>
                      <w:delText>Data i miejsce urodzenia: 25.08.1992, Kościerzyna</w:delText>
                    </w:r>
                  </w:del>
                </w:p>
                <w:p w:rsidR="00A616E5" w:rsidDel="00992A4B" w:rsidRDefault="00A616E5">
                  <w:pPr>
                    <w:rPr>
                      <w:del w:id="66" w:author="DeeM" w:date="2015-12-07T17:24:00Z"/>
                    </w:rPr>
                  </w:pPr>
                  <w:del w:id="67" w:author="DeeM" w:date="2015-12-07T17:24:00Z">
                    <w:r w:rsidDel="00992A4B">
                      <w:rPr>
                        <w:rFonts w:eastAsia="Arial" w:cs="Arial"/>
                        <w:color w:val="000000"/>
                      </w:rPr>
                      <w:delText>Nr albumu: 143263</w:delText>
                    </w:r>
                  </w:del>
                </w:p>
                <w:p w:rsidR="00A616E5" w:rsidDel="00992A4B" w:rsidRDefault="00A616E5">
                  <w:pPr>
                    <w:rPr>
                      <w:del w:id="68" w:author="DeeM" w:date="2015-12-07T17:24:00Z"/>
                    </w:rPr>
                  </w:pPr>
                  <w:del w:id="69" w:author="DeeM" w:date="2015-12-07T17:24:00Z">
                    <w:r w:rsidDel="00992A4B">
                      <w:rPr>
                        <w:rFonts w:eastAsia="Arial" w:cs="Arial"/>
                        <w:color w:val="000000"/>
                      </w:rPr>
                      <w:delText>Wydział: Wydział Elektroniki, Telekomunikacji i Informatyki</w:delText>
                    </w:r>
                  </w:del>
                </w:p>
                <w:p w:rsidR="00A616E5" w:rsidDel="00992A4B" w:rsidRDefault="00A616E5">
                  <w:pPr>
                    <w:rPr>
                      <w:del w:id="70" w:author="DeeM" w:date="2015-12-07T17:24:00Z"/>
                    </w:rPr>
                  </w:pPr>
                  <w:del w:id="71" w:author="DeeM" w:date="2015-12-07T17:24:00Z">
                    <w:r w:rsidDel="00992A4B">
                      <w:rPr>
                        <w:rFonts w:eastAsia="Arial" w:cs="Arial"/>
                        <w:color w:val="000000"/>
                      </w:rPr>
                      <w:delText>Kierunek: informatyka</w:delText>
                    </w:r>
                  </w:del>
                </w:p>
                <w:p w:rsidR="00A616E5" w:rsidDel="00992A4B" w:rsidRDefault="00A616E5">
                  <w:pPr>
                    <w:rPr>
                      <w:del w:id="72" w:author="DeeM" w:date="2015-12-07T17:24:00Z"/>
                    </w:rPr>
                  </w:pPr>
                  <w:del w:id="73" w:author="DeeM" w:date="2015-12-07T17:24:00Z">
                    <w:r w:rsidDel="00992A4B">
                      <w:rPr>
                        <w:rFonts w:eastAsia="Arial" w:cs="Arial"/>
                        <w:color w:val="000000"/>
                      </w:rPr>
                      <w:delText>Poziom studiów: I stopnia - inżynierskie</w:delText>
                    </w:r>
                  </w:del>
                </w:p>
                <w:p w:rsidR="00A616E5" w:rsidDel="00992A4B" w:rsidRDefault="00A616E5">
                  <w:pPr>
                    <w:rPr>
                      <w:del w:id="74" w:author="DeeM" w:date="2015-12-07T17:24:00Z"/>
                    </w:rPr>
                  </w:pPr>
                  <w:del w:id="75" w:author="DeeM" w:date="2015-12-07T17:24:00Z">
                    <w:r w:rsidDel="00992A4B">
                      <w:rPr>
                        <w:rFonts w:eastAsia="Arial" w:cs="Arial"/>
                        <w:color w:val="000000"/>
                      </w:rPr>
                      <w:delText>Forma studiów: stacjonarne</w:delText>
                    </w:r>
                  </w:del>
                </w:p>
              </w:tc>
            </w:tr>
          </w:tbl>
          <w:p w:rsidR="00A616E5" w:rsidDel="00992A4B" w:rsidRDefault="00A616E5">
            <w:pPr>
              <w:rPr>
                <w:del w:id="76" w:author="DeeM" w:date="2015-12-07T17:24:00Z"/>
              </w:rPr>
            </w:pPr>
          </w:p>
        </w:tc>
      </w:tr>
      <w:tr w:rsidR="00A616E5" w:rsidDel="00992A4B">
        <w:trPr>
          <w:del w:id="77" w:author="DeeM" w:date="2015-12-07T17:24:00Z"/>
        </w:trPr>
        <w:tc>
          <w:tcPr>
            <w:tcW w:w="820" w:type="dxa"/>
            <w:tcMar>
              <w:top w:w="320" w:type="dxa"/>
              <w:left w:w="0" w:type="dxa"/>
              <w:bottom w:w="0" w:type="dxa"/>
              <w:right w:w="0" w:type="dxa"/>
            </w:tcMar>
          </w:tcPr>
          <w:p w:rsidR="00A616E5" w:rsidDel="00992A4B" w:rsidRDefault="00A616E5">
            <w:pPr>
              <w:rPr>
                <w:del w:id="78"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79" w:author="DeeM" w:date="2015-12-07T17:24:00Z"/>
              </w:trPr>
              <w:tc>
                <w:tcPr>
                  <w:tcW w:w="8670" w:type="dxa"/>
                  <w:tcMar>
                    <w:top w:w="0" w:type="dxa"/>
                    <w:left w:w="0" w:type="dxa"/>
                    <w:bottom w:w="20" w:type="dxa"/>
                    <w:right w:w="0" w:type="dxa"/>
                  </w:tcMar>
                </w:tcPr>
                <w:p w:rsidR="00A616E5" w:rsidDel="00992A4B" w:rsidRDefault="00A616E5">
                  <w:pPr>
                    <w:jc w:val="both"/>
                    <w:rPr>
                      <w:del w:id="80" w:author="DeeM" w:date="2015-12-07T17:24:00Z"/>
                    </w:rPr>
                  </w:pPr>
                  <w:del w:id="81"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82" w:author="DeeM" w:date="2015-12-07T17:24:00Z"/>
                    </w:rPr>
                  </w:pPr>
                  <w:del w:id="83"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84" w:author="DeeM" w:date="2015-12-07T17:24:00Z"/>
              </w:rPr>
            </w:pPr>
          </w:p>
        </w:tc>
      </w:tr>
      <w:tr w:rsidR="00A616E5" w:rsidDel="00992A4B">
        <w:trPr>
          <w:trHeight w:val="230"/>
          <w:hidden/>
          <w:del w:id="85"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86" w:author="DeeM" w:date="2015-12-07T17:24:00Z"/>
                <w:vanish/>
              </w:rPr>
            </w:pPr>
          </w:p>
          <w:tbl>
            <w:tblPr>
              <w:tblOverlap w:val="never"/>
              <w:tblW w:w="8625" w:type="dxa"/>
              <w:tblLayout w:type="fixed"/>
              <w:tblLook w:val="01E0"/>
            </w:tblPr>
            <w:tblGrid>
              <w:gridCol w:w="4545"/>
              <w:gridCol w:w="4080"/>
            </w:tblGrid>
            <w:tr w:rsidR="00A616E5" w:rsidDel="00992A4B">
              <w:trPr>
                <w:del w:id="87" w:author="DeeM" w:date="2015-12-07T17:24:00Z"/>
              </w:trPr>
              <w:tc>
                <w:tcPr>
                  <w:tcW w:w="4545" w:type="dxa"/>
                </w:tcPr>
                <w:p w:rsidR="00A616E5" w:rsidDel="00992A4B" w:rsidRDefault="00A616E5">
                  <w:pPr>
                    <w:rPr>
                      <w:del w:id="88" w:author="DeeM" w:date="2015-12-07T17:24:00Z"/>
                    </w:rPr>
                  </w:pPr>
                  <w:del w:id="89"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90" w:author="DeeM" w:date="2015-12-07T17:24:00Z"/>
                    </w:rPr>
                  </w:pPr>
                  <w:del w:id="91" w:author="DeeM" w:date="2015-12-07T17:24:00Z">
                    <w:r w:rsidDel="00992A4B">
                      <w:rPr>
                        <w:rFonts w:eastAsia="Arial" w:cs="Arial"/>
                        <w:color w:val="000000"/>
                      </w:rPr>
                      <w:delText>.....................................................</w:delText>
                    </w:r>
                  </w:del>
                </w:p>
                <w:p w:rsidR="00A616E5" w:rsidDel="00992A4B" w:rsidRDefault="00A616E5">
                  <w:pPr>
                    <w:jc w:val="center"/>
                    <w:rPr>
                      <w:del w:id="92" w:author="DeeM" w:date="2015-12-07T17:24:00Z"/>
                    </w:rPr>
                  </w:pPr>
                  <w:del w:id="93" w:author="DeeM" w:date="2015-12-07T17:24:00Z">
                    <w:r w:rsidDel="00992A4B">
                      <w:rPr>
                        <w:rFonts w:eastAsia="Arial" w:cs="Arial"/>
                        <w:i/>
                        <w:iCs/>
                        <w:color w:val="000000"/>
                        <w:sz w:val="16"/>
                        <w:szCs w:val="16"/>
                      </w:rPr>
                      <w:delText>podpis studenta</w:delText>
                    </w:r>
                  </w:del>
                </w:p>
              </w:tc>
            </w:tr>
          </w:tbl>
          <w:p w:rsidR="00A616E5" w:rsidDel="00992A4B" w:rsidRDefault="00A616E5">
            <w:pPr>
              <w:rPr>
                <w:del w:id="94" w:author="DeeM" w:date="2015-12-07T17:24:00Z"/>
              </w:rPr>
            </w:pPr>
          </w:p>
        </w:tc>
      </w:tr>
      <w:tr w:rsidR="00A616E5" w:rsidDel="00992A4B">
        <w:trPr>
          <w:del w:id="95" w:author="DeeM" w:date="2015-12-07T17:24:00Z"/>
        </w:trPr>
        <w:tc>
          <w:tcPr>
            <w:tcW w:w="820" w:type="dxa"/>
            <w:tcMar>
              <w:top w:w="140" w:type="dxa"/>
              <w:left w:w="0" w:type="dxa"/>
              <w:bottom w:w="0" w:type="dxa"/>
              <w:right w:w="0" w:type="dxa"/>
            </w:tcMar>
          </w:tcPr>
          <w:p w:rsidR="00A616E5" w:rsidDel="00992A4B" w:rsidRDefault="00A616E5">
            <w:pPr>
              <w:rPr>
                <w:del w:id="96"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97" w:author="DeeM" w:date="2015-12-07T17:24:00Z"/>
              </w:trPr>
              <w:tc>
                <w:tcPr>
                  <w:tcW w:w="8670" w:type="dxa"/>
                </w:tcPr>
                <w:p w:rsidR="00A616E5" w:rsidDel="00992A4B" w:rsidRDefault="00A616E5">
                  <w:pPr>
                    <w:jc w:val="both"/>
                    <w:rPr>
                      <w:del w:id="98" w:author="DeeM" w:date="2015-12-07T17:24:00Z"/>
                    </w:rPr>
                  </w:pPr>
                  <w:del w:id="99"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100" w:author="DeeM" w:date="2015-12-07T17:24:00Z"/>
                    </w:rPr>
                  </w:pPr>
                </w:p>
                <w:p w:rsidR="00A616E5" w:rsidDel="00992A4B" w:rsidRDefault="00A616E5">
                  <w:pPr>
                    <w:jc w:val="both"/>
                    <w:rPr>
                      <w:del w:id="101" w:author="DeeM" w:date="2015-12-07T17:24:00Z"/>
                    </w:rPr>
                  </w:pPr>
                  <w:del w:id="102"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103" w:author="DeeM" w:date="2015-12-07T17:24:00Z"/>
                    </w:rPr>
                  </w:pPr>
                </w:p>
                <w:p w:rsidR="00A616E5" w:rsidDel="00992A4B" w:rsidRDefault="00A616E5">
                  <w:pPr>
                    <w:jc w:val="both"/>
                    <w:rPr>
                      <w:del w:id="104" w:author="DeeM" w:date="2015-12-07T17:24:00Z"/>
                    </w:rPr>
                  </w:pPr>
                  <w:del w:id="105"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106" w:author="DeeM" w:date="2015-12-07T17:24:00Z"/>
                    </w:rPr>
                  </w:pPr>
                </w:p>
                <w:p w:rsidR="00A616E5" w:rsidDel="00992A4B" w:rsidRDefault="00A616E5">
                  <w:pPr>
                    <w:jc w:val="both"/>
                    <w:rPr>
                      <w:del w:id="107" w:author="DeeM" w:date="2015-12-07T17:24:00Z"/>
                    </w:rPr>
                  </w:pPr>
                  <w:del w:id="108"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109" w:author="DeeM" w:date="2015-12-07T17:24:00Z"/>
                    </w:rPr>
                  </w:pPr>
                </w:p>
              </w:tc>
            </w:tr>
          </w:tbl>
          <w:p w:rsidR="00A616E5" w:rsidDel="00992A4B" w:rsidRDefault="00A616E5">
            <w:pPr>
              <w:rPr>
                <w:del w:id="110" w:author="DeeM" w:date="2015-12-07T17:24:00Z"/>
              </w:rPr>
            </w:pPr>
          </w:p>
        </w:tc>
      </w:tr>
      <w:tr w:rsidR="00A616E5" w:rsidDel="00992A4B">
        <w:trPr>
          <w:trHeight w:val="230"/>
          <w:hidden/>
          <w:del w:id="111"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112" w:author="DeeM" w:date="2015-12-07T17:24:00Z"/>
                <w:vanish/>
              </w:rPr>
            </w:pPr>
          </w:p>
          <w:tbl>
            <w:tblPr>
              <w:tblOverlap w:val="never"/>
              <w:tblW w:w="8785" w:type="dxa"/>
              <w:tblLayout w:type="fixed"/>
              <w:tblLook w:val="01E0"/>
            </w:tblPr>
            <w:tblGrid>
              <w:gridCol w:w="4544"/>
              <w:gridCol w:w="4241"/>
            </w:tblGrid>
            <w:tr w:rsidR="00A616E5" w:rsidDel="00992A4B">
              <w:trPr>
                <w:del w:id="113" w:author="DeeM" w:date="2015-12-07T17:24:00Z"/>
              </w:trPr>
              <w:tc>
                <w:tcPr>
                  <w:tcW w:w="4544" w:type="dxa"/>
                </w:tcPr>
                <w:p w:rsidR="00A616E5" w:rsidDel="00992A4B" w:rsidRDefault="00A616E5">
                  <w:pPr>
                    <w:rPr>
                      <w:del w:id="114" w:author="DeeM" w:date="2015-12-07T17:24:00Z"/>
                    </w:rPr>
                  </w:pPr>
                  <w:del w:id="115"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16" w:author="DeeM" w:date="2015-12-07T17:24:00Z"/>
                    </w:rPr>
                  </w:pPr>
                  <w:del w:id="117" w:author="DeeM" w:date="2015-12-07T17:24:00Z">
                    <w:r w:rsidDel="00992A4B">
                      <w:rPr>
                        <w:rFonts w:eastAsia="Arial" w:cs="Arial"/>
                        <w:color w:val="000000"/>
                      </w:rPr>
                      <w:delText>.....................................................</w:delText>
                    </w:r>
                  </w:del>
                </w:p>
                <w:p w:rsidR="00A616E5" w:rsidDel="00992A4B" w:rsidRDefault="00A616E5">
                  <w:pPr>
                    <w:jc w:val="center"/>
                    <w:rPr>
                      <w:del w:id="118" w:author="DeeM" w:date="2015-12-07T17:24:00Z"/>
                    </w:rPr>
                  </w:pPr>
                  <w:del w:id="119" w:author="DeeM" w:date="2015-12-07T17:24:00Z">
                    <w:r w:rsidDel="00992A4B">
                      <w:rPr>
                        <w:rFonts w:eastAsia="Arial" w:cs="Arial"/>
                        <w:i/>
                        <w:iCs/>
                        <w:color w:val="000000"/>
                        <w:sz w:val="16"/>
                        <w:szCs w:val="16"/>
                      </w:rPr>
                      <w:delText>podpis studenta</w:delText>
                    </w:r>
                  </w:del>
                </w:p>
              </w:tc>
            </w:tr>
          </w:tbl>
          <w:p w:rsidR="00A616E5" w:rsidDel="00992A4B" w:rsidRDefault="00A616E5">
            <w:pPr>
              <w:rPr>
                <w:del w:id="120" w:author="DeeM" w:date="2015-12-07T17:24:00Z"/>
              </w:rPr>
            </w:pPr>
          </w:p>
        </w:tc>
      </w:tr>
      <w:tr w:rsidR="00A616E5" w:rsidDel="00992A4B">
        <w:trPr>
          <w:del w:id="121" w:author="DeeM" w:date="2015-12-07T17:24:00Z"/>
        </w:trPr>
        <w:tc>
          <w:tcPr>
            <w:tcW w:w="820" w:type="dxa"/>
            <w:tcMar>
              <w:top w:w="180" w:type="dxa"/>
              <w:left w:w="0" w:type="dxa"/>
              <w:bottom w:w="0" w:type="dxa"/>
              <w:right w:w="0" w:type="dxa"/>
            </w:tcMar>
          </w:tcPr>
          <w:p w:rsidR="00A616E5" w:rsidDel="00992A4B" w:rsidRDefault="00A616E5">
            <w:pPr>
              <w:rPr>
                <w:del w:id="122"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123" w:author="DeeM" w:date="2015-12-07T17:24:00Z"/>
              </w:rPr>
            </w:pPr>
            <w:del w:id="124"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125"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126" w:author="DeeM" w:date="2015-12-07T17:24:00Z"/>
              </w:trPr>
              <w:tc>
                <w:tcPr>
                  <w:tcW w:w="4544" w:type="dxa"/>
                </w:tcPr>
                <w:p w:rsidR="00A616E5" w:rsidDel="00992A4B" w:rsidRDefault="00A616E5">
                  <w:pPr>
                    <w:rPr>
                      <w:del w:id="127" w:author="DeeM" w:date="2015-12-07T17:24:00Z"/>
                    </w:rPr>
                  </w:pPr>
                  <w:del w:id="128"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29" w:author="DeeM" w:date="2015-12-07T17:24:00Z"/>
                    </w:rPr>
                  </w:pPr>
                  <w:del w:id="130" w:author="DeeM" w:date="2015-12-07T17:24:00Z">
                    <w:r w:rsidDel="00992A4B">
                      <w:rPr>
                        <w:rFonts w:eastAsia="Arial" w:cs="Arial"/>
                        <w:color w:val="000000"/>
                      </w:rPr>
                      <w:delText>.....................................................</w:delText>
                    </w:r>
                  </w:del>
                </w:p>
                <w:p w:rsidR="00A616E5" w:rsidDel="00992A4B" w:rsidRDefault="00A616E5">
                  <w:pPr>
                    <w:jc w:val="center"/>
                    <w:rPr>
                      <w:del w:id="131" w:author="DeeM" w:date="2015-12-07T17:24:00Z"/>
                    </w:rPr>
                  </w:pPr>
                  <w:del w:id="132" w:author="DeeM" w:date="2015-12-07T17:24:00Z">
                    <w:r w:rsidDel="00992A4B">
                      <w:rPr>
                        <w:rFonts w:eastAsia="Arial" w:cs="Arial"/>
                        <w:i/>
                        <w:iCs/>
                        <w:color w:val="000000"/>
                        <w:sz w:val="16"/>
                        <w:szCs w:val="16"/>
                      </w:rPr>
                      <w:delText>podpis studenta</w:delText>
                    </w:r>
                  </w:del>
                </w:p>
              </w:tc>
            </w:tr>
          </w:tbl>
          <w:p w:rsidR="00A616E5" w:rsidDel="00992A4B" w:rsidRDefault="00A616E5">
            <w:pPr>
              <w:rPr>
                <w:del w:id="133" w:author="DeeM" w:date="2015-12-07T17:24:00Z"/>
              </w:rPr>
            </w:pPr>
          </w:p>
        </w:tc>
      </w:tr>
      <w:tr w:rsidR="00A616E5" w:rsidDel="00992A4B">
        <w:trPr>
          <w:del w:id="134" w:author="DeeM" w:date="2015-12-07T17:24:00Z"/>
        </w:trPr>
        <w:tc>
          <w:tcPr>
            <w:tcW w:w="820" w:type="dxa"/>
            <w:tcMar>
              <w:top w:w="140" w:type="dxa"/>
              <w:left w:w="0" w:type="dxa"/>
              <w:bottom w:w="0" w:type="dxa"/>
              <w:right w:w="0" w:type="dxa"/>
            </w:tcMar>
          </w:tcPr>
          <w:p w:rsidR="00A616E5" w:rsidDel="00992A4B" w:rsidRDefault="00A616E5">
            <w:pPr>
              <w:rPr>
                <w:del w:id="135"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36" w:author="DeeM" w:date="2015-12-07T17:24:00Z"/>
              </w:trPr>
              <w:tc>
                <w:tcPr>
                  <w:tcW w:w="8670" w:type="dxa"/>
                </w:tcPr>
                <w:p w:rsidR="00A616E5" w:rsidDel="00992A4B" w:rsidRDefault="00A616E5">
                  <w:pPr>
                    <w:jc w:val="both"/>
                    <w:rPr>
                      <w:del w:id="137" w:author="DeeM" w:date="2015-12-07T17:24:00Z"/>
                    </w:rPr>
                  </w:pPr>
                  <w:del w:id="138" w:author="DeeM" w:date="2015-12-07T17:24:00Z">
                    <w:r w:rsidDel="00992A4B">
                      <w:rPr>
                        <w:rFonts w:eastAsia="Arial" w:cs="Arial"/>
                        <w:color w:val="000000"/>
                      </w:rPr>
                      <w:delText>*) niepotrzebne skreślić</w:delText>
                    </w:r>
                  </w:del>
                </w:p>
              </w:tc>
            </w:tr>
          </w:tbl>
          <w:p w:rsidR="00A616E5" w:rsidDel="00992A4B" w:rsidRDefault="00A616E5">
            <w:pPr>
              <w:rPr>
                <w:del w:id="139" w:author="DeeM" w:date="2015-12-07T17:24:00Z"/>
              </w:rPr>
            </w:pPr>
          </w:p>
        </w:tc>
      </w:tr>
      <w:tr w:rsidR="00A616E5" w:rsidDel="00992A4B">
        <w:trPr>
          <w:trHeight w:val="230"/>
          <w:hidden/>
          <w:del w:id="140"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141" w:author="DeeM" w:date="2015-12-07T17:24:00Z"/>
                <w:vanish/>
              </w:rPr>
            </w:pPr>
          </w:p>
          <w:tbl>
            <w:tblPr>
              <w:tblOverlap w:val="never"/>
              <w:tblW w:w="2880" w:type="dxa"/>
              <w:tblLayout w:type="fixed"/>
              <w:tblLook w:val="01E0"/>
            </w:tblPr>
            <w:tblGrid>
              <w:gridCol w:w="2880"/>
            </w:tblGrid>
            <w:tr w:rsidR="00A616E5" w:rsidDel="00992A4B">
              <w:trPr>
                <w:del w:id="142" w:author="DeeM" w:date="2015-12-07T17:24:00Z"/>
              </w:trPr>
              <w:tc>
                <w:tcPr>
                  <w:tcW w:w="2880" w:type="dxa"/>
                  <w:tcBorders>
                    <w:bottom w:val="single" w:sz="6" w:space="0" w:color="000000"/>
                  </w:tcBorders>
                </w:tcPr>
                <w:p w:rsidR="00A616E5" w:rsidDel="00992A4B" w:rsidRDefault="00A616E5">
                  <w:pPr>
                    <w:rPr>
                      <w:del w:id="143" w:author="DeeM" w:date="2015-12-07T17:24:00Z"/>
                    </w:rPr>
                  </w:pPr>
                </w:p>
              </w:tc>
            </w:tr>
          </w:tbl>
          <w:p w:rsidR="00A616E5" w:rsidDel="00992A4B" w:rsidRDefault="00A616E5">
            <w:pPr>
              <w:rPr>
                <w:del w:id="144" w:author="DeeM" w:date="2015-12-07T17:24:00Z"/>
              </w:rPr>
            </w:pPr>
          </w:p>
        </w:tc>
      </w:tr>
      <w:tr w:rsidR="00A616E5" w:rsidDel="00992A4B">
        <w:trPr>
          <w:trHeight w:val="230"/>
          <w:hidden/>
          <w:del w:id="145"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146" w:author="DeeM" w:date="2015-12-07T17:24:00Z"/>
                <w:vanish/>
              </w:rPr>
            </w:pPr>
            <w:bookmarkStart w:id="147" w:name="__bookmark_2"/>
            <w:bookmarkEnd w:id="147"/>
          </w:p>
          <w:tbl>
            <w:tblPr>
              <w:tblOverlap w:val="never"/>
              <w:tblW w:w="8770" w:type="dxa"/>
              <w:tblLayout w:type="fixed"/>
              <w:tblLook w:val="01E0"/>
            </w:tblPr>
            <w:tblGrid>
              <w:gridCol w:w="236"/>
              <w:gridCol w:w="8534"/>
            </w:tblGrid>
            <w:tr w:rsidR="00A616E5" w:rsidDel="00992A4B">
              <w:trPr>
                <w:del w:id="148"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49" w:author="DeeM" w:date="2015-12-07T17:24:00Z"/>
                    </w:trPr>
                    <w:tc>
                      <w:tcPr>
                        <w:tcW w:w="165" w:type="dxa"/>
                      </w:tcPr>
                      <w:p w:rsidR="00A616E5" w:rsidDel="00992A4B" w:rsidRDefault="00A616E5">
                        <w:pPr>
                          <w:rPr>
                            <w:del w:id="150" w:author="DeeM" w:date="2015-12-07T17:24:00Z"/>
                          </w:rPr>
                        </w:pPr>
                        <w:del w:id="151" w:author="DeeM" w:date="2015-12-07T17:24:00Z">
                          <w:r w:rsidDel="00992A4B">
                            <w:rPr>
                              <w:rFonts w:eastAsia="Arial" w:cs="Arial"/>
                              <w:color w:val="000000"/>
                              <w:position w:val="4"/>
                              <w:sz w:val="12"/>
                              <w:szCs w:val="12"/>
                            </w:rPr>
                            <w:delText>1</w:delText>
                          </w:r>
                        </w:del>
                      </w:p>
                    </w:tc>
                  </w:tr>
                </w:tbl>
                <w:p w:rsidR="00A616E5" w:rsidDel="00992A4B" w:rsidRDefault="00A616E5">
                  <w:pPr>
                    <w:rPr>
                      <w:del w:id="15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53" w:author="DeeM" w:date="2015-12-07T17:24:00Z"/>
                    </w:trPr>
                    <w:tc>
                      <w:tcPr>
                        <w:tcW w:w="8492" w:type="dxa"/>
                      </w:tcPr>
                      <w:p w:rsidR="00A616E5" w:rsidDel="00992A4B" w:rsidRDefault="00A616E5">
                        <w:pPr>
                          <w:jc w:val="both"/>
                          <w:rPr>
                            <w:del w:id="154" w:author="DeeM" w:date="2015-12-07T17:24:00Z"/>
                          </w:rPr>
                        </w:pPr>
                        <w:del w:id="155"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156" w:author="DeeM" w:date="2015-12-07T17:24:00Z"/>
                    </w:rPr>
                  </w:pPr>
                </w:p>
              </w:tc>
            </w:tr>
            <w:tr w:rsidR="00A616E5" w:rsidDel="00992A4B">
              <w:trPr>
                <w:del w:id="157"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58" w:author="DeeM" w:date="2015-12-07T17:24:00Z"/>
                    </w:trPr>
                    <w:tc>
                      <w:tcPr>
                        <w:tcW w:w="165" w:type="dxa"/>
                      </w:tcPr>
                      <w:p w:rsidR="00A616E5" w:rsidDel="00992A4B" w:rsidRDefault="00A616E5">
                        <w:pPr>
                          <w:rPr>
                            <w:del w:id="159" w:author="DeeM" w:date="2015-12-07T17:24:00Z"/>
                          </w:rPr>
                        </w:pPr>
                        <w:del w:id="160" w:author="DeeM" w:date="2015-12-07T17:24:00Z">
                          <w:r w:rsidDel="00992A4B">
                            <w:rPr>
                              <w:rFonts w:eastAsia="Arial" w:cs="Arial"/>
                              <w:color w:val="000000"/>
                              <w:position w:val="4"/>
                              <w:sz w:val="12"/>
                              <w:szCs w:val="12"/>
                            </w:rPr>
                            <w:delText>2</w:delText>
                          </w:r>
                        </w:del>
                      </w:p>
                    </w:tc>
                  </w:tr>
                </w:tbl>
                <w:p w:rsidR="00A616E5" w:rsidDel="00992A4B" w:rsidRDefault="00A616E5">
                  <w:pPr>
                    <w:rPr>
                      <w:del w:id="16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2" w:author="DeeM" w:date="2015-12-07T17:24:00Z"/>
                    </w:trPr>
                    <w:tc>
                      <w:tcPr>
                        <w:tcW w:w="8492" w:type="dxa"/>
                      </w:tcPr>
                      <w:p w:rsidR="00A616E5" w:rsidDel="00992A4B" w:rsidRDefault="00A616E5">
                        <w:pPr>
                          <w:jc w:val="both"/>
                          <w:rPr>
                            <w:del w:id="163" w:author="DeeM" w:date="2015-12-07T17:24:00Z"/>
                          </w:rPr>
                        </w:pPr>
                        <w:del w:id="164"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165" w:author="DeeM" w:date="2015-12-07T17:24:00Z"/>
                    </w:rPr>
                  </w:pPr>
                </w:p>
              </w:tc>
            </w:tr>
            <w:tr w:rsidR="00A616E5" w:rsidDel="00992A4B">
              <w:trPr>
                <w:del w:id="166" w:author="DeeM" w:date="2015-12-07T17:24:00Z"/>
              </w:trPr>
              <w:tc>
                <w:tcPr>
                  <w:tcW w:w="165" w:type="dxa"/>
                </w:tcPr>
                <w:p w:rsidR="00A616E5" w:rsidDel="00992A4B" w:rsidRDefault="00A616E5">
                  <w:pPr>
                    <w:rPr>
                      <w:del w:id="16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8" w:author="DeeM" w:date="2015-12-07T17:24:00Z"/>
                    </w:trPr>
                    <w:tc>
                      <w:tcPr>
                        <w:tcW w:w="8492" w:type="dxa"/>
                      </w:tcPr>
                      <w:p w:rsidR="00A616E5" w:rsidDel="00992A4B" w:rsidRDefault="00A616E5">
                        <w:pPr>
                          <w:jc w:val="both"/>
                          <w:rPr>
                            <w:del w:id="169" w:author="DeeM" w:date="2015-12-07T17:24:00Z"/>
                          </w:rPr>
                        </w:pPr>
                        <w:del w:id="170"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171" w:author="DeeM" w:date="2015-12-07T17:24:00Z"/>
                    </w:rPr>
                  </w:pPr>
                </w:p>
              </w:tc>
            </w:tr>
            <w:tr w:rsidR="00A616E5" w:rsidDel="00992A4B">
              <w:trPr>
                <w:del w:id="172" w:author="DeeM" w:date="2015-12-07T17:24:00Z"/>
              </w:trPr>
              <w:tc>
                <w:tcPr>
                  <w:tcW w:w="165" w:type="dxa"/>
                </w:tcPr>
                <w:p w:rsidR="00A616E5" w:rsidDel="00992A4B" w:rsidRDefault="00A616E5">
                  <w:pPr>
                    <w:rPr>
                      <w:del w:id="17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74" w:author="DeeM" w:date="2015-12-07T17:24:00Z"/>
                    </w:trPr>
                    <w:tc>
                      <w:tcPr>
                        <w:tcW w:w="8492" w:type="dxa"/>
                      </w:tcPr>
                      <w:p w:rsidR="00A616E5" w:rsidDel="00992A4B" w:rsidRDefault="00A616E5">
                        <w:pPr>
                          <w:jc w:val="both"/>
                          <w:rPr>
                            <w:del w:id="175" w:author="DeeM" w:date="2015-12-07T17:24:00Z"/>
                          </w:rPr>
                        </w:pPr>
                        <w:del w:id="176"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177" w:author="DeeM" w:date="2015-12-07T17:24:00Z"/>
                    </w:rPr>
                  </w:pPr>
                </w:p>
              </w:tc>
            </w:tr>
          </w:tbl>
          <w:p w:rsidR="00A616E5" w:rsidDel="00992A4B" w:rsidRDefault="00A616E5">
            <w:pPr>
              <w:rPr>
                <w:del w:id="178" w:author="DeeM" w:date="2015-12-07T17:24:00Z"/>
              </w:rPr>
            </w:pPr>
          </w:p>
        </w:tc>
      </w:tr>
    </w:tbl>
    <w:p w:rsidR="00A616E5" w:rsidDel="00992A4B" w:rsidRDefault="00A616E5">
      <w:pPr>
        <w:rPr>
          <w:del w:id="179" w:author="DeeM" w:date="2015-12-07T17:24:00Z"/>
        </w:rPr>
      </w:pPr>
    </w:p>
    <w:p w:rsidR="00A616E5" w:rsidDel="00992A4B" w:rsidRDefault="00A616E5">
      <w:pPr>
        <w:rPr>
          <w:del w:id="180"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181" w:author="DeeM" w:date="2015-12-07T17:24:00Z"/>
        </w:trPr>
        <w:tc>
          <w:tcPr>
            <w:tcW w:w="3805" w:type="dxa"/>
            <w:gridSpan w:val="2"/>
            <w:vMerge w:val="restart"/>
          </w:tcPr>
          <w:p w:rsidR="00A616E5" w:rsidDel="00992A4B" w:rsidRDefault="001631E4">
            <w:pPr>
              <w:rPr>
                <w:del w:id="182" w:author="DeeM" w:date="2015-12-07T17:24:00Z"/>
              </w:rPr>
            </w:pPr>
            <w:del w:id="183" w:author="DeeM" w:date="2015-12-07T17:24:00Z">
              <w:r w:rsidDel="00992A4B">
                <w:rPr>
                  <w:noProof/>
                </w:rPr>
                <w:pict>
                  <v:rect id="AutoShape 8" o:spid="_x0000_s1033" style="position:absolute;margin-left:0;margin-top:0;width:50pt;height:50pt;z-index:251658240;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9r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RQjQXrQ6G5rpU+NQLy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a1RPa7kCAADQBQAA&#10;DgAAAAAAAAAAAAAAAAAuAgAAZHJzL2Uyb0RvYy54bWxQSwECLQAUAAYACAAAACEAhluH1dgAAAAF&#10;AQAADwAAAAAAAAAAAAAAAAATBQAAZHJzL2Rvd25yZXYueG1sUEsFBgAAAAAEAAQA8wAAABgGAAAA&#10;AA==&#10;" filled="f" stroked="f">
                    <o:lock v:ext="edit" aspectratio="t" selection="t"/>
                  </v:rect>
                </w:pict>
              </w:r>
              <w:r w:rsidR="009D036B" w:rsidDel="00992A4B">
                <w:rPr>
                  <w:noProof/>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184" w:author="DeeM" w:date="2015-12-07T17:24:00Z"/>
              </w:rPr>
            </w:pPr>
          </w:p>
        </w:tc>
        <w:tc>
          <w:tcPr>
            <w:tcW w:w="3180" w:type="dxa"/>
          </w:tcPr>
          <w:p w:rsidR="00A616E5" w:rsidDel="00992A4B" w:rsidRDefault="001631E4">
            <w:pPr>
              <w:jc w:val="right"/>
              <w:rPr>
                <w:del w:id="185" w:author="DeeM" w:date="2015-12-07T17:24:00Z"/>
              </w:rPr>
            </w:pPr>
            <w:del w:id="186" w:author="DeeM" w:date="2015-12-07T17:24:00Z">
              <w:r w:rsidDel="00992A4B">
                <w:rPr>
                  <w:noProof/>
                </w:rPr>
                <w:pict>
                  <v:rect id="AutoShape 9" o:spid="_x0000_s1032" style="position:absolute;left:0;text-align:left;margin-left:0;margin-top:0;width:50pt;height:50pt;z-index:251659264;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sSuQIAANA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QRTLErkCAADQBQAA&#10;DgAAAAAAAAAAAAAAAAAuAgAAZHJzL2Uyb0RvYy54bWxQSwECLQAUAAYACAAAACEAhluH1dgAAAAF&#10;AQAADwAAAAAAAAAAAAAAAAATBQAAZHJzL2Rvd25yZXYueG1sUEsFBgAAAAAEAAQA8wAAABgGAAAA&#10;AA==&#10;" filled="f" stroked="f">
                    <o:lock v:ext="edit" aspectratio="t" selection="t"/>
                  </v:rect>
                </w:pict>
              </w:r>
              <w:r w:rsidR="009D036B" w:rsidDel="00992A4B">
                <w:rPr>
                  <w:noProof/>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187" w:author="DeeM" w:date="2015-12-07T17:24:00Z"/>
        </w:trPr>
        <w:tc>
          <w:tcPr>
            <w:tcW w:w="820" w:type="dxa"/>
            <w:tcMar>
              <w:top w:w="620" w:type="dxa"/>
              <w:left w:w="0" w:type="dxa"/>
              <w:bottom w:w="0" w:type="dxa"/>
              <w:right w:w="0" w:type="dxa"/>
            </w:tcMar>
          </w:tcPr>
          <w:p w:rsidR="00A616E5" w:rsidDel="00992A4B" w:rsidRDefault="00A616E5">
            <w:pPr>
              <w:rPr>
                <w:del w:id="188"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189" w:author="DeeM" w:date="2015-12-07T17:24:00Z"/>
              </w:rPr>
            </w:pPr>
            <w:del w:id="190" w:author="DeeM" w:date="2015-12-07T17:24:00Z">
              <w:r w:rsidDel="00992A4B">
                <w:rPr>
                  <w:rFonts w:eastAsia="Arial" w:cs="Arial"/>
                  <w:b/>
                  <w:bCs/>
                  <w:color w:val="000000"/>
                  <w:sz w:val="24"/>
                  <w:szCs w:val="24"/>
                </w:rPr>
                <w:delText>OŚWIADCZENIE</w:delText>
              </w:r>
            </w:del>
          </w:p>
        </w:tc>
      </w:tr>
      <w:tr w:rsidR="00A616E5" w:rsidDel="00992A4B">
        <w:trPr>
          <w:del w:id="191" w:author="DeeM" w:date="2015-12-07T17:24:00Z"/>
        </w:trPr>
        <w:tc>
          <w:tcPr>
            <w:tcW w:w="820" w:type="dxa"/>
            <w:tcMar>
              <w:top w:w="220" w:type="dxa"/>
              <w:left w:w="0" w:type="dxa"/>
              <w:bottom w:w="0" w:type="dxa"/>
              <w:right w:w="0" w:type="dxa"/>
            </w:tcMar>
          </w:tcPr>
          <w:p w:rsidR="00A616E5" w:rsidDel="00992A4B" w:rsidRDefault="00A616E5">
            <w:pPr>
              <w:rPr>
                <w:del w:id="192"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93" w:author="DeeM" w:date="2015-12-07T17:24:00Z"/>
              </w:trPr>
              <w:tc>
                <w:tcPr>
                  <w:tcW w:w="8670" w:type="dxa"/>
                  <w:tcMar>
                    <w:top w:w="0" w:type="dxa"/>
                    <w:left w:w="0" w:type="dxa"/>
                    <w:bottom w:w="20" w:type="dxa"/>
                    <w:right w:w="0" w:type="dxa"/>
                  </w:tcMar>
                </w:tcPr>
                <w:p w:rsidR="00A616E5" w:rsidDel="00992A4B" w:rsidRDefault="00A616E5">
                  <w:pPr>
                    <w:rPr>
                      <w:del w:id="194" w:author="DeeM" w:date="2015-12-07T17:24:00Z"/>
                    </w:rPr>
                  </w:pPr>
                  <w:del w:id="195" w:author="DeeM" w:date="2015-12-07T17:24:00Z">
                    <w:r w:rsidDel="00992A4B">
                      <w:rPr>
                        <w:rFonts w:eastAsia="Arial" w:cs="Arial"/>
                        <w:color w:val="000000"/>
                      </w:rPr>
                      <w:delText>Imię i nazwisko: Marcin Kozij</w:delText>
                    </w:r>
                  </w:del>
                </w:p>
                <w:p w:rsidR="00A616E5" w:rsidDel="00992A4B" w:rsidRDefault="00A616E5">
                  <w:pPr>
                    <w:rPr>
                      <w:del w:id="196" w:author="DeeM" w:date="2015-12-07T17:24:00Z"/>
                    </w:rPr>
                  </w:pPr>
                  <w:del w:id="197" w:author="DeeM" w:date="2015-12-07T17:24:00Z">
                    <w:r w:rsidDel="00992A4B">
                      <w:rPr>
                        <w:rFonts w:eastAsia="Arial" w:cs="Arial"/>
                        <w:color w:val="000000"/>
                      </w:rPr>
                      <w:delText>Data i miejsce urodzenia: 27.04.1993, Gdańsk</w:delText>
                    </w:r>
                  </w:del>
                </w:p>
                <w:p w:rsidR="00A616E5" w:rsidDel="00992A4B" w:rsidRDefault="00A616E5">
                  <w:pPr>
                    <w:rPr>
                      <w:del w:id="198" w:author="DeeM" w:date="2015-12-07T17:24:00Z"/>
                    </w:rPr>
                  </w:pPr>
                  <w:del w:id="199" w:author="DeeM" w:date="2015-12-07T17:24:00Z">
                    <w:r w:rsidDel="00992A4B">
                      <w:rPr>
                        <w:rFonts w:eastAsia="Arial" w:cs="Arial"/>
                        <w:color w:val="000000"/>
                      </w:rPr>
                      <w:delText>Nr albumu: 143261</w:delText>
                    </w:r>
                  </w:del>
                </w:p>
                <w:p w:rsidR="00A616E5" w:rsidDel="00992A4B" w:rsidRDefault="00A616E5">
                  <w:pPr>
                    <w:rPr>
                      <w:del w:id="200" w:author="DeeM" w:date="2015-12-07T17:24:00Z"/>
                    </w:rPr>
                  </w:pPr>
                  <w:del w:id="201" w:author="DeeM" w:date="2015-12-07T17:24:00Z">
                    <w:r w:rsidDel="00992A4B">
                      <w:rPr>
                        <w:rFonts w:eastAsia="Arial" w:cs="Arial"/>
                        <w:color w:val="000000"/>
                      </w:rPr>
                      <w:delText>Wydział: Wydział Elektroniki, Telekomunikacji i Informatyki</w:delText>
                    </w:r>
                  </w:del>
                </w:p>
                <w:p w:rsidR="00A616E5" w:rsidDel="00992A4B" w:rsidRDefault="00A616E5">
                  <w:pPr>
                    <w:rPr>
                      <w:del w:id="202" w:author="DeeM" w:date="2015-12-07T17:24:00Z"/>
                    </w:rPr>
                  </w:pPr>
                  <w:del w:id="203" w:author="DeeM" w:date="2015-12-07T17:24:00Z">
                    <w:r w:rsidDel="00992A4B">
                      <w:rPr>
                        <w:rFonts w:eastAsia="Arial" w:cs="Arial"/>
                        <w:color w:val="000000"/>
                      </w:rPr>
                      <w:delText>Kierunek: informatyka</w:delText>
                    </w:r>
                  </w:del>
                </w:p>
                <w:p w:rsidR="00A616E5" w:rsidDel="00992A4B" w:rsidRDefault="00A616E5">
                  <w:pPr>
                    <w:rPr>
                      <w:del w:id="204" w:author="DeeM" w:date="2015-12-07T17:24:00Z"/>
                    </w:rPr>
                  </w:pPr>
                  <w:del w:id="205" w:author="DeeM" w:date="2015-12-07T17:24:00Z">
                    <w:r w:rsidDel="00992A4B">
                      <w:rPr>
                        <w:rFonts w:eastAsia="Arial" w:cs="Arial"/>
                        <w:color w:val="000000"/>
                      </w:rPr>
                      <w:delText>Poziom studiów: I stopnia - inżynierskie</w:delText>
                    </w:r>
                  </w:del>
                </w:p>
                <w:p w:rsidR="00A616E5" w:rsidDel="00992A4B" w:rsidRDefault="00A616E5">
                  <w:pPr>
                    <w:rPr>
                      <w:del w:id="206" w:author="DeeM" w:date="2015-12-07T17:24:00Z"/>
                    </w:rPr>
                  </w:pPr>
                  <w:del w:id="207" w:author="DeeM" w:date="2015-12-07T17:24:00Z">
                    <w:r w:rsidDel="00992A4B">
                      <w:rPr>
                        <w:rFonts w:eastAsia="Arial" w:cs="Arial"/>
                        <w:color w:val="000000"/>
                      </w:rPr>
                      <w:delText>Forma studiów: stacjonarne</w:delText>
                    </w:r>
                  </w:del>
                </w:p>
              </w:tc>
            </w:tr>
          </w:tbl>
          <w:p w:rsidR="00A616E5" w:rsidDel="00992A4B" w:rsidRDefault="00A616E5">
            <w:pPr>
              <w:rPr>
                <w:del w:id="208" w:author="DeeM" w:date="2015-12-07T17:24:00Z"/>
              </w:rPr>
            </w:pPr>
          </w:p>
        </w:tc>
      </w:tr>
      <w:tr w:rsidR="00A616E5" w:rsidDel="00992A4B">
        <w:trPr>
          <w:del w:id="209" w:author="DeeM" w:date="2015-12-07T17:24:00Z"/>
        </w:trPr>
        <w:tc>
          <w:tcPr>
            <w:tcW w:w="820" w:type="dxa"/>
            <w:tcMar>
              <w:top w:w="320" w:type="dxa"/>
              <w:left w:w="0" w:type="dxa"/>
              <w:bottom w:w="0" w:type="dxa"/>
              <w:right w:w="0" w:type="dxa"/>
            </w:tcMar>
          </w:tcPr>
          <w:p w:rsidR="00A616E5" w:rsidDel="00992A4B" w:rsidRDefault="00A616E5">
            <w:pPr>
              <w:rPr>
                <w:del w:id="210"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11" w:author="DeeM" w:date="2015-12-07T17:24:00Z"/>
              </w:trPr>
              <w:tc>
                <w:tcPr>
                  <w:tcW w:w="8670" w:type="dxa"/>
                  <w:tcMar>
                    <w:top w:w="0" w:type="dxa"/>
                    <w:left w:w="0" w:type="dxa"/>
                    <w:bottom w:w="20" w:type="dxa"/>
                    <w:right w:w="0" w:type="dxa"/>
                  </w:tcMar>
                </w:tcPr>
                <w:p w:rsidR="00A616E5" w:rsidDel="00992A4B" w:rsidRDefault="00A616E5">
                  <w:pPr>
                    <w:jc w:val="both"/>
                    <w:rPr>
                      <w:del w:id="212" w:author="DeeM" w:date="2015-12-07T17:24:00Z"/>
                    </w:rPr>
                  </w:pPr>
                  <w:del w:id="213"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214" w:author="DeeM" w:date="2015-12-07T17:24:00Z"/>
                    </w:rPr>
                  </w:pPr>
                  <w:del w:id="215"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216" w:author="DeeM" w:date="2015-12-07T17:24:00Z"/>
              </w:rPr>
            </w:pPr>
          </w:p>
        </w:tc>
      </w:tr>
      <w:tr w:rsidR="00A616E5" w:rsidDel="00992A4B">
        <w:trPr>
          <w:trHeight w:val="230"/>
          <w:hidden/>
          <w:del w:id="217"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18" w:author="DeeM" w:date="2015-12-07T17:24:00Z"/>
                <w:vanish/>
              </w:rPr>
            </w:pPr>
          </w:p>
          <w:tbl>
            <w:tblPr>
              <w:tblOverlap w:val="never"/>
              <w:tblW w:w="8625" w:type="dxa"/>
              <w:tblLayout w:type="fixed"/>
              <w:tblLook w:val="01E0"/>
            </w:tblPr>
            <w:tblGrid>
              <w:gridCol w:w="4545"/>
              <w:gridCol w:w="4080"/>
            </w:tblGrid>
            <w:tr w:rsidR="00A616E5" w:rsidDel="00992A4B">
              <w:trPr>
                <w:del w:id="219" w:author="DeeM" w:date="2015-12-07T17:24:00Z"/>
              </w:trPr>
              <w:tc>
                <w:tcPr>
                  <w:tcW w:w="4545" w:type="dxa"/>
                </w:tcPr>
                <w:p w:rsidR="00A616E5" w:rsidDel="00992A4B" w:rsidRDefault="00A616E5">
                  <w:pPr>
                    <w:rPr>
                      <w:del w:id="220" w:author="DeeM" w:date="2015-12-07T17:24:00Z"/>
                    </w:rPr>
                  </w:pPr>
                  <w:del w:id="221"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222" w:author="DeeM" w:date="2015-12-07T17:24:00Z"/>
                    </w:rPr>
                  </w:pPr>
                  <w:del w:id="223" w:author="DeeM" w:date="2015-12-07T17:24:00Z">
                    <w:r w:rsidDel="00992A4B">
                      <w:rPr>
                        <w:rFonts w:eastAsia="Arial" w:cs="Arial"/>
                        <w:color w:val="000000"/>
                      </w:rPr>
                      <w:delText>.....................................................</w:delText>
                    </w:r>
                  </w:del>
                </w:p>
                <w:p w:rsidR="00A616E5" w:rsidDel="00992A4B" w:rsidRDefault="00A616E5">
                  <w:pPr>
                    <w:jc w:val="center"/>
                    <w:rPr>
                      <w:del w:id="224" w:author="DeeM" w:date="2015-12-07T17:24:00Z"/>
                    </w:rPr>
                  </w:pPr>
                  <w:del w:id="225" w:author="DeeM" w:date="2015-12-07T17:24:00Z">
                    <w:r w:rsidDel="00992A4B">
                      <w:rPr>
                        <w:rFonts w:eastAsia="Arial" w:cs="Arial"/>
                        <w:i/>
                        <w:iCs/>
                        <w:color w:val="000000"/>
                        <w:sz w:val="16"/>
                        <w:szCs w:val="16"/>
                      </w:rPr>
                      <w:delText>podpis studenta</w:delText>
                    </w:r>
                  </w:del>
                </w:p>
              </w:tc>
            </w:tr>
          </w:tbl>
          <w:p w:rsidR="00A616E5" w:rsidDel="00992A4B" w:rsidRDefault="00A616E5">
            <w:pPr>
              <w:rPr>
                <w:del w:id="226" w:author="DeeM" w:date="2015-12-07T17:24:00Z"/>
              </w:rPr>
            </w:pPr>
          </w:p>
        </w:tc>
      </w:tr>
      <w:tr w:rsidR="00A616E5" w:rsidDel="00992A4B">
        <w:trPr>
          <w:del w:id="227" w:author="DeeM" w:date="2015-12-07T17:24:00Z"/>
        </w:trPr>
        <w:tc>
          <w:tcPr>
            <w:tcW w:w="820" w:type="dxa"/>
            <w:tcMar>
              <w:top w:w="140" w:type="dxa"/>
              <w:left w:w="0" w:type="dxa"/>
              <w:bottom w:w="0" w:type="dxa"/>
              <w:right w:w="0" w:type="dxa"/>
            </w:tcMar>
          </w:tcPr>
          <w:p w:rsidR="00A616E5" w:rsidDel="00992A4B" w:rsidRDefault="00A616E5">
            <w:pPr>
              <w:rPr>
                <w:del w:id="228"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29" w:author="DeeM" w:date="2015-12-07T17:24:00Z"/>
              </w:trPr>
              <w:tc>
                <w:tcPr>
                  <w:tcW w:w="8670" w:type="dxa"/>
                </w:tcPr>
                <w:p w:rsidR="00A616E5" w:rsidDel="00992A4B" w:rsidRDefault="00A616E5">
                  <w:pPr>
                    <w:jc w:val="both"/>
                    <w:rPr>
                      <w:del w:id="230" w:author="DeeM" w:date="2015-12-07T17:24:00Z"/>
                    </w:rPr>
                  </w:pPr>
                  <w:del w:id="231"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232" w:author="DeeM" w:date="2015-12-07T17:24:00Z"/>
                    </w:rPr>
                  </w:pPr>
                </w:p>
                <w:p w:rsidR="00A616E5" w:rsidDel="00992A4B" w:rsidRDefault="00A616E5">
                  <w:pPr>
                    <w:jc w:val="both"/>
                    <w:rPr>
                      <w:del w:id="233" w:author="DeeM" w:date="2015-12-07T17:24:00Z"/>
                    </w:rPr>
                  </w:pPr>
                  <w:del w:id="234"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235" w:author="DeeM" w:date="2015-12-07T17:24:00Z"/>
                    </w:rPr>
                  </w:pPr>
                </w:p>
                <w:p w:rsidR="00A616E5" w:rsidDel="00992A4B" w:rsidRDefault="00A616E5">
                  <w:pPr>
                    <w:jc w:val="both"/>
                    <w:rPr>
                      <w:del w:id="236" w:author="DeeM" w:date="2015-12-07T17:24:00Z"/>
                    </w:rPr>
                  </w:pPr>
                  <w:del w:id="237"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238" w:author="DeeM" w:date="2015-12-07T17:24:00Z"/>
                    </w:rPr>
                  </w:pPr>
                </w:p>
                <w:p w:rsidR="00A616E5" w:rsidDel="00992A4B" w:rsidRDefault="00A616E5">
                  <w:pPr>
                    <w:jc w:val="both"/>
                    <w:rPr>
                      <w:del w:id="239" w:author="DeeM" w:date="2015-12-07T17:24:00Z"/>
                    </w:rPr>
                  </w:pPr>
                  <w:del w:id="240"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241" w:author="DeeM" w:date="2015-12-07T17:24:00Z"/>
                    </w:rPr>
                  </w:pPr>
                </w:p>
              </w:tc>
            </w:tr>
          </w:tbl>
          <w:p w:rsidR="00A616E5" w:rsidDel="00992A4B" w:rsidRDefault="00A616E5">
            <w:pPr>
              <w:rPr>
                <w:del w:id="242" w:author="DeeM" w:date="2015-12-07T17:24:00Z"/>
              </w:rPr>
            </w:pPr>
          </w:p>
        </w:tc>
      </w:tr>
      <w:tr w:rsidR="00A616E5" w:rsidDel="00992A4B">
        <w:trPr>
          <w:trHeight w:val="230"/>
          <w:hidden/>
          <w:del w:id="243"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44" w:author="DeeM" w:date="2015-12-07T17:24:00Z"/>
                <w:vanish/>
              </w:rPr>
            </w:pPr>
          </w:p>
          <w:tbl>
            <w:tblPr>
              <w:tblOverlap w:val="never"/>
              <w:tblW w:w="8785" w:type="dxa"/>
              <w:tblLayout w:type="fixed"/>
              <w:tblLook w:val="01E0"/>
            </w:tblPr>
            <w:tblGrid>
              <w:gridCol w:w="4544"/>
              <w:gridCol w:w="4241"/>
            </w:tblGrid>
            <w:tr w:rsidR="00A616E5" w:rsidDel="00992A4B">
              <w:trPr>
                <w:del w:id="245" w:author="DeeM" w:date="2015-12-07T17:24:00Z"/>
              </w:trPr>
              <w:tc>
                <w:tcPr>
                  <w:tcW w:w="4544" w:type="dxa"/>
                </w:tcPr>
                <w:p w:rsidR="00A616E5" w:rsidDel="00992A4B" w:rsidRDefault="00A616E5">
                  <w:pPr>
                    <w:rPr>
                      <w:del w:id="246" w:author="DeeM" w:date="2015-12-07T17:24:00Z"/>
                    </w:rPr>
                  </w:pPr>
                  <w:del w:id="247"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48" w:author="DeeM" w:date="2015-12-07T17:24:00Z"/>
                    </w:rPr>
                  </w:pPr>
                  <w:del w:id="249" w:author="DeeM" w:date="2015-12-07T17:24:00Z">
                    <w:r w:rsidDel="00992A4B">
                      <w:rPr>
                        <w:rFonts w:eastAsia="Arial" w:cs="Arial"/>
                        <w:color w:val="000000"/>
                      </w:rPr>
                      <w:delText>.....................................................</w:delText>
                    </w:r>
                  </w:del>
                </w:p>
                <w:p w:rsidR="00A616E5" w:rsidDel="00992A4B" w:rsidRDefault="00A616E5">
                  <w:pPr>
                    <w:jc w:val="center"/>
                    <w:rPr>
                      <w:del w:id="250" w:author="DeeM" w:date="2015-12-07T17:24:00Z"/>
                    </w:rPr>
                  </w:pPr>
                  <w:del w:id="251" w:author="DeeM" w:date="2015-12-07T17:24:00Z">
                    <w:r w:rsidDel="00992A4B">
                      <w:rPr>
                        <w:rFonts w:eastAsia="Arial" w:cs="Arial"/>
                        <w:i/>
                        <w:iCs/>
                        <w:color w:val="000000"/>
                        <w:sz w:val="16"/>
                        <w:szCs w:val="16"/>
                      </w:rPr>
                      <w:delText>podpis studenta</w:delText>
                    </w:r>
                  </w:del>
                </w:p>
              </w:tc>
            </w:tr>
          </w:tbl>
          <w:p w:rsidR="00A616E5" w:rsidDel="00992A4B" w:rsidRDefault="00A616E5">
            <w:pPr>
              <w:rPr>
                <w:del w:id="252" w:author="DeeM" w:date="2015-12-07T17:24:00Z"/>
              </w:rPr>
            </w:pPr>
          </w:p>
        </w:tc>
      </w:tr>
      <w:tr w:rsidR="00A616E5" w:rsidDel="00992A4B">
        <w:trPr>
          <w:del w:id="253" w:author="DeeM" w:date="2015-12-07T17:24:00Z"/>
        </w:trPr>
        <w:tc>
          <w:tcPr>
            <w:tcW w:w="820" w:type="dxa"/>
            <w:tcMar>
              <w:top w:w="180" w:type="dxa"/>
              <w:left w:w="0" w:type="dxa"/>
              <w:bottom w:w="0" w:type="dxa"/>
              <w:right w:w="0" w:type="dxa"/>
            </w:tcMar>
          </w:tcPr>
          <w:p w:rsidR="00A616E5" w:rsidDel="00992A4B" w:rsidRDefault="00A616E5">
            <w:pPr>
              <w:rPr>
                <w:del w:id="254"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255" w:author="DeeM" w:date="2015-12-07T17:24:00Z"/>
              </w:rPr>
            </w:pPr>
            <w:del w:id="256"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257"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258" w:author="DeeM" w:date="2015-12-07T17:24:00Z"/>
              </w:trPr>
              <w:tc>
                <w:tcPr>
                  <w:tcW w:w="4544" w:type="dxa"/>
                </w:tcPr>
                <w:p w:rsidR="00A616E5" w:rsidDel="00992A4B" w:rsidRDefault="00A616E5">
                  <w:pPr>
                    <w:rPr>
                      <w:del w:id="259" w:author="DeeM" w:date="2015-12-07T17:24:00Z"/>
                    </w:rPr>
                  </w:pPr>
                  <w:del w:id="260"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61" w:author="DeeM" w:date="2015-12-07T17:24:00Z"/>
                    </w:rPr>
                  </w:pPr>
                  <w:del w:id="262" w:author="DeeM" w:date="2015-12-07T17:24:00Z">
                    <w:r w:rsidDel="00992A4B">
                      <w:rPr>
                        <w:rFonts w:eastAsia="Arial" w:cs="Arial"/>
                        <w:color w:val="000000"/>
                      </w:rPr>
                      <w:delText>.....................................................</w:delText>
                    </w:r>
                  </w:del>
                </w:p>
                <w:p w:rsidR="00A616E5" w:rsidDel="00992A4B" w:rsidRDefault="00A616E5">
                  <w:pPr>
                    <w:jc w:val="center"/>
                    <w:rPr>
                      <w:del w:id="263" w:author="DeeM" w:date="2015-12-07T17:24:00Z"/>
                    </w:rPr>
                  </w:pPr>
                  <w:del w:id="264" w:author="DeeM" w:date="2015-12-07T17:24:00Z">
                    <w:r w:rsidDel="00992A4B">
                      <w:rPr>
                        <w:rFonts w:eastAsia="Arial" w:cs="Arial"/>
                        <w:i/>
                        <w:iCs/>
                        <w:color w:val="000000"/>
                        <w:sz w:val="16"/>
                        <w:szCs w:val="16"/>
                      </w:rPr>
                      <w:delText>podpis studenta</w:delText>
                    </w:r>
                  </w:del>
                </w:p>
              </w:tc>
            </w:tr>
          </w:tbl>
          <w:p w:rsidR="00A616E5" w:rsidDel="00992A4B" w:rsidRDefault="00A616E5">
            <w:pPr>
              <w:rPr>
                <w:del w:id="265" w:author="DeeM" w:date="2015-12-07T17:24:00Z"/>
              </w:rPr>
            </w:pPr>
          </w:p>
        </w:tc>
      </w:tr>
      <w:tr w:rsidR="00A616E5" w:rsidDel="00992A4B">
        <w:trPr>
          <w:del w:id="266" w:author="DeeM" w:date="2015-12-07T17:24:00Z"/>
        </w:trPr>
        <w:tc>
          <w:tcPr>
            <w:tcW w:w="820" w:type="dxa"/>
            <w:tcMar>
              <w:top w:w="140" w:type="dxa"/>
              <w:left w:w="0" w:type="dxa"/>
              <w:bottom w:w="0" w:type="dxa"/>
              <w:right w:w="0" w:type="dxa"/>
            </w:tcMar>
          </w:tcPr>
          <w:p w:rsidR="00A616E5" w:rsidDel="00992A4B" w:rsidRDefault="00A616E5">
            <w:pPr>
              <w:rPr>
                <w:del w:id="267"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68" w:author="DeeM" w:date="2015-12-07T17:24:00Z"/>
              </w:trPr>
              <w:tc>
                <w:tcPr>
                  <w:tcW w:w="8670" w:type="dxa"/>
                </w:tcPr>
                <w:p w:rsidR="00A616E5" w:rsidDel="00992A4B" w:rsidRDefault="00A616E5">
                  <w:pPr>
                    <w:jc w:val="both"/>
                    <w:rPr>
                      <w:del w:id="269" w:author="DeeM" w:date="2015-12-07T17:24:00Z"/>
                    </w:rPr>
                  </w:pPr>
                  <w:del w:id="270" w:author="DeeM" w:date="2015-12-07T17:24:00Z">
                    <w:r w:rsidDel="00992A4B">
                      <w:rPr>
                        <w:rFonts w:eastAsia="Arial" w:cs="Arial"/>
                        <w:color w:val="000000"/>
                      </w:rPr>
                      <w:delText>*) niepotrzebne skreślić</w:delText>
                    </w:r>
                  </w:del>
                </w:p>
              </w:tc>
            </w:tr>
          </w:tbl>
          <w:p w:rsidR="00A616E5" w:rsidDel="00992A4B" w:rsidRDefault="00A616E5">
            <w:pPr>
              <w:rPr>
                <w:del w:id="271" w:author="DeeM" w:date="2015-12-07T17:24:00Z"/>
              </w:rPr>
            </w:pPr>
          </w:p>
        </w:tc>
      </w:tr>
      <w:tr w:rsidR="00A616E5" w:rsidDel="00992A4B">
        <w:trPr>
          <w:trHeight w:val="230"/>
          <w:hidden/>
          <w:del w:id="272"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273" w:author="DeeM" w:date="2015-12-07T17:24:00Z"/>
                <w:vanish/>
              </w:rPr>
            </w:pPr>
          </w:p>
          <w:tbl>
            <w:tblPr>
              <w:tblOverlap w:val="never"/>
              <w:tblW w:w="2880" w:type="dxa"/>
              <w:tblLayout w:type="fixed"/>
              <w:tblLook w:val="01E0"/>
            </w:tblPr>
            <w:tblGrid>
              <w:gridCol w:w="2880"/>
            </w:tblGrid>
            <w:tr w:rsidR="00A616E5" w:rsidDel="00992A4B">
              <w:trPr>
                <w:del w:id="274" w:author="DeeM" w:date="2015-12-07T17:24:00Z"/>
              </w:trPr>
              <w:tc>
                <w:tcPr>
                  <w:tcW w:w="2880" w:type="dxa"/>
                  <w:tcBorders>
                    <w:bottom w:val="single" w:sz="6" w:space="0" w:color="000000"/>
                  </w:tcBorders>
                </w:tcPr>
                <w:p w:rsidR="00A616E5" w:rsidDel="00992A4B" w:rsidRDefault="00A616E5">
                  <w:pPr>
                    <w:rPr>
                      <w:del w:id="275" w:author="DeeM" w:date="2015-12-07T17:24:00Z"/>
                    </w:rPr>
                  </w:pPr>
                </w:p>
              </w:tc>
            </w:tr>
          </w:tbl>
          <w:p w:rsidR="00A616E5" w:rsidDel="00992A4B" w:rsidRDefault="00A616E5">
            <w:pPr>
              <w:rPr>
                <w:del w:id="276" w:author="DeeM" w:date="2015-12-07T17:24:00Z"/>
              </w:rPr>
            </w:pPr>
          </w:p>
        </w:tc>
      </w:tr>
      <w:tr w:rsidR="00A616E5" w:rsidDel="00992A4B">
        <w:trPr>
          <w:trHeight w:val="230"/>
          <w:hidden/>
          <w:del w:id="277"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278" w:author="DeeM" w:date="2015-12-07T17:24:00Z"/>
                <w:vanish/>
              </w:rPr>
            </w:pPr>
          </w:p>
          <w:tbl>
            <w:tblPr>
              <w:tblOverlap w:val="never"/>
              <w:tblW w:w="8770" w:type="dxa"/>
              <w:tblLayout w:type="fixed"/>
              <w:tblLook w:val="01E0"/>
            </w:tblPr>
            <w:tblGrid>
              <w:gridCol w:w="236"/>
              <w:gridCol w:w="8534"/>
            </w:tblGrid>
            <w:tr w:rsidR="00A616E5" w:rsidDel="00992A4B">
              <w:trPr>
                <w:del w:id="279"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80" w:author="DeeM" w:date="2015-12-07T17:24:00Z"/>
                    </w:trPr>
                    <w:tc>
                      <w:tcPr>
                        <w:tcW w:w="165" w:type="dxa"/>
                      </w:tcPr>
                      <w:p w:rsidR="00A616E5" w:rsidDel="00992A4B" w:rsidRDefault="00A616E5">
                        <w:pPr>
                          <w:rPr>
                            <w:del w:id="281" w:author="DeeM" w:date="2015-12-07T17:24:00Z"/>
                          </w:rPr>
                        </w:pPr>
                        <w:del w:id="282" w:author="DeeM" w:date="2015-12-07T17:24:00Z">
                          <w:r w:rsidDel="00992A4B">
                            <w:rPr>
                              <w:rFonts w:eastAsia="Arial" w:cs="Arial"/>
                              <w:color w:val="000000"/>
                              <w:position w:val="4"/>
                              <w:sz w:val="12"/>
                              <w:szCs w:val="12"/>
                            </w:rPr>
                            <w:delText>1</w:delText>
                          </w:r>
                        </w:del>
                      </w:p>
                    </w:tc>
                  </w:tr>
                </w:tbl>
                <w:p w:rsidR="00A616E5" w:rsidDel="00992A4B" w:rsidRDefault="00A616E5">
                  <w:pPr>
                    <w:rPr>
                      <w:del w:id="28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84" w:author="DeeM" w:date="2015-12-07T17:24:00Z"/>
                    </w:trPr>
                    <w:tc>
                      <w:tcPr>
                        <w:tcW w:w="8492" w:type="dxa"/>
                      </w:tcPr>
                      <w:p w:rsidR="00A616E5" w:rsidDel="00992A4B" w:rsidRDefault="00A616E5">
                        <w:pPr>
                          <w:jc w:val="both"/>
                          <w:rPr>
                            <w:del w:id="285" w:author="DeeM" w:date="2015-12-07T17:24:00Z"/>
                          </w:rPr>
                        </w:pPr>
                        <w:del w:id="286"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287" w:author="DeeM" w:date="2015-12-07T17:24:00Z"/>
                    </w:rPr>
                  </w:pPr>
                </w:p>
              </w:tc>
            </w:tr>
            <w:tr w:rsidR="00A616E5" w:rsidDel="00992A4B">
              <w:trPr>
                <w:del w:id="288"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89" w:author="DeeM" w:date="2015-12-07T17:24:00Z"/>
                    </w:trPr>
                    <w:tc>
                      <w:tcPr>
                        <w:tcW w:w="165" w:type="dxa"/>
                      </w:tcPr>
                      <w:p w:rsidR="00A616E5" w:rsidDel="00992A4B" w:rsidRDefault="00A616E5">
                        <w:pPr>
                          <w:rPr>
                            <w:del w:id="290" w:author="DeeM" w:date="2015-12-07T17:24:00Z"/>
                          </w:rPr>
                        </w:pPr>
                        <w:del w:id="291" w:author="DeeM" w:date="2015-12-07T17:24:00Z">
                          <w:r w:rsidDel="00992A4B">
                            <w:rPr>
                              <w:rFonts w:eastAsia="Arial" w:cs="Arial"/>
                              <w:color w:val="000000"/>
                              <w:position w:val="4"/>
                              <w:sz w:val="12"/>
                              <w:szCs w:val="12"/>
                            </w:rPr>
                            <w:delText>2</w:delText>
                          </w:r>
                        </w:del>
                      </w:p>
                    </w:tc>
                  </w:tr>
                </w:tbl>
                <w:p w:rsidR="00A616E5" w:rsidDel="00992A4B" w:rsidRDefault="00A616E5">
                  <w:pPr>
                    <w:rPr>
                      <w:del w:id="29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93" w:author="DeeM" w:date="2015-12-07T17:24:00Z"/>
                    </w:trPr>
                    <w:tc>
                      <w:tcPr>
                        <w:tcW w:w="8492" w:type="dxa"/>
                      </w:tcPr>
                      <w:p w:rsidR="00A616E5" w:rsidDel="00992A4B" w:rsidRDefault="00A616E5">
                        <w:pPr>
                          <w:jc w:val="both"/>
                          <w:rPr>
                            <w:del w:id="294" w:author="DeeM" w:date="2015-12-07T17:24:00Z"/>
                          </w:rPr>
                        </w:pPr>
                        <w:del w:id="295"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296" w:author="DeeM" w:date="2015-12-07T17:24:00Z"/>
                    </w:rPr>
                  </w:pPr>
                </w:p>
              </w:tc>
            </w:tr>
            <w:tr w:rsidR="00A616E5" w:rsidDel="00992A4B">
              <w:trPr>
                <w:del w:id="297" w:author="DeeM" w:date="2015-12-07T17:24:00Z"/>
              </w:trPr>
              <w:tc>
                <w:tcPr>
                  <w:tcW w:w="165" w:type="dxa"/>
                </w:tcPr>
                <w:p w:rsidR="00A616E5" w:rsidDel="00992A4B" w:rsidRDefault="00A616E5">
                  <w:pPr>
                    <w:rPr>
                      <w:del w:id="29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99" w:author="DeeM" w:date="2015-12-07T17:24:00Z"/>
                    </w:trPr>
                    <w:tc>
                      <w:tcPr>
                        <w:tcW w:w="8492" w:type="dxa"/>
                      </w:tcPr>
                      <w:p w:rsidR="00A616E5" w:rsidDel="00992A4B" w:rsidRDefault="00A616E5">
                        <w:pPr>
                          <w:jc w:val="both"/>
                          <w:rPr>
                            <w:del w:id="300" w:author="DeeM" w:date="2015-12-07T17:24:00Z"/>
                          </w:rPr>
                        </w:pPr>
                        <w:del w:id="301"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302" w:author="DeeM" w:date="2015-12-07T17:24:00Z"/>
                    </w:rPr>
                  </w:pPr>
                </w:p>
              </w:tc>
            </w:tr>
            <w:tr w:rsidR="00A616E5" w:rsidDel="00992A4B">
              <w:trPr>
                <w:del w:id="303" w:author="DeeM" w:date="2015-12-07T17:24:00Z"/>
              </w:trPr>
              <w:tc>
                <w:tcPr>
                  <w:tcW w:w="165" w:type="dxa"/>
                </w:tcPr>
                <w:p w:rsidR="00A616E5" w:rsidDel="00992A4B" w:rsidRDefault="00A616E5">
                  <w:pPr>
                    <w:rPr>
                      <w:del w:id="30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305" w:author="DeeM" w:date="2015-12-07T17:24:00Z"/>
                    </w:trPr>
                    <w:tc>
                      <w:tcPr>
                        <w:tcW w:w="8492" w:type="dxa"/>
                      </w:tcPr>
                      <w:p w:rsidR="00A616E5" w:rsidDel="00992A4B" w:rsidRDefault="00A616E5">
                        <w:pPr>
                          <w:jc w:val="both"/>
                          <w:rPr>
                            <w:del w:id="306" w:author="DeeM" w:date="2015-12-07T17:24:00Z"/>
                          </w:rPr>
                        </w:pPr>
                        <w:del w:id="307"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308" w:author="DeeM" w:date="2015-12-07T17:24:00Z"/>
                    </w:rPr>
                  </w:pPr>
                </w:p>
              </w:tc>
            </w:tr>
          </w:tbl>
          <w:p w:rsidR="00A616E5" w:rsidDel="00992A4B" w:rsidRDefault="00A616E5">
            <w:pPr>
              <w:rPr>
                <w:del w:id="309" w:author="DeeM" w:date="2015-12-07T17:24:00Z"/>
              </w:rPr>
            </w:pPr>
          </w:p>
        </w:tc>
      </w:tr>
    </w:tbl>
    <w:p w:rsidR="00A616E5" w:rsidDel="00992A4B" w:rsidRDefault="00A616E5">
      <w:pPr>
        <w:rPr>
          <w:del w:id="310" w:author="DeeM" w:date="2015-12-07T17:24:00Z"/>
        </w:rPr>
      </w:pPr>
    </w:p>
    <w:p w:rsidR="00A616E5" w:rsidDel="00992A4B" w:rsidRDefault="00A616E5">
      <w:pPr>
        <w:rPr>
          <w:del w:id="311"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312" w:author="DeeM" w:date="2015-12-07T17:24:00Z"/>
        </w:trPr>
        <w:tc>
          <w:tcPr>
            <w:tcW w:w="3805" w:type="dxa"/>
            <w:gridSpan w:val="2"/>
            <w:vMerge w:val="restart"/>
          </w:tcPr>
          <w:p w:rsidR="00A616E5" w:rsidDel="00992A4B" w:rsidRDefault="001631E4">
            <w:pPr>
              <w:rPr>
                <w:del w:id="313" w:author="DeeM" w:date="2015-12-07T17:24:00Z"/>
              </w:rPr>
            </w:pPr>
            <w:del w:id="314" w:author="DeeM" w:date="2015-12-07T17:24:00Z">
              <w:r w:rsidDel="00992A4B">
                <w:rPr>
                  <w:noProof/>
                </w:rPr>
                <w:pict>
                  <v:rect id="AutoShape 10" o:spid="_x0000_s1031" style="position:absolute;margin-left:0;margin-top:0;width:50pt;height:50pt;z-index:251660288;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YuQ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fy4xGLkCAADRBQAA&#10;DgAAAAAAAAAAAAAAAAAuAgAAZHJzL2Uyb0RvYy54bWxQSwECLQAUAAYACAAAACEAhluH1dgAAAAF&#10;AQAADwAAAAAAAAAAAAAAAAATBQAAZHJzL2Rvd25yZXYueG1sUEsFBgAAAAAEAAQA8wAAABgGAAAA&#10;AA==&#10;" filled="f" stroked="f">
                    <o:lock v:ext="edit" aspectratio="t" selection="t"/>
                  </v:rect>
                </w:pict>
              </w:r>
              <w:r w:rsidR="009D036B" w:rsidDel="00992A4B">
                <w:rPr>
                  <w:noProof/>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315" w:author="DeeM" w:date="2015-12-07T17:24:00Z"/>
              </w:rPr>
            </w:pPr>
          </w:p>
        </w:tc>
        <w:tc>
          <w:tcPr>
            <w:tcW w:w="3180" w:type="dxa"/>
          </w:tcPr>
          <w:p w:rsidR="00A616E5" w:rsidDel="00992A4B" w:rsidRDefault="001631E4">
            <w:pPr>
              <w:jc w:val="right"/>
              <w:rPr>
                <w:del w:id="316" w:author="DeeM" w:date="2015-12-07T17:24:00Z"/>
              </w:rPr>
            </w:pPr>
            <w:del w:id="317" w:author="DeeM" w:date="2015-12-07T17:24:00Z">
              <w:r w:rsidDel="00992A4B">
                <w:rPr>
                  <w:noProof/>
                </w:rPr>
                <w:pict>
                  <v:rect id="AutoShape 11" o:spid="_x0000_s1030" style="position:absolute;left:0;text-align:left;margin-left:0;margin-top:0;width:50pt;height:50pt;z-index:251661312;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Bu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TVG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j2EG66AgAA0QUA&#10;AA4AAAAAAAAAAAAAAAAALgIAAGRycy9lMm9Eb2MueG1sUEsBAi0AFAAGAAgAAAAhAIZbh9XYAAAA&#10;BQEAAA8AAAAAAAAAAAAAAAAAFAUAAGRycy9kb3ducmV2LnhtbFBLBQYAAAAABAAEAPMAAAAZBgAA&#10;AAA=&#10;" filled="f" stroked="f">
                    <o:lock v:ext="edit" aspectratio="t" selection="t"/>
                  </v:rect>
                </w:pict>
              </w:r>
              <w:r w:rsidR="009D036B" w:rsidDel="00992A4B">
                <w:rPr>
                  <w:noProof/>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318" w:author="DeeM" w:date="2015-12-07T17:24:00Z"/>
        </w:trPr>
        <w:tc>
          <w:tcPr>
            <w:tcW w:w="820" w:type="dxa"/>
            <w:tcMar>
              <w:top w:w="620" w:type="dxa"/>
              <w:left w:w="0" w:type="dxa"/>
              <w:bottom w:w="0" w:type="dxa"/>
              <w:right w:w="0" w:type="dxa"/>
            </w:tcMar>
          </w:tcPr>
          <w:p w:rsidR="00A616E5" w:rsidDel="00992A4B" w:rsidRDefault="00A616E5">
            <w:pPr>
              <w:rPr>
                <w:del w:id="319"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320" w:author="DeeM" w:date="2015-12-07T17:24:00Z"/>
              </w:rPr>
            </w:pPr>
            <w:del w:id="321" w:author="DeeM" w:date="2015-12-07T17:24:00Z">
              <w:r w:rsidDel="00992A4B">
                <w:rPr>
                  <w:rFonts w:eastAsia="Arial" w:cs="Arial"/>
                  <w:b/>
                  <w:bCs/>
                  <w:color w:val="000000"/>
                  <w:sz w:val="24"/>
                  <w:szCs w:val="24"/>
                </w:rPr>
                <w:delText>OŚWIADCZENIE</w:delText>
              </w:r>
            </w:del>
          </w:p>
        </w:tc>
      </w:tr>
      <w:tr w:rsidR="00A616E5" w:rsidDel="00992A4B">
        <w:trPr>
          <w:del w:id="322" w:author="DeeM" w:date="2015-12-07T17:24:00Z"/>
        </w:trPr>
        <w:tc>
          <w:tcPr>
            <w:tcW w:w="820" w:type="dxa"/>
            <w:tcMar>
              <w:top w:w="220" w:type="dxa"/>
              <w:left w:w="0" w:type="dxa"/>
              <w:bottom w:w="0" w:type="dxa"/>
              <w:right w:w="0" w:type="dxa"/>
            </w:tcMar>
          </w:tcPr>
          <w:p w:rsidR="00A616E5" w:rsidDel="00992A4B" w:rsidRDefault="00A616E5">
            <w:pPr>
              <w:rPr>
                <w:del w:id="323"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24" w:author="DeeM" w:date="2015-12-07T17:24:00Z"/>
              </w:trPr>
              <w:tc>
                <w:tcPr>
                  <w:tcW w:w="8670" w:type="dxa"/>
                  <w:tcMar>
                    <w:top w:w="0" w:type="dxa"/>
                    <w:left w:w="0" w:type="dxa"/>
                    <w:bottom w:w="20" w:type="dxa"/>
                    <w:right w:w="0" w:type="dxa"/>
                  </w:tcMar>
                </w:tcPr>
                <w:p w:rsidR="00A616E5" w:rsidDel="00992A4B" w:rsidRDefault="00A616E5">
                  <w:pPr>
                    <w:rPr>
                      <w:del w:id="325" w:author="DeeM" w:date="2015-12-07T17:24:00Z"/>
                    </w:rPr>
                  </w:pPr>
                  <w:del w:id="326" w:author="DeeM" w:date="2015-12-07T17:24:00Z">
                    <w:r w:rsidDel="00992A4B">
                      <w:rPr>
                        <w:rFonts w:eastAsia="Arial" w:cs="Arial"/>
                        <w:color w:val="000000"/>
                      </w:rPr>
                      <w:delText>Imię i nazwisko: Patryk Kuśmierek</w:delText>
                    </w:r>
                  </w:del>
                </w:p>
                <w:p w:rsidR="00A616E5" w:rsidDel="00992A4B" w:rsidRDefault="00A616E5">
                  <w:pPr>
                    <w:rPr>
                      <w:del w:id="327" w:author="DeeM" w:date="2015-12-07T17:24:00Z"/>
                    </w:rPr>
                  </w:pPr>
                  <w:del w:id="328" w:author="DeeM" w:date="2015-12-07T17:24:00Z">
                    <w:r w:rsidDel="00992A4B">
                      <w:rPr>
                        <w:rFonts w:eastAsia="Arial" w:cs="Arial"/>
                        <w:color w:val="000000"/>
                      </w:rPr>
                      <w:delText>Data i miejsce urodzenia: 25.07.1993, Gdańsk</w:delText>
                    </w:r>
                  </w:del>
                </w:p>
                <w:p w:rsidR="00A616E5" w:rsidDel="00992A4B" w:rsidRDefault="00A616E5">
                  <w:pPr>
                    <w:rPr>
                      <w:del w:id="329" w:author="DeeM" w:date="2015-12-07T17:24:00Z"/>
                    </w:rPr>
                  </w:pPr>
                  <w:del w:id="330" w:author="DeeM" w:date="2015-12-07T17:24:00Z">
                    <w:r w:rsidDel="00992A4B">
                      <w:rPr>
                        <w:rFonts w:eastAsia="Arial" w:cs="Arial"/>
                        <w:color w:val="000000"/>
                      </w:rPr>
                      <w:delText>Nr albumu: 143275</w:delText>
                    </w:r>
                  </w:del>
                </w:p>
                <w:p w:rsidR="00A616E5" w:rsidDel="00992A4B" w:rsidRDefault="00A616E5">
                  <w:pPr>
                    <w:rPr>
                      <w:del w:id="331" w:author="DeeM" w:date="2015-12-07T17:24:00Z"/>
                    </w:rPr>
                  </w:pPr>
                  <w:del w:id="332" w:author="DeeM" w:date="2015-12-07T17:24:00Z">
                    <w:r w:rsidDel="00992A4B">
                      <w:rPr>
                        <w:rFonts w:eastAsia="Arial" w:cs="Arial"/>
                        <w:color w:val="000000"/>
                      </w:rPr>
                      <w:delText>Wydział: Wydział Elektroniki, Telekomunikacji i Informatyki</w:delText>
                    </w:r>
                  </w:del>
                </w:p>
                <w:p w:rsidR="00A616E5" w:rsidDel="00992A4B" w:rsidRDefault="00A616E5">
                  <w:pPr>
                    <w:rPr>
                      <w:del w:id="333" w:author="DeeM" w:date="2015-12-07T17:24:00Z"/>
                    </w:rPr>
                  </w:pPr>
                  <w:del w:id="334" w:author="DeeM" w:date="2015-12-07T17:24:00Z">
                    <w:r w:rsidDel="00992A4B">
                      <w:rPr>
                        <w:rFonts w:eastAsia="Arial" w:cs="Arial"/>
                        <w:color w:val="000000"/>
                      </w:rPr>
                      <w:delText>Kierunek: informatyka</w:delText>
                    </w:r>
                  </w:del>
                </w:p>
                <w:p w:rsidR="00A616E5" w:rsidDel="00992A4B" w:rsidRDefault="00A616E5">
                  <w:pPr>
                    <w:rPr>
                      <w:del w:id="335" w:author="DeeM" w:date="2015-12-07T17:24:00Z"/>
                    </w:rPr>
                  </w:pPr>
                  <w:del w:id="336" w:author="DeeM" w:date="2015-12-07T17:24:00Z">
                    <w:r w:rsidDel="00992A4B">
                      <w:rPr>
                        <w:rFonts w:eastAsia="Arial" w:cs="Arial"/>
                        <w:color w:val="000000"/>
                      </w:rPr>
                      <w:delText>Poziom studiów: I stopnia - inżynierskie</w:delText>
                    </w:r>
                  </w:del>
                </w:p>
                <w:p w:rsidR="00A616E5" w:rsidDel="00992A4B" w:rsidRDefault="00A616E5">
                  <w:pPr>
                    <w:rPr>
                      <w:del w:id="337" w:author="DeeM" w:date="2015-12-07T17:24:00Z"/>
                    </w:rPr>
                  </w:pPr>
                  <w:del w:id="338" w:author="DeeM" w:date="2015-12-07T17:24:00Z">
                    <w:r w:rsidDel="00992A4B">
                      <w:rPr>
                        <w:rFonts w:eastAsia="Arial" w:cs="Arial"/>
                        <w:color w:val="000000"/>
                      </w:rPr>
                      <w:delText>Forma studiów: stacjonarne</w:delText>
                    </w:r>
                  </w:del>
                </w:p>
              </w:tc>
            </w:tr>
          </w:tbl>
          <w:p w:rsidR="00A616E5" w:rsidDel="00992A4B" w:rsidRDefault="00A616E5">
            <w:pPr>
              <w:rPr>
                <w:del w:id="339" w:author="DeeM" w:date="2015-12-07T17:24:00Z"/>
              </w:rPr>
            </w:pPr>
          </w:p>
        </w:tc>
      </w:tr>
      <w:tr w:rsidR="00A616E5" w:rsidDel="00992A4B">
        <w:trPr>
          <w:del w:id="340" w:author="DeeM" w:date="2015-12-07T17:24:00Z"/>
        </w:trPr>
        <w:tc>
          <w:tcPr>
            <w:tcW w:w="820" w:type="dxa"/>
            <w:tcMar>
              <w:top w:w="320" w:type="dxa"/>
              <w:left w:w="0" w:type="dxa"/>
              <w:bottom w:w="0" w:type="dxa"/>
              <w:right w:w="0" w:type="dxa"/>
            </w:tcMar>
          </w:tcPr>
          <w:p w:rsidR="00A616E5" w:rsidDel="00992A4B" w:rsidRDefault="00A616E5">
            <w:pPr>
              <w:rPr>
                <w:del w:id="341"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42" w:author="DeeM" w:date="2015-12-07T17:24:00Z"/>
              </w:trPr>
              <w:tc>
                <w:tcPr>
                  <w:tcW w:w="8670" w:type="dxa"/>
                  <w:tcMar>
                    <w:top w:w="0" w:type="dxa"/>
                    <w:left w:w="0" w:type="dxa"/>
                    <w:bottom w:w="20" w:type="dxa"/>
                    <w:right w:w="0" w:type="dxa"/>
                  </w:tcMar>
                </w:tcPr>
                <w:p w:rsidR="00A616E5" w:rsidDel="00992A4B" w:rsidRDefault="00A616E5">
                  <w:pPr>
                    <w:jc w:val="both"/>
                    <w:rPr>
                      <w:del w:id="343" w:author="DeeM" w:date="2015-12-07T17:24:00Z"/>
                    </w:rPr>
                  </w:pPr>
                  <w:del w:id="344"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345" w:author="DeeM" w:date="2015-12-07T17:24:00Z"/>
                    </w:rPr>
                  </w:pPr>
                  <w:del w:id="346"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347" w:author="DeeM" w:date="2015-12-07T17:24:00Z"/>
              </w:rPr>
            </w:pPr>
          </w:p>
        </w:tc>
      </w:tr>
      <w:tr w:rsidR="00A616E5" w:rsidDel="00992A4B">
        <w:trPr>
          <w:trHeight w:val="230"/>
          <w:hidden/>
          <w:del w:id="348"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49" w:author="DeeM" w:date="2015-12-07T17:24:00Z"/>
                <w:vanish/>
              </w:rPr>
            </w:pPr>
          </w:p>
          <w:tbl>
            <w:tblPr>
              <w:tblOverlap w:val="never"/>
              <w:tblW w:w="8625" w:type="dxa"/>
              <w:tblLayout w:type="fixed"/>
              <w:tblLook w:val="01E0"/>
            </w:tblPr>
            <w:tblGrid>
              <w:gridCol w:w="4545"/>
              <w:gridCol w:w="4080"/>
            </w:tblGrid>
            <w:tr w:rsidR="00A616E5" w:rsidDel="00992A4B">
              <w:trPr>
                <w:del w:id="350" w:author="DeeM" w:date="2015-12-07T17:24:00Z"/>
              </w:trPr>
              <w:tc>
                <w:tcPr>
                  <w:tcW w:w="4545" w:type="dxa"/>
                </w:tcPr>
                <w:p w:rsidR="00A616E5" w:rsidDel="00992A4B" w:rsidRDefault="00A616E5">
                  <w:pPr>
                    <w:rPr>
                      <w:del w:id="351" w:author="DeeM" w:date="2015-12-07T17:24:00Z"/>
                    </w:rPr>
                  </w:pPr>
                  <w:del w:id="352"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353" w:author="DeeM" w:date="2015-12-07T17:24:00Z"/>
                    </w:rPr>
                  </w:pPr>
                  <w:del w:id="354" w:author="DeeM" w:date="2015-12-07T17:24:00Z">
                    <w:r w:rsidDel="00992A4B">
                      <w:rPr>
                        <w:rFonts w:eastAsia="Arial" w:cs="Arial"/>
                        <w:color w:val="000000"/>
                      </w:rPr>
                      <w:delText>.....................................................</w:delText>
                    </w:r>
                  </w:del>
                </w:p>
                <w:p w:rsidR="00A616E5" w:rsidDel="00992A4B" w:rsidRDefault="00A616E5">
                  <w:pPr>
                    <w:jc w:val="center"/>
                    <w:rPr>
                      <w:del w:id="355" w:author="DeeM" w:date="2015-12-07T17:24:00Z"/>
                    </w:rPr>
                  </w:pPr>
                  <w:del w:id="356" w:author="DeeM" w:date="2015-12-07T17:24:00Z">
                    <w:r w:rsidDel="00992A4B">
                      <w:rPr>
                        <w:rFonts w:eastAsia="Arial" w:cs="Arial"/>
                        <w:i/>
                        <w:iCs/>
                        <w:color w:val="000000"/>
                        <w:sz w:val="16"/>
                        <w:szCs w:val="16"/>
                      </w:rPr>
                      <w:delText>podpis studenta</w:delText>
                    </w:r>
                  </w:del>
                </w:p>
              </w:tc>
            </w:tr>
          </w:tbl>
          <w:p w:rsidR="00A616E5" w:rsidDel="00992A4B" w:rsidRDefault="00A616E5">
            <w:pPr>
              <w:rPr>
                <w:del w:id="357" w:author="DeeM" w:date="2015-12-07T17:24:00Z"/>
              </w:rPr>
            </w:pPr>
          </w:p>
        </w:tc>
      </w:tr>
      <w:tr w:rsidR="00A616E5" w:rsidDel="00992A4B">
        <w:trPr>
          <w:del w:id="358" w:author="DeeM" w:date="2015-12-07T17:24:00Z"/>
        </w:trPr>
        <w:tc>
          <w:tcPr>
            <w:tcW w:w="820" w:type="dxa"/>
            <w:tcMar>
              <w:top w:w="140" w:type="dxa"/>
              <w:left w:w="0" w:type="dxa"/>
              <w:bottom w:w="0" w:type="dxa"/>
              <w:right w:w="0" w:type="dxa"/>
            </w:tcMar>
          </w:tcPr>
          <w:p w:rsidR="00A616E5" w:rsidDel="00992A4B" w:rsidRDefault="00A616E5">
            <w:pPr>
              <w:rPr>
                <w:del w:id="359"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60" w:author="DeeM" w:date="2015-12-07T17:24:00Z"/>
              </w:trPr>
              <w:tc>
                <w:tcPr>
                  <w:tcW w:w="8670" w:type="dxa"/>
                </w:tcPr>
                <w:p w:rsidR="00A616E5" w:rsidDel="00992A4B" w:rsidRDefault="00A616E5">
                  <w:pPr>
                    <w:jc w:val="both"/>
                    <w:rPr>
                      <w:del w:id="361" w:author="DeeM" w:date="2015-12-07T17:24:00Z"/>
                    </w:rPr>
                  </w:pPr>
                  <w:del w:id="362"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363" w:author="DeeM" w:date="2015-12-07T17:24:00Z"/>
                    </w:rPr>
                  </w:pPr>
                </w:p>
                <w:p w:rsidR="00A616E5" w:rsidDel="00992A4B" w:rsidRDefault="00A616E5">
                  <w:pPr>
                    <w:jc w:val="both"/>
                    <w:rPr>
                      <w:del w:id="364" w:author="DeeM" w:date="2015-12-07T17:24:00Z"/>
                    </w:rPr>
                  </w:pPr>
                  <w:del w:id="365"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366" w:author="DeeM" w:date="2015-12-07T17:24:00Z"/>
                    </w:rPr>
                  </w:pPr>
                </w:p>
                <w:p w:rsidR="00A616E5" w:rsidDel="00992A4B" w:rsidRDefault="00A616E5">
                  <w:pPr>
                    <w:jc w:val="both"/>
                    <w:rPr>
                      <w:del w:id="367" w:author="DeeM" w:date="2015-12-07T17:24:00Z"/>
                    </w:rPr>
                  </w:pPr>
                  <w:del w:id="368"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369" w:author="DeeM" w:date="2015-12-07T17:24:00Z"/>
                    </w:rPr>
                  </w:pPr>
                </w:p>
                <w:p w:rsidR="00A616E5" w:rsidDel="00992A4B" w:rsidRDefault="00A616E5">
                  <w:pPr>
                    <w:jc w:val="both"/>
                    <w:rPr>
                      <w:del w:id="370" w:author="DeeM" w:date="2015-12-07T17:24:00Z"/>
                    </w:rPr>
                  </w:pPr>
                  <w:del w:id="371"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372" w:author="DeeM" w:date="2015-12-07T17:24:00Z"/>
                    </w:rPr>
                  </w:pPr>
                </w:p>
              </w:tc>
            </w:tr>
          </w:tbl>
          <w:p w:rsidR="00A616E5" w:rsidDel="00992A4B" w:rsidRDefault="00A616E5">
            <w:pPr>
              <w:rPr>
                <w:del w:id="373" w:author="DeeM" w:date="2015-12-07T17:24:00Z"/>
              </w:rPr>
            </w:pPr>
          </w:p>
        </w:tc>
      </w:tr>
      <w:tr w:rsidR="00A616E5" w:rsidDel="00992A4B">
        <w:trPr>
          <w:trHeight w:val="230"/>
          <w:hidden/>
          <w:del w:id="374"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75" w:author="DeeM" w:date="2015-12-07T17:24:00Z"/>
                <w:vanish/>
              </w:rPr>
            </w:pPr>
          </w:p>
          <w:tbl>
            <w:tblPr>
              <w:tblOverlap w:val="never"/>
              <w:tblW w:w="8785" w:type="dxa"/>
              <w:tblLayout w:type="fixed"/>
              <w:tblLook w:val="01E0"/>
            </w:tblPr>
            <w:tblGrid>
              <w:gridCol w:w="4544"/>
              <w:gridCol w:w="4241"/>
            </w:tblGrid>
            <w:tr w:rsidR="00A616E5" w:rsidDel="00992A4B">
              <w:trPr>
                <w:del w:id="376" w:author="DeeM" w:date="2015-12-07T17:24:00Z"/>
              </w:trPr>
              <w:tc>
                <w:tcPr>
                  <w:tcW w:w="4544" w:type="dxa"/>
                </w:tcPr>
                <w:p w:rsidR="00A616E5" w:rsidDel="00992A4B" w:rsidRDefault="00A616E5">
                  <w:pPr>
                    <w:rPr>
                      <w:del w:id="377" w:author="DeeM" w:date="2015-12-07T17:24:00Z"/>
                    </w:rPr>
                  </w:pPr>
                  <w:del w:id="378"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79" w:author="DeeM" w:date="2015-12-07T17:24:00Z"/>
                    </w:rPr>
                  </w:pPr>
                  <w:del w:id="380" w:author="DeeM" w:date="2015-12-07T17:24:00Z">
                    <w:r w:rsidDel="00992A4B">
                      <w:rPr>
                        <w:rFonts w:eastAsia="Arial" w:cs="Arial"/>
                        <w:color w:val="000000"/>
                      </w:rPr>
                      <w:delText>.....................................................</w:delText>
                    </w:r>
                  </w:del>
                </w:p>
                <w:p w:rsidR="00A616E5" w:rsidDel="00992A4B" w:rsidRDefault="00A616E5">
                  <w:pPr>
                    <w:jc w:val="center"/>
                    <w:rPr>
                      <w:del w:id="381" w:author="DeeM" w:date="2015-12-07T17:24:00Z"/>
                    </w:rPr>
                  </w:pPr>
                  <w:del w:id="382" w:author="DeeM" w:date="2015-12-07T17:24:00Z">
                    <w:r w:rsidDel="00992A4B">
                      <w:rPr>
                        <w:rFonts w:eastAsia="Arial" w:cs="Arial"/>
                        <w:i/>
                        <w:iCs/>
                        <w:color w:val="000000"/>
                        <w:sz w:val="16"/>
                        <w:szCs w:val="16"/>
                      </w:rPr>
                      <w:delText>podpis studenta</w:delText>
                    </w:r>
                  </w:del>
                </w:p>
              </w:tc>
            </w:tr>
          </w:tbl>
          <w:p w:rsidR="00A616E5" w:rsidDel="00992A4B" w:rsidRDefault="00A616E5">
            <w:pPr>
              <w:rPr>
                <w:del w:id="383" w:author="DeeM" w:date="2015-12-07T17:24:00Z"/>
              </w:rPr>
            </w:pPr>
          </w:p>
        </w:tc>
      </w:tr>
      <w:tr w:rsidR="00A616E5" w:rsidDel="00992A4B">
        <w:trPr>
          <w:del w:id="384" w:author="DeeM" w:date="2015-12-07T17:24:00Z"/>
        </w:trPr>
        <w:tc>
          <w:tcPr>
            <w:tcW w:w="820" w:type="dxa"/>
            <w:tcMar>
              <w:top w:w="180" w:type="dxa"/>
              <w:left w:w="0" w:type="dxa"/>
              <w:bottom w:w="0" w:type="dxa"/>
              <w:right w:w="0" w:type="dxa"/>
            </w:tcMar>
          </w:tcPr>
          <w:p w:rsidR="00A616E5" w:rsidDel="00992A4B" w:rsidRDefault="00A616E5">
            <w:pPr>
              <w:rPr>
                <w:del w:id="385"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386" w:author="DeeM" w:date="2015-12-07T17:24:00Z"/>
              </w:rPr>
            </w:pPr>
            <w:del w:id="387"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388"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389" w:author="DeeM" w:date="2015-12-07T17:24:00Z"/>
              </w:trPr>
              <w:tc>
                <w:tcPr>
                  <w:tcW w:w="4544" w:type="dxa"/>
                </w:tcPr>
                <w:p w:rsidR="00A616E5" w:rsidDel="00992A4B" w:rsidRDefault="00A616E5">
                  <w:pPr>
                    <w:rPr>
                      <w:del w:id="390" w:author="DeeM" w:date="2015-12-07T17:24:00Z"/>
                    </w:rPr>
                  </w:pPr>
                  <w:del w:id="391"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92" w:author="DeeM" w:date="2015-12-07T17:24:00Z"/>
                    </w:rPr>
                  </w:pPr>
                  <w:del w:id="393" w:author="DeeM" w:date="2015-12-07T17:24:00Z">
                    <w:r w:rsidDel="00992A4B">
                      <w:rPr>
                        <w:rFonts w:eastAsia="Arial" w:cs="Arial"/>
                        <w:color w:val="000000"/>
                      </w:rPr>
                      <w:delText>.....................................................</w:delText>
                    </w:r>
                  </w:del>
                </w:p>
                <w:p w:rsidR="00A616E5" w:rsidDel="00992A4B" w:rsidRDefault="00A616E5">
                  <w:pPr>
                    <w:jc w:val="center"/>
                    <w:rPr>
                      <w:del w:id="394" w:author="DeeM" w:date="2015-12-07T17:24:00Z"/>
                    </w:rPr>
                  </w:pPr>
                  <w:del w:id="395" w:author="DeeM" w:date="2015-12-07T17:24:00Z">
                    <w:r w:rsidDel="00992A4B">
                      <w:rPr>
                        <w:rFonts w:eastAsia="Arial" w:cs="Arial"/>
                        <w:i/>
                        <w:iCs/>
                        <w:color w:val="000000"/>
                        <w:sz w:val="16"/>
                        <w:szCs w:val="16"/>
                      </w:rPr>
                      <w:delText>podpis studenta</w:delText>
                    </w:r>
                  </w:del>
                </w:p>
              </w:tc>
            </w:tr>
          </w:tbl>
          <w:p w:rsidR="00A616E5" w:rsidDel="00992A4B" w:rsidRDefault="00A616E5">
            <w:pPr>
              <w:rPr>
                <w:del w:id="396" w:author="DeeM" w:date="2015-12-07T17:24:00Z"/>
              </w:rPr>
            </w:pPr>
          </w:p>
        </w:tc>
      </w:tr>
      <w:tr w:rsidR="00A616E5" w:rsidDel="00992A4B">
        <w:trPr>
          <w:del w:id="397" w:author="DeeM" w:date="2015-12-07T17:24:00Z"/>
        </w:trPr>
        <w:tc>
          <w:tcPr>
            <w:tcW w:w="820" w:type="dxa"/>
            <w:tcMar>
              <w:top w:w="140" w:type="dxa"/>
              <w:left w:w="0" w:type="dxa"/>
              <w:bottom w:w="0" w:type="dxa"/>
              <w:right w:w="0" w:type="dxa"/>
            </w:tcMar>
          </w:tcPr>
          <w:p w:rsidR="00A616E5" w:rsidDel="00992A4B" w:rsidRDefault="00A616E5">
            <w:pPr>
              <w:rPr>
                <w:del w:id="398"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99" w:author="DeeM" w:date="2015-12-07T17:24:00Z"/>
              </w:trPr>
              <w:tc>
                <w:tcPr>
                  <w:tcW w:w="8670" w:type="dxa"/>
                </w:tcPr>
                <w:p w:rsidR="00A616E5" w:rsidDel="00992A4B" w:rsidRDefault="00A616E5">
                  <w:pPr>
                    <w:jc w:val="both"/>
                    <w:rPr>
                      <w:del w:id="400" w:author="DeeM" w:date="2015-12-07T17:24:00Z"/>
                    </w:rPr>
                  </w:pPr>
                  <w:del w:id="401" w:author="DeeM" w:date="2015-12-07T17:24:00Z">
                    <w:r w:rsidDel="00992A4B">
                      <w:rPr>
                        <w:rFonts w:eastAsia="Arial" w:cs="Arial"/>
                        <w:color w:val="000000"/>
                      </w:rPr>
                      <w:delText>*) niepotrzebne skreślić</w:delText>
                    </w:r>
                  </w:del>
                </w:p>
              </w:tc>
            </w:tr>
          </w:tbl>
          <w:p w:rsidR="00A616E5" w:rsidDel="00992A4B" w:rsidRDefault="00A616E5">
            <w:pPr>
              <w:rPr>
                <w:del w:id="402" w:author="DeeM" w:date="2015-12-07T17:24:00Z"/>
              </w:rPr>
            </w:pPr>
          </w:p>
        </w:tc>
      </w:tr>
      <w:tr w:rsidR="00A616E5" w:rsidDel="00992A4B">
        <w:trPr>
          <w:trHeight w:val="230"/>
          <w:hidden/>
          <w:del w:id="403"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404" w:author="DeeM" w:date="2015-12-07T17:24:00Z"/>
                <w:vanish/>
              </w:rPr>
            </w:pPr>
          </w:p>
          <w:tbl>
            <w:tblPr>
              <w:tblOverlap w:val="never"/>
              <w:tblW w:w="2880" w:type="dxa"/>
              <w:tblLayout w:type="fixed"/>
              <w:tblLook w:val="01E0"/>
            </w:tblPr>
            <w:tblGrid>
              <w:gridCol w:w="2880"/>
            </w:tblGrid>
            <w:tr w:rsidR="00A616E5" w:rsidDel="00992A4B">
              <w:trPr>
                <w:del w:id="405" w:author="DeeM" w:date="2015-12-07T17:24:00Z"/>
              </w:trPr>
              <w:tc>
                <w:tcPr>
                  <w:tcW w:w="2880" w:type="dxa"/>
                  <w:tcBorders>
                    <w:bottom w:val="single" w:sz="6" w:space="0" w:color="000000"/>
                  </w:tcBorders>
                </w:tcPr>
                <w:p w:rsidR="00A616E5" w:rsidDel="00992A4B" w:rsidRDefault="00A616E5">
                  <w:pPr>
                    <w:rPr>
                      <w:del w:id="406" w:author="DeeM" w:date="2015-12-07T17:24:00Z"/>
                    </w:rPr>
                  </w:pPr>
                </w:p>
              </w:tc>
            </w:tr>
          </w:tbl>
          <w:p w:rsidR="00A616E5" w:rsidDel="00992A4B" w:rsidRDefault="00A616E5">
            <w:pPr>
              <w:rPr>
                <w:del w:id="407" w:author="DeeM" w:date="2015-12-07T17:24:00Z"/>
              </w:rPr>
            </w:pPr>
          </w:p>
        </w:tc>
      </w:tr>
      <w:tr w:rsidR="00A616E5" w:rsidDel="00992A4B">
        <w:trPr>
          <w:trHeight w:val="230"/>
          <w:hidden/>
          <w:del w:id="408" w:author="DeeM" w:date="2015-12-07T17:24:00Z"/>
        </w:trPr>
        <w:tc>
          <w:tcPr>
            <w:tcW w:w="9490" w:type="dxa"/>
            <w:gridSpan w:val="4"/>
            <w:tcMar>
              <w:top w:w="60" w:type="dxa"/>
              <w:left w:w="720" w:type="dxa"/>
              <w:bottom w:w="0" w:type="dxa"/>
              <w:right w:w="0" w:type="dxa"/>
            </w:tcMar>
          </w:tcPr>
          <w:p w:rsidR="00A616E5" w:rsidDel="00992A4B" w:rsidRDefault="00A616E5">
            <w:pPr>
              <w:rPr>
                <w:del w:id="409" w:author="DeeM" w:date="2015-12-07T17:24:00Z"/>
                <w:vanish/>
              </w:rPr>
            </w:pPr>
          </w:p>
          <w:tbl>
            <w:tblPr>
              <w:tblOverlap w:val="never"/>
              <w:tblW w:w="8770" w:type="dxa"/>
              <w:tblLayout w:type="fixed"/>
              <w:tblLook w:val="01E0"/>
            </w:tblPr>
            <w:tblGrid>
              <w:gridCol w:w="236"/>
              <w:gridCol w:w="8534"/>
            </w:tblGrid>
            <w:tr w:rsidR="00A616E5" w:rsidDel="00992A4B">
              <w:trPr>
                <w:del w:id="410"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11" w:author="DeeM" w:date="2015-12-07T17:24:00Z"/>
                    </w:trPr>
                    <w:tc>
                      <w:tcPr>
                        <w:tcW w:w="165" w:type="dxa"/>
                      </w:tcPr>
                      <w:p w:rsidR="00A616E5" w:rsidDel="00992A4B" w:rsidRDefault="00A616E5">
                        <w:pPr>
                          <w:rPr>
                            <w:del w:id="412" w:author="DeeM" w:date="2015-12-07T17:24:00Z"/>
                          </w:rPr>
                        </w:pPr>
                        <w:del w:id="413" w:author="DeeM" w:date="2015-12-07T17:24:00Z">
                          <w:r w:rsidDel="00992A4B">
                            <w:rPr>
                              <w:rFonts w:eastAsia="Arial" w:cs="Arial"/>
                              <w:color w:val="000000"/>
                              <w:position w:val="4"/>
                              <w:sz w:val="12"/>
                              <w:szCs w:val="12"/>
                            </w:rPr>
                            <w:delText>1</w:delText>
                          </w:r>
                        </w:del>
                      </w:p>
                    </w:tc>
                  </w:tr>
                </w:tbl>
                <w:p w:rsidR="00A616E5" w:rsidDel="00992A4B" w:rsidRDefault="00A616E5">
                  <w:pPr>
                    <w:rPr>
                      <w:del w:id="41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15" w:author="DeeM" w:date="2015-12-07T17:24:00Z"/>
                    </w:trPr>
                    <w:tc>
                      <w:tcPr>
                        <w:tcW w:w="8492" w:type="dxa"/>
                      </w:tcPr>
                      <w:p w:rsidR="00A616E5" w:rsidDel="00992A4B" w:rsidRDefault="00A616E5">
                        <w:pPr>
                          <w:jc w:val="both"/>
                          <w:rPr>
                            <w:del w:id="416" w:author="DeeM" w:date="2015-12-07T17:24:00Z"/>
                          </w:rPr>
                        </w:pPr>
                        <w:del w:id="417"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418" w:author="DeeM" w:date="2015-12-07T17:24:00Z"/>
                    </w:rPr>
                  </w:pPr>
                </w:p>
              </w:tc>
            </w:tr>
            <w:tr w:rsidR="00A616E5" w:rsidDel="00992A4B">
              <w:trPr>
                <w:del w:id="419"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20" w:author="DeeM" w:date="2015-12-07T17:24:00Z"/>
                    </w:trPr>
                    <w:tc>
                      <w:tcPr>
                        <w:tcW w:w="165" w:type="dxa"/>
                      </w:tcPr>
                      <w:p w:rsidR="00A616E5" w:rsidDel="00992A4B" w:rsidRDefault="00A616E5">
                        <w:pPr>
                          <w:rPr>
                            <w:del w:id="421" w:author="DeeM" w:date="2015-12-07T17:24:00Z"/>
                          </w:rPr>
                        </w:pPr>
                        <w:del w:id="422" w:author="DeeM" w:date="2015-12-07T17:24:00Z">
                          <w:r w:rsidDel="00992A4B">
                            <w:rPr>
                              <w:rFonts w:eastAsia="Arial" w:cs="Arial"/>
                              <w:color w:val="000000"/>
                              <w:position w:val="4"/>
                              <w:sz w:val="12"/>
                              <w:szCs w:val="12"/>
                            </w:rPr>
                            <w:delText>2</w:delText>
                          </w:r>
                        </w:del>
                      </w:p>
                    </w:tc>
                  </w:tr>
                </w:tbl>
                <w:p w:rsidR="00A616E5" w:rsidDel="00992A4B" w:rsidRDefault="00A616E5">
                  <w:pPr>
                    <w:rPr>
                      <w:del w:id="42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24" w:author="DeeM" w:date="2015-12-07T17:24:00Z"/>
                    </w:trPr>
                    <w:tc>
                      <w:tcPr>
                        <w:tcW w:w="8492" w:type="dxa"/>
                      </w:tcPr>
                      <w:p w:rsidR="00A616E5" w:rsidDel="00992A4B" w:rsidRDefault="00A616E5">
                        <w:pPr>
                          <w:jc w:val="both"/>
                          <w:rPr>
                            <w:del w:id="425" w:author="DeeM" w:date="2015-12-07T17:24:00Z"/>
                          </w:rPr>
                        </w:pPr>
                        <w:del w:id="426"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427" w:author="DeeM" w:date="2015-12-07T17:24:00Z"/>
                    </w:rPr>
                  </w:pPr>
                </w:p>
              </w:tc>
            </w:tr>
            <w:tr w:rsidR="00A616E5" w:rsidDel="00992A4B">
              <w:trPr>
                <w:del w:id="428" w:author="DeeM" w:date="2015-12-07T17:24:00Z"/>
              </w:trPr>
              <w:tc>
                <w:tcPr>
                  <w:tcW w:w="165" w:type="dxa"/>
                </w:tcPr>
                <w:p w:rsidR="00A616E5" w:rsidDel="00992A4B" w:rsidRDefault="00A616E5">
                  <w:pPr>
                    <w:rPr>
                      <w:del w:id="42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30" w:author="DeeM" w:date="2015-12-07T17:24:00Z"/>
                    </w:trPr>
                    <w:tc>
                      <w:tcPr>
                        <w:tcW w:w="8492" w:type="dxa"/>
                      </w:tcPr>
                      <w:p w:rsidR="00A616E5" w:rsidDel="00992A4B" w:rsidRDefault="00A616E5">
                        <w:pPr>
                          <w:jc w:val="both"/>
                          <w:rPr>
                            <w:del w:id="431" w:author="DeeM" w:date="2015-12-07T17:24:00Z"/>
                          </w:rPr>
                        </w:pPr>
                        <w:del w:id="432"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433" w:author="DeeM" w:date="2015-12-07T17:24:00Z"/>
                    </w:rPr>
                  </w:pPr>
                </w:p>
              </w:tc>
            </w:tr>
            <w:tr w:rsidR="00A616E5" w:rsidDel="00992A4B">
              <w:trPr>
                <w:del w:id="434" w:author="DeeM" w:date="2015-12-07T17:24:00Z"/>
              </w:trPr>
              <w:tc>
                <w:tcPr>
                  <w:tcW w:w="165" w:type="dxa"/>
                </w:tcPr>
                <w:p w:rsidR="00A616E5" w:rsidDel="00992A4B" w:rsidRDefault="00A616E5">
                  <w:pPr>
                    <w:rPr>
                      <w:del w:id="43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36" w:author="DeeM" w:date="2015-12-07T17:24:00Z"/>
                    </w:trPr>
                    <w:tc>
                      <w:tcPr>
                        <w:tcW w:w="8492" w:type="dxa"/>
                      </w:tcPr>
                      <w:p w:rsidR="00A616E5" w:rsidDel="00992A4B" w:rsidRDefault="00A616E5">
                        <w:pPr>
                          <w:jc w:val="both"/>
                          <w:rPr>
                            <w:del w:id="437" w:author="DeeM" w:date="2015-12-07T17:24:00Z"/>
                          </w:rPr>
                        </w:pPr>
                        <w:del w:id="438"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439" w:author="DeeM" w:date="2015-12-07T17:24:00Z"/>
                    </w:rPr>
                  </w:pPr>
                </w:p>
              </w:tc>
            </w:tr>
          </w:tbl>
          <w:p w:rsidR="00A616E5" w:rsidDel="00992A4B" w:rsidRDefault="00A616E5">
            <w:pPr>
              <w:rPr>
                <w:del w:id="440" w:author="DeeM" w:date="2015-12-07T17:24:00Z"/>
              </w:rPr>
            </w:pPr>
          </w:p>
        </w:tc>
      </w:tr>
    </w:tbl>
    <w:p w:rsidR="00CF274A" w:rsidDel="00992A4B" w:rsidRDefault="00CF274A">
      <w:pPr>
        <w:rPr>
          <w:del w:id="441" w:author="DeeM" w:date="2015-12-07T17:24:00Z"/>
        </w:rPr>
      </w:pPr>
      <w:del w:id="442" w:author="DeeM" w:date="2015-12-07T17:24:00Z">
        <w:r w:rsidDel="00992A4B">
          <w:br w:type="page"/>
        </w:r>
      </w:del>
    </w:p>
    <w:tbl>
      <w:tblPr>
        <w:tblOverlap w:val="never"/>
        <w:tblW w:w="9490" w:type="dxa"/>
        <w:tblLayout w:type="fixed"/>
        <w:tblLook w:val="01E0"/>
      </w:tblPr>
      <w:tblGrid>
        <w:gridCol w:w="820"/>
        <w:gridCol w:w="2985"/>
        <w:gridCol w:w="2505"/>
        <w:gridCol w:w="3180"/>
      </w:tblGrid>
      <w:tr w:rsidR="00CF274A" w:rsidDel="00992A4B">
        <w:trPr>
          <w:del w:id="443" w:author="DeeM" w:date="2015-12-07T17:24:00Z"/>
        </w:trPr>
        <w:tc>
          <w:tcPr>
            <w:tcW w:w="3805" w:type="dxa"/>
            <w:gridSpan w:val="2"/>
            <w:vMerge w:val="restart"/>
          </w:tcPr>
          <w:p w:rsidR="00CF274A" w:rsidDel="00992A4B" w:rsidRDefault="001631E4">
            <w:pPr>
              <w:rPr>
                <w:del w:id="444" w:author="DeeM" w:date="2015-12-07T17:24:00Z"/>
              </w:rPr>
            </w:pPr>
            <w:del w:id="445" w:author="DeeM" w:date="2015-12-07T17:24:00Z">
              <w:r w:rsidDel="00992A4B">
                <w:rPr>
                  <w:noProof/>
                </w:rPr>
                <w:pict>
                  <v:rect id="AutoShape 19" o:spid="_x0000_s1029" style="position:absolute;margin-left:0;margin-top:0;width:50pt;height:50pt;z-index:25166950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a1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KRID1odLe10qdGcYZ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7R1rW6AgAA0QUA&#10;AA4AAAAAAAAAAAAAAAAALgIAAGRycy9lMm9Eb2MueG1sUEsBAi0AFAAGAAgAAAAhAIZbh9XYAAAA&#10;BQEAAA8AAAAAAAAAAAAAAAAAFAUAAGRycy9kb3ducmV2LnhtbFBLBQYAAAAABAAEAPMAAAAZBgAA&#10;AAA=&#10;" filled="f" stroked="f">
                    <o:lock v:ext="edit" aspectratio="t" selection="t"/>
                  </v:rect>
                </w:pict>
              </w:r>
              <w:r w:rsidR="00BE33D5" w:rsidDel="00992A4B">
                <w:rPr>
                  <w:noProof/>
                </w:rPr>
                <w:drawing>
                  <wp:inline distT="0" distB="0" distL="0" distR="0">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992A4B" w:rsidRDefault="00CF274A">
            <w:pPr>
              <w:rPr>
                <w:del w:id="446" w:author="DeeM" w:date="2015-12-07T17:24:00Z"/>
              </w:rPr>
            </w:pPr>
          </w:p>
        </w:tc>
        <w:tc>
          <w:tcPr>
            <w:tcW w:w="3180" w:type="dxa"/>
          </w:tcPr>
          <w:p w:rsidR="00CF274A" w:rsidDel="00992A4B" w:rsidRDefault="001631E4">
            <w:pPr>
              <w:jc w:val="right"/>
              <w:rPr>
                <w:del w:id="447" w:author="DeeM" w:date="2015-12-07T17:24:00Z"/>
              </w:rPr>
            </w:pPr>
            <w:del w:id="448" w:author="DeeM" w:date="2015-12-07T17:24:00Z">
              <w:r w:rsidDel="00992A4B">
                <w:rPr>
                  <w:noProof/>
                </w:rPr>
                <w:pict>
                  <v:rect id="AutoShape 20" o:spid="_x0000_s1028" style="position:absolute;left:0;text-align:left;margin-left:0;margin-top:0;width:50pt;height:50pt;z-index:25167052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IT+Bq+6AgAA0QUA&#10;AA4AAAAAAAAAAAAAAAAALgIAAGRycy9lMm9Eb2MueG1sUEsBAi0AFAAGAAgAAAAhAIZbh9XYAAAA&#10;BQEAAA8AAAAAAAAAAAAAAAAAFAUAAGRycy9kb3ducmV2LnhtbFBLBQYAAAAABAAEAPMAAAAZBgAA&#10;AAA=&#10;" filled="f" stroked="f">
                    <o:lock v:ext="edit" aspectratio="t" selection="t"/>
                  </v:rect>
                </w:pict>
              </w:r>
              <w:r w:rsidR="00BE33D5" w:rsidDel="00992A4B">
                <w:rPr>
                  <w:noProof/>
                </w:rPr>
                <w:drawing>
                  <wp:inline distT="0" distB="0" distL="0" distR="0">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992A4B">
        <w:trPr>
          <w:del w:id="449" w:author="DeeM" w:date="2015-12-07T17:24:00Z"/>
        </w:trPr>
        <w:tc>
          <w:tcPr>
            <w:tcW w:w="820" w:type="dxa"/>
            <w:tcMar>
              <w:top w:w="620" w:type="dxa"/>
              <w:left w:w="0" w:type="dxa"/>
              <w:bottom w:w="0" w:type="dxa"/>
              <w:right w:w="0" w:type="dxa"/>
            </w:tcMar>
          </w:tcPr>
          <w:p w:rsidR="00CF274A" w:rsidDel="00992A4B" w:rsidRDefault="00CF274A">
            <w:pPr>
              <w:rPr>
                <w:del w:id="450" w:author="DeeM" w:date="2015-12-07T17:24:00Z"/>
              </w:rPr>
            </w:pPr>
          </w:p>
        </w:tc>
        <w:tc>
          <w:tcPr>
            <w:tcW w:w="8670" w:type="dxa"/>
            <w:gridSpan w:val="3"/>
            <w:vMerge w:val="restart"/>
            <w:tcMar>
              <w:top w:w="520" w:type="dxa"/>
              <w:left w:w="0" w:type="dxa"/>
              <w:bottom w:w="0" w:type="dxa"/>
              <w:right w:w="0" w:type="dxa"/>
            </w:tcMar>
          </w:tcPr>
          <w:p w:rsidR="00CF274A" w:rsidDel="00992A4B" w:rsidRDefault="00CF274A">
            <w:pPr>
              <w:rPr>
                <w:del w:id="451" w:author="DeeM" w:date="2015-12-07T17:24:00Z"/>
              </w:rPr>
            </w:pPr>
            <w:del w:id="452" w:author="DeeM" w:date="2015-12-07T17:24:00Z">
              <w:r w:rsidDel="00992A4B">
                <w:rPr>
                  <w:rFonts w:eastAsia="Arial" w:cs="Arial"/>
                  <w:b/>
                  <w:bCs/>
                  <w:color w:val="000000"/>
                  <w:sz w:val="24"/>
                  <w:szCs w:val="24"/>
                </w:rPr>
                <w:delText>OŚWIADCZENIE</w:delText>
              </w:r>
            </w:del>
          </w:p>
        </w:tc>
      </w:tr>
      <w:tr w:rsidR="00CF274A" w:rsidDel="00992A4B">
        <w:trPr>
          <w:del w:id="453" w:author="DeeM" w:date="2015-12-07T17:24:00Z"/>
        </w:trPr>
        <w:tc>
          <w:tcPr>
            <w:tcW w:w="820" w:type="dxa"/>
            <w:tcMar>
              <w:top w:w="220" w:type="dxa"/>
              <w:left w:w="0" w:type="dxa"/>
              <w:bottom w:w="0" w:type="dxa"/>
              <w:right w:w="0" w:type="dxa"/>
            </w:tcMar>
          </w:tcPr>
          <w:p w:rsidR="00CF274A" w:rsidDel="00992A4B" w:rsidRDefault="00CF274A">
            <w:pPr>
              <w:rPr>
                <w:del w:id="454"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55" w:author="DeeM" w:date="2015-12-07T17:24:00Z"/>
              </w:trPr>
              <w:tc>
                <w:tcPr>
                  <w:tcW w:w="8670" w:type="dxa"/>
                  <w:tcMar>
                    <w:top w:w="0" w:type="dxa"/>
                    <w:left w:w="0" w:type="dxa"/>
                    <w:bottom w:w="20" w:type="dxa"/>
                    <w:right w:w="0" w:type="dxa"/>
                  </w:tcMar>
                </w:tcPr>
                <w:p w:rsidR="00CF274A" w:rsidDel="00992A4B" w:rsidRDefault="00CF274A">
                  <w:pPr>
                    <w:rPr>
                      <w:del w:id="456" w:author="DeeM" w:date="2015-12-07T17:24:00Z"/>
                    </w:rPr>
                  </w:pPr>
                  <w:del w:id="457" w:author="DeeM" w:date="2015-12-07T17:24:00Z">
                    <w:r w:rsidDel="00992A4B">
                      <w:rPr>
                        <w:rFonts w:eastAsia="Arial" w:cs="Arial"/>
                        <w:color w:val="000000"/>
                      </w:rPr>
                      <w:delText>Imię i nazwisko: Artur Kąkol</w:delText>
                    </w:r>
                  </w:del>
                </w:p>
                <w:p w:rsidR="00CF274A" w:rsidDel="00992A4B" w:rsidRDefault="00CF274A">
                  <w:pPr>
                    <w:rPr>
                      <w:del w:id="458" w:author="DeeM" w:date="2015-12-07T17:24:00Z"/>
                    </w:rPr>
                  </w:pPr>
                  <w:del w:id="459" w:author="DeeM" w:date="2015-12-07T17:24:00Z">
                    <w:r w:rsidDel="00992A4B">
                      <w:rPr>
                        <w:rFonts w:eastAsia="Arial" w:cs="Arial"/>
                        <w:color w:val="000000"/>
                      </w:rPr>
                      <w:delText>Data i miejsce urodzenia: 27.05.1992, Kościerzyna</w:delText>
                    </w:r>
                  </w:del>
                </w:p>
                <w:p w:rsidR="00CF274A" w:rsidDel="00992A4B" w:rsidRDefault="00CF274A">
                  <w:pPr>
                    <w:rPr>
                      <w:del w:id="460" w:author="DeeM" w:date="2015-12-07T17:24:00Z"/>
                    </w:rPr>
                  </w:pPr>
                  <w:del w:id="461" w:author="DeeM" w:date="2015-12-07T17:24:00Z">
                    <w:r w:rsidDel="00992A4B">
                      <w:rPr>
                        <w:rFonts w:eastAsia="Arial" w:cs="Arial"/>
                        <w:color w:val="000000"/>
                      </w:rPr>
                      <w:delText>Nr albumu: 143251</w:delText>
                    </w:r>
                  </w:del>
                </w:p>
                <w:p w:rsidR="00CF274A" w:rsidDel="00992A4B" w:rsidRDefault="00CF274A">
                  <w:pPr>
                    <w:rPr>
                      <w:del w:id="462" w:author="DeeM" w:date="2015-12-07T17:24:00Z"/>
                    </w:rPr>
                  </w:pPr>
                  <w:del w:id="463" w:author="DeeM" w:date="2015-12-07T17:24:00Z">
                    <w:r w:rsidDel="00992A4B">
                      <w:rPr>
                        <w:rFonts w:eastAsia="Arial" w:cs="Arial"/>
                        <w:color w:val="000000"/>
                      </w:rPr>
                      <w:delText>Wydział: Wydział Elektroniki, Telekomunikacji i Informatyki</w:delText>
                    </w:r>
                  </w:del>
                </w:p>
                <w:p w:rsidR="00CF274A" w:rsidDel="00992A4B" w:rsidRDefault="00CF274A">
                  <w:pPr>
                    <w:rPr>
                      <w:del w:id="464" w:author="DeeM" w:date="2015-12-07T17:24:00Z"/>
                    </w:rPr>
                  </w:pPr>
                  <w:del w:id="465" w:author="DeeM" w:date="2015-12-07T17:24:00Z">
                    <w:r w:rsidDel="00992A4B">
                      <w:rPr>
                        <w:rFonts w:eastAsia="Arial" w:cs="Arial"/>
                        <w:color w:val="000000"/>
                      </w:rPr>
                      <w:delText>Kierunek: informatyka</w:delText>
                    </w:r>
                  </w:del>
                </w:p>
                <w:p w:rsidR="00CF274A" w:rsidDel="00992A4B" w:rsidRDefault="00CF274A">
                  <w:pPr>
                    <w:rPr>
                      <w:del w:id="466" w:author="DeeM" w:date="2015-12-07T17:24:00Z"/>
                    </w:rPr>
                  </w:pPr>
                  <w:del w:id="467" w:author="DeeM" w:date="2015-12-07T17:24:00Z">
                    <w:r w:rsidDel="00992A4B">
                      <w:rPr>
                        <w:rFonts w:eastAsia="Arial" w:cs="Arial"/>
                        <w:color w:val="000000"/>
                      </w:rPr>
                      <w:delText>Poziom studiów: I stopnia - inżynierskie</w:delText>
                    </w:r>
                  </w:del>
                </w:p>
                <w:p w:rsidR="00CF274A" w:rsidDel="00992A4B" w:rsidRDefault="00CF274A">
                  <w:pPr>
                    <w:rPr>
                      <w:del w:id="468" w:author="DeeM" w:date="2015-12-07T17:24:00Z"/>
                    </w:rPr>
                  </w:pPr>
                  <w:del w:id="469" w:author="DeeM" w:date="2015-12-07T17:24:00Z">
                    <w:r w:rsidDel="00992A4B">
                      <w:rPr>
                        <w:rFonts w:eastAsia="Arial" w:cs="Arial"/>
                        <w:color w:val="000000"/>
                      </w:rPr>
                      <w:delText>Forma studiów: stacjonarne</w:delText>
                    </w:r>
                  </w:del>
                </w:p>
              </w:tc>
            </w:tr>
          </w:tbl>
          <w:p w:rsidR="00CF274A" w:rsidDel="00992A4B" w:rsidRDefault="00CF274A">
            <w:pPr>
              <w:rPr>
                <w:del w:id="470" w:author="DeeM" w:date="2015-12-07T17:24:00Z"/>
              </w:rPr>
            </w:pPr>
          </w:p>
        </w:tc>
      </w:tr>
      <w:tr w:rsidR="00CF274A" w:rsidDel="00992A4B">
        <w:trPr>
          <w:del w:id="471" w:author="DeeM" w:date="2015-12-07T17:24:00Z"/>
        </w:trPr>
        <w:tc>
          <w:tcPr>
            <w:tcW w:w="820" w:type="dxa"/>
            <w:tcMar>
              <w:top w:w="320" w:type="dxa"/>
              <w:left w:w="0" w:type="dxa"/>
              <w:bottom w:w="0" w:type="dxa"/>
              <w:right w:w="0" w:type="dxa"/>
            </w:tcMar>
          </w:tcPr>
          <w:p w:rsidR="00CF274A" w:rsidDel="00992A4B" w:rsidRDefault="00CF274A">
            <w:pPr>
              <w:rPr>
                <w:del w:id="472"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73" w:author="DeeM" w:date="2015-12-07T17:24:00Z"/>
              </w:trPr>
              <w:tc>
                <w:tcPr>
                  <w:tcW w:w="8670" w:type="dxa"/>
                  <w:tcMar>
                    <w:top w:w="0" w:type="dxa"/>
                    <w:left w:w="0" w:type="dxa"/>
                    <w:bottom w:w="20" w:type="dxa"/>
                    <w:right w:w="0" w:type="dxa"/>
                  </w:tcMar>
                </w:tcPr>
                <w:p w:rsidR="00CF274A" w:rsidDel="00992A4B" w:rsidRDefault="00CF274A">
                  <w:pPr>
                    <w:jc w:val="both"/>
                    <w:rPr>
                      <w:del w:id="474" w:author="DeeM" w:date="2015-12-07T17:24:00Z"/>
                    </w:rPr>
                  </w:pPr>
                  <w:del w:id="475"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992A4B" w:rsidRDefault="00CF274A">
                  <w:pPr>
                    <w:jc w:val="both"/>
                    <w:rPr>
                      <w:del w:id="476" w:author="DeeM" w:date="2015-12-07T17:24:00Z"/>
                    </w:rPr>
                  </w:pPr>
                  <w:del w:id="477"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CF274A" w:rsidDel="00992A4B" w:rsidRDefault="00CF274A">
            <w:pPr>
              <w:rPr>
                <w:del w:id="478" w:author="DeeM" w:date="2015-12-07T17:24:00Z"/>
              </w:rPr>
            </w:pPr>
          </w:p>
        </w:tc>
      </w:tr>
      <w:tr w:rsidR="00CF274A" w:rsidDel="00992A4B">
        <w:trPr>
          <w:trHeight w:val="230"/>
          <w:hidden/>
          <w:del w:id="479"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480" w:author="DeeM" w:date="2015-12-07T17:24:00Z"/>
                <w:vanish/>
              </w:rPr>
            </w:pPr>
          </w:p>
          <w:tbl>
            <w:tblPr>
              <w:tblOverlap w:val="never"/>
              <w:tblW w:w="8625" w:type="dxa"/>
              <w:tblLayout w:type="fixed"/>
              <w:tblLook w:val="01E0"/>
            </w:tblPr>
            <w:tblGrid>
              <w:gridCol w:w="4545"/>
              <w:gridCol w:w="4080"/>
            </w:tblGrid>
            <w:tr w:rsidR="00CF274A" w:rsidDel="00992A4B">
              <w:trPr>
                <w:del w:id="481" w:author="DeeM" w:date="2015-12-07T17:24:00Z"/>
              </w:trPr>
              <w:tc>
                <w:tcPr>
                  <w:tcW w:w="4545" w:type="dxa"/>
                </w:tcPr>
                <w:p w:rsidR="00CF274A" w:rsidDel="00992A4B" w:rsidRDefault="00CF274A">
                  <w:pPr>
                    <w:rPr>
                      <w:del w:id="482" w:author="DeeM" w:date="2015-12-07T17:24:00Z"/>
                    </w:rPr>
                  </w:pPr>
                  <w:del w:id="483" w:author="DeeM" w:date="2015-12-07T17:24:00Z">
                    <w:r w:rsidDel="00992A4B">
                      <w:rPr>
                        <w:rFonts w:eastAsia="Arial" w:cs="Arial"/>
                        <w:color w:val="000000"/>
                      </w:rPr>
                      <w:delText>Gdańsk, dnia ..................................</w:delText>
                    </w:r>
                  </w:del>
                </w:p>
              </w:tc>
              <w:tc>
                <w:tcPr>
                  <w:tcW w:w="4080" w:type="dxa"/>
                </w:tcPr>
                <w:p w:rsidR="00CF274A" w:rsidDel="00992A4B" w:rsidRDefault="00CF274A">
                  <w:pPr>
                    <w:jc w:val="center"/>
                    <w:rPr>
                      <w:del w:id="484" w:author="DeeM" w:date="2015-12-07T17:24:00Z"/>
                    </w:rPr>
                  </w:pPr>
                  <w:del w:id="485" w:author="DeeM" w:date="2015-12-07T17:24:00Z">
                    <w:r w:rsidDel="00992A4B">
                      <w:rPr>
                        <w:rFonts w:eastAsia="Arial" w:cs="Arial"/>
                        <w:color w:val="000000"/>
                      </w:rPr>
                      <w:delText>.....................................................</w:delText>
                    </w:r>
                  </w:del>
                </w:p>
                <w:p w:rsidR="00CF274A" w:rsidDel="00992A4B" w:rsidRDefault="00CF274A">
                  <w:pPr>
                    <w:jc w:val="center"/>
                    <w:rPr>
                      <w:del w:id="486" w:author="DeeM" w:date="2015-12-07T17:24:00Z"/>
                    </w:rPr>
                  </w:pPr>
                  <w:del w:id="487" w:author="DeeM" w:date="2015-12-07T17:24:00Z">
                    <w:r w:rsidDel="00992A4B">
                      <w:rPr>
                        <w:rFonts w:eastAsia="Arial" w:cs="Arial"/>
                        <w:i/>
                        <w:iCs/>
                        <w:color w:val="000000"/>
                        <w:sz w:val="16"/>
                        <w:szCs w:val="16"/>
                      </w:rPr>
                      <w:delText>podpis studenta</w:delText>
                    </w:r>
                  </w:del>
                </w:p>
              </w:tc>
            </w:tr>
          </w:tbl>
          <w:p w:rsidR="00CF274A" w:rsidDel="00992A4B" w:rsidRDefault="00CF274A">
            <w:pPr>
              <w:rPr>
                <w:del w:id="488" w:author="DeeM" w:date="2015-12-07T17:24:00Z"/>
              </w:rPr>
            </w:pPr>
          </w:p>
        </w:tc>
      </w:tr>
      <w:tr w:rsidR="00CF274A" w:rsidDel="00992A4B">
        <w:trPr>
          <w:del w:id="489" w:author="DeeM" w:date="2015-12-07T17:24:00Z"/>
        </w:trPr>
        <w:tc>
          <w:tcPr>
            <w:tcW w:w="820" w:type="dxa"/>
            <w:tcMar>
              <w:top w:w="140" w:type="dxa"/>
              <w:left w:w="0" w:type="dxa"/>
              <w:bottom w:w="0" w:type="dxa"/>
              <w:right w:w="0" w:type="dxa"/>
            </w:tcMar>
          </w:tcPr>
          <w:p w:rsidR="00CF274A" w:rsidDel="00992A4B" w:rsidRDefault="00CF274A">
            <w:pPr>
              <w:rPr>
                <w:del w:id="490"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91" w:author="DeeM" w:date="2015-12-07T17:24:00Z"/>
              </w:trPr>
              <w:tc>
                <w:tcPr>
                  <w:tcW w:w="8670" w:type="dxa"/>
                </w:tcPr>
                <w:p w:rsidR="00CF274A" w:rsidDel="00992A4B" w:rsidRDefault="00CF274A">
                  <w:pPr>
                    <w:jc w:val="both"/>
                    <w:rPr>
                      <w:del w:id="492" w:author="DeeM" w:date="2015-12-07T17:24:00Z"/>
                    </w:rPr>
                  </w:pPr>
                  <w:del w:id="493"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CF274A" w:rsidDel="00992A4B" w:rsidRDefault="00CF274A">
                  <w:pPr>
                    <w:jc w:val="both"/>
                    <w:rPr>
                      <w:del w:id="494" w:author="DeeM" w:date="2015-12-07T17:24:00Z"/>
                    </w:rPr>
                  </w:pPr>
                </w:p>
                <w:p w:rsidR="00CF274A" w:rsidDel="00992A4B" w:rsidRDefault="00CF274A">
                  <w:pPr>
                    <w:jc w:val="both"/>
                    <w:rPr>
                      <w:del w:id="495" w:author="DeeM" w:date="2015-12-07T17:24:00Z"/>
                    </w:rPr>
                  </w:pPr>
                  <w:del w:id="496"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CF274A" w:rsidDel="00992A4B" w:rsidRDefault="00CF274A">
                  <w:pPr>
                    <w:jc w:val="both"/>
                    <w:rPr>
                      <w:del w:id="497" w:author="DeeM" w:date="2015-12-07T17:24:00Z"/>
                    </w:rPr>
                  </w:pPr>
                </w:p>
                <w:p w:rsidR="00CF274A" w:rsidDel="00992A4B" w:rsidRDefault="00CF274A">
                  <w:pPr>
                    <w:jc w:val="both"/>
                    <w:rPr>
                      <w:del w:id="498" w:author="DeeM" w:date="2015-12-07T17:24:00Z"/>
                    </w:rPr>
                  </w:pPr>
                  <w:del w:id="499"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992A4B" w:rsidRDefault="00CF274A">
                  <w:pPr>
                    <w:jc w:val="both"/>
                    <w:rPr>
                      <w:del w:id="500" w:author="DeeM" w:date="2015-12-07T17:24:00Z"/>
                    </w:rPr>
                  </w:pPr>
                </w:p>
                <w:p w:rsidR="00CF274A" w:rsidDel="00992A4B" w:rsidRDefault="00CF274A">
                  <w:pPr>
                    <w:jc w:val="both"/>
                    <w:rPr>
                      <w:del w:id="501" w:author="DeeM" w:date="2015-12-07T17:24:00Z"/>
                    </w:rPr>
                  </w:pPr>
                  <w:del w:id="502" w:author="DeeM" w:date="2015-12-07T17:24:00Z">
                    <w:r w:rsidDel="00992A4B">
                      <w:rPr>
                        <w:rFonts w:eastAsia="Arial" w:cs="Arial"/>
                        <w:color w:val="000000"/>
                      </w:rPr>
                      <w:delText>Potwierdzam zgodność niniejszej wersji pracy dyplomowej z załączoną wersją elektroniczną.</w:delText>
                    </w:r>
                  </w:del>
                </w:p>
                <w:p w:rsidR="00CF274A" w:rsidDel="00992A4B" w:rsidRDefault="00CF274A">
                  <w:pPr>
                    <w:jc w:val="both"/>
                    <w:rPr>
                      <w:del w:id="503" w:author="DeeM" w:date="2015-12-07T17:24:00Z"/>
                    </w:rPr>
                  </w:pPr>
                </w:p>
              </w:tc>
            </w:tr>
          </w:tbl>
          <w:p w:rsidR="00CF274A" w:rsidDel="00992A4B" w:rsidRDefault="00CF274A">
            <w:pPr>
              <w:rPr>
                <w:del w:id="504" w:author="DeeM" w:date="2015-12-07T17:24:00Z"/>
              </w:rPr>
            </w:pPr>
          </w:p>
        </w:tc>
      </w:tr>
      <w:tr w:rsidR="00CF274A" w:rsidDel="00992A4B">
        <w:trPr>
          <w:trHeight w:val="230"/>
          <w:hidden/>
          <w:del w:id="505"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506" w:author="DeeM" w:date="2015-12-07T17:24:00Z"/>
                <w:vanish/>
              </w:rPr>
            </w:pPr>
          </w:p>
          <w:tbl>
            <w:tblPr>
              <w:tblOverlap w:val="never"/>
              <w:tblW w:w="8785" w:type="dxa"/>
              <w:tblLayout w:type="fixed"/>
              <w:tblLook w:val="01E0"/>
            </w:tblPr>
            <w:tblGrid>
              <w:gridCol w:w="4544"/>
              <w:gridCol w:w="4241"/>
            </w:tblGrid>
            <w:tr w:rsidR="00CF274A" w:rsidDel="00992A4B">
              <w:trPr>
                <w:del w:id="507" w:author="DeeM" w:date="2015-12-07T17:24:00Z"/>
              </w:trPr>
              <w:tc>
                <w:tcPr>
                  <w:tcW w:w="4544" w:type="dxa"/>
                </w:tcPr>
                <w:p w:rsidR="00CF274A" w:rsidDel="00992A4B" w:rsidRDefault="00CF274A">
                  <w:pPr>
                    <w:rPr>
                      <w:del w:id="508" w:author="DeeM" w:date="2015-12-07T17:24:00Z"/>
                    </w:rPr>
                  </w:pPr>
                  <w:del w:id="509"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10" w:author="DeeM" w:date="2015-12-07T17:24:00Z"/>
                    </w:rPr>
                  </w:pPr>
                  <w:del w:id="511" w:author="DeeM" w:date="2015-12-07T17:24:00Z">
                    <w:r w:rsidDel="00992A4B">
                      <w:rPr>
                        <w:rFonts w:eastAsia="Arial" w:cs="Arial"/>
                        <w:color w:val="000000"/>
                      </w:rPr>
                      <w:delText>.....................................................</w:delText>
                    </w:r>
                  </w:del>
                </w:p>
                <w:p w:rsidR="00CF274A" w:rsidDel="00992A4B" w:rsidRDefault="00CF274A">
                  <w:pPr>
                    <w:jc w:val="center"/>
                    <w:rPr>
                      <w:del w:id="512" w:author="DeeM" w:date="2015-12-07T17:24:00Z"/>
                    </w:rPr>
                  </w:pPr>
                  <w:del w:id="513" w:author="DeeM" w:date="2015-12-07T17:24:00Z">
                    <w:r w:rsidDel="00992A4B">
                      <w:rPr>
                        <w:rFonts w:eastAsia="Arial" w:cs="Arial"/>
                        <w:i/>
                        <w:iCs/>
                        <w:color w:val="000000"/>
                        <w:sz w:val="16"/>
                        <w:szCs w:val="16"/>
                      </w:rPr>
                      <w:delText>podpis studenta</w:delText>
                    </w:r>
                  </w:del>
                </w:p>
              </w:tc>
            </w:tr>
          </w:tbl>
          <w:p w:rsidR="00CF274A" w:rsidDel="00992A4B" w:rsidRDefault="00CF274A">
            <w:pPr>
              <w:rPr>
                <w:del w:id="514" w:author="DeeM" w:date="2015-12-07T17:24:00Z"/>
              </w:rPr>
            </w:pPr>
          </w:p>
        </w:tc>
      </w:tr>
      <w:tr w:rsidR="00CF274A" w:rsidDel="00992A4B">
        <w:trPr>
          <w:del w:id="515" w:author="DeeM" w:date="2015-12-07T17:24:00Z"/>
        </w:trPr>
        <w:tc>
          <w:tcPr>
            <w:tcW w:w="820" w:type="dxa"/>
            <w:tcMar>
              <w:top w:w="180" w:type="dxa"/>
              <w:left w:w="0" w:type="dxa"/>
              <w:bottom w:w="0" w:type="dxa"/>
              <w:right w:w="0" w:type="dxa"/>
            </w:tcMar>
          </w:tcPr>
          <w:p w:rsidR="00CF274A" w:rsidDel="00992A4B" w:rsidRDefault="00CF274A">
            <w:pPr>
              <w:rPr>
                <w:del w:id="516" w:author="DeeM" w:date="2015-12-07T17:24:00Z"/>
              </w:rPr>
            </w:pPr>
          </w:p>
        </w:tc>
        <w:tc>
          <w:tcPr>
            <w:tcW w:w="8670" w:type="dxa"/>
            <w:gridSpan w:val="3"/>
            <w:vMerge w:val="restart"/>
            <w:tcMar>
              <w:top w:w="100" w:type="dxa"/>
              <w:left w:w="0" w:type="dxa"/>
              <w:bottom w:w="0" w:type="dxa"/>
              <w:right w:w="0" w:type="dxa"/>
            </w:tcMar>
          </w:tcPr>
          <w:p w:rsidR="00CF274A" w:rsidDel="00992A4B" w:rsidRDefault="00CF274A">
            <w:pPr>
              <w:jc w:val="both"/>
              <w:rPr>
                <w:del w:id="517" w:author="DeeM" w:date="2015-12-07T17:24:00Z"/>
              </w:rPr>
            </w:pPr>
            <w:del w:id="518"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992A4B">
        <w:trPr>
          <w:trHeight w:val="230"/>
          <w:del w:id="519"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CF274A" w:rsidDel="00992A4B">
              <w:trPr>
                <w:del w:id="520" w:author="DeeM" w:date="2015-12-07T17:24:00Z"/>
              </w:trPr>
              <w:tc>
                <w:tcPr>
                  <w:tcW w:w="4544" w:type="dxa"/>
                </w:tcPr>
                <w:p w:rsidR="00CF274A" w:rsidDel="00992A4B" w:rsidRDefault="00CF274A">
                  <w:pPr>
                    <w:rPr>
                      <w:del w:id="521" w:author="DeeM" w:date="2015-12-07T17:24:00Z"/>
                    </w:rPr>
                  </w:pPr>
                  <w:del w:id="522"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23" w:author="DeeM" w:date="2015-12-07T17:24:00Z"/>
                    </w:rPr>
                  </w:pPr>
                  <w:del w:id="524" w:author="DeeM" w:date="2015-12-07T17:24:00Z">
                    <w:r w:rsidDel="00992A4B">
                      <w:rPr>
                        <w:rFonts w:eastAsia="Arial" w:cs="Arial"/>
                        <w:color w:val="000000"/>
                      </w:rPr>
                      <w:delText>.....................................................</w:delText>
                    </w:r>
                  </w:del>
                </w:p>
                <w:p w:rsidR="00CF274A" w:rsidDel="00992A4B" w:rsidRDefault="00CF274A">
                  <w:pPr>
                    <w:jc w:val="center"/>
                    <w:rPr>
                      <w:del w:id="525" w:author="DeeM" w:date="2015-12-07T17:24:00Z"/>
                    </w:rPr>
                  </w:pPr>
                  <w:del w:id="526" w:author="DeeM" w:date="2015-12-07T17:24:00Z">
                    <w:r w:rsidDel="00992A4B">
                      <w:rPr>
                        <w:rFonts w:eastAsia="Arial" w:cs="Arial"/>
                        <w:i/>
                        <w:iCs/>
                        <w:color w:val="000000"/>
                        <w:sz w:val="16"/>
                        <w:szCs w:val="16"/>
                      </w:rPr>
                      <w:delText>podpis studenta</w:delText>
                    </w:r>
                  </w:del>
                </w:p>
              </w:tc>
            </w:tr>
          </w:tbl>
          <w:p w:rsidR="00CF274A" w:rsidDel="00992A4B" w:rsidRDefault="00CF274A">
            <w:pPr>
              <w:rPr>
                <w:del w:id="527" w:author="DeeM" w:date="2015-12-07T17:24:00Z"/>
              </w:rPr>
            </w:pPr>
          </w:p>
        </w:tc>
      </w:tr>
      <w:tr w:rsidR="00CF274A" w:rsidDel="00992A4B">
        <w:trPr>
          <w:del w:id="528" w:author="DeeM" w:date="2015-12-07T17:24:00Z"/>
        </w:trPr>
        <w:tc>
          <w:tcPr>
            <w:tcW w:w="820" w:type="dxa"/>
            <w:tcMar>
              <w:top w:w="140" w:type="dxa"/>
              <w:left w:w="0" w:type="dxa"/>
              <w:bottom w:w="0" w:type="dxa"/>
              <w:right w:w="0" w:type="dxa"/>
            </w:tcMar>
          </w:tcPr>
          <w:p w:rsidR="00CF274A" w:rsidDel="00992A4B" w:rsidRDefault="00CF274A">
            <w:pPr>
              <w:rPr>
                <w:del w:id="529"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530" w:author="DeeM" w:date="2015-12-07T17:24:00Z"/>
              </w:trPr>
              <w:tc>
                <w:tcPr>
                  <w:tcW w:w="8670" w:type="dxa"/>
                </w:tcPr>
                <w:p w:rsidR="00CF274A" w:rsidDel="00992A4B" w:rsidRDefault="00CF274A">
                  <w:pPr>
                    <w:jc w:val="both"/>
                    <w:rPr>
                      <w:del w:id="531" w:author="DeeM" w:date="2015-12-07T17:24:00Z"/>
                    </w:rPr>
                  </w:pPr>
                  <w:del w:id="532" w:author="DeeM" w:date="2015-12-07T17:24:00Z">
                    <w:r w:rsidDel="00992A4B">
                      <w:rPr>
                        <w:rFonts w:eastAsia="Arial" w:cs="Arial"/>
                        <w:color w:val="000000"/>
                      </w:rPr>
                      <w:delText>*) niepotrzebne skreślić</w:delText>
                    </w:r>
                  </w:del>
                </w:p>
              </w:tc>
            </w:tr>
          </w:tbl>
          <w:p w:rsidR="00CF274A" w:rsidDel="00992A4B" w:rsidRDefault="00CF274A">
            <w:pPr>
              <w:rPr>
                <w:del w:id="533" w:author="DeeM" w:date="2015-12-07T17:24:00Z"/>
              </w:rPr>
            </w:pPr>
          </w:p>
        </w:tc>
      </w:tr>
      <w:tr w:rsidR="00CF274A" w:rsidDel="00992A4B">
        <w:trPr>
          <w:trHeight w:val="230"/>
          <w:hidden/>
          <w:del w:id="534" w:author="DeeM" w:date="2015-12-07T17:24:00Z"/>
        </w:trPr>
        <w:tc>
          <w:tcPr>
            <w:tcW w:w="9490" w:type="dxa"/>
            <w:gridSpan w:val="4"/>
            <w:vMerge w:val="restart"/>
            <w:tcMar>
              <w:top w:w="60" w:type="dxa"/>
              <w:left w:w="0" w:type="dxa"/>
              <w:bottom w:w="0" w:type="dxa"/>
              <w:right w:w="0" w:type="dxa"/>
            </w:tcMar>
          </w:tcPr>
          <w:p w:rsidR="00CF274A" w:rsidDel="00992A4B" w:rsidRDefault="00CF274A">
            <w:pPr>
              <w:rPr>
                <w:del w:id="535" w:author="DeeM" w:date="2015-12-07T17:24:00Z"/>
                <w:vanish/>
              </w:rPr>
            </w:pPr>
          </w:p>
          <w:tbl>
            <w:tblPr>
              <w:tblOverlap w:val="never"/>
              <w:tblW w:w="2880" w:type="dxa"/>
              <w:tblLayout w:type="fixed"/>
              <w:tblLook w:val="01E0"/>
            </w:tblPr>
            <w:tblGrid>
              <w:gridCol w:w="2880"/>
            </w:tblGrid>
            <w:tr w:rsidR="00CF274A" w:rsidDel="00992A4B">
              <w:trPr>
                <w:del w:id="536" w:author="DeeM" w:date="2015-12-07T17:24:00Z"/>
              </w:trPr>
              <w:tc>
                <w:tcPr>
                  <w:tcW w:w="2880" w:type="dxa"/>
                  <w:tcBorders>
                    <w:bottom w:val="single" w:sz="6" w:space="0" w:color="000000"/>
                  </w:tcBorders>
                </w:tcPr>
                <w:p w:rsidR="00CF274A" w:rsidDel="00992A4B" w:rsidRDefault="00CF274A">
                  <w:pPr>
                    <w:rPr>
                      <w:del w:id="537" w:author="DeeM" w:date="2015-12-07T17:24:00Z"/>
                    </w:rPr>
                  </w:pPr>
                </w:p>
              </w:tc>
            </w:tr>
          </w:tbl>
          <w:p w:rsidR="00CF274A" w:rsidDel="00992A4B" w:rsidRDefault="00CF274A">
            <w:pPr>
              <w:rPr>
                <w:del w:id="538" w:author="DeeM" w:date="2015-12-07T17:24:00Z"/>
              </w:rPr>
            </w:pPr>
          </w:p>
        </w:tc>
      </w:tr>
      <w:tr w:rsidR="00CF274A" w:rsidDel="00992A4B">
        <w:trPr>
          <w:trHeight w:val="230"/>
          <w:hidden/>
          <w:del w:id="539" w:author="DeeM" w:date="2015-12-07T17:24:00Z"/>
        </w:trPr>
        <w:tc>
          <w:tcPr>
            <w:tcW w:w="9490" w:type="dxa"/>
            <w:gridSpan w:val="4"/>
            <w:vMerge w:val="restart"/>
            <w:tcMar>
              <w:top w:w="60" w:type="dxa"/>
              <w:left w:w="720" w:type="dxa"/>
              <w:bottom w:w="0" w:type="dxa"/>
              <w:right w:w="0" w:type="dxa"/>
            </w:tcMar>
          </w:tcPr>
          <w:p w:rsidR="00CF274A" w:rsidDel="00992A4B" w:rsidRDefault="00CF274A">
            <w:pPr>
              <w:rPr>
                <w:del w:id="540" w:author="DeeM" w:date="2015-12-07T17:24:00Z"/>
                <w:vanish/>
              </w:rPr>
            </w:pPr>
          </w:p>
          <w:tbl>
            <w:tblPr>
              <w:tblOverlap w:val="never"/>
              <w:tblW w:w="8770" w:type="dxa"/>
              <w:tblLayout w:type="fixed"/>
              <w:tblLook w:val="01E0"/>
            </w:tblPr>
            <w:tblGrid>
              <w:gridCol w:w="236"/>
              <w:gridCol w:w="8534"/>
            </w:tblGrid>
            <w:tr w:rsidR="00CF274A" w:rsidDel="00992A4B">
              <w:trPr>
                <w:del w:id="541"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42" w:author="DeeM" w:date="2015-12-07T17:24:00Z"/>
                    </w:trPr>
                    <w:tc>
                      <w:tcPr>
                        <w:tcW w:w="165" w:type="dxa"/>
                      </w:tcPr>
                      <w:p w:rsidR="00CF274A" w:rsidDel="00992A4B" w:rsidRDefault="00CF274A">
                        <w:pPr>
                          <w:rPr>
                            <w:del w:id="543" w:author="DeeM" w:date="2015-12-07T17:24:00Z"/>
                          </w:rPr>
                        </w:pPr>
                        <w:del w:id="544" w:author="DeeM" w:date="2015-12-07T17:24:00Z">
                          <w:r w:rsidDel="00992A4B">
                            <w:rPr>
                              <w:rFonts w:eastAsia="Arial" w:cs="Arial"/>
                              <w:color w:val="000000"/>
                              <w:position w:val="4"/>
                              <w:sz w:val="12"/>
                              <w:szCs w:val="12"/>
                            </w:rPr>
                            <w:delText>1</w:delText>
                          </w:r>
                        </w:del>
                      </w:p>
                    </w:tc>
                  </w:tr>
                </w:tbl>
                <w:p w:rsidR="00CF274A" w:rsidDel="00992A4B" w:rsidRDefault="00CF274A">
                  <w:pPr>
                    <w:rPr>
                      <w:del w:id="54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46" w:author="DeeM" w:date="2015-12-07T17:24:00Z"/>
                    </w:trPr>
                    <w:tc>
                      <w:tcPr>
                        <w:tcW w:w="8492" w:type="dxa"/>
                      </w:tcPr>
                      <w:p w:rsidR="00CF274A" w:rsidDel="00992A4B" w:rsidRDefault="00CF274A">
                        <w:pPr>
                          <w:jc w:val="both"/>
                          <w:rPr>
                            <w:del w:id="547" w:author="DeeM" w:date="2015-12-07T17:24:00Z"/>
                          </w:rPr>
                        </w:pPr>
                        <w:del w:id="548"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CF274A" w:rsidDel="00992A4B" w:rsidRDefault="00CF274A">
                  <w:pPr>
                    <w:rPr>
                      <w:del w:id="549" w:author="DeeM" w:date="2015-12-07T17:24:00Z"/>
                    </w:rPr>
                  </w:pPr>
                </w:p>
              </w:tc>
            </w:tr>
            <w:tr w:rsidR="00CF274A" w:rsidDel="00992A4B">
              <w:trPr>
                <w:del w:id="550"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51" w:author="DeeM" w:date="2015-12-07T17:24:00Z"/>
                    </w:trPr>
                    <w:tc>
                      <w:tcPr>
                        <w:tcW w:w="165" w:type="dxa"/>
                      </w:tcPr>
                      <w:p w:rsidR="00CF274A" w:rsidDel="00992A4B" w:rsidRDefault="00CF274A">
                        <w:pPr>
                          <w:rPr>
                            <w:del w:id="552" w:author="DeeM" w:date="2015-12-07T17:24:00Z"/>
                          </w:rPr>
                        </w:pPr>
                        <w:del w:id="553" w:author="DeeM" w:date="2015-12-07T17:24:00Z">
                          <w:r w:rsidDel="00992A4B">
                            <w:rPr>
                              <w:rFonts w:eastAsia="Arial" w:cs="Arial"/>
                              <w:color w:val="000000"/>
                              <w:position w:val="4"/>
                              <w:sz w:val="12"/>
                              <w:szCs w:val="12"/>
                            </w:rPr>
                            <w:delText>2</w:delText>
                          </w:r>
                        </w:del>
                      </w:p>
                    </w:tc>
                  </w:tr>
                </w:tbl>
                <w:p w:rsidR="00CF274A" w:rsidDel="00992A4B" w:rsidRDefault="00CF274A">
                  <w:pPr>
                    <w:rPr>
                      <w:del w:id="55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55" w:author="DeeM" w:date="2015-12-07T17:24:00Z"/>
                    </w:trPr>
                    <w:tc>
                      <w:tcPr>
                        <w:tcW w:w="8492" w:type="dxa"/>
                      </w:tcPr>
                      <w:p w:rsidR="00CF274A" w:rsidDel="00992A4B" w:rsidRDefault="00CF274A">
                        <w:pPr>
                          <w:jc w:val="both"/>
                          <w:rPr>
                            <w:del w:id="556" w:author="DeeM" w:date="2015-12-07T17:24:00Z"/>
                          </w:rPr>
                        </w:pPr>
                        <w:del w:id="557" w:author="DeeM" w:date="2015-12-07T17:24:00Z">
                          <w:r w:rsidDel="00992A4B">
                            <w:rPr>
                              <w:rFonts w:eastAsia="Arial" w:cs="Arial"/>
                              <w:color w:val="000000"/>
                              <w:sz w:val="16"/>
                              <w:szCs w:val="16"/>
                            </w:rPr>
                            <w:delText>Ustawa z dnia 27 lipca 2005 r. Prawo o szkolnictwie wyższym:</w:delText>
                          </w:r>
                        </w:del>
                      </w:p>
                    </w:tc>
                  </w:tr>
                </w:tbl>
                <w:p w:rsidR="00CF274A" w:rsidDel="00992A4B" w:rsidRDefault="00CF274A">
                  <w:pPr>
                    <w:rPr>
                      <w:del w:id="558" w:author="DeeM" w:date="2015-12-07T17:24:00Z"/>
                    </w:rPr>
                  </w:pPr>
                </w:p>
              </w:tc>
            </w:tr>
            <w:tr w:rsidR="00CF274A" w:rsidDel="00992A4B">
              <w:trPr>
                <w:del w:id="559" w:author="DeeM" w:date="2015-12-07T17:24:00Z"/>
              </w:trPr>
              <w:tc>
                <w:tcPr>
                  <w:tcW w:w="165" w:type="dxa"/>
                </w:tcPr>
                <w:p w:rsidR="00CF274A" w:rsidDel="00992A4B" w:rsidRDefault="00CF274A">
                  <w:pPr>
                    <w:rPr>
                      <w:del w:id="56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61" w:author="DeeM" w:date="2015-12-07T17:24:00Z"/>
                    </w:trPr>
                    <w:tc>
                      <w:tcPr>
                        <w:tcW w:w="8492" w:type="dxa"/>
                      </w:tcPr>
                      <w:p w:rsidR="00CF274A" w:rsidDel="00992A4B" w:rsidRDefault="00CF274A">
                        <w:pPr>
                          <w:jc w:val="both"/>
                          <w:rPr>
                            <w:del w:id="562" w:author="DeeM" w:date="2015-12-07T17:24:00Z"/>
                          </w:rPr>
                        </w:pPr>
                        <w:del w:id="563"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992A4B" w:rsidRDefault="00CF274A">
                  <w:pPr>
                    <w:rPr>
                      <w:del w:id="564" w:author="DeeM" w:date="2015-12-07T17:24:00Z"/>
                    </w:rPr>
                  </w:pPr>
                </w:p>
              </w:tc>
            </w:tr>
            <w:tr w:rsidR="00CF274A" w:rsidDel="00992A4B">
              <w:trPr>
                <w:del w:id="565" w:author="DeeM" w:date="2015-12-07T17:24:00Z"/>
              </w:trPr>
              <w:tc>
                <w:tcPr>
                  <w:tcW w:w="165" w:type="dxa"/>
                </w:tcPr>
                <w:p w:rsidR="00CF274A" w:rsidDel="00992A4B" w:rsidRDefault="00CF274A">
                  <w:pPr>
                    <w:rPr>
                      <w:del w:id="56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67" w:author="DeeM" w:date="2015-12-07T17:24:00Z"/>
                    </w:trPr>
                    <w:tc>
                      <w:tcPr>
                        <w:tcW w:w="8492" w:type="dxa"/>
                      </w:tcPr>
                      <w:p w:rsidR="00CF274A" w:rsidDel="00992A4B" w:rsidRDefault="00CF274A">
                        <w:pPr>
                          <w:jc w:val="both"/>
                          <w:rPr>
                            <w:del w:id="568" w:author="DeeM" w:date="2015-12-07T17:24:00Z"/>
                          </w:rPr>
                        </w:pPr>
                        <w:del w:id="569"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992A4B" w:rsidRDefault="00CF274A">
                  <w:pPr>
                    <w:rPr>
                      <w:del w:id="570" w:author="DeeM" w:date="2015-12-07T17:24:00Z"/>
                    </w:rPr>
                  </w:pPr>
                </w:p>
              </w:tc>
            </w:tr>
          </w:tbl>
          <w:p w:rsidR="00CF274A" w:rsidDel="00992A4B" w:rsidRDefault="00CF274A">
            <w:pPr>
              <w:rPr>
                <w:del w:id="571" w:author="DeeM" w:date="2015-12-07T17:24:00Z"/>
              </w:rPr>
            </w:pPr>
          </w:p>
        </w:tc>
      </w:tr>
    </w:tbl>
    <w:p w:rsidR="00992A4B" w:rsidRDefault="00992A4B">
      <w:pPr>
        <w:rPr>
          <w:ins w:id="572" w:author="DeeM" w:date="2015-12-07T17:24:00Z"/>
        </w:rPr>
      </w:pPr>
    </w:p>
    <w:tbl>
      <w:tblPr>
        <w:tblOverlap w:val="never"/>
        <w:tblW w:w="9490" w:type="dxa"/>
        <w:tblLayout w:type="fixed"/>
        <w:tblLook w:val="01E0"/>
      </w:tblPr>
      <w:tblGrid>
        <w:gridCol w:w="820"/>
        <w:gridCol w:w="2985"/>
        <w:gridCol w:w="2505"/>
        <w:gridCol w:w="3180"/>
      </w:tblGrid>
      <w:tr w:rsidR="004B5BBA">
        <w:trPr>
          <w:ins w:id="573" w:author="DeeM" w:date="2015-12-07T17:25:00Z"/>
        </w:trPr>
        <w:tc>
          <w:tcPr>
            <w:tcW w:w="3805" w:type="dxa"/>
            <w:gridSpan w:val="2"/>
            <w:vMerge w:val="restart"/>
          </w:tcPr>
          <w:p w:rsidR="004B5BBA" w:rsidRDefault="004B5BBA">
            <w:pPr>
              <w:rPr>
                <w:ins w:id="574" w:author="DeeM" w:date="2015-12-07T17:25:00Z"/>
              </w:rPr>
            </w:pPr>
            <w:ins w:id="575" w:author="DeeM" w:date="2015-12-07T17:25:00Z">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margin-left:0;margin-top:0;width:50pt;height:50pt;z-index:251672576;visibility:hidden">
                    <v:stroke imagealignshape="f"/>
                    <o:lock v:ext="edit" selection="t"/>
                  </v:shape>
                </w:pict>
              </w:r>
              <w:r>
                <w:fldChar w:fldCharType="begin"/>
              </w:r>
              <w:r>
                <w:instrText xml:space="preserve"> INCLUDEPICTURE  \d "wordml://75.png" \* MERGEFORMATINET </w:instrText>
              </w:r>
              <w:r>
                <w:fldChar w:fldCharType="separate"/>
              </w:r>
              <w:r>
                <w:pict>
                  <v:shape id="_x0000_i1025" type="#_x0000_t75" style="width:180.85pt;height:50.25pt;visibility:visible" o:bordertopcolor="black" o:borderleftcolor="black" o:borderbottomcolor="black" o:borderrightcolor="black">
                    <v:imagedata r:id="rId14" r:href="rId15"/>
                  </v:shape>
                </w:pict>
              </w:r>
              <w:r>
                <w:fldChar w:fldCharType="end"/>
              </w:r>
            </w:ins>
          </w:p>
        </w:tc>
        <w:tc>
          <w:tcPr>
            <w:tcW w:w="2505" w:type="dxa"/>
          </w:tcPr>
          <w:p w:rsidR="004B5BBA" w:rsidRDefault="004B5BBA">
            <w:pPr>
              <w:rPr>
                <w:ins w:id="576" w:author="DeeM" w:date="2015-12-07T17:25:00Z"/>
              </w:rPr>
            </w:pPr>
          </w:p>
        </w:tc>
        <w:tc>
          <w:tcPr>
            <w:tcW w:w="3180" w:type="dxa"/>
          </w:tcPr>
          <w:p w:rsidR="004B5BBA" w:rsidRDefault="004B5BBA">
            <w:pPr>
              <w:jc w:val="right"/>
              <w:rPr>
                <w:ins w:id="577" w:author="DeeM" w:date="2015-12-07T17:25:00Z"/>
              </w:rPr>
            </w:pPr>
            <w:ins w:id="578" w:author="DeeM" w:date="2015-12-07T17:25:00Z">
              <w:r>
                <w:pict>
                  <v:shape id="_x0000_s1054" type="#_x0000_t75" style="position:absolute;left:0;text-align:left;margin-left:0;margin-top:0;width:50pt;height:50pt;z-index:251673600;visibility:hidden;mso-position-horizontal-relative:text;mso-position-vertical-relative:text">
                    <v:stroke imagealignshape="f"/>
                    <o:lock v:ext="edit" selection="t"/>
                  </v:shape>
                </w:pict>
              </w:r>
              <w:r>
                <w:fldChar w:fldCharType="begin"/>
              </w:r>
              <w:r>
                <w:instrText xml:space="preserve"> INCLUDEPICTURE  \d "wordml://76.png" \* MERGEFORMATINET </w:instrText>
              </w:r>
              <w:r>
                <w:fldChar w:fldCharType="separate"/>
              </w:r>
              <w:r>
                <w:pict>
                  <v:shape id="_x0000_i1026" type="#_x0000_t75" style="width:42.7pt;height:42.7pt;visibility:visible" o:bordertopcolor="black" o:borderleftcolor="black" o:borderbottomcolor="black" o:borderrightcolor="black">
                    <v:imagedata r:id="rId16" r:href="rId17"/>
                  </v:shape>
                </w:pict>
              </w:r>
              <w:r>
                <w:fldChar w:fldCharType="end"/>
              </w:r>
            </w:ins>
          </w:p>
        </w:tc>
      </w:tr>
      <w:tr w:rsidR="004B5BBA">
        <w:trPr>
          <w:ins w:id="579" w:author="DeeM" w:date="2015-12-07T17:25:00Z"/>
        </w:trPr>
        <w:tc>
          <w:tcPr>
            <w:tcW w:w="820" w:type="dxa"/>
            <w:tcMar>
              <w:top w:w="620" w:type="dxa"/>
              <w:left w:w="0" w:type="dxa"/>
              <w:bottom w:w="0" w:type="dxa"/>
              <w:right w:w="0" w:type="dxa"/>
            </w:tcMar>
          </w:tcPr>
          <w:p w:rsidR="004B5BBA" w:rsidRDefault="004B5BBA">
            <w:pPr>
              <w:rPr>
                <w:ins w:id="580" w:author="DeeM" w:date="2015-12-07T17:25:00Z"/>
              </w:rPr>
            </w:pPr>
          </w:p>
        </w:tc>
        <w:tc>
          <w:tcPr>
            <w:tcW w:w="8670" w:type="dxa"/>
            <w:gridSpan w:val="3"/>
            <w:vMerge w:val="restart"/>
            <w:tcMar>
              <w:top w:w="520" w:type="dxa"/>
              <w:left w:w="0" w:type="dxa"/>
              <w:bottom w:w="0" w:type="dxa"/>
              <w:right w:w="0" w:type="dxa"/>
            </w:tcMar>
          </w:tcPr>
          <w:p w:rsidR="004B5BBA" w:rsidRDefault="004B5BBA">
            <w:pPr>
              <w:rPr>
                <w:ins w:id="581" w:author="DeeM" w:date="2015-12-07T17:25:00Z"/>
              </w:rPr>
            </w:pPr>
            <w:ins w:id="582" w:author="DeeM" w:date="2015-12-07T17:25:00Z">
              <w:r>
                <w:rPr>
                  <w:rFonts w:eastAsia="Arial" w:cs="Arial"/>
                  <w:b/>
                  <w:bCs/>
                  <w:color w:val="000000"/>
                  <w:sz w:val="24"/>
                  <w:szCs w:val="24"/>
                </w:rPr>
                <w:t>OŚWIADCZENIE</w:t>
              </w:r>
            </w:ins>
          </w:p>
        </w:tc>
      </w:tr>
      <w:tr w:rsidR="004B5BBA">
        <w:trPr>
          <w:ins w:id="583" w:author="DeeM" w:date="2015-12-07T17:25:00Z"/>
        </w:trPr>
        <w:tc>
          <w:tcPr>
            <w:tcW w:w="820" w:type="dxa"/>
            <w:tcMar>
              <w:top w:w="220" w:type="dxa"/>
              <w:left w:w="0" w:type="dxa"/>
              <w:bottom w:w="0" w:type="dxa"/>
              <w:right w:w="0" w:type="dxa"/>
            </w:tcMar>
          </w:tcPr>
          <w:p w:rsidR="004B5BBA" w:rsidRDefault="004B5BBA">
            <w:pPr>
              <w:rPr>
                <w:ins w:id="584"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4B5BBA">
              <w:trPr>
                <w:ins w:id="585" w:author="DeeM" w:date="2015-12-07T17:25:00Z"/>
              </w:trPr>
              <w:tc>
                <w:tcPr>
                  <w:tcW w:w="8670" w:type="dxa"/>
                  <w:tcMar>
                    <w:top w:w="0" w:type="dxa"/>
                    <w:left w:w="0" w:type="dxa"/>
                    <w:bottom w:w="20" w:type="dxa"/>
                    <w:right w:w="0" w:type="dxa"/>
                  </w:tcMar>
                </w:tcPr>
                <w:p w:rsidR="004B5BBA" w:rsidRDefault="004B5BBA">
                  <w:pPr>
                    <w:rPr>
                      <w:ins w:id="586" w:author="DeeM" w:date="2015-12-07T17:25:00Z"/>
                    </w:rPr>
                  </w:pPr>
                  <w:ins w:id="587" w:author="DeeM" w:date="2015-12-07T17:25:00Z">
                    <w:r>
                      <w:rPr>
                        <w:rFonts w:eastAsia="Arial" w:cs="Arial"/>
                        <w:color w:val="000000"/>
                      </w:rPr>
                      <w:t>Imię i nazwisko: Dorian Krefft</w:t>
                    </w:r>
                  </w:ins>
                </w:p>
                <w:p w:rsidR="004B5BBA" w:rsidRDefault="004B5BBA">
                  <w:pPr>
                    <w:rPr>
                      <w:ins w:id="588" w:author="DeeM" w:date="2015-12-07T17:25:00Z"/>
                    </w:rPr>
                  </w:pPr>
                  <w:ins w:id="589" w:author="DeeM" w:date="2015-12-07T17:25:00Z">
                    <w:r>
                      <w:rPr>
                        <w:rFonts w:eastAsia="Arial" w:cs="Arial"/>
                        <w:color w:val="000000"/>
                      </w:rPr>
                      <w:t>Data i miejsce urodzenia: 25.08.1992, Kościerzyna</w:t>
                    </w:r>
                  </w:ins>
                </w:p>
                <w:p w:rsidR="004B5BBA" w:rsidRDefault="004B5BBA">
                  <w:pPr>
                    <w:rPr>
                      <w:ins w:id="590" w:author="DeeM" w:date="2015-12-07T17:25:00Z"/>
                    </w:rPr>
                  </w:pPr>
                  <w:ins w:id="591" w:author="DeeM" w:date="2015-12-07T17:25:00Z">
                    <w:r>
                      <w:rPr>
                        <w:rFonts w:eastAsia="Arial" w:cs="Arial"/>
                        <w:color w:val="000000"/>
                      </w:rPr>
                      <w:t>Nr albumu: 143263</w:t>
                    </w:r>
                  </w:ins>
                </w:p>
                <w:p w:rsidR="004B5BBA" w:rsidRDefault="004B5BBA">
                  <w:pPr>
                    <w:rPr>
                      <w:ins w:id="592" w:author="DeeM" w:date="2015-12-07T17:25:00Z"/>
                    </w:rPr>
                  </w:pPr>
                  <w:ins w:id="593" w:author="DeeM" w:date="2015-12-07T17:25:00Z">
                    <w:r>
                      <w:rPr>
                        <w:rFonts w:eastAsia="Arial" w:cs="Arial"/>
                        <w:color w:val="000000"/>
                      </w:rPr>
                      <w:t>Wydział: Wydział Elektroniki, Telekomunikacji i Informatyki</w:t>
                    </w:r>
                  </w:ins>
                </w:p>
                <w:p w:rsidR="004B5BBA" w:rsidRDefault="004B5BBA">
                  <w:pPr>
                    <w:rPr>
                      <w:ins w:id="594" w:author="DeeM" w:date="2015-12-07T17:25:00Z"/>
                    </w:rPr>
                  </w:pPr>
                  <w:ins w:id="595" w:author="DeeM" w:date="2015-12-07T17:25:00Z">
                    <w:r>
                      <w:rPr>
                        <w:rFonts w:eastAsia="Arial" w:cs="Arial"/>
                        <w:color w:val="000000"/>
                      </w:rPr>
                      <w:t>Kierunek: informatyka</w:t>
                    </w:r>
                  </w:ins>
                </w:p>
                <w:p w:rsidR="004B5BBA" w:rsidRDefault="004B5BBA">
                  <w:pPr>
                    <w:rPr>
                      <w:ins w:id="596" w:author="DeeM" w:date="2015-12-07T17:25:00Z"/>
                    </w:rPr>
                  </w:pPr>
                  <w:ins w:id="597" w:author="DeeM" w:date="2015-12-07T17:25:00Z">
                    <w:r>
                      <w:rPr>
                        <w:rFonts w:eastAsia="Arial" w:cs="Arial"/>
                        <w:color w:val="000000"/>
                      </w:rPr>
                      <w:t>Poziom studiów: I stopnia - inżynierskie</w:t>
                    </w:r>
                  </w:ins>
                </w:p>
                <w:p w:rsidR="004B5BBA" w:rsidRDefault="004B5BBA">
                  <w:pPr>
                    <w:rPr>
                      <w:ins w:id="598" w:author="DeeM" w:date="2015-12-07T17:25:00Z"/>
                    </w:rPr>
                  </w:pPr>
                  <w:ins w:id="599" w:author="DeeM" w:date="2015-12-07T17:25:00Z">
                    <w:r>
                      <w:rPr>
                        <w:rFonts w:eastAsia="Arial" w:cs="Arial"/>
                        <w:color w:val="000000"/>
                      </w:rPr>
                      <w:t>Forma studiów: stacjonarne</w:t>
                    </w:r>
                  </w:ins>
                </w:p>
              </w:tc>
            </w:tr>
          </w:tbl>
          <w:p w:rsidR="004B5BBA" w:rsidRDefault="004B5BBA">
            <w:pPr>
              <w:rPr>
                <w:ins w:id="600" w:author="DeeM" w:date="2015-12-07T17:25:00Z"/>
              </w:rPr>
            </w:pPr>
          </w:p>
        </w:tc>
      </w:tr>
      <w:tr w:rsidR="004B5BBA">
        <w:trPr>
          <w:ins w:id="601" w:author="DeeM" w:date="2015-12-07T17:25:00Z"/>
        </w:trPr>
        <w:tc>
          <w:tcPr>
            <w:tcW w:w="820" w:type="dxa"/>
            <w:tcMar>
              <w:top w:w="320" w:type="dxa"/>
              <w:left w:w="0" w:type="dxa"/>
              <w:bottom w:w="0" w:type="dxa"/>
              <w:right w:w="0" w:type="dxa"/>
            </w:tcMar>
          </w:tcPr>
          <w:p w:rsidR="004B5BBA" w:rsidRDefault="004B5BBA">
            <w:pPr>
              <w:rPr>
                <w:ins w:id="602"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4B5BBA">
              <w:trPr>
                <w:ins w:id="603" w:author="DeeM" w:date="2015-12-07T17:25:00Z"/>
              </w:trPr>
              <w:tc>
                <w:tcPr>
                  <w:tcW w:w="8670" w:type="dxa"/>
                  <w:tcMar>
                    <w:top w:w="0" w:type="dxa"/>
                    <w:left w:w="0" w:type="dxa"/>
                    <w:bottom w:w="20" w:type="dxa"/>
                    <w:right w:w="0" w:type="dxa"/>
                  </w:tcMar>
                </w:tcPr>
                <w:p w:rsidR="004B5BBA" w:rsidRDefault="004B5BBA">
                  <w:pPr>
                    <w:jc w:val="both"/>
                    <w:rPr>
                      <w:ins w:id="604" w:author="DeeM" w:date="2015-12-07T17:25:00Z"/>
                    </w:rPr>
                  </w:pPr>
                  <w:ins w:id="605"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4B5BBA" w:rsidRDefault="004B5BBA">
                  <w:pPr>
                    <w:jc w:val="both"/>
                    <w:rPr>
                      <w:ins w:id="606" w:author="DeeM" w:date="2015-12-07T17:25:00Z"/>
                    </w:rPr>
                  </w:pPr>
                  <w:ins w:id="607"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4B5BBA" w:rsidRDefault="004B5BBA">
            <w:pPr>
              <w:rPr>
                <w:ins w:id="608" w:author="DeeM" w:date="2015-12-07T17:25:00Z"/>
              </w:rPr>
            </w:pPr>
          </w:p>
        </w:tc>
      </w:tr>
      <w:tr w:rsidR="004B5BBA">
        <w:trPr>
          <w:trHeight w:val="230"/>
          <w:hidden/>
          <w:ins w:id="609" w:author="DeeM" w:date="2015-12-07T17:25:00Z"/>
        </w:trPr>
        <w:tc>
          <w:tcPr>
            <w:tcW w:w="9490" w:type="dxa"/>
            <w:gridSpan w:val="4"/>
            <w:vMerge w:val="restart"/>
            <w:tcMar>
              <w:top w:w="120" w:type="dxa"/>
              <w:left w:w="700" w:type="dxa"/>
              <w:bottom w:w="0" w:type="dxa"/>
              <w:right w:w="0" w:type="dxa"/>
            </w:tcMar>
          </w:tcPr>
          <w:p w:rsidR="004B5BBA" w:rsidRDefault="004B5BBA">
            <w:pPr>
              <w:rPr>
                <w:ins w:id="610" w:author="DeeM" w:date="2015-12-07T17:25:00Z"/>
                <w:vanish/>
              </w:rPr>
            </w:pPr>
          </w:p>
          <w:tbl>
            <w:tblPr>
              <w:tblOverlap w:val="never"/>
              <w:tblW w:w="8625" w:type="dxa"/>
              <w:tblLayout w:type="fixed"/>
              <w:tblLook w:val="01E0"/>
            </w:tblPr>
            <w:tblGrid>
              <w:gridCol w:w="4545"/>
              <w:gridCol w:w="4080"/>
            </w:tblGrid>
            <w:tr w:rsidR="004B5BBA">
              <w:trPr>
                <w:ins w:id="611" w:author="DeeM" w:date="2015-12-07T17:25:00Z"/>
              </w:trPr>
              <w:tc>
                <w:tcPr>
                  <w:tcW w:w="4545" w:type="dxa"/>
                </w:tcPr>
                <w:p w:rsidR="004B5BBA" w:rsidRDefault="004B5BBA">
                  <w:pPr>
                    <w:rPr>
                      <w:ins w:id="612" w:author="DeeM" w:date="2015-12-07T17:25:00Z"/>
                    </w:rPr>
                  </w:pPr>
                  <w:ins w:id="613" w:author="DeeM" w:date="2015-12-07T17:25:00Z">
                    <w:r>
                      <w:rPr>
                        <w:rFonts w:eastAsia="Arial" w:cs="Arial"/>
                        <w:color w:val="000000"/>
                      </w:rPr>
                      <w:t>Gdańsk, dnia ..................................</w:t>
                    </w:r>
                  </w:ins>
                </w:p>
              </w:tc>
              <w:tc>
                <w:tcPr>
                  <w:tcW w:w="4080" w:type="dxa"/>
                </w:tcPr>
                <w:p w:rsidR="004B5BBA" w:rsidRDefault="004B5BBA">
                  <w:pPr>
                    <w:jc w:val="center"/>
                    <w:rPr>
                      <w:ins w:id="614" w:author="DeeM" w:date="2015-12-07T17:25:00Z"/>
                    </w:rPr>
                  </w:pPr>
                  <w:ins w:id="615" w:author="DeeM" w:date="2015-12-07T17:25:00Z">
                    <w:r>
                      <w:rPr>
                        <w:rFonts w:eastAsia="Arial" w:cs="Arial"/>
                        <w:color w:val="000000"/>
                      </w:rPr>
                      <w:t>.....................................................</w:t>
                    </w:r>
                  </w:ins>
                </w:p>
                <w:p w:rsidR="004B5BBA" w:rsidRDefault="004B5BBA">
                  <w:pPr>
                    <w:jc w:val="center"/>
                    <w:rPr>
                      <w:ins w:id="616" w:author="DeeM" w:date="2015-12-07T17:25:00Z"/>
                    </w:rPr>
                  </w:pPr>
                  <w:ins w:id="617" w:author="DeeM" w:date="2015-12-07T17:25:00Z">
                    <w:r>
                      <w:rPr>
                        <w:rFonts w:eastAsia="Arial" w:cs="Arial"/>
                        <w:i/>
                        <w:iCs/>
                        <w:color w:val="000000"/>
                        <w:sz w:val="16"/>
                        <w:szCs w:val="16"/>
                      </w:rPr>
                      <w:t>podpis studenta</w:t>
                    </w:r>
                  </w:ins>
                </w:p>
              </w:tc>
            </w:tr>
          </w:tbl>
          <w:p w:rsidR="004B5BBA" w:rsidRDefault="004B5BBA">
            <w:pPr>
              <w:rPr>
                <w:ins w:id="618" w:author="DeeM" w:date="2015-12-07T17:25:00Z"/>
              </w:rPr>
            </w:pPr>
          </w:p>
        </w:tc>
      </w:tr>
      <w:tr w:rsidR="004B5BBA">
        <w:trPr>
          <w:ins w:id="619" w:author="DeeM" w:date="2015-12-07T17:25:00Z"/>
        </w:trPr>
        <w:tc>
          <w:tcPr>
            <w:tcW w:w="820" w:type="dxa"/>
            <w:tcMar>
              <w:top w:w="140" w:type="dxa"/>
              <w:left w:w="0" w:type="dxa"/>
              <w:bottom w:w="0" w:type="dxa"/>
              <w:right w:w="0" w:type="dxa"/>
            </w:tcMar>
          </w:tcPr>
          <w:p w:rsidR="004B5BBA" w:rsidRDefault="004B5BBA">
            <w:pPr>
              <w:rPr>
                <w:ins w:id="620"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4B5BBA">
              <w:trPr>
                <w:ins w:id="621" w:author="DeeM" w:date="2015-12-07T17:25:00Z"/>
              </w:trPr>
              <w:tc>
                <w:tcPr>
                  <w:tcW w:w="8670" w:type="dxa"/>
                </w:tcPr>
                <w:p w:rsidR="004B5BBA" w:rsidRDefault="004B5BBA">
                  <w:pPr>
                    <w:jc w:val="both"/>
                    <w:rPr>
                      <w:ins w:id="622" w:author="DeeM" w:date="2015-12-07T17:25:00Z"/>
                    </w:rPr>
                  </w:pPr>
                  <w:ins w:id="623"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4B5BBA" w:rsidRDefault="004B5BBA">
                  <w:pPr>
                    <w:jc w:val="both"/>
                    <w:rPr>
                      <w:ins w:id="624" w:author="DeeM" w:date="2015-12-07T17:25:00Z"/>
                    </w:rPr>
                  </w:pPr>
                </w:p>
                <w:p w:rsidR="004B5BBA" w:rsidRDefault="004B5BBA">
                  <w:pPr>
                    <w:jc w:val="both"/>
                    <w:rPr>
                      <w:ins w:id="625" w:author="DeeM" w:date="2015-12-07T17:25:00Z"/>
                    </w:rPr>
                  </w:pPr>
                  <w:ins w:id="626" w:author="DeeM" w:date="2015-12-07T17:25:00Z">
                    <w:r>
                      <w:rPr>
                        <w:rFonts w:eastAsia="Arial" w:cs="Arial"/>
                        <w:color w:val="000000"/>
                      </w:rPr>
                      <w:t>Niniejsza(y) praca dyplomowa nie była wcześniej podstawą żadnej innej urzędowej procedury związanej z nadaniem tytułu zawodowego.</w:t>
                    </w:r>
                  </w:ins>
                </w:p>
                <w:p w:rsidR="004B5BBA" w:rsidRDefault="004B5BBA">
                  <w:pPr>
                    <w:jc w:val="both"/>
                    <w:rPr>
                      <w:ins w:id="627" w:author="DeeM" w:date="2015-12-07T17:25:00Z"/>
                    </w:rPr>
                  </w:pPr>
                </w:p>
                <w:p w:rsidR="004B5BBA" w:rsidRDefault="004B5BBA">
                  <w:pPr>
                    <w:jc w:val="both"/>
                    <w:rPr>
                      <w:ins w:id="628" w:author="DeeM" w:date="2015-12-07T17:25:00Z"/>
                    </w:rPr>
                  </w:pPr>
                  <w:ins w:id="629"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4B5BBA" w:rsidRDefault="004B5BBA">
                  <w:pPr>
                    <w:jc w:val="both"/>
                    <w:rPr>
                      <w:ins w:id="630" w:author="DeeM" w:date="2015-12-07T17:25:00Z"/>
                    </w:rPr>
                  </w:pPr>
                </w:p>
                <w:p w:rsidR="004B5BBA" w:rsidRDefault="004B5BBA">
                  <w:pPr>
                    <w:jc w:val="both"/>
                    <w:rPr>
                      <w:ins w:id="631" w:author="DeeM" w:date="2015-12-07T17:25:00Z"/>
                    </w:rPr>
                  </w:pPr>
                  <w:ins w:id="632" w:author="DeeM" w:date="2015-12-07T17:25:00Z">
                    <w:r>
                      <w:rPr>
                        <w:rFonts w:eastAsia="Arial" w:cs="Arial"/>
                        <w:color w:val="000000"/>
                      </w:rPr>
                      <w:t>Potwierdzam zgodność niniejszej wersji pracy dyplomowej z załączoną wersją elektroniczną.</w:t>
                    </w:r>
                  </w:ins>
                </w:p>
                <w:p w:rsidR="004B5BBA" w:rsidRDefault="004B5BBA">
                  <w:pPr>
                    <w:jc w:val="both"/>
                    <w:rPr>
                      <w:ins w:id="633" w:author="DeeM" w:date="2015-12-07T17:25:00Z"/>
                    </w:rPr>
                  </w:pPr>
                </w:p>
              </w:tc>
            </w:tr>
          </w:tbl>
          <w:p w:rsidR="004B5BBA" w:rsidRDefault="004B5BBA">
            <w:pPr>
              <w:rPr>
                <w:ins w:id="634" w:author="DeeM" w:date="2015-12-07T17:25:00Z"/>
              </w:rPr>
            </w:pPr>
          </w:p>
        </w:tc>
      </w:tr>
      <w:tr w:rsidR="004B5BBA">
        <w:trPr>
          <w:trHeight w:val="230"/>
          <w:hidden/>
          <w:ins w:id="635" w:author="DeeM" w:date="2015-12-07T17:25:00Z"/>
        </w:trPr>
        <w:tc>
          <w:tcPr>
            <w:tcW w:w="9490" w:type="dxa"/>
            <w:gridSpan w:val="4"/>
            <w:vMerge w:val="restart"/>
            <w:tcMar>
              <w:top w:w="120" w:type="dxa"/>
              <w:left w:w="700" w:type="dxa"/>
              <w:bottom w:w="0" w:type="dxa"/>
              <w:right w:w="0" w:type="dxa"/>
            </w:tcMar>
          </w:tcPr>
          <w:p w:rsidR="004B5BBA" w:rsidRDefault="004B5BBA">
            <w:pPr>
              <w:rPr>
                <w:ins w:id="636" w:author="DeeM" w:date="2015-12-07T17:25:00Z"/>
                <w:vanish/>
              </w:rPr>
            </w:pPr>
          </w:p>
          <w:tbl>
            <w:tblPr>
              <w:tblOverlap w:val="never"/>
              <w:tblW w:w="8785" w:type="dxa"/>
              <w:tblLayout w:type="fixed"/>
              <w:tblLook w:val="01E0"/>
            </w:tblPr>
            <w:tblGrid>
              <w:gridCol w:w="4544"/>
              <w:gridCol w:w="4241"/>
            </w:tblGrid>
            <w:tr w:rsidR="004B5BBA">
              <w:trPr>
                <w:ins w:id="637" w:author="DeeM" w:date="2015-12-07T17:25:00Z"/>
              </w:trPr>
              <w:tc>
                <w:tcPr>
                  <w:tcW w:w="4544" w:type="dxa"/>
                </w:tcPr>
                <w:p w:rsidR="004B5BBA" w:rsidRDefault="004B5BBA">
                  <w:pPr>
                    <w:rPr>
                      <w:ins w:id="638" w:author="DeeM" w:date="2015-12-07T17:25:00Z"/>
                    </w:rPr>
                  </w:pPr>
                  <w:ins w:id="639" w:author="DeeM" w:date="2015-12-07T17:25:00Z">
                    <w:r>
                      <w:rPr>
                        <w:rFonts w:eastAsia="Arial" w:cs="Arial"/>
                        <w:color w:val="000000"/>
                      </w:rPr>
                      <w:t>Gdańsk, dnia ..................................</w:t>
                    </w:r>
                  </w:ins>
                </w:p>
              </w:tc>
              <w:tc>
                <w:tcPr>
                  <w:tcW w:w="4241" w:type="dxa"/>
                </w:tcPr>
                <w:p w:rsidR="004B5BBA" w:rsidRDefault="004B5BBA">
                  <w:pPr>
                    <w:jc w:val="center"/>
                    <w:rPr>
                      <w:ins w:id="640" w:author="DeeM" w:date="2015-12-07T17:25:00Z"/>
                    </w:rPr>
                  </w:pPr>
                  <w:ins w:id="641" w:author="DeeM" w:date="2015-12-07T17:25:00Z">
                    <w:r>
                      <w:rPr>
                        <w:rFonts w:eastAsia="Arial" w:cs="Arial"/>
                        <w:color w:val="000000"/>
                      </w:rPr>
                      <w:t>.....................................................</w:t>
                    </w:r>
                  </w:ins>
                </w:p>
                <w:p w:rsidR="004B5BBA" w:rsidRDefault="004B5BBA">
                  <w:pPr>
                    <w:jc w:val="center"/>
                    <w:rPr>
                      <w:ins w:id="642" w:author="DeeM" w:date="2015-12-07T17:25:00Z"/>
                    </w:rPr>
                  </w:pPr>
                  <w:ins w:id="643" w:author="DeeM" w:date="2015-12-07T17:25:00Z">
                    <w:r>
                      <w:rPr>
                        <w:rFonts w:eastAsia="Arial" w:cs="Arial"/>
                        <w:i/>
                        <w:iCs/>
                        <w:color w:val="000000"/>
                        <w:sz w:val="16"/>
                        <w:szCs w:val="16"/>
                      </w:rPr>
                      <w:t>podpis studenta</w:t>
                    </w:r>
                  </w:ins>
                </w:p>
              </w:tc>
            </w:tr>
          </w:tbl>
          <w:p w:rsidR="004B5BBA" w:rsidRDefault="004B5BBA">
            <w:pPr>
              <w:rPr>
                <w:ins w:id="644" w:author="DeeM" w:date="2015-12-07T17:25:00Z"/>
              </w:rPr>
            </w:pPr>
          </w:p>
        </w:tc>
      </w:tr>
      <w:tr w:rsidR="004B5BBA">
        <w:trPr>
          <w:ins w:id="645" w:author="DeeM" w:date="2015-12-07T17:25:00Z"/>
        </w:trPr>
        <w:tc>
          <w:tcPr>
            <w:tcW w:w="820" w:type="dxa"/>
            <w:tcMar>
              <w:top w:w="180" w:type="dxa"/>
              <w:left w:w="0" w:type="dxa"/>
              <w:bottom w:w="0" w:type="dxa"/>
              <w:right w:w="0" w:type="dxa"/>
            </w:tcMar>
          </w:tcPr>
          <w:p w:rsidR="004B5BBA" w:rsidRDefault="004B5BBA">
            <w:pPr>
              <w:rPr>
                <w:ins w:id="646" w:author="DeeM" w:date="2015-12-07T17:25:00Z"/>
              </w:rPr>
            </w:pPr>
          </w:p>
        </w:tc>
        <w:tc>
          <w:tcPr>
            <w:tcW w:w="8670" w:type="dxa"/>
            <w:gridSpan w:val="3"/>
            <w:vMerge w:val="restart"/>
            <w:tcMar>
              <w:top w:w="100" w:type="dxa"/>
              <w:left w:w="0" w:type="dxa"/>
              <w:bottom w:w="0" w:type="dxa"/>
              <w:right w:w="0" w:type="dxa"/>
            </w:tcMar>
          </w:tcPr>
          <w:p w:rsidR="004B5BBA" w:rsidRDefault="004B5BBA">
            <w:pPr>
              <w:jc w:val="both"/>
              <w:rPr>
                <w:ins w:id="647" w:author="DeeM" w:date="2015-12-07T17:25:00Z"/>
              </w:rPr>
            </w:pPr>
            <w:ins w:id="648"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4B5BBA">
        <w:trPr>
          <w:trHeight w:val="230"/>
          <w:ins w:id="649"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4B5BBA">
              <w:trPr>
                <w:ins w:id="650" w:author="DeeM" w:date="2015-12-07T17:25:00Z"/>
              </w:trPr>
              <w:tc>
                <w:tcPr>
                  <w:tcW w:w="4544" w:type="dxa"/>
                </w:tcPr>
                <w:p w:rsidR="004B5BBA" w:rsidRDefault="004B5BBA">
                  <w:pPr>
                    <w:rPr>
                      <w:ins w:id="651" w:author="DeeM" w:date="2015-12-07T17:25:00Z"/>
                    </w:rPr>
                  </w:pPr>
                  <w:ins w:id="652" w:author="DeeM" w:date="2015-12-07T17:25:00Z">
                    <w:r>
                      <w:rPr>
                        <w:rFonts w:eastAsia="Arial" w:cs="Arial"/>
                        <w:color w:val="000000"/>
                      </w:rPr>
                      <w:t>Gdańsk, dnia .................................</w:t>
                    </w:r>
                  </w:ins>
                </w:p>
              </w:tc>
              <w:tc>
                <w:tcPr>
                  <w:tcW w:w="4241" w:type="dxa"/>
                </w:tcPr>
                <w:p w:rsidR="004B5BBA" w:rsidRDefault="004B5BBA">
                  <w:pPr>
                    <w:jc w:val="center"/>
                    <w:rPr>
                      <w:ins w:id="653" w:author="DeeM" w:date="2015-12-07T17:25:00Z"/>
                    </w:rPr>
                  </w:pPr>
                  <w:ins w:id="654" w:author="DeeM" w:date="2015-12-07T17:25:00Z">
                    <w:r>
                      <w:rPr>
                        <w:rFonts w:eastAsia="Arial" w:cs="Arial"/>
                        <w:color w:val="000000"/>
                      </w:rPr>
                      <w:t>.....................................................</w:t>
                    </w:r>
                  </w:ins>
                </w:p>
                <w:p w:rsidR="004B5BBA" w:rsidRDefault="004B5BBA">
                  <w:pPr>
                    <w:jc w:val="center"/>
                    <w:rPr>
                      <w:ins w:id="655" w:author="DeeM" w:date="2015-12-07T17:25:00Z"/>
                    </w:rPr>
                  </w:pPr>
                  <w:ins w:id="656" w:author="DeeM" w:date="2015-12-07T17:25:00Z">
                    <w:r>
                      <w:rPr>
                        <w:rFonts w:eastAsia="Arial" w:cs="Arial"/>
                        <w:i/>
                        <w:iCs/>
                        <w:color w:val="000000"/>
                        <w:sz w:val="16"/>
                        <w:szCs w:val="16"/>
                      </w:rPr>
                      <w:t>podpis studenta</w:t>
                    </w:r>
                  </w:ins>
                </w:p>
              </w:tc>
            </w:tr>
          </w:tbl>
          <w:p w:rsidR="004B5BBA" w:rsidRDefault="004B5BBA">
            <w:pPr>
              <w:rPr>
                <w:ins w:id="657" w:author="DeeM" w:date="2015-12-07T17:25:00Z"/>
              </w:rPr>
            </w:pPr>
          </w:p>
        </w:tc>
      </w:tr>
      <w:tr w:rsidR="004B5BBA">
        <w:trPr>
          <w:ins w:id="658" w:author="DeeM" w:date="2015-12-07T17:25:00Z"/>
        </w:trPr>
        <w:tc>
          <w:tcPr>
            <w:tcW w:w="820" w:type="dxa"/>
            <w:tcMar>
              <w:top w:w="140" w:type="dxa"/>
              <w:left w:w="0" w:type="dxa"/>
              <w:bottom w:w="0" w:type="dxa"/>
              <w:right w:w="0" w:type="dxa"/>
            </w:tcMar>
          </w:tcPr>
          <w:p w:rsidR="004B5BBA" w:rsidRDefault="004B5BBA">
            <w:pPr>
              <w:rPr>
                <w:ins w:id="659"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4B5BBA">
              <w:trPr>
                <w:ins w:id="660" w:author="DeeM" w:date="2015-12-07T17:25:00Z"/>
              </w:trPr>
              <w:tc>
                <w:tcPr>
                  <w:tcW w:w="8670" w:type="dxa"/>
                </w:tcPr>
                <w:p w:rsidR="004B5BBA" w:rsidRDefault="004B5BBA">
                  <w:pPr>
                    <w:jc w:val="both"/>
                    <w:rPr>
                      <w:ins w:id="661" w:author="DeeM" w:date="2015-12-07T17:25:00Z"/>
                    </w:rPr>
                  </w:pPr>
                  <w:ins w:id="662" w:author="DeeM" w:date="2015-12-07T17:25:00Z">
                    <w:r>
                      <w:rPr>
                        <w:rFonts w:eastAsia="Arial" w:cs="Arial"/>
                        <w:color w:val="000000"/>
                      </w:rPr>
                      <w:t>*) niepotrzebne skreślić</w:t>
                    </w:r>
                  </w:ins>
                </w:p>
              </w:tc>
            </w:tr>
          </w:tbl>
          <w:p w:rsidR="004B5BBA" w:rsidRDefault="004B5BBA">
            <w:pPr>
              <w:rPr>
                <w:ins w:id="663" w:author="DeeM" w:date="2015-12-07T17:25:00Z"/>
              </w:rPr>
            </w:pPr>
          </w:p>
        </w:tc>
      </w:tr>
      <w:tr w:rsidR="004B5BBA">
        <w:trPr>
          <w:trHeight w:val="230"/>
          <w:hidden/>
          <w:ins w:id="664" w:author="DeeM" w:date="2015-12-07T17:25:00Z"/>
        </w:trPr>
        <w:tc>
          <w:tcPr>
            <w:tcW w:w="9490" w:type="dxa"/>
            <w:gridSpan w:val="4"/>
            <w:vMerge w:val="restart"/>
            <w:tcMar>
              <w:top w:w="60" w:type="dxa"/>
              <w:left w:w="0" w:type="dxa"/>
              <w:bottom w:w="0" w:type="dxa"/>
              <w:right w:w="0" w:type="dxa"/>
            </w:tcMar>
          </w:tcPr>
          <w:p w:rsidR="004B5BBA" w:rsidRDefault="004B5BBA">
            <w:pPr>
              <w:rPr>
                <w:ins w:id="665" w:author="DeeM" w:date="2015-12-07T17:25:00Z"/>
                <w:vanish/>
              </w:rPr>
            </w:pPr>
          </w:p>
          <w:tbl>
            <w:tblPr>
              <w:tblOverlap w:val="never"/>
              <w:tblW w:w="2880" w:type="dxa"/>
              <w:tblLayout w:type="fixed"/>
              <w:tblLook w:val="01E0"/>
            </w:tblPr>
            <w:tblGrid>
              <w:gridCol w:w="2880"/>
            </w:tblGrid>
            <w:tr w:rsidR="004B5BBA">
              <w:trPr>
                <w:ins w:id="666" w:author="DeeM" w:date="2015-12-07T17:25:00Z"/>
              </w:trPr>
              <w:tc>
                <w:tcPr>
                  <w:tcW w:w="2880" w:type="dxa"/>
                  <w:tcBorders>
                    <w:bottom w:val="single" w:sz="6" w:space="0" w:color="000000"/>
                  </w:tcBorders>
                </w:tcPr>
                <w:p w:rsidR="004B5BBA" w:rsidRDefault="004B5BBA">
                  <w:pPr>
                    <w:rPr>
                      <w:ins w:id="667" w:author="DeeM" w:date="2015-12-07T17:25:00Z"/>
                    </w:rPr>
                  </w:pPr>
                </w:p>
              </w:tc>
            </w:tr>
          </w:tbl>
          <w:p w:rsidR="004B5BBA" w:rsidRDefault="004B5BBA">
            <w:pPr>
              <w:rPr>
                <w:ins w:id="668" w:author="DeeM" w:date="2015-12-07T17:25:00Z"/>
              </w:rPr>
            </w:pPr>
          </w:p>
        </w:tc>
      </w:tr>
      <w:tr w:rsidR="004B5BBA">
        <w:trPr>
          <w:trHeight w:val="230"/>
          <w:hidden/>
          <w:ins w:id="669" w:author="DeeM" w:date="2015-12-07T17:25:00Z"/>
        </w:trPr>
        <w:tc>
          <w:tcPr>
            <w:tcW w:w="9490" w:type="dxa"/>
            <w:gridSpan w:val="4"/>
            <w:vMerge w:val="restart"/>
            <w:tcMar>
              <w:top w:w="60" w:type="dxa"/>
              <w:left w:w="720" w:type="dxa"/>
              <w:bottom w:w="0" w:type="dxa"/>
              <w:right w:w="0" w:type="dxa"/>
            </w:tcMar>
          </w:tcPr>
          <w:p w:rsidR="004B5BBA" w:rsidRDefault="004B5BBA">
            <w:pPr>
              <w:rPr>
                <w:ins w:id="670" w:author="DeeM" w:date="2015-12-07T17:25:00Z"/>
                <w:vanish/>
              </w:rPr>
            </w:pPr>
          </w:p>
          <w:tbl>
            <w:tblPr>
              <w:tblOverlap w:val="never"/>
              <w:tblW w:w="8770" w:type="dxa"/>
              <w:tblLayout w:type="fixed"/>
              <w:tblLook w:val="01E0"/>
            </w:tblPr>
            <w:tblGrid>
              <w:gridCol w:w="236"/>
              <w:gridCol w:w="8534"/>
            </w:tblGrid>
            <w:tr w:rsidR="004B5BBA">
              <w:trPr>
                <w:ins w:id="671"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4B5BBA">
                    <w:trPr>
                      <w:ins w:id="672" w:author="DeeM" w:date="2015-12-07T17:25:00Z"/>
                    </w:trPr>
                    <w:tc>
                      <w:tcPr>
                        <w:tcW w:w="165" w:type="dxa"/>
                      </w:tcPr>
                      <w:p w:rsidR="004B5BBA" w:rsidRDefault="004B5BBA">
                        <w:pPr>
                          <w:rPr>
                            <w:ins w:id="673" w:author="DeeM" w:date="2015-12-07T17:25:00Z"/>
                          </w:rPr>
                        </w:pPr>
                        <w:ins w:id="674" w:author="DeeM" w:date="2015-12-07T17:25:00Z">
                          <w:r>
                            <w:rPr>
                              <w:rFonts w:eastAsia="Arial" w:cs="Arial"/>
                              <w:color w:val="000000"/>
                              <w:position w:val="4"/>
                              <w:sz w:val="12"/>
                              <w:szCs w:val="12"/>
                            </w:rPr>
                            <w:t>1</w:t>
                          </w:r>
                        </w:ins>
                      </w:p>
                    </w:tc>
                  </w:tr>
                </w:tbl>
                <w:p w:rsidR="004B5BBA" w:rsidRDefault="004B5BBA">
                  <w:pPr>
                    <w:rPr>
                      <w:ins w:id="675"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4B5BBA">
                    <w:trPr>
                      <w:ins w:id="676" w:author="DeeM" w:date="2015-12-07T17:25:00Z"/>
                    </w:trPr>
                    <w:tc>
                      <w:tcPr>
                        <w:tcW w:w="8492" w:type="dxa"/>
                      </w:tcPr>
                      <w:p w:rsidR="004B5BBA" w:rsidRDefault="004B5BBA">
                        <w:pPr>
                          <w:jc w:val="both"/>
                          <w:rPr>
                            <w:ins w:id="677" w:author="DeeM" w:date="2015-12-07T17:25:00Z"/>
                          </w:rPr>
                        </w:pPr>
                        <w:ins w:id="678"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4B5BBA" w:rsidRDefault="004B5BBA">
                  <w:pPr>
                    <w:rPr>
                      <w:ins w:id="679" w:author="DeeM" w:date="2015-12-07T17:25:00Z"/>
                    </w:rPr>
                  </w:pPr>
                </w:p>
              </w:tc>
            </w:tr>
            <w:tr w:rsidR="004B5BBA">
              <w:trPr>
                <w:ins w:id="680"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4B5BBA">
                    <w:trPr>
                      <w:ins w:id="681" w:author="DeeM" w:date="2015-12-07T17:25:00Z"/>
                    </w:trPr>
                    <w:tc>
                      <w:tcPr>
                        <w:tcW w:w="165" w:type="dxa"/>
                      </w:tcPr>
                      <w:p w:rsidR="004B5BBA" w:rsidRDefault="004B5BBA">
                        <w:pPr>
                          <w:rPr>
                            <w:ins w:id="682" w:author="DeeM" w:date="2015-12-07T17:25:00Z"/>
                          </w:rPr>
                        </w:pPr>
                        <w:ins w:id="683" w:author="DeeM" w:date="2015-12-07T17:25:00Z">
                          <w:r>
                            <w:rPr>
                              <w:rFonts w:eastAsia="Arial" w:cs="Arial"/>
                              <w:color w:val="000000"/>
                              <w:position w:val="4"/>
                              <w:sz w:val="12"/>
                              <w:szCs w:val="12"/>
                            </w:rPr>
                            <w:t>2</w:t>
                          </w:r>
                        </w:ins>
                      </w:p>
                    </w:tc>
                  </w:tr>
                </w:tbl>
                <w:p w:rsidR="004B5BBA" w:rsidRDefault="004B5BBA">
                  <w:pPr>
                    <w:rPr>
                      <w:ins w:id="68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4B5BBA">
                    <w:trPr>
                      <w:ins w:id="685" w:author="DeeM" w:date="2015-12-07T17:25:00Z"/>
                    </w:trPr>
                    <w:tc>
                      <w:tcPr>
                        <w:tcW w:w="8492" w:type="dxa"/>
                      </w:tcPr>
                      <w:p w:rsidR="004B5BBA" w:rsidRDefault="004B5BBA">
                        <w:pPr>
                          <w:jc w:val="both"/>
                          <w:rPr>
                            <w:ins w:id="686" w:author="DeeM" w:date="2015-12-07T17:25:00Z"/>
                          </w:rPr>
                        </w:pPr>
                        <w:ins w:id="687" w:author="DeeM" w:date="2015-12-07T17:25:00Z">
                          <w:r>
                            <w:rPr>
                              <w:rFonts w:eastAsia="Arial" w:cs="Arial"/>
                              <w:color w:val="000000"/>
                              <w:sz w:val="16"/>
                              <w:szCs w:val="16"/>
                            </w:rPr>
                            <w:t>Ustawa z dnia 27 lipca 2005 r. Prawo o szkolnictwie wyższym:</w:t>
                          </w:r>
                        </w:ins>
                      </w:p>
                    </w:tc>
                  </w:tr>
                </w:tbl>
                <w:p w:rsidR="004B5BBA" w:rsidRDefault="004B5BBA">
                  <w:pPr>
                    <w:rPr>
                      <w:ins w:id="688" w:author="DeeM" w:date="2015-12-07T17:25:00Z"/>
                    </w:rPr>
                  </w:pPr>
                </w:p>
              </w:tc>
            </w:tr>
            <w:tr w:rsidR="004B5BBA">
              <w:trPr>
                <w:ins w:id="689" w:author="DeeM" w:date="2015-12-07T17:25:00Z"/>
              </w:trPr>
              <w:tc>
                <w:tcPr>
                  <w:tcW w:w="165" w:type="dxa"/>
                </w:tcPr>
                <w:p w:rsidR="004B5BBA" w:rsidRDefault="004B5BBA">
                  <w:pPr>
                    <w:rPr>
                      <w:ins w:id="69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4B5BBA">
                    <w:trPr>
                      <w:ins w:id="691" w:author="DeeM" w:date="2015-12-07T17:25:00Z"/>
                    </w:trPr>
                    <w:tc>
                      <w:tcPr>
                        <w:tcW w:w="8492" w:type="dxa"/>
                      </w:tcPr>
                      <w:p w:rsidR="004B5BBA" w:rsidRDefault="004B5BBA">
                        <w:pPr>
                          <w:jc w:val="both"/>
                          <w:rPr>
                            <w:ins w:id="692" w:author="DeeM" w:date="2015-12-07T17:25:00Z"/>
                          </w:rPr>
                        </w:pPr>
                        <w:ins w:id="693"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4B5BBA" w:rsidRDefault="004B5BBA">
                  <w:pPr>
                    <w:rPr>
                      <w:ins w:id="694" w:author="DeeM" w:date="2015-12-07T17:25:00Z"/>
                    </w:rPr>
                  </w:pPr>
                </w:p>
              </w:tc>
            </w:tr>
            <w:tr w:rsidR="004B5BBA">
              <w:trPr>
                <w:ins w:id="695" w:author="DeeM" w:date="2015-12-07T17:25:00Z"/>
              </w:trPr>
              <w:tc>
                <w:tcPr>
                  <w:tcW w:w="165" w:type="dxa"/>
                </w:tcPr>
                <w:p w:rsidR="004B5BBA" w:rsidRDefault="004B5BBA">
                  <w:pPr>
                    <w:rPr>
                      <w:ins w:id="696"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4B5BBA">
                    <w:trPr>
                      <w:ins w:id="697" w:author="DeeM" w:date="2015-12-07T17:25:00Z"/>
                    </w:trPr>
                    <w:tc>
                      <w:tcPr>
                        <w:tcW w:w="8492" w:type="dxa"/>
                      </w:tcPr>
                      <w:p w:rsidR="004B5BBA" w:rsidRDefault="004B5BBA">
                        <w:pPr>
                          <w:jc w:val="both"/>
                          <w:rPr>
                            <w:ins w:id="698" w:author="DeeM" w:date="2015-12-07T17:25:00Z"/>
                          </w:rPr>
                        </w:pPr>
                        <w:ins w:id="699"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4B5BBA" w:rsidRDefault="004B5BBA">
                  <w:pPr>
                    <w:rPr>
                      <w:ins w:id="700" w:author="DeeM" w:date="2015-12-07T17:25:00Z"/>
                    </w:rPr>
                  </w:pPr>
                </w:p>
              </w:tc>
            </w:tr>
          </w:tbl>
          <w:p w:rsidR="004B5BBA" w:rsidRDefault="004B5BBA">
            <w:pPr>
              <w:rPr>
                <w:ins w:id="701" w:author="DeeM" w:date="2015-12-07T17:25:00Z"/>
              </w:rPr>
            </w:pPr>
          </w:p>
        </w:tc>
      </w:tr>
    </w:tbl>
    <w:p w:rsidR="004B5BBA" w:rsidRDefault="004B5BBA">
      <w:pPr>
        <w:rPr>
          <w:ins w:id="702" w:author="DeeM" w:date="2015-12-07T17:25:00Z"/>
        </w:rPr>
      </w:pPr>
    </w:p>
    <w:p w:rsidR="00A616E5" w:rsidRDefault="00A616E5">
      <w:pPr>
        <w:sectPr w:rsidR="00A616E5" w:rsidSect="001057CA">
          <w:headerReference w:type="default" r:id="rId18"/>
          <w:pgSz w:w="11905" w:h="16837"/>
          <w:pgMar w:top="1417" w:right="1417" w:bottom="1417" w:left="1417" w:header="964" w:footer="288" w:gutter="0"/>
          <w:cols w:space="708"/>
          <w:docGrid w:linePitch="272"/>
        </w:sectPr>
      </w:pPr>
    </w:p>
    <w:p w:rsidR="004220E7" w:rsidRDefault="004220E7" w:rsidP="004220E7">
      <w:pPr>
        <w:pStyle w:val="Nagwekpozaspisemtreci"/>
      </w:pPr>
      <w:bookmarkStart w:id="703" w:name="_Toc436850547"/>
      <w:bookmarkStart w:id="704" w:name="_Toc436850557"/>
      <w:bookmarkStart w:id="705" w:name="_Toc436850570"/>
      <w:r w:rsidRPr="00932E5D">
        <w:lastRenderedPageBreak/>
        <w:t>Streszczenie</w:t>
      </w:r>
      <w:bookmarkEnd w:id="703"/>
      <w:bookmarkEnd w:id="704"/>
      <w:bookmarkEnd w:id="705"/>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706" w:author="DeeM" w:date="2015-12-07T16:35:00Z">
        <w:r w:rsidDel="006C7E4F">
          <w:delText xml:space="preserve">do </w:delText>
        </w:r>
      </w:del>
      <w:ins w:id="707" w:author="DeeM" w:date="2015-12-07T16:35:00Z">
        <w:r w:rsidR="006C7E4F">
          <w:t xml:space="preserve">na </w:t>
        </w:r>
      </w:ins>
      <w:r>
        <w:t>spędzeni</w:t>
      </w:r>
      <w:ins w:id="708" w:author="DeeM" w:date="2015-12-07T16:35:00Z">
        <w:r w:rsidR="006C7E4F">
          <w:t>e</w:t>
        </w:r>
      </w:ins>
      <w:del w:id="709" w:author="DeeM" w:date="2015-12-07T16:35:00Z">
        <w:r w:rsidDel="006C7E4F">
          <w:delText>a</w:delText>
        </w:r>
      </w:del>
      <w:r>
        <w:t xml:space="preserve"> swojego wolnego czasu i chcą przy okazji odkryć nowe atrakcje. Dodatkową grupę stanowią </w:t>
      </w:r>
      <w:del w:id="710"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 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xml:space="preserve">.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 oskryptowanie portalu oraz tworzył profil użytkownika. Patryk Kuśmierek skupił się nad rozwojem modułu wydarzeń. </w:t>
      </w:r>
    </w:p>
    <w:p w:rsidR="004220E7" w:rsidRPr="00F059B4" w:rsidRDefault="004220E7" w:rsidP="004220E7">
      <w:pPr>
        <w:pStyle w:val="Zwykyakapit"/>
      </w:pPr>
      <w:r>
        <w:t xml:space="preserve">Przy tworzeniu dokumentacji kluczowa rola przypadła Dorianowi. </w:t>
      </w:r>
      <w:del w:id="711" w:author="DeeM" w:date="2015-12-07T16:37:00Z">
        <w:r w:rsidDel="006C7E4F">
          <w:delText>On zajął</w:delText>
        </w:r>
      </w:del>
      <w:ins w:id="712" w:author="DeeM" w:date="2015-12-07T16:37:00Z">
        <w:r w:rsidR="006C7E4F">
          <w:t>Zajął</w:t>
        </w:r>
      </w:ins>
      <w:r>
        <w:t xml:space="preserve"> się</w:t>
      </w:r>
      <w:ins w:id="713" w:author="DeeM" w:date="2015-12-07T16:37:00Z">
        <w:r w:rsidR="006C7E4F">
          <w:t xml:space="preserve"> on</w:t>
        </w:r>
      </w:ins>
      <w:r>
        <w:t xml:space="preserve"> 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 projekcie udało się zrealizować prawie wszystkie założone na początku funkcjonalności, za 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714" w:author="DeeM" w:date="2015-12-07T16:27:00Z">
            <w:rPr/>
          </w:rPrChange>
        </w:rPr>
      </w:pPr>
      <w:r w:rsidRPr="004220E7">
        <w:rPr>
          <w:b/>
        </w:rPr>
        <w:t>Dziedzina nauki i techniki, zgodnie z wymogami OECD</w:t>
      </w:r>
      <w:r w:rsidRPr="001732FC">
        <w:t>:</w:t>
      </w:r>
      <w:r>
        <w:t xml:space="preserve"> </w:t>
      </w:r>
      <w:r w:rsidRPr="00E32415">
        <w:t>Nauki inżynieryjne i techniczne</w:t>
      </w:r>
      <w:ins w:id="715"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 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 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 xml:space="preserve">existed beforehand, however they were all flawed in some respects, which our project attempted to fix. One of these problems is, for example, </w:t>
      </w:r>
      <w:r>
        <w:rPr>
          <w:lang w:val="en-US"/>
        </w:rPr>
        <w:t xml:space="preserve">a </w:t>
      </w:r>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 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 xml:space="preserve">website and creation of 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 technology</w:t>
      </w:r>
      <w:ins w:id="716" w:author="Olek" w:date="2015-12-07T09:32:00Z">
        <w:r w:rsidR="009D02FE">
          <w:rPr>
            <w:lang w:val="en-US"/>
          </w:rPr>
          <w:t xml:space="preserve">. </w:t>
        </w:r>
        <w:r w:rsidR="009D02FE" w:rsidRPr="009D02FE">
          <w:rPr>
            <w:lang w:val="en-US"/>
          </w:rPr>
          <w:t>Electrical engineering, Electronic engineering, Information engineering</w:t>
        </w:r>
      </w:ins>
    </w:p>
    <w:p w:rsidR="006927F1" w:rsidRDefault="006927F1" w:rsidP="006927F1">
      <w:pPr>
        <w:pStyle w:val="Zwykyakapit"/>
        <w:ind w:firstLine="0"/>
        <w:rPr>
          <w:lang w:val="en-US"/>
        </w:rPr>
      </w:pPr>
    </w:p>
    <w:p w:rsidR="00DB4197" w:rsidRDefault="00DB4197" w:rsidP="00DB4197">
      <w:pPr>
        <w:pStyle w:val="Nagwekpozaspisemtreci"/>
      </w:pPr>
      <w:r>
        <w:lastRenderedPageBreak/>
        <w:t>Spis treści</w:t>
      </w:r>
    </w:p>
    <w:p w:rsidR="001D1000" w:rsidRPr="001D1000" w:rsidRDefault="001631E4" w:rsidP="001D1000">
      <w:pPr>
        <w:pStyle w:val="Spistreci1"/>
        <w:rPr>
          <w:rFonts w:ascii="Arial" w:eastAsiaTheme="minorEastAsia" w:hAnsi="Arial" w:cs="Arial"/>
          <w:b w:val="0"/>
          <w:bCs w:val="0"/>
          <w:caps w:val="0"/>
          <w:noProof/>
        </w:rPr>
      </w:pPr>
      <w:r w:rsidRPr="001631E4">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1631E4">
        <w:rPr>
          <w:rFonts w:ascii="Arial" w:hAnsi="Arial" w:cs="Arial"/>
          <w:b w:val="0"/>
          <w:caps w:val="0"/>
        </w:rPr>
        <w:fldChar w:fldCharType="separate"/>
      </w:r>
      <w:r>
        <w:rPr>
          <w:noProof/>
        </w:rPr>
        <w:fldChar w:fldCharType="begin"/>
      </w:r>
      <w:r>
        <w:rPr>
          <w:noProof/>
        </w:rPr>
        <w:instrText>HYPERLINK \l "_Toc437190824"</w:instrText>
      </w:r>
      <w:ins w:id="717" w:author="DeeM" w:date="2015-12-07T17:03:00Z">
        <w:r w:rsidR="00252F3E">
          <w:rPr>
            <w:noProof/>
          </w:rPr>
        </w:r>
      </w:ins>
      <w:r>
        <w:rPr>
          <w:noProof/>
        </w:rPr>
        <w:fldChar w:fldCharType="separate"/>
      </w:r>
      <w:r w:rsidR="001D1000" w:rsidRPr="001D1000">
        <w:rPr>
          <w:rStyle w:val="Hipercze"/>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Motywacja podjęcia tematu</w:t>
      </w:r>
      <w:r w:rsidR="001D1000">
        <w:rPr>
          <w:rStyle w:val="Hipercze"/>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18" w:author="DeeM" w:date="2015-12-07T17:03:00Z">
        <w:r w:rsidR="00252F3E">
          <w:rPr>
            <w:rFonts w:ascii="Arial" w:hAnsi="Arial" w:cs="Arial"/>
            <w:b w:val="0"/>
            <w:caps w:val="0"/>
            <w:noProof/>
            <w:webHidden/>
          </w:rPr>
          <w:t>5</w:t>
        </w:r>
      </w:ins>
      <w:del w:id="719" w:author="DeeM" w:date="2015-12-07T17:03:00Z">
        <w:r w:rsidR="00CF274A" w:rsidDel="00252F3E">
          <w:rPr>
            <w:rFonts w:ascii="Arial" w:hAnsi="Arial" w:cs="Arial"/>
            <w:b w:val="0"/>
            <w:caps w:val="0"/>
            <w:noProof/>
            <w:webHidden/>
          </w:rPr>
          <w:delText>7</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"_Toc437190825"</w:instrText>
      </w:r>
      <w:ins w:id="720" w:author="DeeM" w:date="2015-12-07T17:03:00Z">
        <w:r w:rsidR="00252F3E">
          <w:rPr>
            <w:noProof/>
          </w:rPr>
        </w:r>
      </w:ins>
      <w:r>
        <w:rPr>
          <w:noProof/>
        </w:rPr>
        <w:fldChar w:fldCharType="separate"/>
      </w:r>
      <w:r w:rsidR="001D1000" w:rsidRPr="001D1000">
        <w:rPr>
          <w:rStyle w:val="Hipercze"/>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ins w:id="721" w:author="DeeM" w:date="2015-12-07T17:03:00Z">
        <w:r w:rsidR="00252F3E">
          <w:rPr>
            <w:rFonts w:ascii="Arial" w:hAnsi="Arial" w:cs="Arial"/>
            <w:smallCaps w:val="0"/>
            <w:noProof/>
            <w:webHidden/>
          </w:rPr>
          <w:t>5</w:t>
        </w:r>
      </w:ins>
      <w:del w:id="722"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"_Toc437190826"</w:instrText>
      </w:r>
      <w:ins w:id="723" w:author="DeeM" w:date="2015-12-07T17:03:00Z">
        <w:r w:rsidR="00252F3E">
          <w:rPr>
            <w:noProof/>
          </w:rPr>
        </w:r>
      </w:ins>
      <w:r>
        <w:rPr>
          <w:noProof/>
        </w:rPr>
        <w:fldChar w:fldCharType="separate"/>
      </w:r>
      <w:r w:rsidR="001D1000" w:rsidRPr="001D1000">
        <w:rPr>
          <w:rStyle w:val="Hipercze"/>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ins w:id="724" w:author="DeeM" w:date="2015-12-07T17:03:00Z">
        <w:r w:rsidR="00252F3E">
          <w:rPr>
            <w:rFonts w:ascii="Arial" w:hAnsi="Arial" w:cs="Arial"/>
            <w:smallCaps w:val="0"/>
            <w:noProof/>
            <w:webHidden/>
          </w:rPr>
          <w:t>5</w:t>
        </w:r>
      </w:ins>
      <w:del w:id="725"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"_Toc437190827"</w:instrText>
      </w:r>
      <w:ins w:id="726" w:author="DeeM" w:date="2015-12-07T17:03:00Z">
        <w:r w:rsidR="00252F3E">
          <w:rPr>
            <w:noProof/>
          </w:rPr>
        </w:r>
      </w:ins>
      <w:r>
        <w:rPr>
          <w:noProof/>
        </w:rPr>
        <w:fldChar w:fldCharType="separate"/>
      </w:r>
      <w:r w:rsidR="001D1000" w:rsidRPr="001D1000">
        <w:rPr>
          <w:rStyle w:val="Hipercze"/>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27" w:author="DeeM" w:date="2015-12-07T17:03:00Z">
        <w:r w:rsidR="00252F3E">
          <w:rPr>
            <w:rFonts w:ascii="Arial" w:hAnsi="Arial" w:cs="Arial"/>
            <w:b w:val="0"/>
            <w:caps w:val="0"/>
            <w:noProof/>
            <w:webHidden/>
          </w:rPr>
          <w:t>7</w:t>
        </w:r>
      </w:ins>
      <w:del w:id="728" w:author="DeeM" w:date="2015-12-07T17:03:00Z">
        <w:r w:rsidR="00CF274A" w:rsidDel="00252F3E">
          <w:rPr>
            <w:rFonts w:ascii="Arial" w:hAnsi="Arial" w:cs="Arial"/>
            <w:b w:val="0"/>
            <w:caps w:val="0"/>
            <w:noProof/>
            <w:webHidden/>
          </w:rPr>
          <w:delText>9</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"_Toc437190828"</w:instrText>
      </w:r>
      <w:ins w:id="729" w:author="DeeM" w:date="2015-12-07T17:03:00Z">
        <w:r w:rsidR="00252F3E">
          <w:rPr>
            <w:noProof/>
          </w:rPr>
        </w:r>
      </w:ins>
      <w:r>
        <w:rPr>
          <w:noProof/>
        </w:rPr>
        <w:fldChar w:fldCharType="separate"/>
      </w:r>
      <w:r w:rsidR="001D1000" w:rsidRPr="001D1000">
        <w:rPr>
          <w:rStyle w:val="Hipercze"/>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Plan projektu inżynierskiego</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ins w:id="730" w:author="DeeM" w:date="2015-12-07T17:03:00Z">
        <w:r w:rsidR="00252F3E">
          <w:rPr>
            <w:rFonts w:ascii="Arial" w:hAnsi="Arial" w:cs="Arial"/>
            <w:smallCaps w:val="0"/>
            <w:noProof/>
            <w:webHidden/>
          </w:rPr>
          <w:t>7</w:t>
        </w:r>
      </w:ins>
      <w:del w:id="731"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"_Toc437190829"</w:instrText>
      </w:r>
      <w:ins w:id="732" w:author="DeeM" w:date="2015-12-07T17:03:00Z">
        <w:r w:rsidR="00252F3E">
          <w:rPr>
            <w:noProof/>
          </w:rPr>
        </w:r>
      </w:ins>
      <w:r>
        <w:rPr>
          <w:noProof/>
        </w:rPr>
        <w:fldChar w:fldCharType="separate"/>
      </w:r>
      <w:r w:rsidR="001D1000" w:rsidRPr="001D1000">
        <w:rPr>
          <w:rStyle w:val="Hipercze"/>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ins w:id="733" w:author="DeeM" w:date="2015-12-07T17:03:00Z">
        <w:r w:rsidR="00252F3E">
          <w:rPr>
            <w:rFonts w:ascii="Arial" w:hAnsi="Arial" w:cs="Arial"/>
            <w:i w:val="0"/>
            <w:noProof/>
            <w:webHidden/>
          </w:rPr>
          <w:t>7</w:t>
        </w:r>
      </w:ins>
      <w:del w:id="734"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"_Toc437190830"</w:instrText>
      </w:r>
      <w:ins w:id="735" w:author="DeeM" w:date="2015-12-07T17:03:00Z">
        <w:r w:rsidR="00252F3E">
          <w:rPr>
            <w:noProof/>
          </w:rPr>
        </w:r>
      </w:ins>
      <w:r>
        <w:rPr>
          <w:noProof/>
        </w:rPr>
        <w:fldChar w:fldCharType="separate"/>
      </w:r>
      <w:r w:rsidR="001D1000" w:rsidRPr="001D1000">
        <w:rPr>
          <w:rStyle w:val="Hipercze"/>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ins w:id="736" w:author="DeeM" w:date="2015-12-07T17:03:00Z">
        <w:r w:rsidR="00252F3E">
          <w:rPr>
            <w:rFonts w:ascii="Arial" w:hAnsi="Arial" w:cs="Arial"/>
            <w:i w:val="0"/>
            <w:noProof/>
            <w:webHidden/>
          </w:rPr>
          <w:t>7</w:t>
        </w:r>
      </w:ins>
      <w:del w:id="737"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"_Toc437190831"</w:instrText>
      </w:r>
      <w:ins w:id="738" w:author="DeeM" w:date="2015-12-07T17:03:00Z">
        <w:r w:rsidR="00252F3E">
          <w:rPr>
            <w:noProof/>
          </w:rPr>
        </w:r>
      </w:ins>
      <w:r>
        <w:rPr>
          <w:noProof/>
        </w:rPr>
        <w:fldChar w:fldCharType="separate"/>
      </w:r>
      <w:r w:rsidR="001D1000" w:rsidRPr="001D1000">
        <w:rPr>
          <w:rStyle w:val="Hipercze"/>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Dobór narzędzi</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ins w:id="739" w:author="DeeM" w:date="2015-12-07T17:03:00Z">
        <w:r w:rsidR="00252F3E">
          <w:rPr>
            <w:rFonts w:ascii="Arial" w:hAnsi="Arial" w:cs="Arial"/>
            <w:smallCaps w:val="0"/>
            <w:noProof/>
            <w:webHidden/>
          </w:rPr>
          <w:t>7</w:t>
        </w:r>
      </w:ins>
      <w:del w:id="740"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"_Toc437190832"</w:instrText>
      </w:r>
      <w:ins w:id="741" w:author="DeeM" w:date="2015-12-07T17:03:00Z">
        <w:r w:rsidR="00252F3E">
          <w:rPr>
            <w:noProof/>
          </w:rPr>
        </w:r>
      </w:ins>
      <w:r>
        <w:rPr>
          <w:noProof/>
        </w:rPr>
        <w:fldChar w:fldCharType="separate"/>
      </w:r>
      <w:r w:rsidR="001D1000" w:rsidRPr="001D1000">
        <w:rPr>
          <w:rStyle w:val="Hipercze"/>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ins w:id="742" w:author="DeeM" w:date="2015-12-07T17:03:00Z">
        <w:r w:rsidR="00252F3E">
          <w:rPr>
            <w:rFonts w:ascii="Arial" w:hAnsi="Arial" w:cs="Arial"/>
            <w:i w:val="0"/>
            <w:noProof/>
            <w:webHidden/>
          </w:rPr>
          <w:t>7</w:t>
        </w:r>
      </w:ins>
      <w:del w:id="743"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"_Toc437190833"</w:instrText>
      </w:r>
      <w:ins w:id="744" w:author="DeeM" w:date="2015-12-07T17:03:00Z">
        <w:r w:rsidR="00252F3E">
          <w:rPr>
            <w:noProof/>
          </w:rPr>
        </w:r>
      </w:ins>
      <w:r>
        <w:rPr>
          <w:noProof/>
        </w:rPr>
        <w:fldChar w:fldCharType="separate"/>
      </w:r>
      <w:r w:rsidR="001D1000" w:rsidRPr="001D1000">
        <w:rPr>
          <w:rStyle w:val="Hipercze"/>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ins w:id="745" w:author="DeeM" w:date="2015-12-07T17:03:00Z">
        <w:r w:rsidR="00252F3E">
          <w:rPr>
            <w:rFonts w:ascii="Arial" w:hAnsi="Arial" w:cs="Arial"/>
            <w:i w:val="0"/>
            <w:noProof/>
            <w:webHidden/>
          </w:rPr>
          <w:t>7</w:t>
        </w:r>
      </w:ins>
      <w:del w:id="746"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"_Toc437190834"</w:instrText>
      </w:r>
      <w:ins w:id="747" w:author="DeeM" w:date="2015-12-07T17:03:00Z">
        <w:r w:rsidR="00252F3E">
          <w:rPr>
            <w:noProof/>
          </w:rPr>
        </w:r>
      </w:ins>
      <w:r>
        <w:rPr>
          <w:noProof/>
        </w:rPr>
        <w:fldChar w:fldCharType="separate"/>
      </w:r>
      <w:r w:rsidR="001D1000" w:rsidRPr="001D1000">
        <w:rPr>
          <w:rStyle w:val="Hipercze"/>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ins w:id="748" w:author="DeeM" w:date="2015-12-07T17:03:00Z">
        <w:r w:rsidR="00252F3E">
          <w:rPr>
            <w:rFonts w:ascii="Arial" w:hAnsi="Arial" w:cs="Arial"/>
            <w:i w:val="0"/>
            <w:noProof/>
            <w:webHidden/>
          </w:rPr>
          <w:t>8</w:t>
        </w:r>
      </w:ins>
      <w:del w:id="749"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"_Toc437190835"</w:instrText>
      </w:r>
      <w:ins w:id="750" w:author="DeeM" w:date="2015-12-07T17:03:00Z">
        <w:r w:rsidR="00252F3E">
          <w:rPr>
            <w:noProof/>
          </w:rPr>
        </w:r>
      </w:ins>
      <w:r>
        <w:rPr>
          <w:noProof/>
        </w:rPr>
        <w:fldChar w:fldCharType="separate"/>
      </w:r>
      <w:r w:rsidR="001D1000" w:rsidRPr="001D1000">
        <w:rPr>
          <w:rStyle w:val="Hipercze"/>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ins w:id="751" w:author="DeeM" w:date="2015-12-07T17:03:00Z">
        <w:r w:rsidR="00252F3E">
          <w:rPr>
            <w:rFonts w:ascii="Arial" w:hAnsi="Arial" w:cs="Arial"/>
            <w:i w:val="0"/>
            <w:noProof/>
            <w:webHidden/>
          </w:rPr>
          <w:t>8</w:t>
        </w:r>
      </w:ins>
      <w:del w:id="752"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"_Toc437190836"</w:instrText>
      </w:r>
      <w:ins w:id="753" w:author="DeeM" w:date="2015-12-07T17:03:00Z">
        <w:r w:rsidR="00252F3E">
          <w:rPr>
            <w:noProof/>
          </w:rPr>
        </w:r>
      </w:ins>
      <w:r>
        <w:rPr>
          <w:noProof/>
        </w:rPr>
        <w:fldChar w:fldCharType="separate"/>
      </w:r>
      <w:r w:rsidR="001D1000" w:rsidRPr="001D1000">
        <w:rPr>
          <w:rStyle w:val="Hipercze"/>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ins w:id="754" w:author="DeeM" w:date="2015-12-07T17:03:00Z">
        <w:r w:rsidR="00252F3E">
          <w:rPr>
            <w:rFonts w:ascii="Arial" w:hAnsi="Arial" w:cs="Arial"/>
            <w:i w:val="0"/>
            <w:noProof/>
            <w:webHidden/>
          </w:rPr>
          <w:t>8</w:t>
        </w:r>
      </w:ins>
      <w:del w:id="755"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"_Toc437190837"</w:instrText>
      </w:r>
      <w:ins w:id="756" w:author="DeeM" w:date="2015-12-07T17:03:00Z">
        <w:r w:rsidR="00252F3E">
          <w:rPr>
            <w:noProof/>
          </w:rPr>
        </w:r>
      </w:ins>
      <w:r>
        <w:rPr>
          <w:noProof/>
        </w:rPr>
        <w:fldChar w:fldCharType="separate"/>
      </w:r>
      <w:r w:rsidR="001D1000" w:rsidRPr="001D1000">
        <w:rPr>
          <w:rStyle w:val="Hipercze"/>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ins w:id="757" w:author="DeeM" w:date="2015-12-07T17:03:00Z">
        <w:r w:rsidR="00252F3E">
          <w:rPr>
            <w:rFonts w:ascii="Arial" w:hAnsi="Arial" w:cs="Arial"/>
            <w:smallCaps w:val="0"/>
            <w:noProof/>
            <w:webHidden/>
          </w:rPr>
          <w:t>9</w:t>
        </w:r>
      </w:ins>
      <w:del w:id="758" w:author="DeeM" w:date="2015-12-07T17:03:00Z">
        <w:r w:rsidR="00CF274A" w:rsidDel="00252F3E">
          <w:rPr>
            <w:rFonts w:ascii="Arial" w:hAnsi="Arial" w:cs="Arial"/>
            <w:smallCaps w:val="0"/>
            <w:noProof/>
            <w:webHidden/>
          </w:rPr>
          <w:delText>11</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"_Toc437190838"</w:instrText>
      </w:r>
      <w:ins w:id="759" w:author="DeeM" w:date="2015-12-07T17:03:00Z">
        <w:r w:rsidR="00252F3E">
          <w:rPr>
            <w:noProof/>
          </w:rPr>
        </w:r>
      </w:ins>
      <w:r>
        <w:rPr>
          <w:noProof/>
        </w:rPr>
        <w:fldChar w:fldCharType="separate"/>
      </w:r>
      <w:r w:rsidR="001D1000" w:rsidRPr="001D1000">
        <w:rPr>
          <w:rStyle w:val="Hipercze"/>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ins w:id="760" w:author="DeeM" w:date="2015-12-07T17:03:00Z">
        <w:r w:rsidR="00252F3E">
          <w:rPr>
            <w:rFonts w:ascii="Arial" w:hAnsi="Arial" w:cs="Arial"/>
            <w:i w:val="0"/>
            <w:noProof/>
            <w:webHidden/>
          </w:rPr>
          <w:t>9</w:t>
        </w:r>
      </w:ins>
      <w:del w:id="761" w:author="DeeM" w:date="2015-12-07T17:03:00Z">
        <w:r w:rsidR="00CF274A" w:rsidDel="00252F3E">
          <w:rPr>
            <w:rFonts w:ascii="Arial" w:hAnsi="Arial" w:cs="Arial"/>
            <w:i w:val="0"/>
            <w:noProof/>
            <w:webHidden/>
          </w:rPr>
          <w:delText>11</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"_Toc437190839"</w:instrText>
      </w:r>
      <w:ins w:id="762" w:author="DeeM" w:date="2015-12-07T17:03:00Z">
        <w:r w:rsidR="00252F3E">
          <w:rPr>
            <w:noProof/>
          </w:rPr>
        </w:r>
      </w:ins>
      <w:r>
        <w:rPr>
          <w:noProof/>
        </w:rPr>
        <w:fldChar w:fldCharType="separate"/>
      </w:r>
      <w:r w:rsidR="001D1000" w:rsidRPr="001D1000">
        <w:rPr>
          <w:rStyle w:val="Hipercze"/>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ins w:id="763" w:author="DeeM" w:date="2015-12-07T17:03:00Z">
        <w:r w:rsidR="00252F3E">
          <w:rPr>
            <w:rFonts w:ascii="Arial" w:hAnsi="Arial" w:cs="Arial"/>
            <w:i w:val="0"/>
            <w:noProof/>
            <w:webHidden/>
          </w:rPr>
          <w:t>10</w:t>
        </w:r>
      </w:ins>
      <w:del w:id="764"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"_Toc437190840"</w:instrText>
      </w:r>
      <w:ins w:id="765" w:author="DeeM" w:date="2015-12-07T17:03:00Z">
        <w:r w:rsidR="00252F3E">
          <w:rPr>
            <w:noProof/>
          </w:rPr>
        </w:r>
      </w:ins>
      <w:r>
        <w:rPr>
          <w:noProof/>
        </w:rPr>
        <w:fldChar w:fldCharType="separate"/>
      </w:r>
      <w:r w:rsidR="001D1000" w:rsidRPr="001D1000">
        <w:rPr>
          <w:rStyle w:val="Hipercze"/>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ins w:id="766" w:author="DeeM" w:date="2015-12-07T17:03:00Z">
        <w:r w:rsidR="00252F3E">
          <w:rPr>
            <w:rFonts w:ascii="Arial" w:hAnsi="Arial" w:cs="Arial"/>
            <w:i w:val="0"/>
            <w:noProof/>
            <w:webHidden/>
          </w:rPr>
          <w:t>10</w:t>
        </w:r>
      </w:ins>
      <w:del w:id="767"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"_Toc437190841"</w:instrText>
      </w:r>
      <w:ins w:id="768" w:author="DeeM" w:date="2015-12-07T17:03:00Z">
        <w:r w:rsidR="00252F3E">
          <w:rPr>
            <w:noProof/>
          </w:rPr>
        </w:r>
      </w:ins>
      <w:r>
        <w:rPr>
          <w:noProof/>
        </w:rPr>
        <w:fldChar w:fldCharType="separate"/>
      </w:r>
      <w:r w:rsidR="001D1000" w:rsidRPr="001D1000">
        <w:rPr>
          <w:rStyle w:val="Hipercze"/>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ins w:id="769" w:author="DeeM" w:date="2015-12-07T17:03:00Z">
        <w:r w:rsidR="00252F3E">
          <w:rPr>
            <w:rFonts w:ascii="Arial" w:hAnsi="Arial" w:cs="Arial"/>
            <w:i w:val="0"/>
            <w:noProof/>
            <w:webHidden/>
          </w:rPr>
          <w:t>10</w:t>
        </w:r>
      </w:ins>
      <w:del w:id="770"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"_Toc437190842"</w:instrText>
      </w:r>
      <w:ins w:id="771" w:author="DeeM" w:date="2015-12-07T17:03:00Z">
        <w:r w:rsidR="00252F3E">
          <w:rPr>
            <w:noProof/>
          </w:rPr>
        </w:r>
      </w:ins>
      <w:r>
        <w:rPr>
          <w:noProof/>
        </w:rPr>
        <w:fldChar w:fldCharType="separate"/>
      </w:r>
      <w:r w:rsidR="001D1000" w:rsidRPr="001D1000">
        <w:rPr>
          <w:rStyle w:val="Hipercze"/>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Zakres pracy i produktu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ins w:id="772" w:author="DeeM" w:date="2015-12-07T17:03:00Z">
        <w:r w:rsidR="00252F3E">
          <w:rPr>
            <w:rFonts w:ascii="Arial" w:hAnsi="Arial" w:cs="Arial"/>
            <w:smallCaps w:val="0"/>
            <w:noProof/>
            <w:webHidden/>
          </w:rPr>
          <w:t>11</w:t>
        </w:r>
      </w:ins>
      <w:del w:id="773" w:author="DeeM" w:date="2015-12-07T17:03:00Z">
        <w:r w:rsidR="00CF274A" w:rsidDel="00252F3E">
          <w:rPr>
            <w:rFonts w:ascii="Arial" w:hAnsi="Arial" w:cs="Arial"/>
            <w:smallCaps w:val="0"/>
            <w:noProof/>
            <w:webHidden/>
          </w:rPr>
          <w:delText>13</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"_Toc437190843"</w:instrText>
      </w:r>
      <w:ins w:id="774" w:author="DeeM" w:date="2015-12-07T17:03:00Z">
        <w:r w:rsidR="00252F3E">
          <w:rPr>
            <w:noProof/>
          </w:rPr>
        </w:r>
      </w:ins>
      <w:r>
        <w:rPr>
          <w:noProof/>
        </w:rPr>
        <w:fldChar w:fldCharType="separate"/>
      </w:r>
      <w:r w:rsidR="001D1000" w:rsidRPr="001D1000">
        <w:rPr>
          <w:rStyle w:val="Hipercze"/>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ins w:id="775" w:author="DeeM" w:date="2015-12-07T17:03:00Z">
        <w:r w:rsidR="00252F3E">
          <w:rPr>
            <w:rFonts w:ascii="Arial" w:hAnsi="Arial" w:cs="Arial"/>
            <w:smallCaps w:val="0"/>
            <w:noProof/>
            <w:webHidden/>
          </w:rPr>
          <w:t>12</w:t>
        </w:r>
      </w:ins>
      <w:del w:id="776" w:author="DeeM" w:date="2015-12-07T17:03:00Z">
        <w:r w:rsidR="00CF274A" w:rsidDel="00252F3E">
          <w:rPr>
            <w:rFonts w:ascii="Arial" w:hAnsi="Arial" w:cs="Arial"/>
            <w:smallCaps w:val="0"/>
            <w:noProof/>
            <w:webHidden/>
          </w:rPr>
          <w:delText>14</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"_Toc437190844"</w:instrText>
      </w:r>
      <w:ins w:id="777" w:author="DeeM" w:date="2015-12-07T17:03:00Z">
        <w:r w:rsidR="00252F3E">
          <w:rPr>
            <w:noProof/>
          </w:rPr>
        </w:r>
      </w:ins>
      <w:r>
        <w:rPr>
          <w:noProof/>
        </w:rPr>
        <w:fldChar w:fldCharType="separate"/>
      </w:r>
      <w:r w:rsidR="001D1000" w:rsidRPr="001D1000">
        <w:rPr>
          <w:rStyle w:val="Hipercze"/>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Przebieg prac</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78" w:author="DeeM" w:date="2015-12-07T17:03:00Z">
        <w:r w:rsidR="00252F3E">
          <w:rPr>
            <w:rFonts w:ascii="Arial" w:hAnsi="Arial" w:cs="Arial"/>
            <w:b w:val="0"/>
            <w:caps w:val="0"/>
            <w:noProof/>
            <w:webHidden/>
          </w:rPr>
          <w:t>13</w:t>
        </w:r>
      </w:ins>
      <w:del w:id="779" w:author="DeeM" w:date="2015-12-07T17:03:00Z">
        <w:r w:rsidR="00CF274A" w:rsidDel="00252F3E">
          <w:rPr>
            <w:rFonts w:ascii="Arial" w:hAnsi="Arial" w:cs="Arial"/>
            <w:b w:val="0"/>
            <w:caps w:val="0"/>
            <w:noProof/>
            <w:webHidden/>
          </w:rPr>
          <w:delText>15</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"_Toc437190845"</w:instrText>
      </w:r>
      <w:ins w:id="780" w:author="DeeM" w:date="2015-12-07T17:03:00Z">
        <w:r w:rsidR="00252F3E">
          <w:rPr>
            <w:noProof/>
          </w:rPr>
        </w:r>
      </w:ins>
      <w:r>
        <w:rPr>
          <w:noProof/>
        </w:rPr>
        <w:fldChar w:fldCharType="separate"/>
      </w:r>
      <w:r w:rsidR="001D1000" w:rsidRPr="001D1000">
        <w:rPr>
          <w:rStyle w:val="Hipercze"/>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ins w:id="781" w:author="DeeM" w:date="2015-12-07T17:03:00Z">
        <w:r w:rsidR="00252F3E">
          <w:rPr>
            <w:rFonts w:ascii="Arial" w:hAnsi="Arial" w:cs="Arial"/>
            <w:smallCaps w:val="0"/>
            <w:noProof/>
            <w:webHidden/>
          </w:rPr>
          <w:t>13</w:t>
        </w:r>
      </w:ins>
      <w:del w:id="782" w:author="DeeM" w:date="2015-12-07T17:03:00Z">
        <w:r w:rsidR="00CF274A" w:rsidDel="00252F3E">
          <w:rPr>
            <w:rFonts w:ascii="Arial" w:hAnsi="Arial" w:cs="Arial"/>
            <w:smallCaps w:val="0"/>
            <w:noProof/>
            <w:webHidden/>
          </w:rPr>
          <w:delText>15</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"_Toc437190846"</w:instrText>
      </w:r>
      <w:ins w:id="783" w:author="DeeM" w:date="2015-12-07T17:03:00Z">
        <w:r w:rsidR="00252F3E">
          <w:rPr>
            <w:noProof/>
          </w:rPr>
        </w:r>
      </w:ins>
      <w:r>
        <w:rPr>
          <w:noProof/>
        </w:rPr>
        <w:fldChar w:fldCharType="separate"/>
      </w:r>
      <w:r w:rsidR="001D1000" w:rsidRPr="001D1000">
        <w:rPr>
          <w:rStyle w:val="Hipercze"/>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ins w:id="784" w:author="DeeM" w:date="2015-12-07T17:03:00Z">
        <w:r w:rsidR="00252F3E">
          <w:rPr>
            <w:rFonts w:ascii="Arial" w:hAnsi="Arial" w:cs="Arial"/>
            <w:smallCaps w:val="0"/>
            <w:noProof/>
            <w:webHidden/>
          </w:rPr>
          <w:t>16</w:t>
        </w:r>
      </w:ins>
      <w:del w:id="785" w:author="DeeM" w:date="2015-12-07T17:03:00Z">
        <w:r w:rsidR="00CF274A" w:rsidDel="00252F3E">
          <w:rPr>
            <w:rFonts w:ascii="Arial" w:hAnsi="Arial" w:cs="Arial"/>
            <w:smallCaps w:val="0"/>
            <w:noProof/>
            <w:webHidden/>
          </w:rPr>
          <w:delText>18</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"_Toc437190847"</w:instrText>
      </w:r>
      <w:ins w:id="786" w:author="DeeM" w:date="2015-12-07T17:03:00Z">
        <w:r w:rsidR="00252F3E">
          <w:rPr>
            <w:noProof/>
          </w:rPr>
        </w:r>
      </w:ins>
      <w:r>
        <w:rPr>
          <w:noProof/>
        </w:rPr>
        <w:fldChar w:fldCharType="separate"/>
      </w:r>
      <w:r w:rsidR="001D1000" w:rsidRPr="001D1000">
        <w:rPr>
          <w:rStyle w:val="Hipercze"/>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ins w:id="787" w:author="DeeM" w:date="2015-12-07T17:03:00Z">
        <w:r w:rsidR="00252F3E">
          <w:rPr>
            <w:rFonts w:ascii="Arial" w:hAnsi="Arial" w:cs="Arial"/>
            <w:i w:val="0"/>
            <w:noProof/>
            <w:webHidden/>
          </w:rPr>
          <w:t>16</w:t>
        </w:r>
      </w:ins>
      <w:del w:id="788"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"_Toc437190848"</w:instrText>
      </w:r>
      <w:ins w:id="789" w:author="DeeM" w:date="2015-12-07T17:03:00Z">
        <w:r w:rsidR="00252F3E">
          <w:rPr>
            <w:noProof/>
          </w:rPr>
        </w:r>
      </w:ins>
      <w:r>
        <w:rPr>
          <w:noProof/>
        </w:rPr>
        <w:fldChar w:fldCharType="separate"/>
      </w:r>
      <w:r w:rsidR="001D1000" w:rsidRPr="001D1000">
        <w:rPr>
          <w:rStyle w:val="Hipercze"/>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ins w:id="790" w:author="DeeM" w:date="2015-12-07T17:03:00Z">
        <w:r w:rsidR="00252F3E">
          <w:rPr>
            <w:rFonts w:ascii="Arial" w:hAnsi="Arial" w:cs="Arial"/>
            <w:i w:val="0"/>
            <w:noProof/>
            <w:webHidden/>
          </w:rPr>
          <w:t>16</w:t>
        </w:r>
      </w:ins>
      <w:del w:id="791"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"_Toc437190849"</w:instrText>
      </w:r>
      <w:ins w:id="792" w:author="DeeM" w:date="2015-12-07T17:03:00Z">
        <w:r w:rsidR="00252F3E">
          <w:rPr>
            <w:noProof/>
          </w:rPr>
        </w:r>
      </w:ins>
      <w:r>
        <w:rPr>
          <w:noProof/>
        </w:rPr>
        <w:fldChar w:fldCharType="separate"/>
      </w:r>
      <w:r w:rsidR="001D1000" w:rsidRPr="001D1000">
        <w:rPr>
          <w:rStyle w:val="Hipercze"/>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ins w:id="793" w:author="DeeM" w:date="2015-12-07T17:03:00Z">
        <w:r w:rsidR="00252F3E">
          <w:rPr>
            <w:rFonts w:ascii="Arial" w:hAnsi="Arial" w:cs="Arial"/>
            <w:i w:val="0"/>
            <w:noProof/>
            <w:webHidden/>
          </w:rPr>
          <w:t>17</w:t>
        </w:r>
      </w:ins>
      <w:del w:id="794" w:author="DeeM" w:date="2015-12-07T17:03:00Z">
        <w:r w:rsidR="00CF274A" w:rsidDel="00252F3E">
          <w:rPr>
            <w:rFonts w:ascii="Arial" w:hAnsi="Arial" w:cs="Arial"/>
            <w:i w:val="0"/>
            <w:noProof/>
            <w:webHidden/>
          </w:rPr>
          <w:delText>19</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"_Toc437190850"</w:instrText>
      </w:r>
      <w:ins w:id="795" w:author="DeeM" w:date="2015-12-07T17:03:00Z">
        <w:r w:rsidR="00252F3E">
          <w:rPr>
            <w:noProof/>
          </w:rPr>
        </w:r>
      </w:ins>
      <w:r>
        <w:rPr>
          <w:noProof/>
        </w:rPr>
        <w:fldChar w:fldCharType="separate"/>
      </w:r>
      <w:r w:rsidR="001D1000" w:rsidRPr="001D1000">
        <w:rPr>
          <w:rStyle w:val="Hipercze"/>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ins w:id="796" w:author="DeeM" w:date="2015-12-07T17:03:00Z">
        <w:r w:rsidR="00252F3E">
          <w:rPr>
            <w:rFonts w:ascii="Arial" w:hAnsi="Arial" w:cs="Arial"/>
            <w:i w:val="0"/>
            <w:noProof/>
            <w:webHidden/>
          </w:rPr>
          <w:t>18</w:t>
        </w:r>
      </w:ins>
      <w:del w:id="797" w:author="DeeM" w:date="2015-12-07T17:03:00Z">
        <w:r w:rsidR="00CF274A" w:rsidDel="00252F3E">
          <w:rPr>
            <w:rFonts w:ascii="Arial" w:hAnsi="Arial" w:cs="Arial"/>
            <w:i w:val="0"/>
            <w:noProof/>
            <w:webHidden/>
          </w:rPr>
          <w:delText>20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"_Toc437190851"</w:instrText>
      </w:r>
      <w:ins w:id="798" w:author="DeeM" w:date="2015-12-07T17:03:00Z">
        <w:r w:rsidR="00252F3E">
          <w:rPr>
            <w:noProof/>
          </w:rPr>
        </w:r>
      </w:ins>
      <w:r>
        <w:rPr>
          <w:noProof/>
        </w:rPr>
        <w:fldChar w:fldCharType="separate"/>
      </w:r>
      <w:r w:rsidR="001D1000" w:rsidRPr="001D1000">
        <w:rPr>
          <w:rStyle w:val="Hipercze"/>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ins w:id="799" w:author="DeeM" w:date="2015-12-07T17:03:00Z">
        <w:r w:rsidR="00252F3E">
          <w:rPr>
            <w:rFonts w:ascii="Arial" w:hAnsi="Arial" w:cs="Arial"/>
            <w:i w:val="0"/>
            <w:noProof/>
            <w:webHidden/>
          </w:rPr>
          <w:t>19</w:t>
        </w:r>
      </w:ins>
      <w:del w:id="800" w:author="DeeM" w:date="2015-12-07T17:03:00Z">
        <w:r w:rsidR="00CF274A" w:rsidDel="00252F3E">
          <w:rPr>
            <w:rFonts w:ascii="Arial" w:hAnsi="Arial" w:cs="Arial"/>
            <w:i w:val="0"/>
            <w:noProof/>
            <w:webHidden/>
          </w:rPr>
          <w:delText>21</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"_Toc437190852"</w:instrText>
      </w:r>
      <w:ins w:id="801" w:author="DeeM" w:date="2015-12-07T17:03:00Z">
        <w:r w:rsidR="00252F3E">
          <w:rPr>
            <w:noProof/>
          </w:rPr>
        </w:r>
      </w:ins>
      <w:r>
        <w:rPr>
          <w:noProof/>
        </w:rPr>
        <w:fldChar w:fldCharType="separate"/>
      </w:r>
      <w:r w:rsidR="001D1000" w:rsidRPr="001D1000">
        <w:rPr>
          <w:rStyle w:val="Hipercze"/>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ins w:id="802" w:author="DeeM" w:date="2015-12-07T17:03:00Z">
        <w:r w:rsidR="00252F3E">
          <w:rPr>
            <w:rFonts w:ascii="Arial" w:hAnsi="Arial" w:cs="Arial"/>
            <w:i w:val="0"/>
            <w:noProof/>
            <w:webHidden/>
          </w:rPr>
          <w:t>20</w:t>
        </w:r>
      </w:ins>
      <w:del w:id="803" w:author="DeeM" w:date="2015-12-07T17:03:00Z">
        <w:r w:rsidR="00CF274A" w:rsidDel="00252F3E">
          <w:rPr>
            <w:rFonts w:ascii="Arial" w:hAnsi="Arial" w:cs="Arial"/>
            <w:i w:val="0"/>
            <w:noProof/>
            <w:webHidden/>
          </w:rPr>
          <w:delText>22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"_Toc437190853"</w:instrText>
      </w:r>
      <w:ins w:id="804" w:author="DeeM" w:date="2015-12-07T17:03:00Z">
        <w:r w:rsidR="00252F3E">
          <w:rPr>
            <w:noProof/>
          </w:rPr>
        </w:r>
      </w:ins>
      <w:r>
        <w:rPr>
          <w:noProof/>
        </w:rPr>
        <w:fldChar w:fldCharType="separate"/>
      </w:r>
      <w:r w:rsidR="001D1000" w:rsidRPr="001D1000">
        <w:rPr>
          <w:rStyle w:val="Hipercze"/>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ins w:id="805" w:author="DeeM" w:date="2015-12-07T17:03:00Z">
        <w:r w:rsidR="00252F3E">
          <w:rPr>
            <w:rFonts w:ascii="Arial" w:hAnsi="Arial" w:cs="Arial"/>
            <w:i w:val="0"/>
            <w:noProof/>
            <w:webHidden/>
          </w:rPr>
          <w:t>22</w:t>
        </w:r>
      </w:ins>
      <w:del w:id="806" w:author="DeeM" w:date="2015-12-07T17:03:00Z">
        <w:r w:rsidR="00CF274A" w:rsidDel="00252F3E">
          <w:rPr>
            <w:rFonts w:ascii="Arial" w:hAnsi="Arial" w:cs="Arial"/>
            <w:i w:val="0"/>
            <w:noProof/>
            <w:webHidden/>
          </w:rPr>
          <w:delText>24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"_Toc437190854"</w:instrText>
      </w:r>
      <w:ins w:id="807" w:author="DeeM" w:date="2015-12-07T17:03:00Z">
        <w:r w:rsidR="00252F3E">
          <w:rPr>
            <w:noProof/>
          </w:rPr>
        </w:r>
      </w:ins>
      <w:r>
        <w:rPr>
          <w:noProof/>
        </w:rPr>
        <w:fldChar w:fldCharType="separate"/>
      </w:r>
      <w:r w:rsidR="001D1000" w:rsidRPr="001D1000">
        <w:rPr>
          <w:rStyle w:val="Hipercze"/>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ins w:id="808" w:author="DeeM" w:date="2015-12-07T17:03:00Z">
        <w:r w:rsidR="00252F3E">
          <w:rPr>
            <w:rFonts w:ascii="Arial" w:hAnsi="Arial" w:cs="Arial"/>
            <w:i w:val="0"/>
            <w:noProof/>
            <w:webHidden/>
          </w:rPr>
          <w:t>24</w:t>
        </w:r>
      </w:ins>
      <w:del w:id="809" w:author="DeeM" w:date="2015-12-07T17:03:00Z">
        <w:r w:rsidR="00CF274A" w:rsidDel="00252F3E">
          <w:rPr>
            <w:rFonts w:ascii="Arial" w:hAnsi="Arial" w:cs="Arial"/>
            <w:i w:val="0"/>
            <w:noProof/>
            <w:webHidden/>
          </w:rPr>
          <w:delText>26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"_Toc437190855"</w:instrText>
      </w:r>
      <w:ins w:id="810" w:author="DeeM" w:date="2015-12-07T17:03:00Z">
        <w:r w:rsidR="00252F3E">
          <w:rPr>
            <w:noProof/>
          </w:rPr>
        </w:r>
      </w:ins>
      <w:r>
        <w:rPr>
          <w:noProof/>
        </w:rPr>
        <w:fldChar w:fldCharType="separate"/>
      </w:r>
      <w:r w:rsidR="001D1000" w:rsidRPr="001D1000">
        <w:rPr>
          <w:rStyle w:val="Hipercze"/>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ins w:id="811" w:author="DeeM" w:date="2015-12-07T17:03:00Z">
        <w:r w:rsidR="00252F3E">
          <w:rPr>
            <w:rFonts w:ascii="Arial" w:hAnsi="Arial" w:cs="Arial"/>
            <w:i w:val="0"/>
            <w:noProof/>
            <w:webHidden/>
          </w:rPr>
          <w:t>25</w:t>
        </w:r>
      </w:ins>
      <w:del w:id="812" w:author="DeeM" w:date="2015-12-07T17:03:00Z">
        <w:r w:rsidR="00CF274A" w:rsidDel="00252F3E">
          <w:rPr>
            <w:rFonts w:ascii="Arial" w:hAnsi="Arial" w:cs="Arial"/>
            <w:i w:val="0"/>
            <w:noProof/>
            <w:webHidden/>
          </w:rPr>
          <w:delText>27</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"_Toc437190856"</w:instrText>
      </w:r>
      <w:ins w:id="813" w:author="DeeM" w:date="2015-12-07T17:03:00Z">
        <w:r w:rsidR="00252F3E">
          <w:rPr>
            <w:noProof/>
          </w:rPr>
        </w:r>
      </w:ins>
      <w:r>
        <w:rPr>
          <w:noProof/>
        </w:rPr>
        <w:fldChar w:fldCharType="separate"/>
      </w:r>
      <w:r w:rsidR="001D1000" w:rsidRPr="001D1000">
        <w:rPr>
          <w:rStyle w:val="Hipercze"/>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Architektura aplikacji</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14" w:author="DeeM" w:date="2015-12-07T17:03:00Z">
        <w:r w:rsidR="00252F3E">
          <w:rPr>
            <w:rFonts w:ascii="Arial" w:hAnsi="Arial" w:cs="Arial"/>
            <w:b w:val="0"/>
            <w:caps w:val="0"/>
            <w:noProof/>
            <w:webHidden/>
          </w:rPr>
          <w:t>29</w:t>
        </w:r>
      </w:ins>
      <w:del w:id="815" w:author="DeeM" w:date="2015-12-07T17:03:00Z">
        <w:r w:rsidR="00CF274A" w:rsidDel="00252F3E">
          <w:rPr>
            <w:rFonts w:ascii="Arial" w:hAnsi="Arial" w:cs="Arial"/>
            <w:b w:val="0"/>
            <w:caps w:val="0"/>
            <w:noProof/>
            <w:webHidden/>
          </w:rPr>
          <w:delText>31</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"_Toc437190857"</w:instrText>
      </w:r>
      <w:ins w:id="816" w:author="DeeM" w:date="2015-12-07T17:03:00Z">
        <w:r w:rsidR="00252F3E">
          <w:rPr>
            <w:noProof/>
          </w:rPr>
        </w:r>
      </w:ins>
      <w:r>
        <w:rPr>
          <w:noProof/>
        </w:rPr>
        <w:fldChar w:fldCharType="separate"/>
      </w:r>
      <w:r w:rsidR="001D1000" w:rsidRPr="001D1000">
        <w:rPr>
          <w:rStyle w:val="Hipercze"/>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Baza danych</w:t>
      </w:r>
      <w:r w:rsidR="001D1000">
        <w:rPr>
          <w:rStyle w:val="Hipercze"/>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17" w:author="DeeM" w:date="2015-12-07T17:03:00Z">
        <w:r w:rsidR="00252F3E">
          <w:rPr>
            <w:rFonts w:ascii="Arial" w:hAnsi="Arial" w:cs="Arial"/>
            <w:b w:val="0"/>
            <w:caps w:val="0"/>
            <w:noProof/>
            <w:webHidden/>
          </w:rPr>
          <w:t>31</w:t>
        </w:r>
      </w:ins>
      <w:del w:id="818" w:author="DeeM" w:date="2015-12-07T17:03:00Z">
        <w:r w:rsidR="00CF274A" w:rsidDel="00252F3E">
          <w:rPr>
            <w:rFonts w:ascii="Arial" w:hAnsi="Arial" w:cs="Arial"/>
            <w:b w:val="0"/>
            <w:caps w:val="0"/>
            <w:noProof/>
            <w:webHidden/>
          </w:rPr>
          <w:delText>33</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"_Toc437190858"</w:instrText>
      </w:r>
      <w:ins w:id="819" w:author="DeeM" w:date="2015-12-07T17:03:00Z">
        <w:r w:rsidR="00252F3E">
          <w:rPr>
            <w:noProof/>
          </w:rPr>
        </w:r>
      </w:ins>
      <w:r>
        <w:rPr>
          <w:noProof/>
        </w:rPr>
        <w:fldChar w:fldCharType="separate"/>
      </w:r>
      <w:r w:rsidR="001D1000" w:rsidRPr="001D1000">
        <w:rPr>
          <w:rStyle w:val="Hipercze"/>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ins w:id="820" w:author="DeeM" w:date="2015-12-07T17:03:00Z">
        <w:r w:rsidR="00252F3E">
          <w:rPr>
            <w:rFonts w:ascii="Arial" w:hAnsi="Arial" w:cs="Arial"/>
            <w:smallCaps w:val="0"/>
            <w:noProof/>
            <w:webHidden/>
          </w:rPr>
          <w:t>32</w:t>
        </w:r>
      </w:ins>
      <w:del w:id="821" w:author="DeeM" w:date="2015-12-07T17:03:00Z">
        <w:r w:rsidR="00CF274A" w:rsidDel="00252F3E">
          <w:rPr>
            <w:rFonts w:ascii="Arial" w:hAnsi="Arial" w:cs="Arial"/>
            <w:smallCaps w:val="0"/>
            <w:noProof/>
            <w:webHidden/>
          </w:rPr>
          <w:delText>34</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"_Toc437190859"</w:instrText>
      </w:r>
      <w:ins w:id="822" w:author="DeeM" w:date="2015-12-07T17:03:00Z">
        <w:r w:rsidR="00252F3E">
          <w:rPr>
            <w:noProof/>
          </w:rPr>
        </w:r>
      </w:ins>
      <w:r>
        <w:rPr>
          <w:noProof/>
        </w:rPr>
        <w:fldChar w:fldCharType="separate"/>
      </w:r>
      <w:r w:rsidR="001D1000" w:rsidRPr="001D1000">
        <w:rPr>
          <w:rStyle w:val="Hipercze"/>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ins w:id="823" w:author="DeeM" w:date="2015-12-07T17:03:00Z">
        <w:r w:rsidR="00252F3E">
          <w:rPr>
            <w:rFonts w:ascii="Arial" w:hAnsi="Arial" w:cs="Arial"/>
            <w:smallCaps w:val="0"/>
            <w:noProof/>
            <w:webHidden/>
          </w:rPr>
          <w:t>33</w:t>
        </w:r>
      </w:ins>
      <w:del w:id="824" w:author="DeeM" w:date="2015-12-07T17:03:00Z">
        <w:r w:rsidR="00CF274A" w:rsidDel="00252F3E">
          <w:rPr>
            <w:rFonts w:ascii="Arial" w:hAnsi="Arial" w:cs="Arial"/>
            <w:smallCaps w:val="0"/>
            <w:noProof/>
            <w:webHidden/>
          </w:rPr>
          <w:delText>36</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"_Toc437190860"</w:instrText>
      </w:r>
      <w:ins w:id="825" w:author="DeeM" w:date="2015-12-07T17:03:00Z">
        <w:r w:rsidR="00252F3E">
          <w:rPr>
            <w:noProof/>
          </w:rPr>
        </w:r>
      </w:ins>
      <w:r>
        <w:rPr>
          <w:noProof/>
        </w:rPr>
        <w:fldChar w:fldCharType="separate"/>
      </w:r>
      <w:r w:rsidR="001D1000" w:rsidRPr="001D1000">
        <w:rPr>
          <w:rStyle w:val="Hipercze"/>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ins w:id="826" w:author="DeeM" w:date="2015-12-07T17:03:00Z">
        <w:r w:rsidR="00252F3E">
          <w:rPr>
            <w:rFonts w:ascii="Arial" w:hAnsi="Arial" w:cs="Arial"/>
            <w:smallCaps w:val="0"/>
            <w:noProof/>
            <w:webHidden/>
          </w:rPr>
          <w:t>34</w:t>
        </w:r>
      </w:ins>
      <w:del w:id="827" w:author="DeeM" w:date="2015-12-07T17:03:00Z">
        <w:r w:rsidR="00CF274A" w:rsidDel="00252F3E">
          <w:rPr>
            <w:rFonts w:ascii="Arial" w:hAnsi="Arial" w:cs="Arial"/>
            <w:smallCaps w:val="0"/>
            <w:noProof/>
            <w:webHidden/>
          </w:rPr>
          <w:delText>37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"_Toc437190861"</w:instrText>
      </w:r>
      <w:ins w:id="828" w:author="DeeM" w:date="2015-12-07T17:03:00Z">
        <w:r w:rsidR="00252F3E">
          <w:rPr>
            <w:noProof/>
          </w:rPr>
        </w:r>
      </w:ins>
      <w:r>
        <w:rPr>
          <w:noProof/>
        </w:rPr>
        <w:fldChar w:fldCharType="separate"/>
      </w:r>
      <w:r w:rsidR="001D1000" w:rsidRPr="001D1000">
        <w:rPr>
          <w:rStyle w:val="Hipercze"/>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29" w:author="DeeM" w:date="2015-12-07T17:03:00Z">
        <w:r w:rsidR="00252F3E">
          <w:rPr>
            <w:rFonts w:ascii="Arial" w:hAnsi="Arial" w:cs="Arial"/>
            <w:b w:val="0"/>
            <w:caps w:val="0"/>
            <w:noProof/>
            <w:webHidden/>
          </w:rPr>
          <w:t>39</w:t>
        </w:r>
      </w:ins>
      <w:del w:id="830" w:author="DeeM" w:date="2015-12-07T17:03:00Z">
        <w:r w:rsidR="00CF274A" w:rsidDel="00252F3E">
          <w:rPr>
            <w:rFonts w:ascii="Arial" w:hAnsi="Arial" w:cs="Arial"/>
            <w:b w:val="0"/>
            <w:caps w:val="0"/>
            <w:noProof/>
            <w:webHidden/>
          </w:rPr>
          <w:delText>42</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"_Toc437190862"</w:instrText>
      </w:r>
      <w:ins w:id="831" w:author="DeeM" w:date="2015-12-07T17:03:00Z">
        <w:r w:rsidR="00252F3E">
          <w:rPr>
            <w:noProof/>
          </w:rPr>
        </w:r>
      </w:ins>
      <w:r>
        <w:rPr>
          <w:noProof/>
        </w:rPr>
        <w:fldChar w:fldCharType="separate"/>
      </w:r>
      <w:r w:rsidR="001D1000" w:rsidRPr="001D1000">
        <w:rPr>
          <w:rStyle w:val="Hipercze"/>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ins w:id="832" w:author="DeeM" w:date="2015-12-07T17:03:00Z">
        <w:r w:rsidR="00252F3E">
          <w:rPr>
            <w:rFonts w:ascii="Arial" w:hAnsi="Arial" w:cs="Arial"/>
            <w:smallCaps w:val="0"/>
            <w:noProof/>
            <w:webHidden/>
          </w:rPr>
          <w:t>39</w:t>
        </w:r>
      </w:ins>
      <w:del w:id="833" w:author="DeeM" w:date="2015-12-07T17:03:00Z">
        <w:r w:rsidR="00CF274A" w:rsidDel="00252F3E">
          <w:rPr>
            <w:rFonts w:ascii="Arial" w:hAnsi="Arial" w:cs="Arial"/>
            <w:smallCaps w:val="0"/>
            <w:noProof/>
            <w:webHidden/>
          </w:rPr>
          <w:delText>42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"_Toc437190863"</w:instrText>
      </w:r>
      <w:ins w:id="834" w:author="DeeM" w:date="2015-12-07T17:03:00Z">
        <w:r w:rsidR="00252F3E">
          <w:rPr>
            <w:noProof/>
          </w:rPr>
        </w:r>
      </w:ins>
      <w:r>
        <w:rPr>
          <w:noProof/>
        </w:rPr>
        <w:fldChar w:fldCharType="separate"/>
      </w:r>
      <w:r w:rsidR="001D1000" w:rsidRPr="001D1000">
        <w:rPr>
          <w:rStyle w:val="Hipercze"/>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Ogólny szablon strony i strona główna aplikacji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ins w:id="835" w:author="DeeM" w:date="2015-12-07T17:03:00Z">
        <w:r w:rsidR="00252F3E">
          <w:rPr>
            <w:rFonts w:ascii="Arial" w:hAnsi="Arial" w:cs="Arial"/>
            <w:i w:val="0"/>
            <w:noProof/>
            <w:webHidden/>
          </w:rPr>
          <w:t>39</w:t>
        </w:r>
      </w:ins>
      <w:del w:id="836" w:author="DeeM" w:date="2015-12-07T17:03:00Z">
        <w:r w:rsidR="00CF274A" w:rsidDel="00252F3E">
          <w:rPr>
            <w:rFonts w:ascii="Arial" w:hAnsi="Arial" w:cs="Arial"/>
            <w:i w:val="0"/>
            <w:noProof/>
            <w:webHidden/>
          </w:rPr>
          <w:delText>42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"_Toc437190864"</w:instrText>
      </w:r>
      <w:ins w:id="837" w:author="DeeM" w:date="2015-12-07T17:03:00Z">
        <w:r w:rsidR="00252F3E">
          <w:rPr>
            <w:noProof/>
          </w:rPr>
        </w:r>
      </w:ins>
      <w:r>
        <w:rPr>
          <w:noProof/>
        </w:rPr>
        <w:fldChar w:fldCharType="separate"/>
      </w:r>
      <w:r w:rsidR="001D1000" w:rsidRPr="001D1000">
        <w:rPr>
          <w:rStyle w:val="Hipercze"/>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Wyszukiwanie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ins w:id="838" w:author="DeeM" w:date="2015-12-07T17:03:00Z">
        <w:r w:rsidR="00252F3E">
          <w:rPr>
            <w:rFonts w:ascii="Arial" w:hAnsi="Arial" w:cs="Arial"/>
            <w:i w:val="0"/>
            <w:noProof/>
            <w:webHidden/>
          </w:rPr>
          <w:t>40</w:t>
        </w:r>
      </w:ins>
      <w:del w:id="839" w:author="DeeM" w:date="2015-12-07T17:03:00Z">
        <w:r w:rsidR="00CF274A" w:rsidDel="00252F3E">
          <w:rPr>
            <w:rFonts w:ascii="Arial" w:hAnsi="Arial" w:cs="Arial"/>
            <w:i w:val="0"/>
            <w:noProof/>
            <w:webHidden/>
          </w:rPr>
          <w:delText>43</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"_Toc437190865"</w:instrText>
      </w:r>
      <w:ins w:id="840" w:author="DeeM" w:date="2015-12-07T17:03:00Z">
        <w:r w:rsidR="00252F3E">
          <w:rPr>
            <w:noProof/>
          </w:rPr>
        </w:r>
      </w:ins>
      <w:r>
        <w:rPr>
          <w:noProof/>
        </w:rPr>
        <w:fldChar w:fldCharType="separate"/>
      </w:r>
      <w:r w:rsidR="001D1000" w:rsidRPr="001D1000">
        <w:rPr>
          <w:rStyle w:val="Hipercze"/>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szczegółowych informacji o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ins w:id="841" w:author="DeeM" w:date="2015-12-07T17:03:00Z">
        <w:r w:rsidR="00252F3E">
          <w:rPr>
            <w:rFonts w:ascii="Arial" w:hAnsi="Arial" w:cs="Arial"/>
            <w:i w:val="0"/>
            <w:noProof/>
            <w:webHidden/>
          </w:rPr>
          <w:t>42</w:t>
        </w:r>
      </w:ins>
      <w:del w:id="842" w:author="DeeM" w:date="2015-12-07T17:03:00Z">
        <w:r w:rsidR="00CF274A" w:rsidDel="00252F3E">
          <w:rPr>
            <w:rFonts w:ascii="Arial" w:hAnsi="Arial" w:cs="Arial"/>
            <w:i w:val="0"/>
            <w:noProof/>
            <w:webHidden/>
          </w:rPr>
          <w:delText>45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"_Toc437190866"</w:instrText>
      </w:r>
      <w:ins w:id="843" w:author="DeeM" w:date="2015-12-07T17:03:00Z">
        <w:r w:rsidR="00252F3E">
          <w:rPr>
            <w:noProof/>
          </w:rPr>
        </w:r>
      </w:ins>
      <w:r>
        <w:rPr>
          <w:noProof/>
        </w:rPr>
        <w:fldChar w:fldCharType="separate"/>
      </w:r>
      <w:r w:rsidR="001D1000" w:rsidRPr="001D1000">
        <w:rPr>
          <w:rStyle w:val="Hipercze"/>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Rejestracja konta użytkownika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ins w:id="844" w:author="DeeM" w:date="2015-12-07T17:03:00Z">
        <w:r w:rsidR="00252F3E">
          <w:rPr>
            <w:rFonts w:ascii="Arial" w:hAnsi="Arial" w:cs="Arial"/>
            <w:i w:val="0"/>
            <w:noProof/>
            <w:webHidden/>
          </w:rPr>
          <w:t>43</w:t>
        </w:r>
      </w:ins>
      <w:del w:id="845" w:author="DeeM" w:date="2015-12-07T17:03:00Z">
        <w:r w:rsidR="00CF274A" w:rsidDel="00252F3E">
          <w:rPr>
            <w:rFonts w:ascii="Arial" w:hAnsi="Arial" w:cs="Arial"/>
            <w:i w:val="0"/>
            <w:noProof/>
            <w:webHidden/>
          </w:rPr>
          <w:delText>46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"_Toc437190867"</w:instrText>
      </w:r>
      <w:ins w:id="846" w:author="DeeM" w:date="2015-12-07T17:03:00Z">
        <w:r w:rsidR="00252F3E">
          <w:rPr>
            <w:noProof/>
          </w:rPr>
        </w:r>
      </w:ins>
      <w:r>
        <w:rPr>
          <w:noProof/>
        </w:rPr>
        <w:fldChar w:fldCharType="separate"/>
      </w:r>
      <w:r w:rsidR="001D1000" w:rsidRPr="001D1000">
        <w:rPr>
          <w:rStyle w:val="Hipercze"/>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Panel administratora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ins w:id="847" w:author="DeeM" w:date="2015-12-07T17:03:00Z">
        <w:r w:rsidR="00252F3E">
          <w:rPr>
            <w:rFonts w:ascii="Arial" w:hAnsi="Arial" w:cs="Arial"/>
            <w:i w:val="0"/>
            <w:noProof/>
            <w:webHidden/>
          </w:rPr>
          <w:t>45</w:t>
        </w:r>
      </w:ins>
      <w:del w:id="848" w:author="DeeM" w:date="2015-12-07T17:03:00Z">
        <w:r w:rsidR="00CF274A" w:rsidDel="00252F3E">
          <w:rPr>
            <w:rFonts w:ascii="Arial" w:hAnsi="Arial" w:cs="Arial"/>
            <w:i w:val="0"/>
            <w:noProof/>
            <w:webHidden/>
          </w:rPr>
          <w:delText>48</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"_Toc437190868"</w:instrText>
      </w:r>
      <w:ins w:id="849" w:author="DeeM" w:date="2015-12-07T17:03:00Z">
        <w:r w:rsidR="00252F3E">
          <w:rPr>
            <w:noProof/>
          </w:rPr>
        </w:r>
      </w:ins>
      <w:r>
        <w:rPr>
          <w:noProof/>
        </w:rPr>
        <w:fldChar w:fldCharType="separate"/>
      </w:r>
      <w:r w:rsidR="001D1000" w:rsidRPr="001D1000">
        <w:rPr>
          <w:rStyle w:val="Hipercze"/>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Profil użytkownika</w:t>
      </w:r>
      <w:r w:rsidR="001D1000">
        <w:rPr>
          <w:rStyle w:val="Hipercze"/>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ins w:id="850" w:author="DeeM" w:date="2015-12-07T17:03:00Z">
        <w:r w:rsidR="00252F3E">
          <w:rPr>
            <w:rFonts w:ascii="Arial" w:hAnsi="Arial" w:cs="Arial"/>
            <w:i w:val="0"/>
            <w:noProof/>
            <w:webHidden/>
          </w:rPr>
          <w:t>47</w:t>
        </w:r>
      </w:ins>
      <w:del w:id="851" w:author="DeeM" w:date="2015-12-07T17:03:00Z">
        <w:r w:rsidR="00CF274A" w:rsidDel="00252F3E">
          <w:rPr>
            <w:rFonts w:ascii="Arial" w:hAnsi="Arial" w:cs="Arial"/>
            <w:i w:val="0"/>
            <w:noProof/>
            <w:webHidden/>
          </w:rPr>
          <w:delText>50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"_Toc437190869"</w:instrText>
      </w:r>
      <w:ins w:id="852" w:author="DeeM" w:date="2015-12-07T17:03:00Z">
        <w:r w:rsidR="00252F3E">
          <w:rPr>
            <w:noProof/>
          </w:rPr>
        </w:r>
      </w:ins>
      <w:r>
        <w:rPr>
          <w:noProof/>
        </w:rPr>
        <w:fldChar w:fldCharType="separate"/>
      </w:r>
      <w:r w:rsidR="001D1000" w:rsidRPr="001D1000">
        <w:rPr>
          <w:rStyle w:val="Hipercze"/>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Wydarzenia</w:t>
      </w:r>
      <w:r w:rsidR="001D1000">
        <w:rPr>
          <w:rStyle w:val="Hipercze"/>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ins w:id="853" w:author="DeeM" w:date="2015-12-07T17:03:00Z">
        <w:r w:rsidR="00252F3E">
          <w:rPr>
            <w:rFonts w:ascii="Arial" w:hAnsi="Arial" w:cs="Arial"/>
            <w:i w:val="0"/>
            <w:noProof/>
            <w:webHidden/>
          </w:rPr>
          <w:t>50</w:t>
        </w:r>
      </w:ins>
      <w:del w:id="854" w:author="DeeM" w:date="2015-12-07T17:03:00Z">
        <w:r w:rsidR="00CF274A" w:rsidDel="00252F3E">
          <w:rPr>
            <w:rFonts w:ascii="Arial" w:hAnsi="Arial" w:cs="Arial"/>
            <w:i w:val="0"/>
            <w:noProof/>
            <w:webHidden/>
          </w:rPr>
          <w:delText>53</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"_Toc437190870"</w:instrText>
      </w:r>
      <w:ins w:id="855" w:author="DeeM" w:date="2015-12-07T17:03:00Z">
        <w:r w:rsidR="00252F3E">
          <w:rPr>
            <w:noProof/>
          </w:rPr>
        </w:r>
      </w:ins>
      <w:r>
        <w:rPr>
          <w:noProof/>
        </w:rPr>
        <w:fldChar w:fldCharType="separate"/>
      </w:r>
      <w:r w:rsidR="001D1000" w:rsidRPr="001D1000">
        <w:rPr>
          <w:rStyle w:val="Hipercze"/>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mobilna aplikacji</w:t>
      </w:r>
      <w:r w:rsidR="001D1000">
        <w:rPr>
          <w:rStyle w:val="Hipercze"/>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ins w:id="856" w:author="DeeM" w:date="2015-12-07T17:03:00Z">
        <w:r w:rsidR="00252F3E">
          <w:rPr>
            <w:rFonts w:ascii="Arial" w:hAnsi="Arial" w:cs="Arial"/>
            <w:smallCaps w:val="0"/>
            <w:noProof/>
            <w:webHidden/>
          </w:rPr>
          <w:t>51</w:t>
        </w:r>
      </w:ins>
      <w:del w:id="857" w:author="DeeM" w:date="2015-12-07T17:03:00Z">
        <w:r w:rsidR="00CF274A" w:rsidDel="00252F3E">
          <w:rPr>
            <w:rFonts w:ascii="Arial" w:hAnsi="Arial" w:cs="Arial"/>
            <w:smallCaps w:val="0"/>
            <w:noProof/>
            <w:webHidden/>
          </w:rPr>
          <w:delText>54</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"_Toc437190871"</w:instrText>
      </w:r>
      <w:ins w:id="858" w:author="DeeM" w:date="2015-12-07T17:03:00Z">
        <w:r w:rsidR="00252F3E">
          <w:rPr>
            <w:noProof/>
          </w:rPr>
        </w:r>
      </w:ins>
      <w:r>
        <w:rPr>
          <w:noProof/>
        </w:rPr>
        <w:fldChar w:fldCharType="separate"/>
      </w:r>
      <w:r w:rsidR="001D1000" w:rsidRPr="001D1000">
        <w:rPr>
          <w:rStyle w:val="Hipercze"/>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ins w:id="859" w:author="DeeM" w:date="2015-12-07T17:03:00Z">
        <w:r w:rsidR="00252F3E">
          <w:rPr>
            <w:rFonts w:ascii="Arial" w:hAnsi="Arial" w:cs="Arial"/>
            <w:i w:val="0"/>
            <w:noProof/>
            <w:webHidden/>
          </w:rPr>
          <w:t>51</w:t>
        </w:r>
      </w:ins>
      <w:del w:id="860" w:author="DeeM" w:date="2015-12-07T17:03:00Z">
        <w:r w:rsidR="00CF274A" w:rsidDel="00252F3E">
          <w:rPr>
            <w:rFonts w:ascii="Arial" w:hAnsi="Arial" w:cs="Arial"/>
            <w:i w:val="0"/>
            <w:noProof/>
            <w:webHidden/>
          </w:rPr>
          <w:delText>54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"_Toc437190872"</w:instrText>
      </w:r>
      <w:ins w:id="861" w:author="DeeM" w:date="2015-12-07T17:03:00Z">
        <w:r w:rsidR="00252F3E">
          <w:rPr>
            <w:noProof/>
          </w:rPr>
        </w:r>
      </w:ins>
      <w:r>
        <w:rPr>
          <w:noProof/>
        </w:rPr>
        <w:fldChar w:fldCharType="separate"/>
      </w:r>
      <w:r w:rsidR="001D1000" w:rsidRPr="001D1000">
        <w:rPr>
          <w:rStyle w:val="Hipercze"/>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ins w:id="862" w:author="DeeM" w:date="2015-12-07T17:03:00Z">
        <w:r w:rsidR="00252F3E">
          <w:rPr>
            <w:rFonts w:ascii="Arial" w:hAnsi="Arial" w:cs="Arial"/>
            <w:i w:val="0"/>
            <w:noProof/>
            <w:webHidden/>
          </w:rPr>
          <w:t>52</w:t>
        </w:r>
      </w:ins>
      <w:del w:id="863" w:author="DeeM" w:date="2015-12-07T17:03:00Z">
        <w:r w:rsidR="00CF274A" w:rsidDel="00252F3E">
          <w:rPr>
            <w:rFonts w:ascii="Arial" w:hAnsi="Arial" w:cs="Arial"/>
            <w:i w:val="0"/>
            <w:noProof/>
            <w:webHidden/>
          </w:rPr>
          <w:delText>55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"_Toc437190873"</w:instrText>
      </w:r>
      <w:ins w:id="864" w:author="DeeM" w:date="2015-12-07T17:03:00Z">
        <w:r w:rsidR="00252F3E">
          <w:rPr>
            <w:noProof/>
          </w:rPr>
        </w:r>
      </w:ins>
      <w:r>
        <w:rPr>
          <w:noProof/>
        </w:rPr>
        <w:fldChar w:fldCharType="separate"/>
      </w:r>
      <w:r w:rsidR="001D1000" w:rsidRPr="001D1000">
        <w:rPr>
          <w:rStyle w:val="Hipercze"/>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ins w:id="865" w:author="DeeM" w:date="2015-12-07T17:03:00Z">
        <w:r w:rsidR="00252F3E">
          <w:rPr>
            <w:rFonts w:ascii="Arial" w:hAnsi="Arial" w:cs="Arial"/>
            <w:i w:val="0"/>
            <w:noProof/>
            <w:webHidden/>
          </w:rPr>
          <w:t>53</w:t>
        </w:r>
      </w:ins>
      <w:del w:id="866" w:author="DeeM" w:date="2015-12-07T17:03:00Z">
        <w:r w:rsidR="00CF274A" w:rsidDel="00252F3E">
          <w:rPr>
            <w:rFonts w:ascii="Arial" w:hAnsi="Arial" w:cs="Arial"/>
            <w:i w:val="0"/>
            <w:noProof/>
            <w:webHidden/>
          </w:rPr>
          <w:delText>56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"_Toc437190874"</w:instrText>
      </w:r>
      <w:ins w:id="867" w:author="DeeM" w:date="2015-12-07T17:03:00Z">
        <w:r w:rsidR="00252F3E">
          <w:rPr>
            <w:noProof/>
          </w:rPr>
        </w:r>
      </w:ins>
      <w:r>
        <w:rPr>
          <w:noProof/>
        </w:rPr>
        <w:fldChar w:fldCharType="separate"/>
      </w:r>
      <w:r w:rsidR="001D1000" w:rsidRPr="001D1000">
        <w:rPr>
          <w:rStyle w:val="Hipercze"/>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ins w:id="868" w:author="DeeM" w:date="2015-12-07T17:03:00Z">
        <w:r w:rsidR="00252F3E">
          <w:rPr>
            <w:rFonts w:ascii="Arial" w:hAnsi="Arial" w:cs="Arial"/>
            <w:i w:val="0"/>
            <w:noProof/>
            <w:webHidden/>
          </w:rPr>
          <w:t>57</w:t>
        </w:r>
      </w:ins>
      <w:del w:id="869" w:author="DeeM" w:date="2015-12-07T17:03:00Z">
        <w:r w:rsidR="00CF274A" w:rsidDel="00252F3E">
          <w:rPr>
            <w:rFonts w:ascii="Arial" w:hAnsi="Arial" w:cs="Arial"/>
            <w:i w:val="0"/>
            <w:noProof/>
            <w:webHidden/>
          </w:rPr>
          <w:delText>60</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"_Toc437190875"</w:instrText>
      </w:r>
      <w:ins w:id="870" w:author="DeeM" w:date="2015-12-07T17:03:00Z">
        <w:r w:rsidR="00252F3E">
          <w:rPr>
            <w:noProof/>
          </w:rPr>
        </w:r>
      </w:ins>
      <w:r>
        <w:rPr>
          <w:noProof/>
        </w:rPr>
        <w:fldChar w:fldCharType="separate"/>
      </w:r>
      <w:r w:rsidR="001D1000" w:rsidRPr="001D1000">
        <w:rPr>
          <w:rStyle w:val="Hipercze"/>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ins w:id="871" w:author="DeeM" w:date="2015-12-07T17:03:00Z">
        <w:r w:rsidR="00252F3E">
          <w:rPr>
            <w:rFonts w:ascii="Arial" w:hAnsi="Arial" w:cs="Arial"/>
            <w:i w:val="0"/>
            <w:noProof/>
            <w:webHidden/>
          </w:rPr>
          <w:t>58</w:t>
        </w:r>
      </w:ins>
      <w:del w:id="872" w:author="DeeM" w:date="2015-12-07T17:03:00Z">
        <w:r w:rsidR="00CF274A" w:rsidDel="00252F3E">
          <w:rPr>
            <w:rFonts w:ascii="Arial" w:hAnsi="Arial" w:cs="Arial"/>
            <w:i w:val="0"/>
            <w:noProof/>
            <w:webHidden/>
          </w:rPr>
          <w:delText>61</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"_Toc437190876"</w:instrText>
      </w:r>
      <w:ins w:id="873" w:author="DeeM" w:date="2015-12-07T17:03:00Z">
        <w:r w:rsidR="00252F3E">
          <w:rPr>
            <w:noProof/>
          </w:rPr>
        </w:r>
      </w:ins>
      <w:r>
        <w:rPr>
          <w:noProof/>
        </w:rPr>
        <w:fldChar w:fldCharType="separate"/>
      </w:r>
      <w:r w:rsidR="001D1000" w:rsidRPr="001D1000">
        <w:rPr>
          <w:rStyle w:val="Hipercze"/>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74" w:author="DeeM" w:date="2015-12-07T17:03:00Z">
        <w:r w:rsidR="00252F3E">
          <w:rPr>
            <w:rFonts w:ascii="Arial" w:hAnsi="Arial" w:cs="Arial"/>
            <w:b w:val="0"/>
            <w:caps w:val="0"/>
            <w:noProof/>
            <w:webHidden/>
          </w:rPr>
          <w:t>59</w:t>
        </w:r>
      </w:ins>
      <w:del w:id="875" w:author="DeeM" w:date="2015-12-07T17:03:00Z">
        <w:r w:rsidR="00CF274A" w:rsidDel="00252F3E">
          <w:rPr>
            <w:rFonts w:ascii="Arial" w:hAnsi="Arial" w:cs="Arial"/>
            <w:b w:val="0"/>
            <w:caps w:val="0"/>
            <w:noProof/>
            <w:webHidden/>
          </w:rPr>
          <w:delText>62</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"_Toc437190877"</w:instrText>
      </w:r>
      <w:ins w:id="876" w:author="DeeM" w:date="2015-12-07T17:03:00Z">
        <w:r w:rsidR="00252F3E">
          <w:rPr>
            <w:noProof/>
          </w:rPr>
        </w:r>
      </w:ins>
      <w:r>
        <w:rPr>
          <w:noProof/>
        </w:rPr>
        <w:fldChar w:fldCharType="separate"/>
      </w:r>
      <w:r w:rsidR="001D1000" w:rsidRPr="001D1000">
        <w:rPr>
          <w:rStyle w:val="Hipercze"/>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Przypadki testowe</w:t>
      </w:r>
      <w:r w:rsidR="001D1000">
        <w:rPr>
          <w:rStyle w:val="Hipercze"/>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ins w:id="877" w:author="DeeM" w:date="2015-12-07T17:03:00Z">
        <w:r w:rsidR="00252F3E">
          <w:rPr>
            <w:rFonts w:ascii="Arial" w:hAnsi="Arial" w:cs="Arial"/>
            <w:smallCaps w:val="0"/>
            <w:noProof/>
            <w:webHidden/>
          </w:rPr>
          <w:t>59</w:t>
        </w:r>
      </w:ins>
      <w:del w:id="878" w:author="DeeM" w:date="2015-12-07T17:03:00Z">
        <w:r w:rsidR="00CF274A" w:rsidDel="00252F3E">
          <w:rPr>
            <w:rFonts w:ascii="Arial" w:hAnsi="Arial" w:cs="Arial"/>
            <w:smallCaps w:val="0"/>
            <w:noProof/>
            <w:webHidden/>
          </w:rPr>
          <w:delText>62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"_Toc437190878"</w:instrText>
      </w:r>
      <w:ins w:id="879" w:author="DeeM" w:date="2015-12-07T17:03:00Z">
        <w:r w:rsidR="00252F3E">
          <w:rPr>
            <w:noProof/>
          </w:rPr>
        </w:r>
      </w:ins>
      <w:r>
        <w:rPr>
          <w:noProof/>
        </w:rPr>
        <w:fldChar w:fldCharType="separate"/>
      </w:r>
      <w:r w:rsidR="001D1000" w:rsidRPr="001D1000">
        <w:rPr>
          <w:rStyle w:val="Hipercze"/>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 testowe</w:t>
      </w:r>
      <w:r w:rsidR="001D1000">
        <w:rPr>
          <w:rStyle w:val="Hipercze"/>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ins w:id="880" w:author="DeeM" w:date="2015-12-07T17:03:00Z">
        <w:r w:rsidR="00252F3E">
          <w:rPr>
            <w:rFonts w:ascii="Arial" w:hAnsi="Arial" w:cs="Arial"/>
            <w:smallCaps w:val="0"/>
            <w:noProof/>
            <w:webHidden/>
          </w:rPr>
          <w:t>66</w:t>
        </w:r>
      </w:ins>
      <w:del w:id="881" w:author="DeeM" w:date="2015-12-07T17:03:00Z">
        <w:r w:rsidR="00CF274A" w:rsidDel="00252F3E">
          <w:rPr>
            <w:rFonts w:ascii="Arial" w:hAnsi="Arial" w:cs="Arial"/>
            <w:smallCaps w:val="0"/>
            <w:noProof/>
            <w:webHidden/>
          </w:rPr>
          <w:delText>69</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"_Toc437190879"</w:instrText>
      </w:r>
      <w:ins w:id="882" w:author="DeeM" w:date="2015-12-07T17:03:00Z">
        <w:r w:rsidR="00252F3E">
          <w:rPr>
            <w:noProof/>
          </w:rPr>
        </w:r>
      </w:ins>
      <w:r>
        <w:rPr>
          <w:noProof/>
        </w:rPr>
        <w:fldChar w:fldCharType="separate"/>
      </w:r>
      <w:r w:rsidR="001D1000" w:rsidRPr="001D1000">
        <w:rPr>
          <w:rStyle w:val="Hipercze"/>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 testów aplikacji</w:t>
      </w:r>
      <w:r w:rsidR="001D1000">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ins w:id="883" w:author="DeeM" w:date="2015-12-07T17:03:00Z">
        <w:r w:rsidR="00252F3E">
          <w:rPr>
            <w:rFonts w:ascii="Arial" w:hAnsi="Arial" w:cs="Arial"/>
            <w:smallCaps w:val="0"/>
            <w:noProof/>
            <w:webHidden/>
          </w:rPr>
          <w:t>67</w:t>
        </w:r>
      </w:ins>
      <w:del w:id="884" w:author="DeeM" w:date="2015-12-07T17:03:00Z">
        <w:r w:rsidR="00CF274A" w:rsidDel="00252F3E">
          <w:rPr>
            <w:rFonts w:ascii="Arial" w:hAnsi="Arial" w:cs="Arial"/>
            <w:smallCaps w:val="0"/>
            <w:noProof/>
            <w:webHidden/>
          </w:rPr>
          <w:delText>70</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"_Toc437190880"</w:instrText>
      </w:r>
      <w:ins w:id="885" w:author="DeeM" w:date="2015-12-07T17:03:00Z">
        <w:r w:rsidR="00252F3E">
          <w:rPr>
            <w:noProof/>
          </w:rPr>
        </w:r>
      </w:ins>
      <w:r>
        <w:rPr>
          <w:noProof/>
        </w:rPr>
        <w:fldChar w:fldCharType="separate"/>
      </w:r>
      <w:r w:rsidR="001D1000" w:rsidRPr="001D1000">
        <w:rPr>
          <w:rStyle w:val="Hipercze"/>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86" w:author="DeeM" w:date="2015-12-07T17:03:00Z">
        <w:r w:rsidR="00252F3E">
          <w:rPr>
            <w:rFonts w:ascii="Arial" w:hAnsi="Arial" w:cs="Arial"/>
            <w:b w:val="0"/>
            <w:caps w:val="0"/>
            <w:noProof/>
            <w:webHidden/>
          </w:rPr>
          <w:t>69</w:t>
        </w:r>
      </w:ins>
      <w:del w:id="887" w:author="DeeM" w:date="2015-12-07T17:03:00Z">
        <w:r w:rsidR="00CF274A" w:rsidDel="00252F3E">
          <w:rPr>
            <w:rFonts w:ascii="Arial" w:hAnsi="Arial" w:cs="Arial"/>
            <w:b w:val="0"/>
            <w:caps w:val="0"/>
            <w:noProof/>
            <w:webHidden/>
          </w:rPr>
          <w:delText>72</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lastRenderedPageBreak/>
        <w:fldChar w:fldCharType="begin"/>
      </w:r>
      <w:r>
        <w:rPr>
          <w:noProof/>
        </w:rPr>
        <w:instrText>HYPERLINK \l "_Toc437190881"</w:instrText>
      </w:r>
      <w:ins w:id="888" w:author="DeeM" w:date="2015-12-07T17:03:00Z">
        <w:r w:rsidR="00252F3E">
          <w:rPr>
            <w:noProof/>
          </w:rPr>
        </w:r>
      </w:ins>
      <w:r>
        <w:rPr>
          <w:noProof/>
        </w:rPr>
        <w:fldChar w:fldCharType="separate"/>
      </w:r>
      <w:r w:rsidR="001D1000" w:rsidRPr="001D1000">
        <w:rPr>
          <w:rStyle w:val="Hipercze"/>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Zespół projektowy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ins w:id="889" w:author="DeeM" w:date="2015-12-07T17:03:00Z">
        <w:r w:rsidR="00252F3E">
          <w:rPr>
            <w:rFonts w:ascii="Arial" w:hAnsi="Arial" w:cs="Arial"/>
            <w:smallCaps w:val="0"/>
            <w:noProof/>
            <w:webHidden/>
          </w:rPr>
          <w:t>69</w:t>
        </w:r>
      </w:ins>
      <w:del w:id="890"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"_Toc437190882"</w:instrText>
      </w:r>
      <w:ins w:id="891" w:author="DeeM" w:date="2015-12-07T17:03:00Z">
        <w:r w:rsidR="00252F3E">
          <w:rPr>
            <w:noProof/>
          </w:rPr>
        </w:r>
      </w:ins>
      <w:r>
        <w:rPr>
          <w:noProof/>
        </w:rPr>
        <w:fldChar w:fldCharType="separate"/>
      </w:r>
      <w:r w:rsidR="001D1000" w:rsidRPr="001D1000">
        <w:rPr>
          <w:rStyle w:val="Hipercze"/>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ins w:id="892" w:author="DeeM" w:date="2015-12-07T17:03:00Z">
        <w:r w:rsidR="00252F3E">
          <w:rPr>
            <w:rFonts w:ascii="Arial" w:hAnsi="Arial" w:cs="Arial"/>
            <w:i w:val="0"/>
            <w:noProof/>
            <w:webHidden/>
          </w:rPr>
          <w:t>69</w:t>
        </w:r>
      </w:ins>
      <w:del w:id="893"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"_Toc437190883"</w:instrText>
      </w:r>
      <w:ins w:id="894" w:author="DeeM" w:date="2015-12-07T17:03:00Z">
        <w:r w:rsidR="00252F3E">
          <w:rPr>
            <w:noProof/>
          </w:rPr>
        </w:r>
      </w:ins>
      <w:r>
        <w:rPr>
          <w:noProof/>
        </w:rPr>
        <w:fldChar w:fldCharType="separate"/>
      </w:r>
      <w:r w:rsidR="001D1000" w:rsidRPr="001D1000">
        <w:rPr>
          <w:rStyle w:val="Hipercze"/>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ins w:id="895" w:author="DeeM" w:date="2015-12-07T17:03:00Z">
        <w:r w:rsidR="00252F3E">
          <w:rPr>
            <w:rFonts w:ascii="Arial" w:hAnsi="Arial" w:cs="Arial"/>
            <w:i w:val="0"/>
            <w:noProof/>
            <w:webHidden/>
          </w:rPr>
          <w:t>69</w:t>
        </w:r>
      </w:ins>
      <w:del w:id="896"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"_Toc437190884"</w:instrText>
      </w:r>
      <w:ins w:id="897" w:author="DeeM" w:date="2015-12-07T17:03:00Z">
        <w:r w:rsidR="00252F3E">
          <w:rPr>
            <w:noProof/>
          </w:rPr>
        </w:r>
      </w:ins>
      <w:r>
        <w:rPr>
          <w:noProof/>
        </w:rPr>
        <w:fldChar w:fldCharType="separate"/>
      </w:r>
      <w:r w:rsidR="001D1000" w:rsidRPr="001D1000">
        <w:rPr>
          <w:rStyle w:val="Hipercze"/>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Temat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ins w:id="898" w:author="DeeM" w:date="2015-12-07T17:03:00Z">
        <w:r w:rsidR="00252F3E">
          <w:rPr>
            <w:rFonts w:ascii="Arial" w:hAnsi="Arial" w:cs="Arial"/>
            <w:smallCaps w:val="0"/>
            <w:noProof/>
            <w:webHidden/>
          </w:rPr>
          <w:t>69</w:t>
        </w:r>
      </w:ins>
      <w:del w:id="899"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"_Toc437190885"</w:instrText>
      </w:r>
      <w:ins w:id="900" w:author="DeeM" w:date="2015-12-07T17:03:00Z">
        <w:r w:rsidR="00252F3E">
          <w:rPr>
            <w:noProof/>
          </w:rPr>
        </w:r>
      </w:ins>
      <w:r>
        <w:rPr>
          <w:noProof/>
        </w:rPr>
        <w:fldChar w:fldCharType="separate"/>
      </w:r>
      <w:r w:rsidR="001D1000" w:rsidRPr="001D1000">
        <w:rPr>
          <w:rStyle w:val="Hipercze"/>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Kontekst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ins w:id="901" w:author="DeeM" w:date="2015-12-07T17:03:00Z">
        <w:r w:rsidR="00252F3E">
          <w:rPr>
            <w:rFonts w:ascii="Arial" w:hAnsi="Arial" w:cs="Arial"/>
            <w:smallCaps w:val="0"/>
            <w:noProof/>
            <w:webHidden/>
          </w:rPr>
          <w:t>69</w:t>
        </w:r>
      </w:ins>
      <w:del w:id="902"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"_Toc437190886"</w:instrText>
      </w:r>
      <w:ins w:id="903" w:author="DeeM" w:date="2015-12-07T17:03:00Z">
        <w:r w:rsidR="00252F3E">
          <w:rPr>
            <w:noProof/>
          </w:rPr>
        </w:r>
      </w:ins>
      <w:r>
        <w:rPr>
          <w:noProof/>
        </w:rPr>
        <w:fldChar w:fldCharType="separate"/>
      </w:r>
      <w:r w:rsidR="001D1000" w:rsidRPr="001D1000">
        <w:rPr>
          <w:rStyle w:val="Hipercze"/>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ins w:id="904" w:author="DeeM" w:date="2015-12-07T17:03:00Z">
        <w:r w:rsidR="00252F3E">
          <w:rPr>
            <w:rFonts w:ascii="Arial" w:hAnsi="Arial" w:cs="Arial"/>
            <w:i w:val="0"/>
            <w:noProof/>
            <w:webHidden/>
          </w:rPr>
          <w:t>69</w:t>
        </w:r>
      </w:ins>
      <w:del w:id="905"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"_Toc437190887"</w:instrText>
      </w:r>
      <w:ins w:id="906" w:author="DeeM" w:date="2015-12-07T17:03:00Z">
        <w:r w:rsidR="00252F3E">
          <w:rPr>
            <w:noProof/>
          </w:rPr>
        </w:r>
      </w:ins>
      <w:r>
        <w:rPr>
          <w:noProof/>
        </w:rPr>
        <w:fldChar w:fldCharType="separate"/>
      </w:r>
      <w:r w:rsidR="001D1000" w:rsidRPr="001D1000">
        <w:rPr>
          <w:rStyle w:val="Hipercze"/>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ins w:id="907" w:author="DeeM" w:date="2015-12-07T17:03:00Z">
        <w:r w:rsidR="00252F3E">
          <w:rPr>
            <w:rFonts w:ascii="Arial" w:hAnsi="Arial" w:cs="Arial"/>
            <w:i w:val="0"/>
            <w:noProof/>
            <w:webHidden/>
          </w:rPr>
          <w:t>69</w:t>
        </w:r>
      </w:ins>
      <w:del w:id="908"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"_Toc437190888"</w:instrText>
      </w:r>
      <w:ins w:id="909" w:author="DeeM" w:date="2015-12-07T17:03:00Z">
        <w:r w:rsidR="00252F3E">
          <w:rPr>
            <w:noProof/>
          </w:rPr>
        </w:r>
      </w:ins>
      <w:r>
        <w:rPr>
          <w:noProof/>
        </w:rPr>
        <w:fldChar w:fldCharType="separate"/>
      </w:r>
      <w:r w:rsidR="001D1000" w:rsidRPr="001D1000">
        <w:rPr>
          <w:rStyle w:val="Hipercze"/>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Osiągnięte rezultaty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ins w:id="910" w:author="DeeM" w:date="2015-12-07T17:03:00Z">
        <w:r w:rsidR="00252F3E">
          <w:rPr>
            <w:rFonts w:ascii="Arial" w:hAnsi="Arial" w:cs="Arial"/>
            <w:smallCaps w:val="0"/>
            <w:noProof/>
            <w:webHidden/>
          </w:rPr>
          <w:t>69</w:t>
        </w:r>
      </w:ins>
      <w:del w:id="911"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"_Toc437190889"</w:instrText>
      </w:r>
      <w:ins w:id="912" w:author="DeeM" w:date="2015-12-07T17:03:00Z">
        <w:r w:rsidR="00252F3E">
          <w:rPr>
            <w:noProof/>
          </w:rPr>
        </w:r>
      </w:ins>
      <w:r>
        <w:rPr>
          <w:noProof/>
        </w:rPr>
        <w:fldChar w:fldCharType="separate"/>
      </w:r>
      <w:r w:rsidR="001D1000" w:rsidRPr="001D1000">
        <w:rPr>
          <w:rStyle w:val="Hipercze"/>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Proces realizacji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ins w:id="913" w:author="DeeM" w:date="2015-12-07T17:03:00Z">
        <w:r w:rsidR="00252F3E">
          <w:rPr>
            <w:rFonts w:ascii="Arial" w:hAnsi="Arial" w:cs="Arial"/>
            <w:smallCaps w:val="0"/>
            <w:noProof/>
            <w:webHidden/>
          </w:rPr>
          <w:t>70</w:t>
        </w:r>
      </w:ins>
      <w:del w:id="914" w:author="DeeM" w:date="2015-12-07T17:03:00Z">
        <w:r w:rsidR="00CF274A" w:rsidDel="00252F3E">
          <w:rPr>
            <w:rFonts w:ascii="Arial" w:hAnsi="Arial" w:cs="Arial"/>
            <w:smallCaps w:val="0"/>
            <w:noProof/>
            <w:webHidden/>
          </w:rPr>
          <w:delText>73</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"_Toc437190890"</w:instrText>
      </w:r>
      <w:ins w:id="915" w:author="DeeM" w:date="2015-12-07T17:03:00Z">
        <w:r w:rsidR="00252F3E">
          <w:rPr>
            <w:noProof/>
          </w:rPr>
        </w:r>
      </w:ins>
      <w:r>
        <w:rPr>
          <w:noProof/>
        </w:rPr>
        <w:fldChar w:fldCharType="separate"/>
      </w:r>
      <w:r w:rsidR="001D1000" w:rsidRPr="001D1000">
        <w:rPr>
          <w:rStyle w:val="Hipercze"/>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ins w:id="916" w:author="DeeM" w:date="2015-12-07T17:03:00Z">
        <w:r w:rsidR="00252F3E">
          <w:rPr>
            <w:rFonts w:ascii="Arial" w:hAnsi="Arial" w:cs="Arial"/>
            <w:i w:val="0"/>
            <w:noProof/>
            <w:webHidden/>
          </w:rPr>
          <w:t>70</w:t>
        </w:r>
      </w:ins>
      <w:del w:id="917"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"_Toc437190891"</w:instrText>
      </w:r>
      <w:ins w:id="918" w:author="DeeM" w:date="2015-12-07T17:03:00Z">
        <w:r w:rsidR="00252F3E">
          <w:rPr>
            <w:noProof/>
          </w:rPr>
        </w:r>
      </w:ins>
      <w:r>
        <w:rPr>
          <w:noProof/>
        </w:rPr>
        <w:fldChar w:fldCharType="separate"/>
      </w:r>
      <w:r w:rsidR="001D1000" w:rsidRPr="001D1000">
        <w:rPr>
          <w:rStyle w:val="Hipercze"/>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ins w:id="919" w:author="DeeM" w:date="2015-12-07T17:03:00Z">
        <w:r w:rsidR="00252F3E">
          <w:rPr>
            <w:rFonts w:ascii="Arial" w:hAnsi="Arial" w:cs="Arial"/>
            <w:i w:val="0"/>
            <w:noProof/>
            <w:webHidden/>
          </w:rPr>
          <w:t>70</w:t>
        </w:r>
      </w:ins>
      <w:del w:id="920"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"_Toc437190892"</w:instrText>
      </w:r>
      <w:ins w:id="921" w:author="DeeM" w:date="2015-12-07T17:03:00Z">
        <w:r w:rsidR="00252F3E">
          <w:rPr>
            <w:noProof/>
          </w:rPr>
        </w:r>
      </w:ins>
      <w:r>
        <w:rPr>
          <w:noProof/>
        </w:rPr>
        <w:fldChar w:fldCharType="separate"/>
      </w:r>
      <w:r w:rsidR="001D1000" w:rsidRPr="001D1000">
        <w:rPr>
          <w:rStyle w:val="Hipercze"/>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ins w:id="922" w:author="DeeM" w:date="2015-12-07T17:03:00Z">
        <w:r w:rsidR="00252F3E">
          <w:rPr>
            <w:rFonts w:ascii="Arial" w:hAnsi="Arial" w:cs="Arial"/>
            <w:i w:val="0"/>
            <w:noProof/>
            <w:webHidden/>
          </w:rPr>
          <w:t>71</w:t>
        </w:r>
      </w:ins>
      <w:del w:id="923"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"_Toc437190893"</w:instrText>
      </w:r>
      <w:ins w:id="924" w:author="DeeM" w:date="2015-12-07T17:03:00Z">
        <w:r w:rsidR="00252F3E">
          <w:rPr>
            <w:noProof/>
          </w:rPr>
        </w:r>
      </w:ins>
      <w:r>
        <w:rPr>
          <w:noProof/>
        </w:rPr>
        <w:fldChar w:fldCharType="separate"/>
      </w:r>
      <w:r w:rsidR="001D1000" w:rsidRPr="001D1000">
        <w:rPr>
          <w:rStyle w:val="Hipercze"/>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Dokumentacja</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ins w:id="925" w:author="DeeM" w:date="2015-12-07T17:03:00Z">
        <w:r w:rsidR="00252F3E">
          <w:rPr>
            <w:rFonts w:ascii="Arial" w:hAnsi="Arial" w:cs="Arial"/>
            <w:smallCaps w:val="0"/>
            <w:noProof/>
            <w:webHidden/>
          </w:rPr>
          <w:t>71</w:t>
        </w:r>
      </w:ins>
      <w:del w:id="926"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"_Toc437190894"</w:instrText>
      </w:r>
      <w:ins w:id="927" w:author="DeeM" w:date="2015-12-07T17:03:00Z">
        <w:r w:rsidR="00252F3E">
          <w:rPr>
            <w:noProof/>
          </w:rPr>
        </w:r>
      </w:ins>
      <w:r>
        <w:rPr>
          <w:noProof/>
        </w:rPr>
        <w:fldChar w:fldCharType="separate"/>
      </w:r>
      <w:r w:rsidR="001D1000" w:rsidRPr="001D1000">
        <w:rPr>
          <w:rStyle w:val="Hipercze"/>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ins w:id="928" w:author="DeeM" w:date="2015-12-07T17:03:00Z">
        <w:r w:rsidR="00252F3E">
          <w:rPr>
            <w:rFonts w:ascii="Arial" w:hAnsi="Arial" w:cs="Arial"/>
            <w:i w:val="0"/>
            <w:noProof/>
            <w:webHidden/>
          </w:rPr>
          <w:t>71</w:t>
        </w:r>
      </w:ins>
      <w:del w:id="929"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"_Toc437190895"</w:instrText>
      </w:r>
      <w:ins w:id="930" w:author="DeeM" w:date="2015-12-07T17:03:00Z">
        <w:r w:rsidR="00252F3E">
          <w:rPr>
            <w:noProof/>
          </w:rPr>
        </w:r>
      </w:ins>
      <w:r>
        <w:rPr>
          <w:noProof/>
        </w:rPr>
        <w:fldChar w:fldCharType="separate"/>
      </w:r>
      <w:r w:rsidR="001D1000" w:rsidRPr="001D1000">
        <w:rPr>
          <w:rStyle w:val="Hipercze"/>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ins w:id="931" w:author="DeeM" w:date="2015-12-07T17:03:00Z">
        <w:r w:rsidR="00252F3E">
          <w:rPr>
            <w:rFonts w:ascii="Arial" w:hAnsi="Arial" w:cs="Arial"/>
            <w:i w:val="0"/>
            <w:noProof/>
            <w:webHidden/>
          </w:rPr>
          <w:t>71</w:t>
        </w:r>
      </w:ins>
      <w:del w:id="932"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"_Toc437190896"</w:instrText>
      </w:r>
      <w:ins w:id="933" w:author="DeeM" w:date="2015-12-07T17:03:00Z">
        <w:r w:rsidR="00252F3E">
          <w:rPr>
            <w:noProof/>
          </w:rPr>
        </w:r>
      </w:ins>
      <w:r>
        <w:rPr>
          <w:noProof/>
        </w:rPr>
        <w:fldChar w:fldCharType="separate"/>
      </w:r>
      <w:r w:rsidR="001D1000" w:rsidRPr="001D1000">
        <w:rPr>
          <w:rStyle w:val="Hipercze"/>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Zmiany w trakcie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ins w:id="934" w:author="DeeM" w:date="2015-12-07T17:03:00Z">
        <w:r w:rsidR="00252F3E">
          <w:rPr>
            <w:rFonts w:ascii="Arial" w:hAnsi="Arial" w:cs="Arial"/>
            <w:smallCaps w:val="0"/>
            <w:noProof/>
            <w:webHidden/>
          </w:rPr>
          <w:t>71</w:t>
        </w:r>
      </w:ins>
      <w:del w:id="935"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"_Toc437190897"</w:instrText>
      </w:r>
      <w:ins w:id="936" w:author="DeeM" w:date="2015-12-07T17:03:00Z">
        <w:r w:rsidR="00252F3E">
          <w:rPr>
            <w:noProof/>
          </w:rPr>
        </w:r>
      </w:ins>
      <w:r>
        <w:rPr>
          <w:noProof/>
        </w:rPr>
        <w:fldChar w:fldCharType="separate"/>
      </w:r>
      <w:r w:rsidR="001D1000" w:rsidRPr="001D1000">
        <w:rPr>
          <w:rStyle w:val="Hipercze"/>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ins w:id="937" w:author="DeeM" w:date="2015-12-07T17:03:00Z">
        <w:r w:rsidR="00252F3E">
          <w:rPr>
            <w:rFonts w:ascii="Arial" w:hAnsi="Arial" w:cs="Arial"/>
            <w:i w:val="0"/>
            <w:noProof/>
            <w:webHidden/>
          </w:rPr>
          <w:t>71</w:t>
        </w:r>
      </w:ins>
      <w:del w:id="938"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"_Toc437190898"</w:instrText>
      </w:r>
      <w:ins w:id="939" w:author="DeeM" w:date="2015-12-07T17:03:00Z">
        <w:r w:rsidR="00252F3E">
          <w:rPr>
            <w:noProof/>
          </w:rPr>
        </w:r>
      </w:ins>
      <w:r>
        <w:rPr>
          <w:noProof/>
        </w:rPr>
        <w:fldChar w:fldCharType="separate"/>
      </w:r>
      <w:r w:rsidR="001D1000" w:rsidRPr="001D1000">
        <w:rPr>
          <w:rStyle w:val="Hipercze"/>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ins w:id="940" w:author="DeeM" w:date="2015-12-07T17:03:00Z">
        <w:r w:rsidR="00252F3E">
          <w:rPr>
            <w:rFonts w:ascii="Arial" w:hAnsi="Arial" w:cs="Arial"/>
            <w:i w:val="0"/>
            <w:noProof/>
            <w:webHidden/>
          </w:rPr>
          <w:t>72</w:t>
        </w:r>
      </w:ins>
      <w:del w:id="941"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"_Toc437190899"</w:instrText>
      </w:r>
      <w:ins w:id="942" w:author="DeeM" w:date="2015-12-07T17:03:00Z">
        <w:r w:rsidR="00252F3E">
          <w:rPr>
            <w:noProof/>
          </w:rPr>
        </w:r>
      </w:ins>
      <w:r>
        <w:rPr>
          <w:noProof/>
        </w:rPr>
        <w:fldChar w:fldCharType="separate"/>
      </w:r>
      <w:r w:rsidR="001D1000" w:rsidRPr="001D1000">
        <w:rPr>
          <w:rStyle w:val="Hipercze"/>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ins w:id="943" w:author="DeeM" w:date="2015-12-07T17:03:00Z">
        <w:r w:rsidR="00252F3E">
          <w:rPr>
            <w:rFonts w:ascii="Arial" w:hAnsi="Arial" w:cs="Arial"/>
            <w:i w:val="0"/>
            <w:noProof/>
            <w:webHidden/>
          </w:rPr>
          <w:t>72</w:t>
        </w:r>
      </w:ins>
      <w:del w:id="944"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"_Toc437190900"</w:instrText>
      </w:r>
      <w:ins w:id="945" w:author="DeeM" w:date="2015-12-07T17:03:00Z">
        <w:r w:rsidR="00252F3E">
          <w:rPr>
            <w:noProof/>
          </w:rPr>
        </w:r>
      </w:ins>
      <w:r>
        <w:rPr>
          <w:noProof/>
        </w:rPr>
        <w:fldChar w:fldCharType="separate"/>
      </w:r>
      <w:r w:rsidR="001D1000" w:rsidRPr="001D1000">
        <w:rPr>
          <w:rStyle w:val="Hipercze"/>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ins w:id="946" w:author="DeeM" w:date="2015-12-07T17:03:00Z">
        <w:r w:rsidR="00252F3E">
          <w:rPr>
            <w:rFonts w:ascii="Arial" w:hAnsi="Arial" w:cs="Arial"/>
            <w:i w:val="0"/>
            <w:noProof/>
            <w:webHidden/>
          </w:rPr>
          <w:t>72</w:t>
        </w:r>
      </w:ins>
      <w:del w:id="947"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"_Toc437190901"</w:instrText>
      </w:r>
      <w:ins w:id="948" w:author="DeeM" w:date="2015-12-07T17:03:00Z">
        <w:r w:rsidR="00252F3E">
          <w:rPr>
            <w:noProof/>
          </w:rPr>
        </w:r>
      </w:ins>
      <w:r>
        <w:rPr>
          <w:noProof/>
        </w:rPr>
        <w:fldChar w:fldCharType="separate"/>
      </w:r>
      <w:r w:rsidR="001D1000" w:rsidRPr="001D1000">
        <w:rPr>
          <w:rStyle w:val="Hipercze"/>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ins w:id="949" w:author="DeeM" w:date="2015-12-07T17:03:00Z">
        <w:r w:rsidR="00252F3E">
          <w:rPr>
            <w:rFonts w:ascii="Arial" w:hAnsi="Arial" w:cs="Arial"/>
            <w:smallCaps w:val="0"/>
            <w:noProof/>
            <w:webHidden/>
          </w:rPr>
          <w:t>72</w:t>
        </w:r>
      </w:ins>
      <w:del w:id="950" w:author="DeeM" w:date="2015-12-07T17:03:00Z">
        <w:r w:rsidR="00CF274A" w:rsidDel="00252F3E">
          <w:rPr>
            <w:rFonts w:ascii="Arial" w:hAnsi="Arial" w:cs="Arial"/>
            <w:smallCaps w:val="0"/>
            <w:noProof/>
            <w:webHidden/>
          </w:rPr>
          <w:delText>75</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"_Toc437190902"</w:instrText>
      </w:r>
      <w:ins w:id="951" w:author="DeeM" w:date="2015-12-07T17:03:00Z">
        <w:r w:rsidR="00252F3E">
          <w:rPr>
            <w:noProof/>
          </w:rPr>
        </w:r>
      </w:ins>
      <w:r>
        <w:rPr>
          <w:noProof/>
        </w:rPr>
        <w:fldChar w:fldCharType="separate"/>
      </w:r>
      <w:r w:rsidR="001D1000" w:rsidRPr="001D1000">
        <w:rPr>
          <w:rStyle w:val="Hipercze"/>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ins w:id="952" w:author="DeeM" w:date="2015-12-07T17:03:00Z">
        <w:r w:rsidR="00252F3E">
          <w:rPr>
            <w:rFonts w:ascii="Arial" w:hAnsi="Arial" w:cs="Arial"/>
            <w:i w:val="0"/>
            <w:noProof/>
            <w:webHidden/>
          </w:rPr>
          <w:t>72</w:t>
        </w:r>
      </w:ins>
      <w:del w:id="953"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"_Toc437190903"</w:instrText>
      </w:r>
      <w:ins w:id="954" w:author="DeeM" w:date="2015-12-07T17:03:00Z">
        <w:r w:rsidR="00252F3E">
          <w:rPr>
            <w:noProof/>
          </w:rPr>
        </w:r>
      </w:ins>
      <w:r>
        <w:rPr>
          <w:noProof/>
        </w:rPr>
        <w:fldChar w:fldCharType="separate"/>
      </w:r>
      <w:r w:rsidR="001D1000" w:rsidRPr="001D1000">
        <w:rPr>
          <w:rStyle w:val="Hipercze"/>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ins w:id="955" w:author="DeeM" w:date="2015-12-07T17:03:00Z">
        <w:r w:rsidR="00252F3E">
          <w:rPr>
            <w:rFonts w:ascii="Arial" w:hAnsi="Arial" w:cs="Arial"/>
            <w:i w:val="0"/>
            <w:noProof/>
            <w:webHidden/>
          </w:rPr>
          <w:t>73</w:t>
        </w:r>
      </w:ins>
      <w:del w:id="956"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"_Toc437190904"</w:instrText>
      </w:r>
      <w:ins w:id="957" w:author="DeeM" w:date="2015-12-07T17:03:00Z">
        <w:r w:rsidR="00252F3E">
          <w:rPr>
            <w:noProof/>
          </w:rPr>
        </w:r>
      </w:ins>
      <w:r>
        <w:rPr>
          <w:noProof/>
        </w:rPr>
        <w:fldChar w:fldCharType="separate"/>
      </w:r>
      <w:r w:rsidR="001D1000" w:rsidRPr="001D1000">
        <w:rPr>
          <w:rStyle w:val="Hipercze"/>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ins w:id="958" w:author="DeeM" w:date="2015-12-07T17:03:00Z">
        <w:r w:rsidR="00252F3E">
          <w:rPr>
            <w:rFonts w:ascii="Arial" w:hAnsi="Arial" w:cs="Arial"/>
            <w:i w:val="0"/>
            <w:noProof/>
            <w:webHidden/>
          </w:rPr>
          <w:t>73</w:t>
        </w:r>
      </w:ins>
      <w:del w:id="959"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Pr>
          <w:noProof/>
        </w:rPr>
        <w:instrText>HYPERLINK \l "_Toc437190905"</w:instrText>
      </w:r>
      <w:ins w:id="960" w:author="DeeM" w:date="2015-12-07T17:03:00Z">
        <w:r w:rsidR="00252F3E">
          <w:rPr>
            <w:noProof/>
          </w:rPr>
        </w:r>
      </w:ins>
      <w:r>
        <w:rPr>
          <w:noProof/>
        </w:rPr>
        <w:fldChar w:fldCharType="separate"/>
      </w:r>
      <w:r w:rsidR="001D1000" w:rsidRPr="001D1000">
        <w:rPr>
          <w:rStyle w:val="Hipercze"/>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ins w:id="961" w:author="DeeM" w:date="2015-12-07T17:03:00Z">
        <w:r w:rsidR="00252F3E">
          <w:rPr>
            <w:rFonts w:ascii="Arial" w:hAnsi="Arial" w:cs="Arial"/>
            <w:i w:val="0"/>
            <w:noProof/>
            <w:webHidden/>
          </w:rPr>
          <w:t>73</w:t>
        </w:r>
      </w:ins>
      <w:del w:id="962"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"_Toc437190906"</w:instrText>
      </w:r>
      <w:ins w:id="963" w:author="DeeM" w:date="2015-12-07T17:03:00Z">
        <w:r w:rsidR="00252F3E">
          <w:rPr>
            <w:noProof/>
          </w:rPr>
        </w:r>
      </w:ins>
      <w:r>
        <w:rPr>
          <w:noProof/>
        </w:rPr>
        <w:fldChar w:fldCharType="separate"/>
      </w:r>
      <w:r w:rsidR="001D1000" w:rsidRPr="001D1000">
        <w:rPr>
          <w:rStyle w:val="Hipercze"/>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Wdrożenie projektu</w:t>
      </w:r>
      <w:ins w:id="964"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ins w:id="965" w:author="DeeM" w:date="2015-12-07T17:03:00Z">
        <w:r w:rsidR="00252F3E">
          <w:rPr>
            <w:rFonts w:ascii="Arial" w:hAnsi="Arial" w:cs="Arial"/>
            <w:smallCaps w:val="0"/>
            <w:noProof/>
            <w:webHidden/>
          </w:rPr>
          <w:t>74</w:t>
        </w:r>
      </w:ins>
      <w:del w:id="966"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"_Toc437190907"</w:instrText>
      </w:r>
      <w:ins w:id="967" w:author="DeeM" w:date="2015-12-07T17:03:00Z">
        <w:r w:rsidR="00252F3E">
          <w:rPr>
            <w:noProof/>
          </w:rPr>
        </w:r>
      </w:ins>
      <w:r>
        <w:rPr>
          <w:noProof/>
        </w:rPr>
        <w:fldChar w:fldCharType="separate"/>
      </w:r>
      <w:r w:rsidR="001D1000" w:rsidRPr="001D1000">
        <w:rPr>
          <w:rStyle w:val="Hipercze"/>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Opinia kl</w:t>
      </w:r>
      <w:r w:rsidR="001D1000" w:rsidRPr="001D1000">
        <w:rPr>
          <w:rStyle w:val="Hipercze"/>
          <w:rFonts w:ascii="Arial" w:hAnsi="Arial" w:cs="Arial"/>
          <w:smallCaps w:val="0"/>
          <w:noProof/>
        </w:rPr>
        <w:t>i</w:t>
      </w:r>
      <w:r w:rsidR="001D1000" w:rsidRPr="001D1000">
        <w:rPr>
          <w:rStyle w:val="Hipercze"/>
          <w:rFonts w:ascii="Arial" w:hAnsi="Arial" w:cs="Arial"/>
          <w:smallCaps w:val="0"/>
          <w:noProof/>
        </w:rPr>
        <w:t>enta</w:t>
      </w:r>
      <w:ins w:id="968"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ins w:id="969" w:author="DeeM" w:date="2015-12-07T17:03:00Z">
        <w:r w:rsidR="00252F3E">
          <w:rPr>
            <w:rFonts w:ascii="Arial" w:hAnsi="Arial" w:cs="Arial"/>
            <w:smallCaps w:val="0"/>
            <w:noProof/>
            <w:webHidden/>
          </w:rPr>
          <w:t>74</w:t>
        </w:r>
      </w:ins>
      <w:del w:id="970"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Pr>
          <w:noProof/>
        </w:rPr>
        <w:instrText>HYPERLINK \l "_Toc437190908"</w:instrText>
      </w:r>
      <w:ins w:id="971" w:author="DeeM" w:date="2015-12-07T17:03:00Z">
        <w:r w:rsidR="00252F3E">
          <w:rPr>
            <w:noProof/>
          </w:rPr>
        </w:r>
      </w:ins>
      <w:r>
        <w:rPr>
          <w:noProof/>
        </w:rPr>
        <w:fldChar w:fldCharType="separate"/>
      </w:r>
      <w:r w:rsidR="001D1000" w:rsidRPr="001D1000">
        <w:rPr>
          <w:rStyle w:val="Hipercze"/>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w:t>
      </w:r>
      <w:ins w:id="972" w:author="DeeM" w:date="2015-12-07T17:02:00Z">
        <w:r w:rsidR="00950194">
          <w:rPr>
            <w:rStyle w:val="Hipercze"/>
            <w:rFonts w:ascii="Arial" w:hAnsi="Arial" w:cs="Arial"/>
            <w:smallCaps w:val="0"/>
            <w:noProof/>
          </w:rPr>
          <w:t xml:space="preserve"> </w:t>
        </w:r>
      </w:ins>
      <w:r w:rsid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ins w:id="973" w:author="DeeM" w:date="2015-12-07T17:03:00Z">
        <w:r w:rsidR="00252F3E">
          <w:rPr>
            <w:rFonts w:ascii="Arial" w:hAnsi="Arial" w:cs="Arial"/>
            <w:smallCaps w:val="0"/>
            <w:noProof/>
            <w:webHidden/>
          </w:rPr>
          <w:t>74</w:t>
        </w:r>
      </w:ins>
      <w:del w:id="974"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"_Toc437190909"</w:instrText>
      </w:r>
      <w:ins w:id="975" w:author="DeeM" w:date="2015-12-07T17:03:00Z">
        <w:r w:rsidR="00252F3E">
          <w:rPr>
            <w:noProof/>
          </w:rPr>
        </w:r>
      </w:ins>
      <w:r>
        <w:rPr>
          <w:noProof/>
        </w:rPr>
        <w:fldChar w:fldCharType="separate"/>
      </w:r>
      <w:r w:rsidR="001D1000" w:rsidRPr="001D1000">
        <w:rPr>
          <w:rStyle w:val="Hipercze"/>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literatury</w:t>
      </w:r>
      <w:ins w:id="976" w:author="DeeM" w:date="2015-12-07T17:02:00Z">
        <w:r w:rsidR="002119F7">
          <w:rPr>
            <w:rStyle w:val="Hipercze"/>
            <w:rFonts w:ascii="Arial" w:hAnsi="Arial" w:cs="Arial"/>
            <w:b w:val="0"/>
            <w:caps w:val="0"/>
            <w:noProof/>
          </w:rPr>
          <w:t xml:space="preserve"> </w:t>
        </w:r>
        <w:r w:rsidR="002119F7" w:rsidRPr="002119F7">
          <w:rPr>
            <w:rStyle w:val="Hipercze"/>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977" w:author="DeeM" w:date="2015-12-07T17:03:00Z">
        <w:r w:rsidR="00252F3E">
          <w:rPr>
            <w:rFonts w:ascii="Arial" w:hAnsi="Arial" w:cs="Arial"/>
            <w:b w:val="0"/>
            <w:caps w:val="0"/>
            <w:noProof/>
            <w:webHidden/>
          </w:rPr>
          <w:t>75</w:t>
        </w:r>
      </w:ins>
      <w:del w:id="978" w:author="DeeM" w:date="2015-12-07T17:03:00Z">
        <w:r w:rsidR="00CF274A" w:rsidDel="00252F3E">
          <w:rPr>
            <w:rFonts w:ascii="Arial" w:hAnsi="Arial" w:cs="Arial"/>
            <w:b w:val="0"/>
            <w:caps w:val="0"/>
            <w:noProof/>
            <w:webHidden/>
          </w:rPr>
          <w:delText>78</w:delText>
        </w:r>
      </w:del>
      <w:r w:rsidRPr="001D1000">
        <w:rPr>
          <w:rFonts w:ascii="Arial" w:hAnsi="Arial" w:cs="Arial"/>
          <w:b w:val="0"/>
          <w:caps w:val="0"/>
          <w:noProof/>
          <w:webHidden/>
        </w:rPr>
        <w:fldChar w:fldCharType="end"/>
      </w:r>
      <w:r>
        <w:rPr>
          <w:noProof/>
        </w:rPr>
        <w:fldChar w:fldCharType="end"/>
      </w:r>
    </w:p>
    <w:p w:rsidR="001D1000" w:rsidRPr="001D1000" w:rsidRDefault="001631E4" w:rsidP="001D1000">
      <w:pPr>
        <w:pStyle w:val="Spistreci1"/>
        <w:rPr>
          <w:rFonts w:ascii="Arial" w:eastAsiaTheme="minorEastAsia" w:hAnsi="Arial" w:cs="Arial"/>
          <w:b w:val="0"/>
          <w:bCs w:val="0"/>
          <w:caps w:val="0"/>
          <w:noProof/>
        </w:rPr>
      </w:pPr>
      <w:r>
        <w:rPr>
          <w:noProof/>
        </w:rPr>
        <w:fldChar w:fldCharType="begin"/>
      </w:r>
      <w:r>
        <w:rPr>
          <w:noProof/>
        </w:rPr>
        <w:instrText>HYPERLINK \l "_Toc437190910"</w:instrText>
      </w:r>
      <w:ins w:id="979" w:author="DeeM" w:date="2015-12-07T17:03:00Z">
        <w:r w:rsidR="00252F3E">
          <w:rPr>
            <w:noProof/>
          </w:rPr>
        </w:r>
      </w:ins>
      <w:r>
        <w:rPr>
          <w:noProof/>
        </w:rPr>
        <w:fldChar w:fldCharType="separate"/>
      </w:r>
      <w:r w:rsidR="001D1000" w:rsidRPr="001D1000">
        <w:rPr>
          <w:rStyle w:val="Hipercze"/>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980" w:author="DeeM" w:date="2015-12-07T17:03:00Z">
        <w:r w:rsidR="00252F3E">
          <w:rPr>
            <w:rFonts w:ascii="Arial" w:hAnsi="Arial" w:cs="Arial"/>
            <w:b w:val="0"/>
            <w:caps w:val="0"/>
            <w:noProof/>
            <w:webHidden/>
          </w:rPr>
          <w:t>76</w:t>
        </w:r>
      </w:ins>
      <w:del w:id="981" w:author="DeeM" w:date="2015-12-07T17:03:00Z">
        <w:r w:rsidR="00CF274A" w:rsidDel="00252F3E">
          <w:rPr>
            <w:rFonts w:ascii="Arial" w:hAnsi="Arial" w:cs="Arial"/>
            <w:b w:val="0"/>
            <w:caps w:val="0"/>
            <w:noProof/>
            <w:webHidden/>
          </w:rPr>
          <w:delText>79</w:delText>
        </w:r>
      </w:del>
      <w:r w:rsidRPr="001D1000">
        <w:rPr>
          <w:rFonts w:ascii="Arial" w:hAnsi="Arial" w:cs="Arial"/>
          <w:b w:val="0"/>
          <w:caps w:val="0"/>
          <w:noProof/>
          <w:webHidden/>
        </w:rPr>
        <w:fldChar w:fldCharType="end"/>
      </w:r>
      <w:r>
        <w:rPr>
          <w:noProof/>
        </w:rPr>
        <w:fldChar w:fldCharType="end"/>
      </w:r>
    </w:p>
    <w:p w:rsidR="001D1000" w:rsidRDefault="001631E4" w:rsidP="001D1000">
      <w:pPr>
        <w:pStyle w:val="Spistreci1"/>
        <w:rPr>
          <w:rFonts w:asciiTheme="minorHAnsi" w:eastAsiaTheme="minorEastAsia" w:hAnsiTheme="minorHAnsi" w:cstheme="minorBidi"/>
          <w:b w:val="0"/>
          <w:bCs w:val="0"/>
          <w:caps w:val="0"/>
          <w:noProof/>
          <w:sz w:val="22"/>
          <w:szCs w:val="22"/>
        </w:rPr>
      </w:pPr>
      <w:r>
        <w:rPr>
          <w:noProof/>
        </w:rPr>
        <w:fldChar w:fldCharType="begin"/>
      </w:r>
      <w:r>
        <w:rPr>
          <w:noProof/>
        </w:rPr>
        <w:instrText>HYPERLINK \l "_Toc437190911"</w:instrText>
      </w:r>
      <w:ins w:id="982" w:author="DeeM" w:date="2015-12-07T17:03:00Z">
        <w:r w:rsidR="00252F3E">
          <w:rPr>
            <w:noProof/>
          </w:rPr>
        </w:r>
      </w:ins>
      <w:r>
        <w:rPr>
          <w:noProof/>
        </w:rPr>
        <w:fldChar w:fldCharType="separate"/>
      </w:r>
      <w:r w:rsidR="001D1000" w:rsidRPr="001D1000">
        <w:rPr>
          <w:rStyle w:val="Hipercze"/>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983" w:author="DeeM" w:date="2015-12-07T17:03:00Z">
        <w:r w:rsidR="00252F3E">
          <w:rPr>
            <w:rFonts w:ascii="Arial" w:hAnsi="Arial" w:cs="Arial"/>
            <w:b w:val="0"/>
            <w:caps w:val="0"/>
            <w:noProof/>
            <w:webHidden/>
          </w:rPr>
          <w:t>77</w:t>
        </w:r>
      </w:ins>
      <w:del w:id="984" w:author="DeeM" w:date="2015-12-07T17:03:00Z">
        <w:r w:rsidR="00CF274A" w:rsidDel="00252F3E">
          <w:rPr>
            <w:rFonts w:ascii="Arial" w:hAnsi="Arial" w:cs="Arial"/>
            <w:b w:val="0"/>
            <w:caps w:val="0"/>
            <w:noProof/>
            <w:webHidden/>
          </w:rPr>
          <w:delText>80</w:delText>
        </w:r>
      </w:del>
      <w:r w:rsidRPr="001D1000">
        <w:rPr>
          <w:rFonts w:ascii="Arial" w:hAnsi="Arial" w:cs="Arial"/>
          <w:b w:val="0"/>
          <w:caps w:val="0"/>
          <w:noProof/>
          <w:webHidden/>
        </w:rPr>
        <w:fldChar w:fldCharType="end"/>
      </w:r>
      <w:r>
        <w:rPr>
          <w:noProof/>
        </w:rPr>
        <w:fldChar w:fldCharType="end"/>
      </w:r>
    </w:p>
    <w:p w:rsidR="00DB4197" w:rsidRPr="008E6E7F" w:rsidRDefault="001631E4" w:rsidP="007C6741">
      <w:pPr>
        <w:rPr>
          <w:rFonts w:cs="Arial"/>
        </w:rPr>
      </w:pPr>
      <w:r w:rsidRPr="008E6E7F">
        <w:rPr>
          <w:rFonts w:cs="Arial"/>
        </w:rPr>
        <w:fldChar w:fldCharType="end"/>
      </w:r>
    </w:p>
    <w:p w:rsidR="00B42833" w:rsidRDefault="00B42833" w:rsidP="002A41BA">
      <w:pPr>
        <w:pStyle w:val="Nagwek1"/>
      </w:pPr>
      <w:bookmarkStart w:id="985" w:name="_Toc437097074"/>
      <w:bookmarkStart w:id="986" w:name="_Toc437130520"/>
      <w:bookmarkStart w:id="987" w:name="_Toc437190824"/>
      <w:bookmarkStart w:id="988" w:name="_Toc437097152"/>
      <w:bookmarkStart w:id="989" w:name="_Toc437130598"/>
      <w:bookmarkStart w:id="990" w:name="_Toc437158467"/>
      <w:bookmarkStart w:id="991" w:name="_Toc437158578"/>
      <w:bookmarkStart w:id="992" w:name="_Toc437159082"/>
      <w:bookmarkStart w:id="993" w:name="_Toc437159170"/>
      <w:r>
        <w:lastRenderedPageBreak/>
        <w:t>Motywacja podjęcia tematu</w:t>
      </w:r>
      <w:bookmarkEnd w:id="985"/>
      <w:bookmarkEnd w:id="986"/>
      <w:bookmarkEnd w:id="987"/>
    </w:p>
    <w:p w:rsidR="00B42833" w:rsidRDefault="00B42833" w:rsidP="00B42833">
      <w:pPr>
        <w:pStyle w:val="Zwykyakapit"/>
      </w:pPr>
      <w:r>
        <w:t>Wraz z rozwojem technologii mocno rozwija się turystyka na świecie – podróże do odległych miejsc zajmują coraz mniej czasu i są coraz tańsze. W czasach, w których Internet towarzyszy człowiekowi wszędzie, to naturalne, że szuka potrzebnych mu informacji do utworzenia planów swoich wypraw w zasobach sieciowych.</w:t>
      </w:r>
    </w:p>
    <w:p w:rsidR="00B42833" w:rsidRDefault="00B42833" w:rsidP="00B42833">
      <w:pPr>
        <w:pStyle w:val="Zwykyakapit"/>
      </w:pPr>
      <w:r>
        <w:t xml:space="preserve">Ostatnimi czasy popularność serwisów udostępniających wskazówki na temat atrakcji w 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Nagwek2"/>
      </w:pPr>
      <w:bookmarkStart w:id="994" w:name="_Toc437097075"/>
      <w:bookmarkStart w:id="995" w:name="_Ref437125438"/>
      <w:bookmarkStart w:id="996" w:name="_Ref437125460"/>
      <w:bookmarkStart w:id="997" w:name="_Ref437125509"/>
      <w:bookmarkStart w:id="998" w:name="_Toc437130521"/>
      <w:bookmarkStart w:id="999" w:name="_Toc437190825"/>
      <w:r>
        <w:t>Istniejące systemy o podobnej tematyce</w:t>
      </w:r>
      <w:bookmarkEnd w:id="994"/>
      <w:bookmarkEnd w:id="995"/>
      <w:bookmarkEnd w:id="996"/>
      <w:bookmarkEnd w:id="997"/>
      <w:bookmarkEnd w:id="998"/>
      <w:bookmarkEnd w:id="999"/>
    </w:p>
    <w:p w:rsidR="00B42833" w:rsidRPr="009F71EA" w:rsidRDefault="00B42833" w:rsidP="00B42833">
      <w:pPr>
        <w:pStyle w:val="Zwykyakapit"/>
      </w:pPr>
      <w:r>
        <w:t xml:space="preserve">Serwisy internetowe o tematyce turystycznej to nie nowość we współczesnym Internecie. Zespół dobrał kilka głównych portali, porównał ze sobą ich funkcjonalności i spróbował je wzbogacić swoimi pomysłami. </w:t>
      </w:r>
      <w:r w:rsidRPr="009F71EA">
        <w:rPr>
          <w:lang w:val="en-US"/>
        </w:rPr>
        <w:t>Do takich serwisów należą Tripadvisor, Fodors</w:t>
      </w:r>
      <w:ins w:id="1000" w:author="DeeM" w:date="2015-12-07T16:45:00Z">
        <w:r w:rsidR="008F76F6">
          <w:rPr>
            <w:lang w:val="en-US"/>
          </w:rPr>
          <w:t xml:space="preserve"> [</w:t>
        </w:r>
        <w:r w:rsidR="008F76F6" w:rsidRPr="008F76F6">
          <w:rPr>
            <w:lang w:val="en-US"/>
            <w:rPrChange w:id="1001" w:author="DeeM" w:date="2015-12-07T16:46:00Z">
              <w:rPr>
                <w:i/>
                <w:lang w:val="en-US"/>
              </w:rPr>
            </w:rPrChange>
          </w:rPr>
          <w:t>2</w:t>
        </w:r>
        <w:r w:rsidR="008F76F6">
          <w:rPr>
            <w:lang w:val="en-US"/>
          </w:rPr>
          <w:t>]</w:t>
        </w:r>
      </w:ins>
      <w:r w:rsidRPr="009F71EA">
        <w:rPr>
          <w:lang w:val="en-US"/>
        </w:rPr>
        <w:t>, Travelocity</w:t>
      </w:r>
      <w:ins w:id="1002"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 opisanie w dokumentacji tylko największego z nich, Tripadvisora, który zgodnie z </w:t>
      </w:r>
      <w:r w:rsidRPr="007361D3">
        <w:rPr>
          <w:rStyle w:val="OdsyaczZnak"/>
        </w:rPr>
        <w:t>Google Trends</w:t>
      </w:r>
      <w:commentRangeStart w:id="1003"/>
      <w:r>
        <w:rPr>
          <w:rStyle w:val="OdsyaczZnak"/>
        </w:rPr>
        <w:t xml:space="preserve"> </w:t>
      </w:r>
      <w:r w:rsidRPr="00784F91">
        <w:rPr>
          <w:rStyle w:val="OdsyaczZnak"/>
          <w:i w:val="0"/>
        </w:rPr>
        <w:t>[</w:t>
      </w:r>
      <w:del w:id="1004"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1003"/>
      <w:r w:rsidR="00784F91">
        <w:rPr>
          <w:rStyle w:val="Odwoaniedokomentarza"/>
        </w:rPr>
        <w:commentReference w:id="1003"/>
      </w:r>
      <w:del w:id="1005"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Nagwek2"/>
      </w:pPr>
      <w:bookmarkStart w:id="1006" w:name="_Toc437190826"/>
      <w:r w:rsidRPr="007361D3">
        <w:t>Tripadvisor.com</w:t>
      </w:r>
      <w:bookmarkEnd w:id="1006"/>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19"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1007" w:name="_Ref437124195"/>
      <w:bookmarkStart w:id="1008" w:name="_Toc437271130"/>
      <w:r>
        <w:t>Rys.</w:t>
      </w:r>
      <w:fldSimple w:instr=" STYLEREF 1 \s ">
        <w:r w:rsidR="00252F3E">
          <w:rPr>
            <w:noProof/>
          </w:rPr>
          <w:t>1</w:t>
        </w:r>
      </w:fldSimple>
      <w:r w:rsidR="00A41402">
        <w:t>.</w:t>
      </w:r>
      <w:fldSimple w:instr=" SEQ Rys. \* ARABIC \s 1 ">
        <w:r w:rsidR="00252F3E">
          <w:rPr>
            <w:noProof/>
          </w:rPr>
          <w:t>1</w:t>
        </w:r>
      </w:fldSimple>
      <w:bookmarkEnd w:id="1007"/>
      <w:r>
        <w:t>.</w:t>
      </w:r>
      <w:r w:rsidRPr="006526AE">
        <w:t xml:space="preserve"> Strona główna portalu Tripadvisor</w:t>
      </w:r>
      <w:bookmarkEnd w:id="1008"/>
    </w:p>
    <w:p w:rsidR="00B42833" w:rsidRDefault="00B42833" w:rsidP="00B42833">
      <w:pPr>
        <w:pStyle w:val="Zwykyakapit"/>
      </w:pPr>
      <w:r>
        <w:t xml:space="preserve">Tripadvisor </w:t>
      </w:r>
      <w:r w:rsidRPr="00784F91">
        <w:rPr>
          <w:rStyle w:val="OdsyaczZnak"/>
          <w:i w:val="0"/>
        </w:rPr>
        <w:t>[</w:t>
      </w:r>
      <w:del w:id="1009"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1010" w:author="DeeM" w:date="2015-12-07T16:46:00Z">
        <w:r w:rsidR="008F76F6" w:rsidRPr="008F76F6">
          <w:rPr>
            <w:rStyle w:val="OdsyaczZnak"/>
            <w:i w:val="0"/>
          </w:rPr>
          <w:t>5</w:t>
        </w:r>
      </w:ins>
      <w:del w:id="1011"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fldSimple w:instr=" REF _Ref437124195 \h  \* MERGEFORMAT ">
        <w:ins w:id="1012" w:author="DeeM" w:date="2015-12-07T17:03:00Z">
          <w:r w:rsidR="00252F3E" w:rsidRPr="00252F3E">
            <w:rPr>
              <w:rStyle w:val="OdsyaczZnak"/>
              <w:rPrChange w:id="1013" w:author="DeeM" w:date="2015-12-07T17:03:00Z">
                <w:rPr/>
              </w:rPrChange>
            </w:rPr>
            <w:t>Rys.1</w:t>
          </w:r>
          <w:r w:rsidR="00252F3E">
            <w:t>.1</w:t>
          </w:r>
        </w:ins>
        <w:del w:id="1014" w:author="DeeM" w:date="2015-12-07T17:03:00Z">
          <w:r w:rsidR="00CF274A" w:rsidRPr="00CF274A" w:rsidDel="00252F3E">
            <w:rPr>
              <w:rStyle w:val="OdsyaczZnak"/>
            </w:rPr>
            <w:delText>Rys.1</w:delText>
          </w:r>
          <w:r w:rsidR="00CF274A" w:rsidDel="00252F3E">
            <w:delText>.</w:delText>
          </w:r>
          <w:r w:rsidR="00CF274A" w:rsidRPr="00CF274A" w:rsidDel="00252F3E">
            <w:delText>1</w:delText>
          </w:r>
        </w:del>
      </w:fldSimple>
      <w:r>
        <w:rPr>
          <w:rStyle w:val="OdsyaczZnak"/>
        </w:rPr>
        <w:t>.,</w:t>
      </w:r>
      <w:r>
        <w:t xml:space="preserve"> to portal, który jako pierwszy przychodzi na myśl, kiedy temat dotyczy turystyki. Jego główną funkcją jest możliwość wyszukania interesującego daną osobę miejsca w celu zaplanowania pojedynczej wycieczki, krótkiej </w:t>
      </w:r>
      <w:r>
        <w:lastRenderedPageBreak/>
        <w:t xml:space="preserve">podróży albo nawet całego urlopu. Realizuje ją poprzez udostępnienie ogromnej bazy danych z 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1015" w:author="Olek" w:date="2015-12-07T09:37:00Z">
        <w:r>
          <w:t xml:space="preserve">Portal ten osiągnął duży sukces i </w:t>
        </w:r>
      </w:ins>
      <w:del w:id="1016" w:author="Olek" w:date="2015-12-07T09:37:00Z">
        <w:r w:rsidR="00B42833" w:rsidDel="00784F91">
          <w:delText>N</w:delText>
        </w:r>
      </w:del>
      <w:ins w:id="1017" w:author="Olek" w:date="2015-12-07T09:37:00Z">
        <w:r>
          <w:t>n</w:t>
        </w:r>
      </w:ins>
      <w:r w:rsidR="00B42833">
        <w:t xml:space="preserve">asz serwis internetowy czerpie z </w:t>
      </w:r>
      <w:del w:id="1018" w:author="Olek" w:date="2015-12-07T09:37:00Z">
        <w:r w:rsidR="00B42833" w:rsidDel="00784F91">
          <w:delText>tego portalu</w:delText>
        </w:r>
      </w:del>
      <w:ins w:id="1019" w:author="Olek" w:date="2015-12-07T09:37:00Z">
        <w:r>
          <w:t>niego</w:t>
        </w:r>
      </w:ins>
      <w:r w:rsidR="00B42833">
        <w:t xml:space="preserve"> dużo inspiracji</w:t>
      </w:r>
      <w:del w:id="1020" w:author="Olek" w:date="2015-12-07T09:37:00Z">
        <w:r w:rsidR="00B42833" w:rsidDel="00784F91">
          <w:delText>, ponieważ</w:delText>
        </w:r>
      </w:del>
      <w:ins w:id="1021" w:author="Olek" w:date="2015-12-07T09:37:00Z">
        <w:r>
          <w:t>.</w:t>
        </w:r>
      </w:ins>
      <w:r w:rsidR="00B42833">
        <w:t xml:space="preserve"> </w:t>
      </w:r>
      <w:del w:id="1022"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 xml:space="preserve">w tej kategorii są nierozwinięte. Wiele osób nie ma powodu, żeby w ogóle zakładać na nim konta, a co za tym idzie - nie wiążą się bezpośrednio ze stroną. Fork wzbogaca znane i sprawdzone funkcjonalności turystyczne o </w:t>
      </w:r>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 xml:space="preserve">Nasza aplikacja w dodatku umożliwia dodawanie znajomych, dzięki czemu użytkownik może w łatwy sposób pozostać w kontakcie z poznanymi na wakacjach osobami i zaplanować z 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1023" w:author="DeeM" w:date="2015-12-07T16:38:00Z">
        <w:r w:rsidR="006C7E4F">
          <w:t>,</w:t>
        </w:r>
      </w:ins>
      <w:r w:rsidRPr="0029244D">
        <w:t xml:space="preserve"> jest trójmiasto.pl</w:t>
      </w:r>
      <w:ins w:id="1024" w:author="DeeM" w:date="2015-12-07T16:42:00Z">
        <w:r w:rsidR="008F76F6">
          <w:t xml:space="preserve"> [</w:t>
        </w:r>
        <w:r w:rsidR="008F76F6" w:rsidRPr="008F76F6">
          <w:rPr>
            <w:i/>
            <w:rPrChange w:id="1025" w:author="DeeM" w:date="2015-12-07T16:42:00Z">
              <w:rPr/>
            </w:rPrChange>
          </w:rPr>
          <w:t>3</w:t>
        </w:r>
        <w:r w:rsidR="008F76F6">
          <w:t>]</w:t>
        </w:r>
      </w:ins>
      <w:r w:rsidRPr="0029244D">
        <w:t>. Serwis ten stanowi źródło informacji o Gdańsku, Sopocie i Gdyni. Oferuje wiadomości z każdej kategorii</w:t>
      </w:r>
      <w:ins w:id="1026"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Nagwek1"/>
      </w:pPr>
      <w:bookmarkStart w:id="1027" w:name="_Toc437097076"/>
      <w:bookmarkStart w:id="1028" w:name="_Toc437130522"/>
      <w:bookmarkStart w:id="1029" w:name="_Toc437190827"/>
      <w:r>
        <w:lastRenderedPageBreak/>
        <w:t>Wizja projektu</w:t>
      </w:r>
      <w:bookmarkEnd w:id="1027"/>
      <w:bookmarkEnd w:id="1028"/>
      <w:bookmarkEnd w:id="1029"/>
    </w:p>
    <w:p w:rsidR="00B42833" w:rsidRDefault="00B42833" w:rsidP="002A41BA">
      <w:pPr>
        <w:pStyle w:val="Nagwek2"/>
      </w:pPr>
      <w:bookmarkStart w:id="1030" w:name="_Toc437097077"/>
      <w:bookmarkStart w:id="1031" w:name="_Toc437130523"/>
      <w:bookmarkStart w:id="1032" w:name="_Toc437190828"/>
      <w:r>
        <w:t>Plan projektu inżynierskiego</w:t>
      </w:r>
      <w:bookmarkEnd w:id="1030"/>
      <w:bookmarkEnd w:id="1031"/>
      <w:bookmarkEnd w:id="1032"/>
    </w:p>
    <w:p w:rsidR="00B42833" w:rsidRDefault="00B42833" w:rsidP="002A41BA">
      <w:pPr>
        <w:pStyle w:val="Nagwek3"/>
      </w:pPr>
      <w:bookmarkStart w:id="1033" w:name="_Toc437097078"/>
      <w:bookmarkStart w:id="1034" w:name="_Toc437130524"/>
      <w:bookmarkStart w:id="1035" w:name="_Toc437190829"/>
      <w:r>
        <w:t>Opis projektu</w:t>
      </w:r>
      <w:bookmarkEnd w:id="1033"/>
      <w:bookmarkEnd w:id="1034"/>
      <w:bookmarkEnd w:id="1035"/>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 systemem Android</w:t>
      </w:r>
      <w:r w:rsidRPr="00A47D26">
        <w:t>.</w:t>
      </w:r>
    </w:p>
    <w:p w:rsidR="00B42833" w:rsidRDefault="00B42833" w:rsidP="002A41BA">
      <w:pPr>
        <w:pStyle w:val="Nagwek3"/>
      </w:pPr>
      <w:bookmarkStart w:id="1036" w:name="_Toc437097079"/>
      <w:bookmarkStart w:id="1037" w:name="_Toc437130525"/>
      <w:bookmarkStart w:id="1038" w:name="_Toc437190830"/>
      <w:r>
        <w:t>Charakterystyka użytkowników</w:t>
      </w:r>
      <w:bookmarkEnd w:id="1036"/>
      <w:bookmarkEnd w:id="1037"/>
      <w:bookmarkEnd w:id="1038"/>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Akapitzlist"/>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 oceniania atrakcji, a także brać udział oraz zapraszać innych użytkowników do wzięciu udziału w wydarzeniach. </w:t>
      </w:r>
    </w:p>
    <w:p w:rsidR="00B42833" w:rsidRDefault="00B42833" w:rsidP="00B42833">
      <w:pPr>
        <w:pStyle w:val="Akapitzlist"/>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Akapitzlist"/>
        <w:numPr>
          <w:ilvl w:val="0"/>
          <w:numId w:val="6"/>
        </w:numPr>
      </w:pPr>
      <w:r>
        <w:rPr>
          <w:i/>
        </w:rPr>
        <w:t>A</w:t>
      </w:r>
      <w:r w:rsidRPr="00B4426E">
        <w:rPr>
          <w:i/>
        </w:rPr>
        <w:t>dministrator systemu</w:t>
      </w:r>
      <w:r>
        <w:t xml:space="preserve"> - chce mieć możliwość łatwego uzupełniania strony o nowe materiały, usuwania/akceptowania materiałów nadsyłanych przez użytkowników oraz kontroli nad kontami użytkowników (blokady).</w:t>
      </w:r>
    </w:p>
    <w:p w:rsidR="00B42833" w:rsidRDefault="00B42833" w:rsidP="002A41BA">
      <w:pPr>
        <w:pStyle w:val="Nagwek2"/>
      </w:pPr>
      <w:bookmarkStart w:id="1039" w:name="_Toc437097080"/>
      <w:bookmarkStart w:id="1040" w:name="_Toc437130526"/>
      <w:bookmarkStart w:id="1041" w:name="_Toc437190831"/>
      <w:r>
        <w:t>Dobór narzędzi</w:t>
      </w:r>
      <w:bookmarkEnd w:id="1039"/>
      <w:bookmarkEnd w:id="1040"/>
      <w:bookmarkEnd w:id="1041"/>
    </w:p>
    <w:p w:rsidR="00B42833" w:rsidRDefault="00B42833" w:rsidP="002A41BA">
      <w:pPr>
        <w:pStyle w:val="Nagwek3"/>
      </w:pPr>
      <w:bookmarkStart w:id="1042" w:name="_Toc437097081"/>
      <w:bookmarkStart w:id="1043" w:name="_Toc437130527"/>
      <w:bookmarkStart w:id="1044" w:name="_Toc437190832"/>
      <w:r>
        <w:t>Narzędzia do wytwarzania kodu</w:t>
      </w:r>
      <w:bookmarkEnd w:id="1042"/>
      <w:bookmarkEnd w:id="1043"/>
      <w:bookmarkEnd w:id="1044"/>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084473" w:rsidRPr="008F76F6">
        <w:rPr>
          <w:rPrChange w:id="1045" w:author="DeeM" w:date="2015-12-07T16:47:00Z">
            <w:rPr>
              <w:i/>
            </w:rPr>
          </w:rPrChange>
        </w:rPr>
        <w:t>[</w:t>
      </w:r>
      <w:del w:id="1046" w:author="DeeM" w:date="2015-12-07T16:39:00Z">
        <w:r w:rsidR="00084473" w:rsidRPr="008F76F6" w:rsidDel="006C7E4F">
          <w:rPr>
            <w:rPrChange w:id="1047" w:author="DeeM" w:date="2015-12-07T16:47:00Z">
              <w:rPr>
                <w:i/>
              </w:rPr>
            </w:rPrChange>
          </w:rPr>
          <w:delText xml:space="preserve">źródło </w:delText>
        </w:r>
      </w:del>
      <w:r w:rsidR="00084473" w:rsidRPr="008F76F6">
        <w:rPr>
          <w:rPrChange w:id="1048" w:author="DeeM" w:date="2015-12-07T16:47:00Z">
            <w:rPr>
              <w:i/>
            </w:rPr>
          </w:rPrChange>
        </w:rPr>
        <w:t>6]</w:t>
      </w:r>
      <w:r>
        <w:t xml:space="preserve">, którego twórcą jest firma </w:t>
      </w:r>
      <w:r w:rsidRPr="005050A6">
        <w:rPr>
          <w:i/>
        </w:rPr>
        <w:t>JetBrains</w:t>
      </w:r>
      <w:r>
        <w:t xml:space="preserve">. Zastosowanym frameworkiem w projekcie jest </w:t>
      </w:r>
      <w:r w:rsidRPr="005050A6">
        <w:rPr>
          <w:i/>
        </w:rPr>
        <w:t>Grails</w:t>
      </w:r>
      <w:r w:rsidR="00084473">
        <w:rPr>
          <w:i/>
        </w:rPr>
        <w:t xml:space="preserve"> </w:t>
      </w:r>
      <w:r w:rsidR="00084473" w:rsidRPr="008F76F6">
        <w:rPr>
          <w:rPrChange w:id="1049" w:author="DeeM" w:date="2015-12-07T16:47:00Z">
            <w:rPr>
              <w:i/>
            </w:rPr>
          </w:rPrChange>
        </w:rPr>
        <w:t>[</w:t>
      </w:r>
      <w:del w:id="1050" w:author="DeeM" w:date="2015-12-07T16:39:00Z">
        <w:r w:rsidR="00084473" w:rsidRPr="008F76F6" w:rsidDel="006C7E4F">
          <w:rPr>
            <w:rPrChange w:id="1051" w:author="DeeM" w:date="2015-12-07T16:47:00Z">
              <w:rPr>
                <w:i/>
              </w:rPr>
            </w:rPrChange>
          </w:rPr>
          <w:delText xml:space="preserve">źródło </w:delText>
        </w:r>
      </w:del>
      <w:r w:rsidR="00084473" w:rsidRPr="008F76F6">
        <w:rPr>
          <w:rPrChange w:id="1052"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084473" w:rsidRPr="008F76F6">
        <w:rPr>
          <w:rPrChange w:id="1053" w:author="DeeM" w:date="2015-12-07T16:47:00Z">
            <w:rPr>
              <w:i/>
            </w:rPr>
          </w:rPrChange>
        </w:rPr>
        <w:t>[</w:t>
      </w:r>
      <w:del w:id="1054" w:author="DeeM" w:date="2015-12-07T16:39:00Z">
        <w:r w:rsidR="00084473" w:rsidRPr="008F76F6" w:rsidDel="006C7E4F">
          <w:rPr>
            <w:rPrChange w:id="1055" w:author="DeeM" w:date="2015-12-07T16:47:00Z">
              <w:rPr>
                <w:i/>
              </w:rPr>
            </w:rPrChange>
          </w:rPr>
          <w:delText xml:space="preserve">źródło </w:delText>
        </w:r>
      </w:del>
      <w:r w:rsidR="00084473" w:rsidRPr="008F76F6">
        <w:rPr>
          <w:rPrChange w:id="1056"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084473" w:rsidRPr="008F76F6">
        <w:rPr>
          <w:rPrChange w:id="1057" w:author="DeeM" w:date="2015-12-07T16:47:00Z">
            <w:rPr>
              <w:i/>
            </w:rPr>
          </w:rPrChange>
        </w:rPr>
        <w:t>[</w:t>
      </w:r>
      <w:del w:id="1058" w:author="DeeM" w:date="2015-12-07T16:39:00Z">
        <w:r w:rsidR="00084473" w:rsidRPr="008F76F6" w:rsidDel="006C7E4F">
          <w:rPr>
            <w:rPrChange w:id="1059" w:author="DeeM" w:date="2015-12-07T16:47:00Z">
              <w:rPr>
                <w:i/>
              </w:rPr>
            </w:rPrChange>
          </w:rPr>
          <w:delText xml:space="preserve">źródło </w:delText>
        </w:r>
      </w:del>
      <w:r w:rsidR="00084473" w:rsidRPr="008F76F6">
        <w:rPr>
          <w:rPrChange w:id="1060"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084473" w:rsidRPr="008F76F6">
        <w:rPr>
          <w:rPrChange w:id="1061" w:author="DeeM" w:date="2015-12-07T16:47:00Z">
            <w:rPr>
              <w:i/>
            </w:rPr>
          </w:rPrChange>
        </w:rPr>
        <w:t>[</w:t>
      </w:r>
      <w:del w:id="1062" w:author="DeeM" w:date="2015-12-07T16:39:00Z">
        <w:r w:rsidR="00084473" w:rsidRPr="008F76F6" w:rsidDel="006C7E4F">
          <w:rPr>
            <w:rPrChange w:id="1063" w:author="DeeM" w:date="2015-12-07T16:47:00Z">
              <w:rPr>
                <w:i/>
              </w:rPr>
            </w:rPrChange>
          </w:rPr>
          <w:delText xml:space="preserve">źródło </w:delText>
        </w:r>
      </w:del>
      <w:r w:rsidR="00084473" w:rsidRPr="008F76F6">
        <w:rPr>
          <w:rPrChange w:id="1064" w:author="DeeM" w:date="2015-12-07T16:47:00Z">
            <w:rPr>
              <w:i/>
            </w:rPr>
          </w:rPrChange>
        </w:rPr>
        <w:t>10]</w:t>
      </w:r>
      <w:r>
        <w:t xml:space="preserve"> w wersji </w:t>
      </w:r>
      <w:r w:rsidRPr="002D3ABF">
        <w:rPr>
          <w:i/>
        </w:rPr>
        <w:t>1.4.190</w:t>
      </w:r>
      <w:r>
        <w:t xml:space="preserve">. Do uruchomienia aplikacji na serwerze posłużył nam program </w:t>
      </w:r>
      <w:r w:rsidRPr="002D3ABF">
        <w:rPr>
          <w:i/>
        </w:rPr>
        <w:t>Tomcat</w:t>
      </w:r>
      <w:r w:rsidR="00084473">
        <w:rPr>
          <w:i/>
        </w:rPr>
        <w:t xml:space="preserve"> </w:t>
      </w:r>
      <w:r w:rsidR="00084473" w:rsidRPr="008F76F6">
        <w:rPr>
          <w:rPrChange w:id="1065" w:author="DeeM" w:date="2015-12-07T16:47:00Z">
            <w:rPr>
              <w:i/>
            </w:rPr>
          </w:rPrChange>
        </w:rPr>
        <w:t>[</w:t>
      </w:r>
      <w:del w:id="1066" w:author="DeeM" w:date="2015-12-07T16:39:00Z">
        <w:r w:rsidR="00084473" w:rsidRPr="008F76F6" w:rsidDel="006C7E4F">
          <w:rPr>
            <w:rPrChange w:id="1067" w:author="DeeM" w:date="2015-12-07T16:47:00Z">
              <w:rPr>
                <w:i/>
              </w:rPr>
            </w:rPrChange>
          </w:rPr>
          <w:delText xml:space="preserve">źródło </w:delText>
        </w:r>
      </w:del>
      <w:r w:rsidR="00084473" w:rsidRPr="008F76F6">
        <w:rPr>
          <w:rPrChange w:id="1068" w:author="DeeM" w:date="2015-12-07T16:47:00Z">
            <w:rPr>
              <w:i/>
            </w:rPr>
          </w:rPrChange>
        </w:rPr>
        <w:t>11]</w:t>
      </w:r>
      <w:r>
        <w:t xml:space="preserve"> w wersji </w:t>
      </w:r>
      <w:r w:rsidRPr="002D3ABF">
        <w:rPr>
          <w:i/>
        </w:rPr>
        <w:t>7.0.65</w:t>
      </w:r>
    </w:p>
    <w:p w:rsidR="00B42833" w:rsidRDefault="00B42833" w:rsidP="002A41BA">
      <w:pPr>
        <w:pStyle w:val="Nagwek3"/>
      </w:pPr>
      <w:bookmarkStart w:id="1069" w:name="_Toc437097082"/>
      <w:bookmarkStart w:id="1070" w:name="_Toc437130528"/>
      <w:bookmarkStart w:id="1071" w:name="_Toc437190833"/>
      <w:r>
        <w:t>Narzędzia do komunikacji w zespole</w:t>
      </w:r>
      <w:bookmarkEnd w:id="1069"/>
      <w:bookmarkEnd w:id="1070"/>
      <w:bookmarkEnd w:id="1071"/>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Nagwek3"/>
      </w:pPr>
      <w:bookmarkStart w:id="1072" w:name="_Toc437097083"/>
      <w:bookmarkStart w:id="1073" w:name="_Toc437130529"/>
      <w:bookmarkStart w:id="1074" w:name="_Toc437190834"/>
      <w:r>
        <w:t>Narzędzia do współdzielenia kodu i dokumentacji</w:t>
      </w:r>
      <w:bookmarkEnd w:id="1072"/>
      <w:bookmarkEnd w:id="1073"/>
      <w:bookmarkEnd w:id="1074"/>
    </w:p>
    <w:p w:rsidR="00B42833" w:rsidRDefault="00B42833" w:rsidP="00B42833">
      <w:pPr>
        <w:pStyle w:val="Zwykyakapit"/>
      </w:pPr>
      <w:r>
        <w:t xml:space="preserve">Dokumentacja wszelkiego rodzaju została </w:t>
      </w:r>
      <w:ins w:id="1075" w:author="DeeM" w:date="2015-12-07T16:40:00Z">
        <w:r w:rsidR="006C7E4F">
          <w:t>s</w:t>
        </w:r>
      </w:ins>
      <w:r>
        <w:t xml:space="preserve">tworzona przy pomocy </w:t>
      </w:r>
      <w:r w:rsidRPr="002D3ABF">
        <w:rPr>
          <w:rStyle w:val="OdsyaczZnak"/>
        </w:rPr>
        <w:t>Google Docs</w:t>
      </w:r>
      <w:r>
        <w:t>, w 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Nagwek3"/>
      </w:pPr>
      <w:bookmarkStart w:id="1076" w:name="_Toc437097084"/>
      <w:bookmarkStart w:id="1077" w:name="_Toc437130530"/>
      <w:bookmarkStart w:id="1078" w:name="_Toc437190835"/>
      <w:r>
        <w:t>Narzędzia do wytwarzania grafiki</w:t>
      </w:r>
      <w:bookmarkEnd w:id="1076"/>
      <w:bookmarkEnd w:id="1077"/>
      <w:bookmarkEnd w:id="1078"/>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 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Nagwek3"/>
      </w:pPr>
      <w:bookmarkStart w:id="1079" w:name="_Toc437097085"/>
      <w:bookmarkStart w:id="1080" w:name="_Toc437130531"/>
      <w:bookmarkStart w:id="1081" w:name="_Toc437190836"/>
      <w:r>
        <w:t>Technologie wykorzystywane w projekcie</w:t>
      </w:r>
      <w:bookmarkEnd w:id="1079"/>
      <w:bookmarkEnd w:id="1080"/>
      <w:bookmarkEnd w:id="1081"/>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 się dostęp do większości bibliotek napisanych w Javie. Użyliśmy go w projekcie, ponieważ dwóch członków zespołu miało już doświadczenie w programowaniu w tym języku oraz jest on 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 </w:t>
      </w:r>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 na 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xml:space="preserve">. Jest to projekt o otwartym kodzie źródłowym, opartym na licencji </w:t>
      </w:r>
      <w:r w:rsidRPr="00187F54">
        <w:rPr>
          <w:rStyle w:val="OdsyaczZnak"/>
        </w:rPr>
        <w:t>Apache License 2.0</w:t>
      </w:r>
      <w:r>
        <w:t xml:space="preserve">. Wykorzystuje on 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xml:space="preserve">, który jest darmową otwarto-źródłową kolekcją narzędzi do tworzenia aplikacji internetowych. Jest napisany z 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1082" w:author="DeeM" w:date="2015-12-07T16:41:00Z">
        <w:r w:rsidRPr="008F76F6" w:rsidDel="008F76F6">
          <w:delText>NUMER</w:delText>
        </w:r>
      </w:del>
      <w:ins w:id="1083"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 xml:space="preserve">przez członków zespołu. Do produkcji oprogramowania na 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 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Nagwek2"/>
      </w:pPr>
      <w:bookmarkStart w:id="1084" w:name="_Toc437097086"/>
      <w:bookmarkStart w:id="1085" w:name="_Toc437130532"/>
      <w:bookmarkStart w:id="1086" w:name="_Toc437190837"/>
      <w:r>
        <w:t>Scenariusze</w:t>
      </w:r>
      <w:bookmarkEnd w:id="1084"/>
      <w:bookmarkEnd w:id="1085"/>
      <w:bookmarkEnd w:id="1086"/>
    </w:p>
    <w:p w:rsidR="00B42833" w:rsidRDefault="00B42833" w:rsidP="002A41BA">
      <w:pPr>
        <w:pStyle w:val="Nagwek3"/>
      </w:pPr>
      <w:bookmarkStart w:id="1087" w:name="_Toc437097087"/>
      <w:bookmarkStart w:id="1088" w:name="_Toc437130533"/>
      <w:bookmarkStart w:id="1089" w:name="_Toc437190838"/>
      <w:r>
        <w:t>Scenariusz 1</w:t>
      </w:r>
      <w:bookmarkEnd w:id="1087"/>
      <w:bookmarkEnd w:id="1088"/>
      <w:bookmarkEnd w:id="1089"/>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 się, 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 z 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 Krakowa. Wesoły, z dobrym humorem, wrócił z przerwy do pracy.</w:t>
      </w:r>
    </w:p>
    <w:p w:rsidR="00B42833" w:rsidRDefault="00B42833" w:rsidP="002A41BA">
      <w:pPr>
        <w:pStyle w:val="Nagwek3"/>
      </w:pPr>
      <w:bookmarkStart w:id="1090" w:name="_Toc437097088"/>
      <w:bookmarkStart w:id="1091" w:name="_Toc437130534"/>
      <w:bookmarkStart w:id="1092" w:name="_Toc437190839"/>
      <w:r>
        <w:t>Scenariusz 2</w:t>
      </w:r>
      <w:bookmarkEnd w:id="1090"/>
      <w:bookmarkEnd w:id="1091"/>
      <w:bookmarkEnd w:id="1092"/>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 xml:space="preserve">Po wyświetleniu szczegółów wycieczki zobaczyli w opisie jej plan: rozpoczynała się zbiórką pod Ratuszem Starego Miasta, by następnie zwiedzić m.in. Dom Opatów Pelplińskich, Bramę Oliwską,  kościół św. Elżbiety, Fontannę Neptuna, Dom Artusa, a na 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Nagwek3"/>
      </w:pPr>
      <w:bookmarkStart w:id="1093" w:name="_Toc437097089"/>
      <w:bookmarkStart w:id="1094" w:name="_Toc437130535"/>
      <w:bookmarkStart w:id="1095" w:name="_Toc437190840"/>
      <w:r>
        <w:t>Scenariusz 3</w:t>
      </w:r>
      <w:bookmarkEnd w:id="1093"/>
      <w:bookmarkEnd w:id="1094"/>
      <w:bookmarkEnd w:id="1095"/>
    </w:p>
    <w:p w:rsidR="00B42833" w:rsidRDefault="00B42833" w:rsidP="00B42833">
      <w:pPr>
        <w:pStyle w:val="Zwykyakapit"/>
      </w:pPr>
      <w:r>
        <w:t xml:space="preserve">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 zakładki Miejsca. Na ekranie jego monitora pojawił się przycisk </w:t>
      </w:r>
      <w:r>
        <w:rPr>
          <w:rStyle w:val="OdsyaczZnak"/>
        </w:rPr>
        <w:t>Dodaj</w:t>
      </w:r>
      <w:r w:rsidRPr="000202E4">
        <w:rPr>
          <w:rStyle w:val="OdsyaczZnak"/>
        </w:rPr>
        <w:t xml:space="preserve"> nową atrakcję</w:t>
      </w:r>
      <w:r>
        <w:t xml:space="preserve"> - bez 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 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 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Nagwek3"/>
      </w:pPr>
      <w:bookmarkStart w:id="1096" w:name="_Toc437097090"/>
      <w:bookmarkStart w:id="1097" w:name="_Toc437130536"/>
      <w:bookmarkStart w:id="1098" w:name="_Toc437190841"/>
      <w:r>
        <w:t>Sce</w:t>
      </w:r>
      <w:r w:rsidRPr="00B42833">
        <w:t>n</w:t>
      </w:r>
      <w:r>
        <w:t>ariusz 4</w:t>
      </w:r>
      <w:bookmarkEnd w:id="1096"/>
      <w:bookmarkEnd w:id="1097"/>
      <w:bookmarkEnd w:id="1098"/>
    </w:p>
    <w:p w:rsidR="00B42833" w:rsidRDefault="00B42833" w:rsidP="00B42833">
      <w:pPr>
        <w:pStyle w:val="Zwykyakapit"/>
      </w:pPr>
      <w:r>
        <w:t xml:space="preserve">Bycie dobrym administratorem serwisu to z całą pewnością nie jest łatwa sprawa - i wymaga wielu poświęceń oraz obowiązków. Władysław dobrze o tym wie, dlatego też daje z siebie wszystko, by zapewnić jak najlepszą jakość strony. Można zdecydowanie powiedzieć, że ma niemałe doświadczenie - poprzednio administrował podobny portalem,  na którym mnóstwo użytkowników spędzało swój czas wolny. Zdarzało mu się nieraz spędzić cały dzień na </w:t>
      </w:r>
      <w:r>
        <w:lastRenderedPageBreak/>
        <w:t xml:space="preserve">przeglądaniu nadsyłanych materiałów i często cicho (aby przełożony nie usłyszał) </w:t>
      </w:r>
      <w:r w:rsidR="00D53FFC">
        <w:t>klną</w:t>
      </w:r>
      <w:ins w:id="1099" w:author="DeeM" w:date="2015-12-07T16:48:00Z">
        <w:r w:rsidR="00D135D2">
          <w:t>ł</w:t>
        </w:r>
      </w:ins>
      <w:r>
        <w:t xml:space="preserve"> pod nosem na niewygodę dostępu administratora do edytowania zawartości strony.</w:t>
      </w:r>
    </w:p>
    <w:p w:rsidR="00B42833" w:rsidRDefault="00B42833" w:rsidP="00B42833">
      <w:pPr>
        <w:pStyle w:val="Zwykyakapit"/>
      </w:pPr>
      <w:r>
        <w:t xml:space="preserve">Tym razem jednak było inaczej - od kiedy postanowił zmienić firmę na Fork, jego komfort pracy uległ </w:t>
      </w:r>
      <w:del w:id="1100" w:author="DeeM" w:date="2015-12-07T16:48:00Z">
        <w:r w:rsidDel="00D135D2">
          <w:delText xml:space="preserve">znacznemu </w:delText>
        </w:r>
      </w:del>
      <w:ins w:id="1101" w:author="DeeM" w:date="2015-12-07T16:48:00Z">
        <w:r w:rsidR="00D135D2">
          <w:t xml:space="preserve">znacznej </w:t>
        </w:r>
      </w:ins>
      <w:del w:id="1102" w:author="DeeM" w:date="2015-12-07T16:48:00Z">
        <w:r w:rsidDel="00D135D2">
          <w:delText>poprawieniu</w:delText>
        </w:r>
      </w:del>
      <w:ins w:id="1103" w:author="DeeM" w:date="2015-12-07T16:48:00Z">
        <w:r w:rsidR="00D135D2">
          <w:t>poprawienie</w:t>
        </w:r>
      </w:ins>
      <w:r>
        <w:t>. Z wielką przyjemnością wchodzi w Panel Administratora - specjalny ekran z wygodnym interfejsem użytkownika, w którym zebrane są 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 się elementy podejrzane o treści niewłaściwe, z największą liczbą zgłoszeń. W prosty sposób akceptował lub odrzucał kolejne zdjęcia i filmiki, co jakiś czas śmiejąc się z 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 tę 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 fotelu, twierdząc, że bycie administratorem Fork to bez wątpienia najłatwiejsza i najprzyjemniejsza praca na całej Ziemi.</w:t>
      </w:r>
    </w:p>
    <w:p w:rsidR="00B42833" w:rsidRPr="000202E4" w:rsidRDefault="00B42833" w:rsidP="002A41BA">
      <w:pPr>
        <w:pStyle w:val="Nagwek2"/>
      </w:pPr>
      <w:bookmarkStart w:id="1104" w:name="_Toc437097091"/>
      <w:bookmarkStart w:id="1105" w:name="_Ref437125588"/>
      <w:bookmarkStart w:id="1106" w:name="_Toc437130537"/>
      <w:bookmarkStart w:id="1107" w:name="_Ref437180287"/>
      <w:bookmarkStart w:id="1108" w:name="_Toc437190842"/>
      <w:r w:rsidRPr="000202E4">
        <w:t>Zakres pracy i produktu</w:t>
      </w:r>
      <w:bookmarkEnd w:id="1104"/>
      <w:bookmarkEnd w:id="1105"/>
      <w:bookmarkEnd w:id="1106"/>
      <w:bookmarkEnd w:id="1107"/>
      <w:bookmarkEnd w:id="1108"/>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fldSimple w:instr=" REF _Ref437124613 \h  \* MERGEFORMAT ">
        <w:ins w:id="1109" w:author="DeeM" w:date="2015-12-07T17:03:00Z">
          <w:r w:rsidR="00252F3E" w:rsidRPr="00252F3E">
            <w:rPr>
              <w:rStyle w:val="OdsyaczZnak"/>
              <w:rPrChange w:id="1110" w:author="DeeM" w:date="2015-12-07T17:03:00Z">
                <w:rPr>
                  <w:b/>
                </w:rPr>
              </w:rPrChange>
            </w:rPr>
            <w:t>Tabela 2.1</w:t>
          </w:r>
        </w:ins>
        <w:del w:id="1111" w:author="DeeM" w:date="2015-12-07T17:03:00Z">
          <w:r w:rsidR="00CF274A" w:rsidRPr="00CF274A" w:rsidDel="00252F3E">
            <w:rPr>
              <w:rStyle w:val="OdsyaczZnak"/>
            </w:rPr>
            <w:delText>Tabela 2.1</w:delText>
          </w:r>
        </w:del>
      </w:fldSimple>
      <w:r w:rsidRPr="00AD6EAA">
        <w:t>.</w:t>
      </w:r>
    </w:p>
    <w:p w:rsidR="00B42833" w:rsidRDefault="00B42833" w:rsidP="00B42833">
      <w:pPr>
        <w:pStyle w:val="Nagwektabeli"/>
      </w:pPr>
      <w:bookmarkStart w:id="1112" w:name="_Ref437124613"/>
      <w:bookmarkStart w:id="1113" w:name="_Toc437271173"/>
      <w:r w:rsidRPr="0016342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2</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w:t>
      </w:r>
      <w:r w:rsidR="001631E4">
        <w:rPr>
          <w:b/>
        </w:rPr>
        <w:fldChar w:fldCharType="end"/>
      </w:r>
      <w:bookmarkEnd w:id="1112"/>
      <w:r>
        <w:rPr>
          <w:b/>
        </w:rPr>
        <w:t>.</w:t>
      </w:r>
      <w:r>
        <w:t xml:space="preserve"> Planowane zakresy produktu</w:t>
      </w:r>
      <w:bookmarkEnd w:id="1113"/>
    </w:p>
    <w:tbl>
      <w:tblPr>
        <w:tblStyle w:val="Tabela-Siatka"/>
        <w:tblW w:w="8505" w:type="dxa"/>
        <w:jc w:val="center"/>
        <w:tblLayout w:type="fixed"/>
        <w:tblLook w:val="04A0"/>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lastRenderedPageBreak/>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Nagwek2"/>
      </w:pPr>
      <w:bookmarkStart w:id="1114" w:name="_Toc437097092"/>
      <w:bookmarkStart w:id="1115" w:name="_Toc437130538"/>
      <w:bookmarkStart w:id="1116" w:name="_Toc437190843"/>
      <w:r>
        <w:t>Dobrana metodyka w projekcie</w:t>
      </w:r>
      <w:bookmarkEnd w:id="1114"/>
      <w:bookmarkEnd w:id="1115"/>
      <w:bookmarkEnd w:id="1116"/>
    </w:p>
    <w:p w:rsidR="00481D91" w:rsidRDefault="00481D91" w:rsidP="00481D91">
      <w:pPr>
        <w:pStyle w:val="Zwykyakapit"/>
      </w:pPr>
      <w:r>
        <w:t>Podstawową metodyką wykorzystywaną w projekcie będzie Scrum - została ona 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Akapitzlist"/>
        <w:numPr>
          <w:ilvl w:val="0"/>
          <w:numId w:val="12"/>
        </w:numPr>
      </w:pPr>
      <w:r>
        <w:t>zmienn</w:t>
      </w:r>
      <w:r w:rsidR="00B42833">
        <w:t>e długości sprintów</w:t>
      </w:r>
    </w:p>
    <w:p w:rsidR="00B42833" w:rsidRDefault="00B42833" w:rsidP="00B42833">
      <w:pPr>
        <w:pStyle w:val="Akapitzlist"/>
        <w:numPr>
          <w:ilvl w:val="0"/>
          <w:numId w:val="12"/>
        </w:numPr>
      </w:pPr>
      <w:r>
        <w:t>brak codziennych spotkań</w:t>
      </w:r>
    </w:p>
    <w:p w:rsidR="00B42833" w:rsidRDefault="00B42833" w:rsidP="00B42833">
      <w:pPr>
        <w:pStyle w:val="Akapitzlist"/>
        <w:numPr>
          <w:ilvl w:val="0"/>
          <w:numId w:val="12"/>
        </w:numPr>
      </w:pPr>
      <w:r>
        <w:t>pierwsze sprinty przeznaczone na przygotowanie prototypów i opracowanie infrastruktury projektu</w:t>
      </w:r>
    </w:p>
    <w:p w:rsidR="00B42833" w:rsidRDefault="00B42833" w:rsidP="00B42833">
      <w:pPr>
        <w:pStyle w:val="Akapitzlist"/>
        <w:numPr>
          <w:ilvl w:val="0"/>
          <w:numId w:val="12"/>
        </w:numPr>
      </w:pPr>
      <w:r>
        <w:t>w backlogu znajdą się także zadania dotyczące tworzenia dokumentacji i infrastruktury projektu</w:t>
      </w:r>
    </w:p>
    <w:p w:rsidR="00B42833" w:rsidRDefault="00B42833" w:rsidP="002A41BA">
      <w:pPr>
        <w:pStyle w:val="Nagwek1"/>
      </w:pPr>
      <w:bookmarkStart w:id="1117" w:name="_Toc436850550"/>
      <w:bookmarkStart w:id="1118" w:name="_Toc436850560"/>
      <w:bookmarkStart w:id="1119" w:name="_Toc436850573"/>
      <w:bookmarkStart w:id="1120" w:name="_Toc437097093"/>
      <w:bookmarkStart w:id="1121" w:name="_Toc437130539"/>
      <w:bookmarkStart w:id="1122" w:name="_Toc437190844"/>
      <w:r>
        <w:lastRenderedPageBreak/>
        <w:t>Przebieg prac</w:t>
      </w:r>
      <w:bookmarkEnd w:id="1117"/>
      <w:bookmarkEnd w:id="1118"/>
      <w:bookmarkEnd w:id="1119"/>
      <w:bookmarkEnd w:id="1120"/>
      <w:bookmarkEnd w:id="1121"/>
      <w:bookmarkEnd w:id="1122"/>
    </w:p>
    <w:p w:rsidR="00B42833" w:rsidRDefault="00B42833" w:rsidP="00B42833">
      <w:pPr>
        <w:pStyle w:val="Zwykyakapit"/>
        <w:rPr>
          <w:rStyle w:val="OdsyaczZnak"/>
          <w:i w:val="0"/>
        </w:rPr>
      </w:pPr>
      <w:r w:rsidRPr="00B42833">
        <w:t>Do kontroli prac w poszczególnych iteracjach wykorzystano narzędzie Acunote. Każdy z członków zespołu otrzymał własne konto, którym posługiwał się do oznaczania wykonania zadania.  Nazwy kont i przypisanych im właścicieli prezentuje</w:t>
      </w:r>
      <w:r>
        <w:rPr>
          <w:rStyle w:val="OdsyaczZnak"/>
        </w:rPr>
        <w:t xml:space="preserve"> </w:t>
      </w:r>
      <w:fldSimple w:instr=" REF _Ref437124819 \h  \* MERGEFORMAT ">
        <w:ins w:id="1123" w:author="DeeM" w:date="2015-12-07T17:03:00Z">
          <w:r w:rsidR="00252F3E" w:rsidRPr="00252F3E">
            <w:rPr>
              <w:rStyle w:val="OdsyaczZnak"/>
              <w:rPrChange w:id="1124" w:author="DeeM" w:date="2015-12-07T17:03:00Z">
                <w:rPr>
                  <w:b/>
                </w:rPr>
              </w:rPrChange>
            </w:rPr>
            <w:t>Tabela 3.1</w:t>
          </w:r>
        </w:ins>
        <w:del w:id="1125" w:author="DeeM" w:date="2015-12-07T17:03:00Z">
          <w:r w:rsidR="00CF274A" w:rsidRPr="00CF274A" w:rsidDel="00252F3E">
            <w:rPr>
              <w:rStyle w:val="OdsyaczZnak"/>
            </w:rPr>
            <w:delText>Tabela 3.1</w:delText>
          </w:r>
        </w:del>
      </w:fldSimple>
      <w:r>
        <w:rPr>
          <w:rStyle w:val="OdsyaczZnak"/>
        </w:rPr>
        <w:t>.</w:t>
      </w:r>
    </w:p>
    <w:p w:rsidR="00B42833" w:rsidRDefault="00B42833" w:rsidP="00B42833">
      <w:pPr>
        <w:pStyle w:val="Nagwektabeli"/>
      </w:pPr>
      <w:bookmarkStart w:id="1126" w:name="_Ref437124819"/>
      <w:bookmarkStart w:id="1127" w:name="_Toc437271174"/>
      <w:r w:rsidRPr="00886B4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3</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w:t>
      </w:r>
      <w:r w:rsidR="001631E4">
        <w:rPr>
          <w:b/>
        </w:rPr>
        <w:fldChar w:fldCharType="end"/>
      </w:r>
      <w:bookmarkEnd w:id="1126"/>
      <w:r w:rsidRPr="00886B4F">
        <w:rPr>
          <w:b/>
        </w:rPr>
        <w:t>.</w:t>
      </w:r>
      <w:r>
        <w:t xml:space="preserve"> Konta członków zespołu w narzędziu Acunote</w:t>
      </w:r>
      <w:bookmarkEnd w:id="1127"/>
    </w:p>
    <w:tbl>
      <w:tblPr>
        <w:tblStyle w:val="Tabela-Siatka"/>
        <w:tblW w:w="0" w:type="auto"/>
        <w:jc w:val="center"/>
        <w:tblLook w:val="04A0"/>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Nagwek2"/>
      </w:pPr>
      <w:bookmarkStart w:id="1128" w:name="_Toc436850551"/>
      <w:bookmarkStart w:id="1129" w:name="_Toc436850561"/>
      <w:bookmarkStart w:id="1130" w:name="_Toc436850574"/>
      <w:bookmarkStart w:id="1131" w:name="_Toc437097094"/>
      <w:bookmarkStart w:id="1132" w:name="_Toc437130540"/>
      <w:bookmarkStart w:id="1133" w:name="_Toc437190845"/>
      <w:r>
        <w:t>Backlog produktu</w:t>
      </w:r>
      <w:bookmarkEnd w:id="1128"/>
      <w:bookmarkEnd w:id="1129"/>
      <w:bookmarkEnd w:id="1130"/>
      <w:bookmarkEnd w:id="1131"/>
      <w:bookmarkEnd w:id="1132"/>
      <w:bookmarkEnd w:id="1133"/>
    </w:p>
    <w:p w:rsidR="00A51E4E" w:rsidRDefault="00413DC4" w:rsidP="00A51E4E">
      <w:pPr>
        <w:pStyle w:val="Zwykyakapit"/>
      </w:pPr>
      <w:r>
        <w:t xml:space="preserve">Zakres produktu, który został zdefiniowany w </w:t>
      </w:r>
      <w:r w:rsidRPr="00413DC4">
        <w:rPr>
          <w:rStyle w:val="OdsyaczZnak"/>
        </w:rPr>
        <w:t xml:space="preserve">punkcie </w:t>
      </w:r>
      <w:fldSimple w:instr=" REF _Ref437180287 \r \h  \* MERGEFORMAT ">
        <w:ins w:id="1134" w:author="DeeM" w:date="2015-12-07T17:03:00Z">
          <w:r w:rsidR="00252F3E" w:rsidRPr="00252F3E">
            <w:rPr>
              <w:rStyle w:val="OdsyaczZnak"/>
              <w:rPrChange w:id="1135" w:author="DeeM" w:date="2015-12-07T17:03:00Z">
                <w:rPr/>
              </w:rPrChange>
            </w:rPr>
            <w:t>2.4</w:t>
          </w:r>
        </w:ins>
        <w:del w:id="1136" w:author="DeeM" w:date="2015-12-07T17:03:00Z">
          <w:r w:rsidR="00CF274A" w:rsidDel="00252F3E">
            <w:rPr>
              <w:rStyle w:val="OdsyaczZnak"/>
            </w:rPr>
            <w:delText>2.4</w:delText>
          </w:r>
        </w:del>
      </w:fldSimple>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a </w:t>
      </w:r>
      <w:r w:rsidRPr="00746F52">
        <w:rPr>
          <w:i/>
        </w:rPr>
        <w:t>P4</w:t>
      </w:r>
      <w:r>
        <w:t xml:space="preserve"> 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z 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1137"/>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1137"/>
      <w:r w:rsidR="00BE3676">
        <w:rPr>
          <w:rStyle w:val="Odwoaniedokomentarza"/>
        </w:rPr>
        <w:commentReference w:id="1137"/>
      </w:r>
    </w:p>
    <w:p w:rsidR="00413DC4" w:rsidRPr="00413DC4" w:rsidRDefault="00247572" w:rsidP="00413DC4">
      <w:pPr>
        <w:pStyle w:val="Zwykyakapit"/>
      </w:pPr>
      <w:r>
        <w:t xml:space="preserve">Obrazki </w:t>
      </w:r>
      <w:fldSimple w:instr=" REF _Ref437181116 \h  \* MERGEFORMAT ">
        <w:ins w:id="1138" w:author="DeeM" w:date="2015-12-07T17:03:00Z">
          <w:r w:rsidR="00252F3E" w:rsidRPr="00252F3E">
            <w:rPr>
              <w:rStyle w:val="OdsyaczZnak"/>
              <w:rPrChange w:id="1139" w:author="DeeM" w:date="2015-12-07T17:03:00Z">
                <w:rPr/>
              </w:rPrChange>
            </w:rPr>
            <w:t>Rys. 3.1</w:t>
          </w:r>
        </w:ins>
        <w:del w:id="1140" w:author="DeeM" w:date="2015-12-07T17:03:00Z">
          <w:r w:rsidR="00CF274A" w:rsidRPr="00CF274A" w:rsidDel="00252F3E">
            <w:rPr>
              <w:rStyle w:val="OdsyaczZnak"/>
            </w:rPr>
            <w:delText>Rys. 3.1</w:delText>
          </w:r>
        </w:del>
      </w:fldSimple>
      <w:r>
        <w:rPr>
          <w:rStyle w:val="OdsyaczZnak"/>
        </w:rPr>
        <w:t>.</w:t>
      </w:r>
      <w:r>
        <w:t xml:space="preserve"> oraz </w:t>
      </w:r>
      <w:fldSimple w:instr=" REF _Ref437181121 \h  \* MERGEFORMAT ">
        <w:ins w:id="1141" w:author="DeeM" w:date="2015-12-07T17:03:00Z">
          <w:r w:rsidR="00252F3E" w:rsidRPr="00252F3E">
            <w:rPr>
              <w:rStyle w:val="OdsyaczZnak"/>
              <w:rPrChange w:id="1142" w:author="DeeM" w:date="2015-12-07T17:03:00Z">
                <w:rPr/>
              </w:rPrChange>
            </w:rPr>
            <w:t>Rys. 3.2</w:t>
          </w:r>
        </w:ins>
        <w:del w:id="1143" w:author="DeeM" w:date="2015-12-07T17:03:00Z">
          <w:r w:rsidR="00CF274A" w:rsidRPr="00CF274A" w:rsidDel="00252F3E">
            <w:rPr>
              <w:rStyle w:val="OdsyaczZnak"/>
            </w:rPr>
            <w:delText>Rys. 3.2</w:delText>
          </w:r>
        </w:del>
      </w:fldSimple>
      <w:r>
        <w:rPr>
          <w:rStyle w:val="OdsyaczZnak"/>
        </w:rPr>
        <w:t>.</w:t>
      </w:r>
      <w:r>
        <w:t xml:space="preserve"> prezentują zawartość backlogu końcowego z dnia </w:t>
      </w:r>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20"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1144" w:name="_Ref437181116"/>
      <w:bookmarkStart w:id="1145" w:name="_Toc437271131"/>
      <w:r>
        <w:t xml:space="preserve">Rys. </w:t>
      </w:r>
      <w:fldSimple w:instr=" STYLEREF 1 \s ">
        <w:r w:rsidR="00252F3E">
          <w:rPr>
            <w:noProof/>
          </w:rPr>
          <w:t>3</w:t>
        </w:r>
      </w:fldSimple>
      <w:r w:rsidR="00A41402">
        <w:t>.</w:t>
      </w:r>
      <w:fldSimple w:instr=" SEQ Rys. \* ARABIC \s 1 ">
        <w:r w:rsidR="00252F3E">
          <w:rPr>
            <w:noProof/>
          </w:rPr>
          <w:t>1</w:t>
        </w:r>
      </w:fldSimple>
      <w:bookmarkEnd w:id="1144"/>
      <w:r>
        <w:t>. Część pierwsza backlogu produktu</w:t>
      </w:r>
      <w:r w:rsidR="00413DC4">
        <w:t xml:space="preserve"> z dnia</w:t>
      </w:r>
      <w:r w:rsidR="00413DC4" w:rsidRPr="00413DC4">
        <w:rPr>
          <w:i/>
        </w:rPr>
        <w:t xml:space="preserve"> 01.12.15</w:t>
      </w:r>
      <w:bookmarkEnd w:id="1145"/>
    </w:p>
    <w:p w:rsidR="00ED28E0" w:rsidRDefault="00ED28E0" w:rsidP="00ED28E0">
      <w:pPr>
        <w:pStyle w:val="Podpisobrazka"/>
        <w:keepNext/>
      </w:pPr>
      <w:r>
        <w:rPr>
          <w:noProof/>
          <w:color w:val="FF0000"/>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21"/>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1146" w:name="_Ref437181121"/>
      <w:bookmarkStart w:id="1147" w:name="_Toc437271132"/>
      <w:r>
        <w:t xml:space="preserve">Rys. </w:t>
      </w:r>
      <w:fldSimple w:instr=" STYLEREF 1 \s ">
        <w:r w:rsidR="00252F3E">
          <w:rPr>
            <w:noProof/>
          </w:rPr>
          <w:t>3</w:t>
        </w:r>
      </w:fldSimple>
      <w:r w:rsidR="00A41402">
        <w:t>.</w:t>
      </w:r>
      <w:fldSimple w:instr=" SEQ Rys. \* ARABIC \s 1 ">
        <w:r w:rsidR="00252F3E">
          <w:rPr>
            <w:noProof/>
          </w:rPr>
          <w:t>2</w:t>
        </w:r>
      </w:fldSimple>
      <w:bookmarkEnd w:id="1146"/>
      <w:r>
        <w:t>. Część druga backlogu produktu</w:t>
      </w:r>
      <w:r w:rsidR="00413DC4">
        <w:t xml:space="preserve"> z dnia</w:t>
      </w:r>
      <w:r w:rsidR="00413DC4" w:rsidRPr="00413DC4">
        <w:rPr>
          <w:i/>
        </w:rPr>
        <w:t xml:space="preserve"> 01.12.15</w:t>
      </w:r>
      <w:bookmarkEnd w:id="1147"/>
    </w:p>
    <w:p w:rsidR="00B42833" w:rsidRDefault="00B42833" w:rsidP="002A41BA">
      <w:pPr>
        <w:pStyle w:val="Nagwek2"/>
      </w:pPr>
      <w:bookmarkStart w:id="1148" w:name="_Toc436850552"/>
      <w:bookmarkStart w:id="1149" w:name="_Toc436850562"/>
      <w:bookmarkStart w:id="1150" w:name="_Toc436850575"/>
      <w:bookmarkStart w:id="1151" w:name="_Toc437097095"/>
      <w:bookmarkStart w:id="1152" w:name="_Toc437130541"/>
      <w:bookmarkStart w:id="1153" w:name="_Toc437190846"/>
      <w:r>
        <w:t>Sprinty</w:t>
      </w:r>
      <w:bookmarkEnd w:id="1148"/>
      <w:bookmarkEnd w:id="1149"/>
      <w:bookmarkEnd w:id="1150"/>
      <w:bookmarkEnd w:id="1151"/>
      <w:bookmarkEnd w:id="1152"/>
      <w:bookmarkEnd w:id="1153"/>
    </w:p>
    <w:p w:rsidR="00B42833" w:rsidRDefault="00B42833" w:rsidP="002A41BA">
      <w:pPr>
        <w:pStyle w:val="Nagwek3"/>
      </w:pPr>
      <w:bookmarkStart w:id="1154" w:name="_Toc436850553"/>
      <w:bookmarkStart w:id="1155" w:name="_Toc436850563"/>
      <w:bookmarkStart w:id="1156" w:name="_Toc436850576"/>
      <w:bookmarkStart w:id="1157" w:name="_Toc437097096"/>
      <w:bookmarkStart w:id="1158" w:name="_Toc437130542"/>
      <w:bookmarkStart w:id="1159" w:name="_Toc437190847"/>
      <w:r>
        <w:t>Sprint 1</w:t>
      </w:r>
      <w:r w:rsidRPr="00B02352">
        <w:t xml:space="preserve"> (01.09.15 - 12.09.15)</w:t>
      </w:r>
      <w:bookmarkEnd w:id="1154"/>
      <w:bookmarkEnd w:id="1155"/>
      <w:bookmarkEnd w:id="1156"/>
      <w:bookmarkEnd w:id="1157"/>
      <w:bookmarkEnd w:id="1158"/>
      <w:bookmarkEnd w:id="1159"/>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2"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1160" w:name="_Ref437124976"/>
      <w:bookmarkStart w:id="1161" w:name="_Toc437271133"/>
      <w:r>
        <w:t xml:space="preserve">Rys. </w:t>
      </w:r>
      <w:fldSimple w:instr=" STYLEREF 1 \s ">
        <w:r w:rsidR="00252F3E">
          <w:rPr>
            <w:noProof/>
          </w:rPr>
          <w:t>3</w:t>
        </w:r>
      </w:fldSimple>
      <w:r w:rsidR="00A41402">
        <w:t>.</w:t>
      </w:r>
      <w:fldSimple w:instr=" SEQ Rys. \* ARABIC \s 1 ">
        <w:r w:rsidR="00252F3E">
          <w:rPr>
            <w:noProof/>
          </w:rPr>
          <w:t>3</w:t>
        </w:r>
      </w:fldSimple>
      <w:bookmarkEnd w:id="1160"/>
      <w:r>
        <w:t>. Backlog sprintu pierwszego</w:t>
      </w:r>
      <w:bookmarkEnd w:id="1161"/>
    </w:p>
    <w:p w:rsidR="00B42833" w:rsidRDefault="00B42833" w:rsidP="00B42833">
      <w:pPr>
        <w:pStyle w:val="Zwykyakapit"/>
      </w:pPr>
      <w:r>
        <w:t xml:space="preserve">Jak pokazuje </w:t>
      </w:r>
      <w:fldSimple w:instr=" REF _Ref437124976 \h  \* MERGEFORMAT ">
        <w:ins w:id="1162" w:author="DeeM" w:date="2015-12-07T17:03:00Z">
          <w:r w:rsidR="00252F3E" w:rsidRPr="00252F3E">
            <w:rPr>
              <w:i/>
              <w:rPrChange w:id="1163" w:author="DeeM" w:date="2015-12-07T17:03:00Z">
                <w:rPr/>
              </w:rPrChange>
            </w:rPr>
            <w:t xml:space="preserve">Rys. </w:t>
          </w:r>
          <w:r w:rsidR="00252F3E" w:rsidRPr="00252F3E">
            <w:rPr>
              <w:i/>
              <w:noProof/>
              <w:rPrChange w:id="1164" w:author="DeeM" w:date="2015-12-07T17:03:00Z">
                <w:rPr>
                  <w:noProof/>
                </w:rPr>
              </w:rPrChange>
            </w:rPr>
            <w:t>3</w:t>
          </w:r>
          <w:r w:rsidR="00252F3E" w:rsidRPr="00252F3E">
            <w:rPr>
              <w:i/>
              <w:rPrChange w:id="1165" w:author="DeeM" w:date="2015-12-07T17:03:00Z">
                <w:rPr/>
              </w:rPrChange>
            </w:rPr>
            <w:t>.3</w:t>
          </w:r>
        </w:ins>
        <w:del w:id="1166" w:author="DeeM" w:date="2015-12-07T17:03:00Z">
          <w:r w:rsidR="00CF274A" w:rsidRPr="00CF274A" w:rsidDel="00252F3E">
            <w:rPr>
              <w:i/>
            </w:rPr>
            <w:delText xml:space="preserve">Rys. </w:delText>
          </w:r>
          <w:r w:rsidR="00CF274A" w:rsidRPr="00CF274A" w:rsidDel="00252F3E">
            <w:rPr>
              <w:i/>
              <w:noProof/>
            </w:rPr>
            <w:delText>3</w:delText>
          </w:r>
          <w:r w:rsidR="00CF274A" w:rsidRPr="00CF274A" w:rsidDel="00252F3E">
            <w:rPr>
              <w:i/>
            </w:rPr>
            <w:delText>.3</w:delText>
          </w:r>
        </w:del>
      </w:fldSimple>
      <w:r w:rsidRPr="00D909F6">
        <w:rPr>
          <w:i/>
        </w:rPr>
        <w:t>.</w:t>
      </w:r>
      <w:r>
        <w:t xml:space="preserve">, w trakcie trwania pierwszego sprintu zespół zapoznawał się z 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1167" w:author="DeeM" w:date="2015-12-07T16:49:00Z">
        <w:r w:rsidR="00D135D2">
          <w:t xml:space="preserve"> i </w:t>
        </w:r>
      </w:ins>
      <w:del w:id="1168"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Nagwek3"/>
      </w:pPr>
      <w:bookmarkStart w:id="1169" w:name="_Toc437097097"/>
      <w:bookmarkStart w:id="1170" w:name="_Toc437130543"/>
      <w:bookmarkStart w:id="1171" w:name="_Toc437190848"/>
      <w:r w:rsidRPr="00DA163D">
        <w:t>Sprint 2 (14.09.15 - 26.09.15)</w:t>
      </w:r>
      <w:bookmarkEnd w:id="1169"/>
      <w:bookmarkEnd w:id="1170"/>
      <w:bookmarkEnd w:id="1171"/>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23"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1172" w:name="_Ref437125115"/>
      <w:bookmarkStart w:id="1173" w:name="_Toc437271134"/>
      <w:r>
        <w:t xml:space="preserve">Rys. </w:t>
      </w:r>
      <w:fldSimple w:instr=" STYLEREF 1 \s ">
        <w:r w:rsidR="00252F3E">
          <w:rPr>
            <w:noProof/>
          </w:rPr>
          <w:t>3</w:t>
        </w:r>
      </w:fldSimple>
      <w:r w:rsidR="00A41402">
        <w:t>.</w:t>
      </w:r>
      <w:fldSimple w:instr=" SEQ Rys. \* ARABIC \s 1 ">
        <w:r w:rsidR="00252F3E">
          <w:rPr>
            <w:noProof/>
          </w:rPr>
          <w:t>4</w:t>
        </w:r>
      </w:fldSimple>
      <w:bookmarkEnd w:id="1172"/>
      <w:r>
        <w:t>. Backlog sprintu drugiego</w:t>
      </w:r>
      <w:bookmarkEnd w:id="1173"/>
    </w:p>
    <w:p w:rsidR="00B42833" w:rsidRDefault="00B42833" w:rsidP="00B42833">
      <w:pPr>
        <w:pStyle w:val="Zwykyakapit"/>
      </w:pPr>
      <w:r>
        <w:t xml:space="preserve">Sprint drugi był krótkim i mało wnoszącym do projektu (co pokazuje </w:t>
      </w:r>
      <w:fldSimple w:instr=" REF _Ref437125115 \h  \* MERGEFORMAT ">
        <w:ins w:id="1174" w:author="DeeM" w:date="2015-12-07T17:03:00Z">
          <w:r w:rsidR="00252F3E" w:rsidRPr="00252F3E">
            <w:rPr>
              <w:rStyle w:val="OdsyaczZnak"/>
              <w:rPrChange w:id="1175" w:author="DeeM" w:date="2015-12-07T17:03:00Z">
                <w:rPr/>
              </w:rPrChange>
            </w:rPr>
            <w:t>Rys. 3.4</w:t>
          </w:r>
        </w:ins>
        <w:del w:id="1176" w:author="DeeM" w:date="2015-12-07T17:03:00Z">
          <w:r w:rsidR="00CF274A" w:rsidRPr="00CF274A" w:rsidDel="00252F3E">
            <w:rPr>
              <w:rStyle w:val="OdsyaczZnak"/>
            </w:rPr>
            <w:delText>Rys. 3.4</w:delText>
          </w:r>
        </w:del>
      </w:fldSimple>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1177" w:author="DeeM" w:date="2015-12-07T16:49:00Z">
        <w:r w:rsidDel="00D135D2">
          <w:delText>technologiczne</w:delText>
        </w:r>
      </w:del>
      <w:ins w:id="1178" w:author="DeeM" w:date="2015-12-07T16:49:00Z">
        <w:r w:rsidR="00D135D2">
          <w:t>techniczne</w:t>
        </w:r>
      </w:ins>
      <w:r>
        <w:t>.</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24"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1179" w:name="_Ref437125178"/>
      <w:bookmarkStart w:id="1180" w:name="_Toc437271135"/>
      <w:r>
        <w:t xml:space="preserve">Rys. </w:t>
      </w:r>
      <w:fldSimple w:instr=" STYLEREF 1 \s ">
        <w:r w:rsidR="00252F3E">
          <w:rPr>
            <w:noProof/>
          </w:rPr>
          <w:t>3</w:t>
        </w:r>
      </w:fldSimple>
      <w:r w:rsidR="00A41402">
        <w:t>.</w:t>
      </w:r>
      <w:fldSimple w:instr=" SEQ Rys. \* ARABIC \s 1 ">
        <w:r w:rsidR="00252F3E">
          <w:rPr>
            <w:noProof/>
          </w:rPr>
          <w:t>5</w:t>
        </w:r>
      </w:fldSimple>
      <w:bookmarkEnd w:id="1179"/>
      <w:r>
        <w:t>. Wykres wypalania sprintu drugiego</w:t>
      </w:r>
      <w:bookmarkEnd w:id="1180"/>
    </w:p>
    <w:p w:rsidR="00B42833" w:rsidRPr="0089043E" w:rsidRDefault="00B42833" w:rsidP="00B42833">
      <w:pPr>
        <w:pStyle w:val="Zwykyakapit"/>
      </w:pPr>
      <w:r>
        <w:t xml:space="preserve">Jak widać na </w:t>
      </w:r>
      <w:fldSimple w:instr=" REF _Ref437125178 \h  \* MERGEFORMAT ">
        <w:ins w:id="1181" w:author="DeeM" w:date="2015-12-07T17:03:00Z">
          <w:r w:rsidR="00252F3E" w:rsidRPr="00252F3E">
            <w:rPr>
              <w:rStyle w:val="OdsyaczZnak"/>
              <w:rPrChange w:id="1182" w:author="DeeM" w:date="2015-12-07T17:03:00Z">
                <w:rPr/>
              </w:rPrChange>
            </w:rPr>
            <w:t>Rys. 3.5</w:t>
          </w:r>
        </w:ins>
        <w:del w:id="1183" w:author="DeeM" w:date="2015-12-07T17:03:00Z">
          <w:r w:rsidR="00CF274A" w:rsidRPr="00CF274A" w:rsidDel="00252F3E">
            <w:rPr>
              <w:rStyle w:val="OdsyaczZnak"/>
            </w:rPr>
            <w:delText>Rys. 3.5</w:delText>
          </w:r>
        </w:del>
      </w:fldSimple>
      <w:r>
        <w:rPr>
          <w:i/>
        </w:rPr>
        <w:t>.</w:t>
      </w:r>
      <w:r>
        <w:t>, sprint 2 był dużym zastojem funkcjonalności, zespół nie zrealizował dużej ilości prac, a większość z nich została zrealizowana tuż przed końcem iteracji.</w:t>
      </w:r>
    </w:p>
    <w:p w:rsidR="00B42833" w:rsidRDefault="00B42833" w:rsidP="002A41BA">
      <w:pPr>
        <w:pStyle w:val="Nagwek3"/>
      </w:pPr>
      <w:bookmarkStart w:id="1184" w:name="_Toc437097098"/>
      <w:bookmarkStart w:id="1185" w:name="_Toc437130544"/>
      <w:bookmarkStart w:id="1186" w:name="_Toc437190849"/>
      <w:r w:rsidRPr="00587C0E">
        <w:t>Sprint 3 (28.09.15 - 04.10.15)</w:t>
      </w:r>
      <w:bookmarkEnd w:id="1184"/>
      <w:bookmarkEnd w:id="1185"/>
      <w:bookmarkEnd w:id="1186"/>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5"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1187" w:name="_Ref437125223"/>
      <w:bookmarkStart w:id="1188" w:name="_Toc437271136"/>
      <w:r>
        <w:t xml:space="preserve">Rys. </w:t>
      </w:r>
      <w:fldSimple w:instr=" STYLEREF 1 \s ">
        <w:r w:rsidR="00252F3E">
          <w:rPr>
            <w:noProof/>
          </w:rPr>
          <w:t>3</w:t>
        </w:r>
      </w:fldSimple>
      <w:r w:rsidR="00A41402">
        <w:t>.</w:t>
      </w:r>
      <w:fldSimple w:instr=" SEQ Rys. \* ARABIC \s 1 ">
        <w:r w:rsidR="00252F3E">
          <w:rPr>
            <w:noProof/>
          </w:rPr>
          <w:t>6</w:t>
        </w:r>
      </w:fldSimple>
      <w:bookmarkEnd w:id="1187"/>
      <w:r>
        <w:t>. Backlog sprintu trzeciego</w:t>
      </w:r>
      <w:bookmarkEnd w:id="1188"/>
    </w:p>
    <w:p w:rsidR="00B42833" w:rsidRDefault="00B42833" w:rsidP="00B42833">
      <w:pPr>
        <w:pStyle w:val="Zwykyakapit"/>
      </w:pPr>
      <w:r>
        <w:t xml:space="preserve">Trzeci sprint zespołu także nie był szczególnie owocny, zespół dobrał sobie niewielki zakres zadań. Jak ukazuje </w:t>
      </w:r>
      <w:fldSimple w:instr=" REF _Ref437125223 \h  \* MERGEFORMAT ">
        <w:ins w:id="1189" w:author="DeeM" w:date="2015-12-07T17:03:00Z">
          <w:r w:rsidR="00252F3E" w:rsidRPr="00252F3E">
            <w:rPr>
              <w:rStyle w:val="OdsyaczZnak"/>
              <w:rPrChange w:id="1190" w:author="DeeM" w:date="2015-12-07T17:03:00Z">
                <w:rPr/>
              </w:rPrChange>
            </w:rPr>
            <w:t>Rys. 3.6</w:t>
          </w:r>
        </w:ins>
        <w:del w:id="1191" w:author="DeeM" w:date="2015-12-07T17:03:00Z">
          <w:r w:rsidR="00CF274A" w:rsidRPr="00CF274A" w:rsidDel="00252F3E">
            <w:rPr>
              <w:rStyle w:val="OdsyaczZnak"/>
            </w:rPr>
            <w:delText>Rys. 3.6</w:delText>
          </w:r>
        </w:del>
      </w:fldSimple>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26"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1192" w:name="_Ref437125311"/>
      <w:bookmarkStart w:id="1193" w:name="_Toc437271137"/>
      <w:r>
        <w:t xml:space="preserve">Rys. </w:t>
      </w:r>
      <w:fldSimple w:instr=" STYLEREF 1 \s ">
        <w:r w:rsidR="00252F3E">
          <w:rPr>
            <w:noProof/>
          </w:rPr>
          <w:t>3</w:t>
        </w:r>
      </w:fldSimple>
      <w:r w:rsidR="00A41402">
        <w:t>.</w:t>
      </w:r>
      <w:fldSimple w:instr=" SEQ Rys. \* ARABIC \s 1 ">
        <w:r w:rsidR="00252F3E">
          <w:rPr>
            <w:noProof/>
          </w:rPr>
          <w:t>7</w:t>
        </w:r>
      </w:fldSimple>
      <w:bookmarkEnd w:id="1192"/>
      <w:r>
        <w:t>. Wykres wypalania sprintu trzeciego</w:t>
      </w:r>
      <w:bookmarkEnd w:id="1193"/>
    </w:p>
    <w:p w:rsidR="00B42833" w:rsidRPr="00903511" w:rsidRDefault="001631E4" w:rsidP="009F5055">
      <w:pPr>
        <w:pStyle w:val="Zwykyakapit"/>
      </w:pPr>
      <w:fldSimple w:instr=" REF _Ref437125311 \h  \* MERGEFORMAT ">
        <w:ins w:id="1194" w:author="DeeM" w:date="2015-12-07T17:03:00Z">
          <w:r w:rsidR="00252F3E" w:rsidRPr="00252F3E">
            <w:rPr>
              <w:rStyle w:val="OdsyaczZnak"/>
              <w:rPrChange w:id="1195" w:author="DeeM" w:date="2015-12-07T17:03:00Z">
                <w:rPr/>
              </w:rPrChange>
            </w:rPr>
            <w:t>Rys. 3.7</w:t>
          </w:r>
        </w:ins>
        <w:del w:id="1196" w:author="DeeM" w:date="2015-12-07T17:03:00Z">
          <w:r w:rsidR="00CF274A" w:rsidRPr="00CF274A" w:rsidDel="00252F3E">
            <w:rPr>
              <w:rStyle w:val="OdsyaczZnak"/>
            </w:rPr>
            <w:delText>Rys. 3.7</w:delText>
          </w:r>
        </w:del>
      </w:fldSimple>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Nagwek3"/>
      </w:pPr>
      <w:bookmarkStart w:id="1197" w:name="_Toc437097099"/>
      <w:bookmarkStart w:id="1198" w:name="_Toc437130545"/>
      <w:bookmarkStart w:id="1199" w:name="_Toc437190850"/>
      <w:r w:rsidRPr="00384EF2">
        <w:t>Sprint 4 (05.10.15 - 27.10.15)</w:t>
      </w:r>
      <w:bookmarkEnd w:id="1197"/>
      <w:bookmarkEnd w:id="1198"/>
      <w:bookmarkEnd w:id="1199"/>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7"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1200" w:name="_Ref437125377"/>
      <w:bookmarkStart w:id="1201" w:name="_Toc437271138"/>
      <w:r>
        <w:t xml:space="preserve">Rys. </w:t>
      </w:r>
      <w:fldSimple w:instr=" STYLEREF 1 \s ">
        <w:r w:rsidR="00252F3E">
          <w:rPr>
            <w:noProof/>
          </w:rPr>
          <w:t>3</w:t>
        </w:r>
      </w:fldSimple>
      <w:r w:rsidR="00A41402">
        <w:t>.</w:t>
      </w:r>
      <w:fldSimple w:instr=" SEQ Rys. \* ARABIC \s 1 ">
        <w:r w:rsidR="00252F3E">
          <w:rPr>
            <w:noProof/>
          </w:rPr>
          <w:t>8</w:t>
        </w:r>
      </w:fldSimple>
      <w:bookmarkEnd w:id="1200"/>
      <w:r>
        <w:t>. Backlog sprintu czwartego</w:t>
      </w:r>
      <w:bookmarkEnd w:id="1201"/>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fldSimple w:instr=" REF _Ref437125377 \h  \* MERGEFORMAT ">
        <w:ins w:id="1202" w:author="DeeM" w:date="2015-12-07T17:03:00Z">
          <w:r w:rsidR="00252F3E" w:rsidRPr="00252F3E">
            <w:rPr>
              <w:rStyle w:val="OdsyaczZnak"/>
              <w:rPrChange w:id="1203" w:author="DeeM" w:date="2015-12-07T17:03:00Z">
                <w:rPr/>
              </w:rPrChange>
            </w:rPr>
            <w:t>Rys. 3.8</w:t>
          </w:r>
        </w:ins>
        <w:del w:id="1204" w:author="DeeM" w:date="2015-12-07T17:03:00Z">
          <w:r w:rsidR="00CF274A" w:rsidRPr="00CF274A" w:rsidDel="00252F3E">
            <w:rPr>
              <w:rStyle w:val="OdsyaczZnak"/>
            </w:rPr>
            <w:delText>Rys. 3.8</w:delText>
          </w:r>
        </w:del>
      </w:fldSimple>
      <w:r w:rsidRPr="003C47F4">
        <w:rPr>
          <w:rStyle w:val="OdsyaczZnak"/>
        </w:rPr>
        <w:t xml:space="preserve">. </w:t>
      </w:r>
      <w:r>
        <w:t>Zbyt małe postępy w poprzednich sprintach spowodowały, że 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1205" w:author="DeeM" w:date="2015-12-07T16:50:00Z">
        <w:r w:rsidDel="00D135D2">
          <w:delText>i</w:delText>
        </w:r>
      </w:del>
      <w:r>
        <w:t xml:space="preserve"> zadani</w:t>
      </w:r>
      <w:ins w:id="1206" w:author="DeeM" w:date="2015-12-07T16:51:00Z">
        <w:r w:rsidR="00D135D2">
          <w:t xml:space="preserve">em </w:t>
        </w:r>
      </w:ins>
      <w:del w:id="1207" w:author="DeeM" w:date="2015-12-07T16:51:00Z">
        <w:r w:rsidDel="00D135D2">
          <w:delText xml:space="preserve">ami </w:delText>
        </w:r>
      </w:del>
      <w:r>
        <w:t>wartym</w:t>
      </w:r>
      <w:del w:id="1208"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1209" w:author="DeeM" w:date="2015-12-07T16:51:00Z">
        <w:r w:rsidRPr="009F5055" w:rsidDel="00D135D2">
          <w:rPr>
            <w:rStyle w:val="OdsyaczZnak"/>
            <w:i w:val="0"/>
          </w:rPr>
          <w:delText>która potrzebna była, aby</w:delText>
        </w:r>
      </w:del>
      <w:ins w:id="1210"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 xml:space="preserve">Równocześnie z pracą nad aplikacją, zespół starał się także rozwinąć dokumentację. W tym sprincie udało się utworzyć dział dokumentacji </w:t>
      </w:r>
      <w:fldSimple w:instr=" REF _Ref437125509 \h  \* MERGEFORMAT ">
        <w:ins w:id="1211" w:author="DeeM" w:date="2015-12-07T17:03:00Z">
          <w:r w:rsidR="00252F3E" w:rsidRPr="00252F3E">
            <w:rPr>
              <w:rStyle w:val="OdsyaczZnak"/>
              <w:rPrChange w:id="1212" w:author="DeeM" w:date="2015-12-07T17:03:00Z">
                <w:rPr/>
              </w:rPrChange>
            </w:rPr>
            <w:t>Istniejące systemy o podobnej tematyce</w:t>
          </w:r>
        </w:ins>
        <w:del w:id="1213" w:author="DeeM" w:date="2015-12-07T17:03:00Z">
          <w:r w:rsidR="00CF274A" w:rsidRPr="00CF274A" w:rsidDel="00252F3E">
            <w:rPr>
              <w:rStyle w:val="OdsyaczZnak"/>
            </w:rPr>
            <w:delText>Istniejące systemy o podobnej tematyce</w:delText>
          </w:r>
        </w:del>
      </w:fldSimple>
      <w:r>
        <w:rPr>
          <w:rStyle w:val="OdsyaczZnak"/>
        </w:rPr>
        <w:t xml:space="preserve">, </w:t>
      </w:r>
      <w:r w:rsidRPr="009F5055">
        <w:t>który znajduje się w</w:t>
      </w:r>
      <w:r>
        <w:rPr>
          <w:rStyle w:val="OdsyaczZnak"/>
        </w:rPr>
        <w:t xml:space="preserve"> punkcie </w:t>
      </w:r>
      <w:fldSimple w:instr=" REF _Ref437125438 \r \h  \* MERGEFORMAT ">
        <w:ins w:id="1214" w:author="DeeM" w:date="2015-12-07T17:03:00Z">
          <w:r w:rsidR="00252F3E" w:rsidRPr="00252F3E">
            <w:rPr>
              <w:rStyle w:val="OdsyaczZnak"/>
              <w:rPrChange w:id="1215" w:author="DeeM" w:date="2015-12-07T17:03:00Z">
                <w:rPr/>
              </w:rPrChange>
            </w:rPr>
            <w:t>1.1</w:t>
          </w:r>
        </w:ins>
        <w:del w:id="1216" w:author="DeeM" w:date="2015-12-07T17:03:00Z">
          <w:r w:rsidR="00CF274A" w:rsidRPr="00CF274A" w:rsidDel="00252F3E">
            <w:rPr>
              <w:rStyle w:val="OdsyaczZnak"/>
            </w:rPr>
            <w:delText>1.1</w:delText>
          </w:r>
        </w:del>
      </w:fldSimple>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fldSimple w:instr=" REF _Ref437125588 \r \h  \* MERGEFORMAT ">
        <w:ins w:id="1217" w:author="DeeM" w:date="2015-12-07T17:03:00Z">
          <w:r w:rsidR="00252F3E" w:rsidRPr="00252F3E">
            <w:rPr>
              <w:rStyle w:val="OdsyaczZnak"/>
              <w:i w:val="0"/>
              <w:rPrChange w:id="1218" w:author="DeeM" w:date="2015-12-07T17:03:00Z">
                <w:rPr/>
              </w:rPrChange>
            </w:rPr>
            <w:t>2.4</w:t>
          </w:r>
        </w:ins>
        <w:del w:id="1219" w:author="DeeM" w:date="2015-12-07T17:03:00Z">
          <w:r w:rsidR="00CF274A" w:rsidRPr="00CF274A" w:rsidDel="00252F3E">
            <w:rPr>
              <w:rStyle w:val="OdsyaczZnak"/>
              <w:i w:val="0"/>
            </w:rPr>
            <w:delText>2.4</w:delText>
          </w:r>
        </w:del>
      </w:fldSimple>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8"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1220" w:name="_Ref437125647"/>
      <w:bookmarkStart w:id="1221" w:name="_Ref437125643"/>
      <w:bookmarkStart w:id="1222" w:name="_Toc437271139"/>
      <w:r>
        <w:t xml:space="preserve">Rys. </w:t>
      </w:r>
      <w:fldSimple w:instr=" STYLEREF 1 \s ">
        <w:r w:rsidR="00252F3E">
          <w:rPr>
            <w:noProof/>
          </w:rPr>
          <w:t>3</w:t>
        </w:r>
      </w:fldSimple>
      <w:r w:rsidR="00A41402">
        <w:t>.</w:t>
      </w:r>
      <w:fldSimple w:instr=" SEQ Rys. \* ARABIC \s 1 ">
        <w:r w:rsidR="00252F3E">
          <w:rPr>
            <w:noProof/>
          </w:rPr>
          <w:t>9</w:t>
        </w:r>
      </w:fldSimple>
      <w:bookmarkEnd w:id="1220"/>
      <w:r>
        <w:t>. Wykres wypalania sprintu czwartego</w:t>
      </w:r>
      <w:bookmarkEnd w:id="1221"/>
      <w:bookmarkEnd w:id="1222"/>
    </w:p>
    <w:p w:rsidR="00B42833" w:rsidRDefault="00B42833" w:rsidP="009F5055">
      <w:pPr>
        <w:pStyle w:val="Zwykyakapit"/>
        <w:rPr>
          <w:rStyle w:val="OdsyaczZnak"/>
          <w:i w:val="0"/>
        </w:rPr>
      </w:pPr>
      <w:r w:rsidRPr="009F5055">
        <w:t>Z</w:t>
      </w:r>
      <w:r>
        <w:rPr>
          <w:rStyle w:val="OdsyaczZnak"/>
        </w:rPr>
        <w:t xml:space="preserve"> </w:t>
      </w:r>
      <w:fldSimple w:instr=" REF _Ref437125647 \h  \* MERGEFORMAT ">
        <w:ins w:id="1223" w:author="DeeM" w:date="2015-12-07T17:03:00Z">
          <w:r w:rsidR="00252F3E" w:rsidRPr="00252F3E">
            <w:rPr>
              <w:rStyle w:val="OdsyaczZnak"/>
              <w:rPrChange w:id="1224" w:author="DeeM" w:date="2015-12-07T17:03:00Z">
                <w:rPr/>
              </w:rPrChange>
            </w:rPr>
            <w:t>Rys. 3.9</w:t>
          </w:r>
        </w:ins>
        <w:del w:id="1225" w:author="DeeM" w:date="2015-12-07T17:03:00Z">
          <w:r w:rsidR="00CF274A" w:rsidRPr="00CF274A" w:rsidDel="00252F3E">
            <w:rPr>
              <w:rStyle w:val="OdsyaczZnak"/>
            </w:rPr>
            <w:delText>Rys. 3.9</w:delText>
          </w:r>
        </w:del>
      </w:fldSimple>
      <w:r>
        <w:rPr>
          <w:rStyle w:val="OdsyaczZnak"/>
        </w:rPr>
        <w:t xml:space="preserve">. </w:t>
      </w:r>
      <w:r w:rsidRPr="009F5055">
        <w:t>można wywnioskować, że prace w tym sprincie trwały głównie na początku i końcu iteracji.</w:t>
      </w:r>
    </w:p>
    <w:p w:rsidR="00B42833" w:rsidRDefault="00B42833" w:rsidP="002A41BA">
      <w:pPr>
        <w:pStyle w:val="Nagwek3"/>
      </w:pPr>
      <w:bookmarkStart w:id="1226" w:name="_Toc437097100"/>
      <w:bookmarkStart w:id="1227" w:name="_Toc437130546"/>
      <w:bookmarkStart w:id="1228" w:name="_Toc437190851"/>
      <w:r>
        <w:lastRenderedPageBreak/>
        <w:t>Sprint 5 (27.10.15</w:t>
      </w:r>
      <w:r w:rsidRPr="00FC0BE0">
        <w:t xml:space="preserve"> - 03.11.15)</w:t>
      </w:r>
      <w:bookmarkEnd w:id="1226"/>
      <w:bookmarkEnd w:id="1227"/>
      <w:bookmarkEnd w:id="1228"/>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29"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1229" w:name="_Ref437125766"/>
      <w:bookmarkStart w:id="1230" w:name="_Toc437271140"/>
      <w:r>
        <w:t xml:space="preserve">Rys. </w:t>
      </w:r>
      <w:fldSimple w:instr=" STYLEREF 1 \s ">
        <w:r w:rsidR="00252F3E">
          <w:rPr>
            <w:noProof/>
          </w:rPr>
          <w:t>3</w:t>
        </w:r>
      </w:fldSimple>
      <w:r w:rsidR="00A41402">
        <w:t>.</w:t>
      </w:r>
      <w:fldSimple w:instr=" SEQ Rys. \* ARABIC \s 1 ">
        <w:r w:rsidR="00252F3E">
          <w:rPr>
            <w:noProof/>
          </w:rPr>
          <w:t>10</w:t>
        </w:r>
      </w:fldSimple>
      <w:bookmarkEnd w:id="1229"/>
      <w:r>
        <w:t xml:space="preserve"> Backlog sprintu piątego</w:t>
      </w:r>
      <w:bookmarkEnd w:id="1230"/>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 podstawie modułu GPS, dzięki czemu udało się napisać prostą funkcjonalność wyświetlania pobliskich atrakcji. Zrealizowano też logowanie się do systemu z użyciem konta tworzonego za 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 następnie rozszerzono tę funkcjonalność o możliwość wystawienia oceny.</w:t>
      </w:r>
    </w:p>
    <w:p w:rsidR="00B42833" w:rsidRDefault="00B42833" w:rsidP="009F5055">
      <w:pPr>
        <w:pStyle w:val="Zwykyakapit"/>
      </w:pPr>
      <w:r>
        <w:t>Pomniejszymi zmianami była poprawka widoku rejestracji użytkowników, tak aby w 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fldSimple w:instr=" REF _Ref437125766 \h  \* MERGEFORMAT ">
        <w:ins w:id="1231" w:author="DeeM" w:date="2015-12-07T17:03:00Z">
          <w:r w:rsidR="00252F3E" w:rsidRPr="00252F3E">
            <w:rPr>
              <w:rStyle w:val="OdsyaczZnak"/>
              <w:rPrChange w:id="1232" w:author="DeeM" w:date="2015-12-07T17:03:00Z">
                <w:rPr/>
              </w:rPrChange>
            </w:rPr>
            <w:t>Rys. 3.10</w:t>
          </w:r>
        </w:ins>
        <w:del w:id="1233" w:author="DeeM" w:date="2015-12-07T17:03:00Z">
          <w:r w:rsidR="00CF274A" w:rsidRPr="00CF274A" w:rsidDel="00252F3E">
            <w:rPr>
              <w:rStyle w:val="OdsyaczZnak"/>
            </w:rPr>
            <w:delText>Rys. 3.10</w:delText>
          </w:r>
        </w:del>
      </w:fldSimple>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0"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1234" w:name="_Ref437125807"/>
      <w:bookmarkStart w:id="1235" w:name="_Toc437271141"/>
      <w:r>
        <w:t xml:space="preserve">Rys. </w:t>
      </w:r>
      <w:fldSimple w:instr=" STYLEREF 1 \s ">
        <w:r w:rsidR="00252F3E">
          <w:rPr>
            <w:noProof/>
          </w:rPr>
          <w:t>3</w:t>
        </w:r>
      </w:fldSimple>
      <w:r w:rsidR="00A41402">
        <w:t>.</w:t>
      </w:r>
      <w:fldSimple w:instr=" SEQ Rys. \* ARABIC \s 1 ">
        <w:r w:rsidR="00252F3E">
          <w:rPr>
            <w:noProof/>
          </w:rPr>
          <w:t>11</w:t>
        </w:r>
      </w:fldSimple>
      <w:bookmarkEnd w:id="1234"/>
      <w:r>
        <w:t>. Wykres wypalania sprintu 5</w:t>
      </w:r>
      <w:bookmarkEnd w:id="1235"/>
    </w:p>
    <w:p w:rsidR="00B42833" w:rsidRDefault="00B42833" w:rsidP="009F5055">
      <w:pPr>
        <w:pStyle w:val="Zwykyakapit"/>
      </w:pPr>
      <w:r>
        <w:t xml:space="preserve">Jak widać na </w:t>
      </w:r>
      <w:fldSimple w:instr=" REF _Ref437125807 \h  \* MERGEFORMAT ">
        <w:ins w:id="1236" w:author="DeeM" w:date="2015-12-07T17:03:00Z">
          <w:r w:rsidR="00252F3E" w:rsidRPr="00252F3E">
            <w:rPr>
              <w:rStyle w:val="OdsyaczZnak"/>
              <w:rPrChange w:id="1237" w:author="DeeM" w:date="2015-12-07T17:03:00Z">
                <w:rPr/>
              </w:rPrChange>
            </w:rPr>
            <w:t>Rys. 3.11</w:t>
          </w:r>
        </w:ins>
        <w:del w:id="1238" w:author="DeeM" w:date="2015-12-07T17:03:00Z">
          <w:r w:rsidR="00CF274A" w:rsidRPr="00CF274A" w:rsidDel="00252F3E">
            <w:rPr>
              <w:rStyle w:val="OdsyaczZnak"/>
            </w:rPr>
            <w:delText>Rys. 3.11</w:delText>
          </w:r>
        </w:del>
      </w:fldSimple>
      <w:r>
        <w:rPr>
          <w:rStyle w:val="OdsyaczZnak"/>
        </w:rPr>
        <w:t>.</w:t>
      </w:r>
      <w:r>
        <w:t xml:space="preserve">, zespół pracował głównie na początku i końcu iteracji. Tym 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Nagwek3"/>
      </w:pPr>
      <w:bookmarkStart w:id="1239" w:name="_Toc437097101"/>
      <w:bookmarkStart w:id="1240" w:name="_Toc437130547"/>
      <w:bookmarkStart w:id="1241" w:name="_Toc437190852"/>
      <w:r>
        <w:lastRenderedPageBreak/>
        <w:t>Sprint 6 (04.11.15 - 11.11.15</w:t>
      </w:r>
      <w:r w:rsidRPr="00110719">
        <w:t>)</w:t>
      </w:r>
      <w:bookmarkEnd w:id="1239"/>
      <w:bookmarkEnd w:id="1240"/>
      <w:bookmarkEnd w:id="1241"/>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1"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242" w:name="_Ref437125872"/>
      <w:bookmarkStart w:id="1243" w:name="_Toc437271142"/>
      <w:r>
        <w:t xml:space="preserve">Rys. </w:t>
      </w:r>
      <w:fldSimple w:instr=" STYLEREF 1 \s ">
        <w:r w:rsidR="00252F3E">
          <w:rPr>
            <w:noProof/>
          </w:rPr>
          <w:t>3</w:t>
        </w:r>
      </w:fldSimple>
      <w:r w:rsidR="00A41402">
        <w:t>.</w:t>
      </w:r>
      <w:fldSimple w:instr=" SEQ Rys. \* ARABIC \s 1 ">
        <w:r w:rsidR="00252F3E">
          <w:rPr>
            <w:noProof/>
          </w:rPr>
          <w:t>12</w:t>
        </w:r>
      </w:fldSimple>
      <w:bookmarkEnd w:id="1242"/>
      <w:r>
        <w:t>. Backlog sprintu szóstego</w:t>
      </w:r>
      <w:bookmarkEnd w:id="1243"/>
    </w:p>
    <w:p w:rsidR="00B42833" w:rsidRDefault="00B42833" w:rsidP="009F5055">
      <w:pPr>
        <w:pStyle w:val="Zwykyakapit"/>
      </w:pPr>
      <w:r>
        <w:t xml:space="preserve">W ramach szóstego sprintu, którego backlog został pokazany na </w:t>
      </w:r>
      <w:fldSimple w:instr=" REF _Ref437125872 \h  \* MERGEFORMAT ">
        <w:ins w:id="1244" w:author="DeeM" w:date="2015-12-07T17:03:00Z">
          <w:r w:rsidR="00252F3E" w:rsidRPr="00252F3E">
            <w:rPr>
              <w:rStyle w:val="OdsyaczZnak"/>
              <w:rPrChange w:id="1245" w:author="DeeM" w:date="2015-12-07T17:03:00Z">
                <w:rPr/>
              </w:rPrChange>
            </w:rPr>
            <w:t>Rys. 3.12</w:t>
          </w:r>
        </w:ins>
        <w:del w:id="1246" w:author="DeeM" w:date="2015-12-07T17:03:00Z">
          <w:r w:rsidR="00CF274A" w:rsidRPr="00CF274A" w:rsidDel="00252F3E">
            <w:rPr>
              <w:rStyle w:val="OdsyaczZnak"/>
            </w:rPr>
            <w:delText>Rys. 3.12</w:delText>
          </w:r>
        </w:del>
      </w:fldSimple>
      <w:r w:rsidRPr="005E1803">
        <w:rPr>
          <w:rStyle w:val="OdsyaczZnak"/>
        </w:rPr>
        <w:t>.</w:t>
      </w:r>
      <w:r w:rsidRPr="005E1803">
        <w:t>,</w:t>
      </w:r>
      <w:r>
        <w:t xml:space="preserve"> zespół w 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 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 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2"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1247" w:name="_Ref437125932"/>
      <w:bookmarkStart w:id="1248" w:name="_Toc437271143"/>
      <w:r>
        <w:t xml:space="preserve">Rys. </w:t>
      </w:r>
      <w:fldSimple w:instr=" STYLEREF 1 \s ">
        <w:r w:rsidR="00252F3E">
          <w:rPr>
            <w:noProof/>
          </w:rPr>
          <w:t>3</w:t>
        </w:r>
      </w:fldSimple>
      <w:r w:rsidR="00A41402">
        <w:t>.</w:t>
      </w:r>
      <w:fldSimple w:instr=" SEQ Rys. \* ARABIC \s 1 ">
        <w:r w:rsidR="00252F3E">
          <w:rPr>
            <w:noProof/>
          </w:rPr>
          <w:t>13</w:t>
        </w:r>
      </w:fldSimple>
      <w:bookmarkEnd w:id="1247"/>
      <w:r>
        <w:t>. Wykres wypalania sprintu szóstego</w:t>
      </w:r>
      <w:bookmarkEnd w:id="1248"/>
    </w:p>
    <w:p w:rsidR="00B42833" w:rsidRPr="00A75D45" w:rsidRDefault="00B42833" w:rsidP="009F5055">
      <w:pPr>
        <w:pStyle w:val="Zwykyakapit"/>
      </w:pPr>
      <w:r>
        <w:t xml:space="preserve">Sposób pracy zespołu w trakcie sprintu pokazuje </w:t>
      </w:r>
      <w:fldSimple w:instr=" REF _Ref437125932 \h  \* MERGEFORMAT ">
        <w:ins w:id="1249" w:author="DeeM" w:date="2015-12-07T17:03:00Z">
          <w:r w:rsidR="00252F3E" w:rsidRPr="00252F3E">
            <w:rPr>
              <w:rStyle w:val="OdsyaczZnak"/>
              <w:rPrChange w:id="1250" w:author="DeeM" w:date="2015-12-07T17:03:00Z">
                <w:rPr/>
              </w:rPrChange>
            </w:rPr>
            <w:t>Rys. 3.13</w:t>
          </w:r>
        </w:ins>
        <w:del w:id="1251" w:author="DeeM" w:date="2015-12-07T17:03:00Z">
          <w:r w:rsidR="00CF274A" w:rsidRPr="00CF274A" w:rsidDel="00252F3E">
            <w:rPr>
              <w:rStyle w:val="OdsyaczZnak"/>
            </w:rPr>
            <w:delText>Rys. 3.13</w:delText>
          </w:r>
        </w:del>
      </w:fldSimple>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Nagwek3"/>
      </w:pPr>
      <w:bookmarkStart w:id="1252" w:name="_Toc437097102"/>
      <w:bookmarkStart w:id="1253" w:name="_Toc437130548"/>
      <w:bookmarkStart w:id="1254" w:name="_Toc437190853"/>
      <w:r>
        <w:t>Sprint 7 (12</w:t>
      </w:r>
      <w:del w:id="1255" w:author="Olek" w:date="2015-12-07T09:44:00Z">
        <w:r w:rsidDel="00BE3676">
          <w:delText>-</w:delText>
        </w:r>
      </w:del>
      <w:ins w:id="1256" w:author="Olek" w:date="2015-12-07T09:44:00Z">
        <w:r w:rsidR="00BE3676">
          <w:t>.</w:t>
        </w:r>
      </w:ins>
      <w:r>
        <w:t>11</w:t>
      </w:r>
      <w:del w:id="1257" w:author="Olek" w:date="2015-12-07T09:44:00Z">
        <w:r w:rsidDel="00BE3676">
          <w:delText>-</w:delText>
        </w:r>
      </w:del>
      <w:ins w:id="1258" w:author="Olek" w:date="2015-12-07T09:44:00Z">
        <w:r w:rsidR="00BE3676">
          <w:t>.</w:t>
        </w:r>
      </w:ins>
      <w:r>
        <w:t>15 - 18.11.15</w:t>
      </w:r>
      <w:r w:rsidRPr="00206146">
        <w:t>)</w:t>
      </w:r>
      <w:bookmarkEnd w:id="1252"/>
      <w:bookmarkEnd w:id="1253"/>
      <w:bookmarkEnd w:id="1254"/>
    </w:p>
    <w:p w:rsidR="00B42833" w:rsidRDefault="00B42833" w:rsidP="00B42833">
      <w:pPr>
        <w:keepNext/>
        <w:jc w:val="center"/>
      </w:pPr>
      <w:r>
        <w:rPr>
          <w:noProof/>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1"/>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1259" w:name="_Ref437125982"/>
      <w:bookmarkStart w:id="1260" w:name="_Toc437271144"/>
      <w:r>
        <w:t xml:space="preserve">Rys. </w:t>
      </w:r>
      <w:fldSimple w:instr=" STYLEREF 1 \s ">
        <w:r w:rsidR="00252F3E">
          <w:rPr>
            <w:noProof/>
          </w:rPr>
          <w:t>3</w:t>
        </w:r>
      </w:fldSimple>
      <w:r w:rsidR="00A41402">
        <w:t>.</w:t>
      </w:r>
      <w:fldSimple w:instr=" SEQ Rys. \* ARABIC \s 1 ">
        <w:r w:rsidR="00252F3E">
          <w:rPr>
            <w:noProof/>
          </w:rPr>
          <w:t>14</w:t>
        </w:r>
      </w:fldSimple>
      <w:bookmarkEnd w:id="1259"/>
      <w:r>
        <w:t>. Backlog sprintu siódmego</w:t>
      </w:r>
      <w:bookmarkEnd w:id="1260"/>
    </w:p>
    <w:p w:rsidR="00B42833" w:rsidRDefault="001631E4" w:rsidP="009F5055">
      <w:pPr>
        <w:pStyle w:val="Zwykyakapit"/>
      </w:pPr>
      <w:fldSimple w:instr=" REF _Ref437125982 \h  \* MERGEFORMAT ">
        <w:ins w:id="1261" w:author="DeeM" w:date="2015-12-07T17:03:00Z">
          <w:r w:rsidR="00252F3E" w:rsidRPr="00252F3E">
            <w:rPr>
              <w:rStyle w:val="OdsyaczZnak"/>
              <w:rPrChange w:id="1262" w:author="DeeM" w:date="2015-12-07T17:03:00Z">
                <w:rPr/>
              </w:rPrChange>
            </w:rPr>
            <w:t>Rys. 3.14</w:t>
          </w:r>
        </w:ins>
        <w:del w:id="1263" w:author="DeeM" w:date="2015-12-07T17:03:00Z">
          <w:r w:rsidR="00CF274A" w:rsidRPr="00CF274A" w:rsidDel="00252F3E">
            <w:rPr>
              <w:rStyle w:val="OdsyaczZnak"/>
            </w:rPr>
            <w:delText>Rys. 3.14</w:delText>
          </w:r>
        </w:del>
      </w:fldSimple>
      <w:r w:rsidR="00B42833" w:rsidRPr="005E1803">
        <w:rPr>
          <w:rStyle w:val="OdsyaczZnak"/>
        </w:rPr>
        <w:t>.</w:t>
      </w:r>
      <w:r w:rsidR="00B42833">
        <w:t xml:space="preserve"> pokazuje funkcjonalności wykonane w sprincie siódmym. Był to pierwszy duży sprint, jaki udało się wykonać zespołowi – duży nacisk został położony na 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 wszystkich ich rodzajów. Zespół zdecydował się na taki krok ze względu na brak konieczności rozdzielania poszczególnych kategorii atrakcji na osobne klasy – niepotrzebne komplikowało to 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 wyświetlaniem i dodawaniem opinii przy pomocy aplikacji mobilnej.</w:t>
      </w:r>
    </w:p>
    <w:p w:rsidR="00B42833" w:rsidRDefault="00B42833" w:rsidP="009F5055">
      <w:pPr>
        <w:pStyle w:val="Zwykyakapit"/>
      </w:pPr>
      <w:r>
        <w:t xml:space="preserve"> Warto także wspomnieć o rozwinięciu funkcjonalności społecznych związanych z 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1264" w:author="DeeM" w:date="2015-12-07T16:52:00Z">
        <w:r>
          <w:t xml:space="preserve">W </w:t>
        </w:r>
      </w:ins>
      <w:del w:id="1265" w:author="DeeM" w:date="2015-12-07T16:52:00Z">
        <w:r w:rsidR="00B42833" w:rsidDel="00D135D2">
          <w:delText>S</w:delText>
        </w:r>
      </w:del>
      <w:ins w:id="1266" w:author="DeeM" w:date="2015-12-07T16:52:00Z">
        <w:r>
          <w:t>s</w:t>
        </w:r>
      </w:ins>
      <w:r w:rsidR="00B42833">
        <w:t>prin</w:t>
      </w:r>
      <w:ins w:id="1267" w:author="DeeM" w:date="2015-12-07T16:52:00Z">
        <w:r>
          <w:t>cie</w:t>
        </w:r>
      </w:ins>
      <w:del w:id="1268" w:author="DeeM" w:date="2015-12-07T16:52:00Z">
        <w:r w:rsidR="00B42833" w:rsidDel="00D135D2">
          <w:delText>t</w:delText>
        </w:r>
      </w:del>
      <w:del w:id="1269" w:author="DeeM" w:date="2015-12-07T16:53:00Z">
        <w:r w:rsidR="00B42833" w:rsidDel="00D135D2">
          <w:delText xml:space="preserve"> 7</w:delText>
        </w:r>
      </w:del>
      <w:ins w:id="1270" w:author="DeeM" w:date="2015-12-07T16:53:00Z">
        <w:r>
          <w:t xml:space="preserve"> siódmym</w:t>
        </w:r>
      </w:ins>
      <w:r w:rsidR="00B42833">
        <w:t xml:space="preserve"> rozpocz</w:t>
      </w:r>
      <w:ins w:id="1271" w:author="DeeM" w:date="2015-12-07T16:52:00Z">
        <w:r>
          <w:t>ęto</w:t>
        </w:r>
      </w:ins>
      <w:del w:id="1272" w:author="DeeM" w:date="2015-12-07T16:52:00Z">
        <w:r w:rsidR="00B42833" w:rsidDel="00D135D2">
          <w:delText>ął</w:delText>
        </w:r>
      </w:del>
      <w:r w:rsidR="00B42833">
        <w:t xml:space="preserve"> także testowanie już napisanych modułów – jak widać na </w:t>
      </w:r>
      <w:fldSimple w:instr=" REF _Ref437125982 \h  \* MERGEFORMAT ">
        <w:ins w:id="1273" w:author="DeeM" w:date="2015-12-07T17:03:00Z">
          <w:r w:rsidR="00252F3E" w:rsidRPr="00252F3E">
            <w:rPr>
              <w:rStyle w:val="OdsyaczZnak"/>
              <w:rPrChange w:id="1274" w:author="DeeM" w:date="2015-12-07T17:03:00Z">
                <w:rPr/>
              </w:rPrChange>
            </w:rPr>
            <w:t>Rys. 3.14</w:t>
          </w:r>
        </w:ins>
        <w:del w:id="1275" w:author="DeeM" w:date="2015-12-07T17:03:00Z">
          <w:r w:rsidR="00CF274A" w:rsidRPr="00CF274A" w:rsidDel="00252F3E">
            <w:rPr>
              <w:rStyle w:val="OdsyaczZnak"/>
            </w:rPr>
            <w:delText>Rys. 3.14</w:delText>
          </w:r>
        </w:del>
      </w:fldSimple>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3"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1276" w:name="_Ref437126093"/>
      <w:bookmarkStart w:id="1277" w:name="_Toc437271145"/>
      <w:r>
        <w:t xml:space="preserve">Rys. </w:t>
      </w:r>
      <w:fldSimple w:instr=" STYLEREF 1 \s ">
        <w:r w:rsidR="00252F3E">
          <w:rPr>
            <w:noProof/>
          </w:rPr>
          <w:t>3</w:t>
        </w:r>
      </w:fldSimple>
      <w:r w:rsidR="00A41402">
        <w:t>.</w:t>
      </w:r>
      <w:fldSimple w:instr=" SEQ Rys. \* ARABIC \s 1 ">
        <w:r w:rsidR="00252F3E">
          <w:rPr>
            <w:noProof/>
          </w:rPr>
          <w:t>15</w:t>
        </w:r>
      </w:fldSimple>
      <w:bookmarkEnd w:id="1276"/>
      <w:r>
        <w:t>. Wykres wypalania sprintu siódmego</w:t>
      </w:r>
      <w:bookmarkEnd w:id="1277"/>
    </w:p>
    <w:p w:rsidR="00B42833" w:rsidRPr="005C04D7" w:rsidRDefault="00B42833" w:rsidP="009F5055">
      <w:pPr>
        <w:pStyle w:val="Zwykyakapit"/>
      </w:pPr>
      <w:r>
        <w:t xml:space="preserve">Na </w:t>
      </w:r>
      <w:fldSimple w:instr=" REF _Ref437126093 \h  \* MERGEFORMAT ">
        <w:ins w:id="1278" w:author="DeeM" w:date="2015-12-07T17:03:00Z">
          <w:r w:rsidR="00252F3E" w:rsidRPr="00252F3E">
            <w:rPr>
              <w:rStyle w:val="OdsyaczZnak"/>
              <w:rPrChange w:id="1279" w:author="DeeM" w:date="2015-12-07T17:03:00Z">
                <w:rPr/>
              </w:rPrChange>
            </w:rPr>
            <w:t>Rys. 3.15</w:t>
          </w:r>
        </w:ins>
        <w:del w:id="1280" w:author="DeeM" w:date="2015-12-07T17:03:00Z">
          <w:r w:rsidR="00CF274A" w:rsidRPr="00CF274A" w:rsidDel="00252F3E">
            <w:rPr>
              <w:rStyle w:val="OdsyaczZnak"/>
            </w:rPr>
            <w:delText>Rys. 3.15</w:delText>
          </w:r>
        </w:del>
      </w:fldSimple>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Nagwek3"/>
      </w:pPr>
      <w:bookmarkStart w:id="1281" w:name="_Toc437097103"/>
      <w:bookmarkStart w:id="1282" w:name="_Toc437130549"/>
      <w:bookmarkStart w:id="1283" w:name="_Toc437190854"/>
      <w:r>
        <w:lastRenderedPageBreak/>
        <w:t>Sprint 8 (19.11.15 - 25</w:t>
      </w:r>
      <w:del w:id="1284" w:author="Olek" w:date="2015-12-07T09:44:00Z">
        <w:r w:rsidDel="00F311F4">
          <w:delText>-</w:delText>
        </w:r>
      </w:del>
      <w:ins w:id="1285" w:author="Olek" w:date="2015-12-07T09:44:00Z">
        <w:r w:rsidR="00F311F4">
          <w:t>.</w:t>
        </w:r>
      </w:ins>
      <w:r>
        <w:t>11</w:t>
      </w:r>
      <w:del w:id="1286" w:author="Olek" w:date="2015-12-07T09:44:00Z">
        <w:r w:rsidDel="00F311F4">
          <w:delText>-</w:delText>
        </w:r>
      </w:del>
      <w:ins w:id="1287" w:author="Olek" w:date="2015-12-07T09:44:00Z">
        <w:r w:rsidR="00F311F4">
          <w:t>.</w:t>
        </w:r>
      </w:ins>
      <w:r>
        <w:t>15</w:t>
      </w:r>
      <w:r w:rsidRPr="00206146">
        <w:t>)</w:t>
      </w:r>
      <w:bookmarkEnd w:id="1281"/>
      <w:bookmarkEnd w:id="1282"/>
      <w:bookmarkEnd w:id="1283"/>
    </w:p>
    <w:p w:rsidR="00B42833" w:rsidRDefault="00B42833" w:rsidP="00B42833">
      <w:pPr>
        <w:keepNext/>
        <w:jc w:val="center"/>
      </w:pPr>
      <w:r>
        <w:rPr>
          <w:noProof/>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4"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1288" w:name="_Ref437126243"/>
      <w:bookmarkStart w:id="1289" w:name="_Toc437271146"/>
      <w:r>
        <w:t xml:space="preserve">Rys. </w:t>
      </w:r>
      <w:fldSimple w:instr=" STYLEREF 1 \s ">
        <w:r w:rsidR="00252F3E">
          <w:rPr>
            <w:noProof/>
          </w:rPr>
          <w:t>3</w:t>
        </w:r>
      </w:fldSimple>
      <w:r w:rsidR="00A41402">
        <w:t>.</w:t>
      </w:r>
      <w:fldSimple w:instr=" SEQ Rys. \* ARABIC \s 1 ">
        <w:r w:rsidR="00252F3E">
          <w:rPr>
            <w:noProof/>
          </w:rPr>
          <w:t>16</w:t>
        </w:r>
      </w:fldSimple>
      <w:r>
        <w:t>. Backlog sprintu ósmego</w:t>
      </w:r>
      <w:bookmarkEnd w:id="1288"/>
      <w:bookmarkEnd w:id="1289"/>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 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 xml:space="preserve">Udało się także zrealizować wieloetapową rejestrację, opisaną w dokumentacji w punkcie </w:t>
      </w:r>
      <w:fldSimple w:instr=" REF _Ref437126219 \r \h  \* MERGEFORMAT ">
        <w:ins w:id="1290" w:author="DeeM" w:date="2015-12-07T17:03:00Z">
          <w:r w:rsidR="00252F3E" w:rsidRPr="00252F3E">
            <w:rPr>
              <w:i/>
              <w:rPrChange w:id="1291" w:author="DeeM" w:date="2015-12-07T17:03:00Z">
                <w:rPr/>
              </w:rPrChange>
            </w:rPr>
            <w:t>6.1.4</w:t>
          </w:r>
        </w:ins>
        <w:del w:id="1292" w:author="DeeM" w:date="2015-12-07T17:03:00Z">
          <w:r w:rsidR="00CF274A" w:rsidRPr="00CF274A" w:rsidDel="00252F3E">
            <w:rPr>
              <w:i/>
            </w:rPr>
            <w:delText>6.1.4</w:delText>
          </w:r>
        </w:del>
      </w:fldSimple>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fldSimple w:instr=" REF _Ref437126243 \h  \* MERGEFORMAT ">
        <w:ins w:id="1293" w:author="DeeM" w:date="2015-12-07T17:03:00Z">
          <w:r w:rsidR="00252F3E" w:rsidRPr="00252F3E">
            <w:rPr>
              <w:rStyle w:val="OdsyaczZnak"/>
              <w:rPrChange w:id="1294" w:author="DeeM" w:date="2015-12-07T17:03:00Z">
                <w:rPr/>
              </w:rPrChange>
            </w:rPr>
            <w:t>Rys. 3.16</w:t>
          </w:r>
          <w:r w:rsidR="00252F3E" w:rsidRPr="00252F3E">
            <w:rPr>
              <w:b/>
              <w:bCs/>
              <w:noProof/>
              <w:rPrChange w:id="1295" w:author="DeeM" w:date="2015-12-07T17:03:00Z">
                <w:rPr/>
              </w:rPrChange>
            </w:rPr>
            <w:t>. Backlog sprintu ósmego</w:t>
          </w:r>
        </w:ins>
        <w:del w:id="1296" w:author="DeeM" w:date="2015-12-07T17:03:00Z">
          <w:r w:rsidR="00CF274A" w:rsidRPr="00CF274A" w:rsidDel="00252F3E">
            <w:rPr>
              <w:rStyle w:val="OdsyaczZnak"/>
            </w:rPr>
            <w:delText>Rys. 3.16</w:delText>
          </w:r>
        </w:del>
        <w:del w:id="1297" w:author="DeeM" w:date="2015-12-07T16:30:00Z">
          <w:r w:rsidR="00CF274A" w:rsidRPr="00CF274A" w:rsidDel="00904F52">
            <w:rPr>
              <w:b/>
              <w:bCs/>
              <w:noProof/>
            </w:rPr>
            <w:delText>. Backlog sprintu ósmego</w:delText>
          </w:r>
        </w:del>
      </w:fldSimple>
      <w:r w:rsidRPr="00B02C7F">
        <w:rPr>
          <w:rStyle w:val="OdsyaczZnak"/>
        </w:rPr>
        <w:t>.</w:t>
      </w:r>
      <w:r>
        <w:t>, pomimo podjęcia postanowień o testowaniu aplikacji w następnym sprincie, udało się znaleźć kilka błędów, które zostały od razu poprawione. Jednocześnie zespół zdecydował o tym, aby nie implementować filtrowania atrakcji według typu w panelu administratora, argumentując tę decyzję faktem, że taka opcja jest nieprzydatna administratorowi.</w:t>
      </w:r>
    </w:p>
    <w:p w:rsidR="00B42833" w:rsidRDefault="00B42833" w:rsidP="00B42833">
      <w:pPr>
        <w:keepNext/>
        <w:ind w:firstLine="360"/>
        <w:jc w:val="center"/>
      </w:pPr>
      <w:r>
        <w:rPr>
          <w:noProof/>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5"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1298" w:name="_Ref437126288"/>
      <w:bookmarkStart w:id="1299" w:name="_Toc437271147"/>
      <w:r>
        <w:t xml:space="preserve">Rys. </w:t>
      </w:r>
      <w:fldSimple w:instr=" STYLEREF 1 \s ">
        <w:r w:rsidR="00252F3E">
          <w:rPr>
            <w:noProof/>
          </w:rPr>
          <w:t>3</w:t>
        </w:r>
      </w:fldSimple>
      <w:r w:rsidR="00A41402">
        <w:t>.</w:t>
      </w:r>
      <w:fldSimple w:instr=" SEQ Rys. \* ARABIC \s 1 ">
        <w:r w:rsidR="00252F3E">
          <w:rPr>
            <w:noProof/>
          </w:rPr>
          <w:t>17</w:t>
        </w:r>
      </w:fldSimple>
      <w:bookmarkEnd w:id="1298"/>
      <w:r>
        <w:t>. Wykres wypalania sprintu ósmego</w:t>
      </w:r>
      <w:bookmarkEnd w:id="1299"/>
    </w:p>
    <w:p w:rsidR="00B42833" w:rsidRPr="00B02C7F" w:rsidRDefault="00B42833" w:rsidP="009F5055">
      <w:pPr>
        <w:pStyle w:val="Zwykyakapit"/>
      </w:pPr>
      <w:r>
        <w:t xml:space="preserve">Jak widać na </w:t>
      </w:r>
      <w:fldSimple w:instr=" REF _Ref437126288 \h  \* MERGEFORMAT ">
        <w:ins w:id="1300" w:author="DeeM" w:date="2015-12-07T17:03:00Z">
          <w:r w:rsidR="00252F3E" w:rsidRPr="00252F3E">
            <w:rPr>
              <w:rStyle w:val="OdsyaczZnak"/>
              <w:rPrChange w:id="1301" w:author="DeeM" w:date="2015-12-07T17:03:00Z">
                <w:rPr/>
              </w:rPrChange>
            </w:rPr>
            <w:t>Rys. 3.17</w:t>
          </w:r>
        </w:ins>
        <w:del w:id="1302" w:author="DeeM" w:date="2015-12-07T17:03:00Z">
          <w:r w:rsidR="00CF274A" w:rsidRPr="00CF274A" w:rsidDel="00252F3E">
            <w:rPr>
              <w:rStyle w:val="OdsyaczZnak"/>
            </w:rPr>
            <w:delText>Rys. 3.17</w:delText>
          </w:r>
        </w:del>
      </w:fldSimple>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Nagwek3"/>
      </w:pPr>
      <w:bookmarkStart w:id="1303" w:name="_Toc437097104"/>
      <w:bookmarkStart w:id="1304" w:name="_Toc437130550"/>
      <w:bookmarkStart w:id="1305" w:name="_Toc437190855"/>
      <w:r>
        <w:t>Sprint 9 (26.11.15 - 02.12.15</w:t>
      </w:r>
      <w:r w:rsidRPr="00206146">
        <w:t>)</w:t>
      </w:r>
      <w:bookmarkEnd w:id="1303"/>
      <w:bookmarkEnd w:id="1304"/>
      <w:bookmarkEnd w:id="1305"/>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6"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1306" w:name="_Ref437126344"/>
      <w:bookmarkStart w:id="1307" w:name="_Toc437271148"/>
      <w:r>
        <w:t xml:space="preserve">Rys. </w:t>
      </w:r>
      <w:fldSimple w:instr=" STYLEREF 1 \s ">
        <w:r w:rsidR="00252F3E">
          <w:rPr>
            <w:noProof/>
          </w:rPr>
          <w:t>3</w:t>
        </w:r>
      </w:fldSimple>
      <w:r w:rsidR="00A41402">
        <w:t>.</w:t>
      </w:r>
      <w:fldSimple w:instr=" SEQ Rys. \* ARABIC \s 1 ">
        <w:r w:rsidR="00252F3E">
          <w:rPr>
            <w:noProof/>
          </w:rPr>
          <w:t>18</w:t>
        </w:r>
      </w:fldSimple>
      <w:bookmarkEnd w:id="1306"/>
      <w:r>
        <w:t>. Backlog funkcjonalności aplikacji zrealizowanych w trakcie sprintu dziewiątego</w:t>
      </w:r>
      <w:bookmarkEnd w:id="1307"/>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fldSimple w:instr=" REF _Ref437126344 \h  \* MERGEFORMAT ">
        <w:ins w:id="1308" w:author="DeeM" w:date="2015-12-07T17:03:00Z">
          <w:r w:rsidR="00252F3E" w:rsidRPr="00252F3E">
            <w:rPr>
              <w:rStyle w:val="OdsyaczZnak"/>
              <w:rPrChange w:id="1309" w:author="DeeM" w:date="2015-12-07T17:03:00Z">
                <w:rPr/>
              </w:rPrChange>
            </w:rPr>
            <w:t>Rys. 3.18</w:t>
          </w:r>
        </w:ins>
        <w:del w:id="1310" w:author="DeeM" w:date="2015-12-07T17:03:00Z">
          <w:r w:rsidR="00CF274A" w:rsidRPr="00CF274A" w:rsidDel="00252F3E">
            <w:rPr>
              <w:rStyle w:val="OdsyaczZnak"/>
            </w:rPr>
            <w:delText>Rys. 3.18</w:delText>
          </w:r>
        </w:del>
      </w:fldSimple>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 elementów – zamiast ładować od razu cały widok do pamięci, aplikacja wysyłała żądanie o 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7"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311" w:name="_Ref437126409"/>
      <w:bookmarkStart w:id="1312" w:name="_Toc437271149"/>
      <w:r>
        <w:t xml:space="preserve">Rys. </w:t>
      </w:r>
      <w:fldSimple w:instr=" STYLEREF 1 \s ">
        <w:r w:rsidR="00252F3E">
          <w:rPr>
            <w:noProof/>
          </w:rPr>
          <w:t>3</w:t>
        </w:r>
      </w:fldSimple>
      <w:r w:rsidR="00A41402">
        <w:t>.</w:t>
      </w:r>
      <w:fldSimple w:instr=" SEQ Rys. \* ARABIC \s 1 ">
        <w:r w:rsidR="00252F3E">
          <w:rPr>
            <w:noProof/>
          </w:rPr>
          <w:t>19</w:t>
        </w:r>
      </w:fldSimple>
      <w:bookmarkEnd w:id="1311"/>
      <w:r>
        <w:t>. Wykres wypalania sprintu dziewiątego</w:t>
      </w:r>
      <w:bookmarkEnd w:id="1312"/>
    </w:p>
    <w:p w:rsidR="00B42833" w:rsidRDefault="00B42833" w:rsidP="009F5055">
      <w:pPr>
        <w:pStyle w:val="Zwykyakapit"/>
      </w:pPr>
      <w:r>
        <w:t xml:space="preserve">Jak widać na </w:t>
      </w:r>
      <w:fldSimple w:instr=" REF _Ref437126409 \h  \* MERGEFORMAT ">
        <w:ins w:id="1313" w:author="DeeM" w:date="2015-12-07T17:03:00Z">
          <w:r w:rsidR="00252F3E" w:rsidRPr="00252F3E">
            <w:rPr>
              <w:rStyle w:val="OdsyaczZnak"/>
              <w:rPrChange w:id="1314" w:author="DeeM" w:date="2015-12-07T17:03:00Z">
                <w:rPr/>
              </w:rPrChange>
            </w:rPr>
            <w:t>Rys. 3.19</w:t>
          </w:r>
        </w:ins>
        <w:del w:id="1315" w:author="DeeM" w:date="2015-12-07T17:03:00Z">
          <w:r w:rsidR="00CF274A" w:rsidRPr="00CF274A" w:rsidDel="00252F3E">
            <w:rPr>
              <w:rStyle w:val="OdsyaczZnak"/>
            </w:rPr>
            <w:delText>Rys. 3.19</w:delText>
          </w:r>
        </w:del>
      </w:fldSimple>
      <w:r w:rsidRPr="00847AC0">
        <w:rPr>
          <w:rStyle w:val="OdsyaczZnak"/>
        </w:rPr>
        <w:t>.</w:t>
      </w:r>
      <w:r>
        <w:t>, cały zespół intensywnie pracował w sprincie dziewiątym nad tworzonym produktem. Większość funkcjonalności została zrealizowana w pierwszej połowie sprintu, pozostawiając drugą część na testowanie i naprawianie drobnych błędów aplikacji, a 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8"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1316" w:name="_Ref437126458"/>
      <w:bookmarkStart w:id="1317" w:name="_Toc437271150"/>
      <w:r>
        <w:t xml:space="preserve">Rys. </w:t>
      </w:r>
      <w:fldSimple w:instr=" STYLEREF 1 \s ">
        <w:r w:rsidR="00252F3E">
          <w:rPr>
            <w:noProof/>
          </w:rPr>
          <w:t>3</w:t>
        </w:r>
      </w:fldSimple>
      <w:r w:rsidR="00A41402">
        <w:t>.</w:t>
      </w:r>
      <w:fldSimple w:instr=" SEQ Rys. \* ARABIC \s 1 ">
        <w:r w:rsidR="00252F3E">
          <w:rPr>
            <w:noProof/>
          </w:rPr>
          <w:t>20</w:t>
        </w:r>
      </w:fldSimple>
      <w:bookmarkEnd w:id="1316"/>
      <w:r>
        <w:t>. Naprawione błędy aplikacji w sprincie dziewiątym</w:t>
      </w:r>
      <w:bookmarkEnd w:id="1317"/>
    </w:p>
    <w:p w:rsidR="00B42833" w:rsidRDefault="00B42833" w:rsidP="009F5055">
      <w:pPr>
        <w:pStyle w:val="Zwykyakapit"/>
      </w:pPr>
      <w:r>
        <w:lastRenderedPageBreak/>
        <w:t xml:space="preserve">Jak pokazuje </w:t>
      </w:r>
      <w:fldSimple w:instr=" REF _Ref437126458 \h  \* MERGEFORMAT ">
        <w:ins w:id="1318" w:author="DeeM" w:date="2015-12-07T17:03:00Z">
          <w:r w:rsidR="00252F3E" w:rsidRPr="00252F3E">
            <w:rPr>
              <w:rStyle w:val="OdsyaczZnak"/>
              <w:rPrChange w:id="1319" w:author="DeeM" w:date="2015-12-07T17:03:00Z">
                <w:rPr/>
              </w:rPrChange>
            </w:rPr>
            <w:t>Rys. 3.20</w:t>
          </w:r>
        </w:ins>
        <w:del w:id="1320" w:author="DeeM" w:date="2015-12-07T17:03:00Z">
          <w:r w:rsidR="00CF274A" w:rsidRPr="00CF274A" w:rsidDel="00252F3E">
            <w:rPr>
              <w:rStyle w:val="OdsyaczZnak"/>
            </w:rPr>
            <w:delText>Rys. 3.20</w:delText>
          </w:r>
        </w:del>
      </w:fldSimple>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 względu na mocno ograniczony czas. </w:t>
      </w:r>
    </w:p>
    <w:p w:rsidR="00B42833" w:rsidRDefault="00B42833" w:rsidP="002A41BA">
      <w:pPr>
        <w:pStyle w:val="Nagwek1"/>
      </w:pPr>
      <w:bookmarkStart w:id="1321" w:name="_Toc437097105"/>
      <w:bookmarkStart w:id="1322" w:name="_Toc437130551"/>
      <w:bookmarkStart w:id="1323" w:name="_Toc437190856"/>
      <w:r>
        <w:lastRenderedPageBreak/>
        <w:t>Architektura aplikacji</w:t>
      </w:r>
      <w:bookmarkEnd w:id="1321"/>
      <w:bookmarkEnd w:id="1322"/>
      <w:bookmarkEnd w:id="1323"/>
    </w:p>
    <w:p w:rsidR="00B42833" w:rsidRDefault="00B42833" w:rsidP="00ED28E0">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39"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324" w:name="_Ref437126498"/>
      <w:bookmarkStart w:id="1325" w:name="_Toc437271151"/>
      <w:r>
        <w:t xml:space="preserve">Rys. </w:t>
      </w:r>
      <w:fldSimple w:instr=" STYLEREF 1 \s ">
        <w:r w:rsidR="00252F3E">
          <w:rPr>
            <w:noProof/>
          </w:rPr>
          <w:t>4</w:t>
        </w:r>
      </w:fldSimple>
      <w:r w:rsidR="00A41402">
        <w:t>.</w:t>
      </w:r>
      <w:fldSimple w:instr=" SEQ Rys. \* ARABIC \s 1 ">
        <w:r w:rsidR="00252F3E">
          <w:rPr>
            <w:noProof/>
          </w:rPr>
          <w:t>1</w:t>
        </w:r>
      </w:fldSimple>
      <w:bookmarkEnd w:id="1324"/>
      <w:r>
        <w:t>. Architektura w projekcie</w:t>
      </w:r>
      <w:bookmarkEnd w:id="1325"/>
    </w:p>
    <w:p w:rsidR="00B42833" w:rsidRDefault="00B42833" w:rsidP="009F5055">
      <w:pPr>
        <w:pStyle w:val="Zwykyakapit"/>
      </w:pPr>
      <w:r w:rsidRPr="00BF22AB">
        <w:t xml:space="preserve">Architekturę naszego produktu opisuje </w:t>
      </w:r>
      <w:fldSimple w:instr=" REF _Ref437126498 \h  \* MERGEFORMAT ">
        <w:ins w:id="1326" w:author="DeeM" w:date="2015-12-07T17:03:00Z">
          <w:r w:rsidR="00252F3E" w:rsidRPr="00252F3E">
            <w:rPr>
              <w:rStyle w:val="OdsyaczZnak"/>
              <w:rPrChange w:id="1327" w:author="DeeM" w:date="2015-12-07T17:03:00Z">
                <w:rPr/>
              </w:rPrChange>
            </w:rPr>
            <w:t>Rys. 4.1</w:t>
          </w:r>
        </w:ins>
        <w:del w:id="1328" w:author="DeeM" w:date="2015-12-07T17:03:00Z">
          <w:r w:rsidR="00CF274A" w:rsidRPr="00CF274A" w:rsidDel="00252F3E">
            <w:rPr>
              <w:rStyle w:val="OdsyaczZnak"/>
            </w:rPr>
            <w:delText>Rys. 4.1</w:delText>
          </w:r>
        </w:del>
      </w:fldSimple>
      <w:r w:rsidRPr="00BF22AB">
        <w:t xml:space="preserve">. Można zauważyć tam, że głównym komponentem naszej aplikacji jest aplikacja </w:t>
      </w:r>
      <w:del w:id="1329" w:author="DeeM" w:date="2015-12-07T16:53:00Z">
        <w:r w:rsidRPr="00BF22AB" w:rsidDel="00D135D2">
          <w:rPr>
            <w:i/>
          </w:rPr>
          <w:delText>Grailsowa</w:delText>
        </w:r>
      </w:del>
      <w:ins w:id="1330"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40"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1331" w:name="_Ref437178747"/>
      <w:bookmarkStart w:id="1332" w:name="_Toc437271152"/>
      <w:r>
        <w:t xml:space="preserve">Rys. </w:t>
      </w:r>
      <w:fldSimple w:instr=" STYLEREF 1 \s ">
        <w:r w:rsidR="00252F3E">
          <w:rPr>
            <w:noProof/>
          </w:rPr>
          <w:t>4</w:t>
        </w:r>
      </w:fldSimple>
      <w:r w:rsidR="00A41402">
        <w:t>.</w:t>
      </w:r>
      <w:fldSimple w:instr=" SEQ Rys. \* ARABIC \s 1 ">
        <w:r w:rsidR="00252F3E">
          <w:rPr>
            <w:noProof/>
          </w:rPr>
          <w:t>2</w:t>
        </w:r>
      </w:fldSimple>
      <w:bookmarkEnd w:id="1331"/>
      <w:r>
        <w:t>. Budowa aplikacji Grailsowej</w:t>
      </w:r>
      <w:bookmarkEnd w:id="1332"/>
    </w:p>
    <w:p w:rsidR="00ED28E0" w:rsidRDefault="00ED28E0" w:rsidP="00ED28E0">
      <w:pPr>
        <w:pStyle w:val="Zwykyakapit"/>
      </w:pPr>
      <w:r>
        <w:t xml:space="preserve">Jak wcześniej wspominano, sercem naszego produktu jest framework </w:t>
      </w:r>
      <w:r w:rsidRPr="00ED28E0">
        <w:rPr>
          <w:rStyle w:val="OdsyaczZnak"/>
        </w:rPr>
        <w:t>Grails</w:t>
      </w:r>
      <w:r>
        <w:t>. Składa on się z trzech najważniejszych warstw pokaz</w:t>
      </w:r>
      <w:r w:rsidR="00D53FFC">
        <w:t>an</w:t>
      </w:r>
      <w:r>
        <w:t xml:space="preserve">ych na </w:t>
      </w:r>
      <w:fldSimple w:instr=" REF _Ref437178747 \h  \* MERGEFORMAT ">
        <w:ins w:id="1333" w:author="DeeM" w:date="2015-12-07T17:03:00Z">
          <w:r w:rsidR="00252F3E" w:rsidRPr="00252F3E">
            <w:rPr>
              <w:rStyle w:val="OdsyaczZnak"/>
              <w:rPrChange w:id="1334" w:author="DeeM" w:date="2015-12-07T17:03:00Z">
                <w:rPr/>
              </w:rPrChange>
            </w:rPr>
            <w:t>Rys. 4.2</w:t>
          </w:r>
        </w:ins>
        <w:del w:id="1335" w:author="DeeM" w:date="2015-12-07T17:03:00Z">
          <w:r w:rsidR="00CF274A" w:rsidRPr="00CF274A" w:rsidDel="00252F3E">
            <w:rPr>
              <w:rStyle w:val="OdsyaczZnak"/>
            </w:rPr>
            <w:delText>Rys. 4.2</w:delText>
          </w:r>
        </w:del>
      </w:fldSimple>
      <w:r>
        <w:t xml:space="preserve">. Pierwszą z nich jest </w:t>
      </w:r>
      <w:del w:id="1336" w:author="DeeM" w:date="2015-12-07T16:54:00Z">
        <w:r w:rsidDel="00D135D2">
          <w:delText xml:space="preserve">warstwy </w:delText>
        </w:r>
      </w:del>
      <w:ins w:id="1337" w:author="DeeM" w:date="2015-12-07T16:54:00Z">
        <w:r w:rsidR="00D135D2">
          <w:t xml:space="preserve">warstwa </w:t>
        </w:r>
      </w:ins>
      <w:r>
        <w:t xml:space="preserve">modelu, która jest odpowiedzialna za </w:t>
      </w:r>
      <w:del w:id="1338" w:author="Olek" w:date="2015-12-07T09:45:00Z">
        <w:r w:rsidDel="00F311F4">
          <w:delText xml:space="preserve">mapowanie </w:delText>
        </w:r>
      </w:del>
      <w:ins w:id="1339" w:author="Olek" w:date="2015-12-07T09:45:00Z">
        <w:r w:rsidR="00F311F4">
          <w:t xml:space="preserve">odwzorowanie </w:t>
        </w:r>
      </w:ins>
      <w:r>
        <w:t xml:space="preserve">relacyjno-obiektowe. Posiada odwzorowanie wszystkich encji bazodanowych. Warstwa ta odpowiedzialna jest też za komunikację z bazą poprzez klasy serwisowe, które wykonują także logikę biznesową aplikacji. </w:t>
      </w:r>
    </w:p>
    <w:p w:rsidR="00ED28E0" w:rsidRDefault="00ED28E0" w:rsidP="00ED28E0">
      <w:pPr>
        <w:pStyle w:val="Zwykyakapit"/>
      </w:pPr>
      <w:r>
        <w:lastRenderedPageBreak/>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 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Nagwek1"/>
      </w:pPr>
      <w:bookmarkStart w:id="1340" w:name="_Toc437097106"/>
      <w:bookmarkStart w:id="1341" w:name="_Toc437130552"/>
      <w:bookmarkStart w:id="1342" w:name="_Toc437190857"/>
      <w:r>
        <w:lastRenderedPageBreak/>
        <w:t>Baza danych</w:t>
      </w:r>
      <w:bookmarkEnd w:id="1340"/>
      <w:bookmarkEnd w:id="1341"/>
      <w:bookmarkEnd w:id="1342"/>
    </w:p>
    <w:p w:rsidR="00B42833" w:rsidRDefault="00B42833" w:rsidP="009F5055">
      <w:pPr>
        <w:pStyle w:val="Zwykyakapit"/>
        <w:rPr>
          <w:ins w:id="1343" w:author="Olek" w:date="2015-12-07T09:45:00Z"/>
        </w:rPr>
      </w:pPr>
      <w:bookmarkStart w:id="1344"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 szczególności podział na OtherPlace i Hotel.</w:t>
      </w:r>
    </w:p>
    <w:p w:rsidR="00904F52" w:rsidRDefault="00F311F4">
      <w:pPr>
        <w:pStyle w:val="Zwykyakapit"/>
        <w:ind w:firstLine="576"/>
        <w:pPrChange w:id="1345" w:author="Olek" w:date="2015-12-07T09:46:00Z">
          <w:pPr>
            <w:pStyle w:val="Zwykyakapit"/>
            <w:ind w:firstLine="0"/>
          </w:pPr>
        </w:pPrChange>
      </w:pPr>
      <w:r>
        <w:t>Największym przeoczeniem było jednak brak jakiegokolwiek uwzględnienia użytkownika w początkowych planach</w:t>
      </w:r>
      <w:ins w:id="1346" w:author="Olek" w:date="2015-12-07T09:46:00Z">
        <w:r>
          <w:t xml:space="preserve">. </w:t>
        </w:r>
      </w:ins>
      <w:r>
        <w:t xml:space="preserve">Schemat bazy danych, jaki wykorzystywany jest w projekcie w końcowym etapie, prezentuje </w:t>
      </w:r>
      <w:fldSimple w:instr=" REF _Ref437126703 \h  \* MERGEFORMAT ">
        <w:ins w:id="1347" w:author="DeeM" w:date="2015-12-07T17:03:00Z">
          <w:r w:rsidR="00252F3E" w:rsidRPr="00252F3E">
            <w:rPr>
              <w:i/>
              <w:rPrChange w:id="1348" w:author="DeeM" w:date="2015-12-07T17:03:00Z">
                <w:rPr/>
              </w:rPrChange>
            </w:rPr>
            <w:t xml:space="preserve">Rys. </w:t>
          </w:r>
          <w:r w:rsidR="00252F3E" w:rsidRPr="00252F3E">
            <w:rPr>
              <w:i/>
              <w:noProof/>
              <w:rPrChange w:id="1349" w:author="DeeM" w:date="2015-12-07T17:03:00Z">
                <w:rPr>
                  <w:noProof/>
                </w:rPr>
              </w:rPrChange>
            </w:rPr>
            <w:t>5</w:t>
          </w:r>
          <w:r w:rsidR="00252F3E" w:rsidRPr="00252F3E">
            <w:rPr>
              <w:i/>
              <w:rPrChange w:id="1350" w:author="DeeM" w:date="2015-12-07T17:03:00Z">
                <w:rPr/>
              </w:rPrChange>
            </w:rPr>
            <w:t>.2</w:t>
          </w:r>
        </w:ins>
        <w:del w:id="1351" w:author="DeeM" w:date="2015-12-07T17:03:00Z">
          <w:r w:rsidRPr="00CF274A" w:rsidDel="00252F3E">
            <w:rPr>
              <w:i/>
            </w:rPr>
            <w:delText xml:space="preserve">Rys. </w:delText>
          </w:r>
          <w:r w:rsidRPr="00CF274A" w:rsidDel="00252F3E">
            <w:rPr>
              <w:i/>
              <w:noProof/>
            </w:rPr>
            <w:delText>5</w:delText>
          </w:r>
          <w:r w:rsidRPr="00CF274A" w:rsidDel="00252F3E">
            <w:rPr>
              <w:i/>
            </w:rPr>
            <w:delText>.2</w:delText>
          </w:r>
        </w:del>
      </w:fldSimple>
      <w:r>
        <w:t xml:space="preserve">. </w:t>
      </w:r>
    </w:p>
    <w:p w:rsidR="00F311F4" w:rsidRDefault="00F311F4" w:rsidP="009F5055">
      <w:pPr>
        <w:pStyle w:val="Zwykyakapit"/>
      </w:pPr>
    </w:p>
    <w:p w:rsidR="00B42833" w:rsidRDefault="00B42833" w:rsidP="002A41BA">
      <w:pPr>
        <w:pStyle w:val="Nagwek2"/>
      </w:pPr>
      <w:bookmarkStart w:id="1352" w:name="_Toc437130553"/>
      <w:bookmarkStart w:id="1353" w:name="_Toc437190858"/>
      <w:r>
        <w:lastRenderedPageBreak/>
        <w:t>Inicjalny schemat bazy danych</w:t>
      </w:r>
      <w:bookmarkEnd w:id="1344"/>
      <w:bookmarkEnd w:id="1352"/>
      <w:bookmarkEnd w:id="1353"/>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1354" w:name="_Ref437126649"/>
      <w:bookmarkStart w:id="1355" w:name="_Toc437271153"/>
      <w:r>
        <w:t xml:space="preserve">Rys. </w:t>
      </w:r>
      <w:fldSimple w:instr=" STYLEREF 1 \s ">
        <w:r w:rsidR="00252F3E">
          <w:rPr>
            <w:noProof/>
          </w:rPr>
          <w:t>5</w:t>
        </w:r>
      </w:fldSimple>
      <w:r w:rsidR="00A41402">
        <w:t>.</w:t>
      </w:r>
      <w:fldSimple w:instr=" SEQ Rys. \* ARABIC \s 1 ">
        <w:r w:rsidR="00252F3E">
          <w:rPr>
            <w:noProof/>
          </w:rPr>
          <w:t>1</w:t>
        </w:r>
      </w:fldSimple>
      <w:bookmarkEnd w:id="1354"/>
      <w:r>
        <w:t>. Inicjalny schemat bazy danych</w:t>
      </w:r>
      <w:bookmarkEnd w:id="1355"/>
    </w:p>
    <w:p w:rsidR="00B42833" w:rsidRDefault="00B42833" w:rsidP="002A41BA">
      <w:pPr>
        <w:pStyle w:val="Nagwek2"/>
      </w:pPr>
      <w:bookmarkStart w:id="1356" w:name="_Toc437097108"/>
      <w:bookmarkStart w:id="1357" w:name="_Toc437130554"/>
      <w:bookmarkStart w:id="1358" w:name="_Toc437190859"/>
      <w:r w:rsidRPr="00C765C2">
        <w:lastRenderedPageBreak/>
        <w:t>Końcowy</w:t>
      </w:r>
      <w:r>
        <w:t xml:space="preserve"> schemat bazy danych</w:t>
      </w:r>
      <w:bookmarkEnd w:id="1356"/>
      <w:bookmarkEnd w:id="1357"/>
      <w:bookmarkEnd w:id="1358"/>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1359" w:name="_Ref437126703"/>
      <w:bookmarkStart w:id="1360" w:name="_Toc437271154"/>
      <w:r>
        <w:t xml:space="preserve">Rys. </w:t>
      </w:r>
      <w:fldSimple w:instr=" STYLEREF 1 \s ">
        <w:r w:rsidR="00252F3E">
          <w:rPr>
            <w:noProof/>
          </w:rPr>
          <w:t>5</w:t>
        </w:r>
      </w:fldSimple>
      <w:r w:rsidR="00A41402">
        <w:t>.</w:t>
      </w:r>
      <w:fldSimple w:instr=" SEQ Rys. \* ARABIC \s 1 ">
        <w:r w:rsidR="00252F3E">
          <w:rPr>
            <w:noProof/>
          </w:rPr>
          <w:t>2</w:t>
        </w:r>
      </w:fldSimple>
      <w:bookmarkEnd w:id="1359"/>
      <w:r>
        <w:t>. Końcowy schemat bazy danych</w:t>
      </w:r>
      <w:bookmarkEnd w:id="1360"/>
    </w:p>
    <w:p w:rsidR="00B42833" w:rsidRDefault="00C765C2" w:rsidP="002A41BA">
      <w:pPr>
        <w:pStyle w:val="Nagwek2"/>
      </w:pPr>
      <w:bookmarkStart w:id="1361" w:name="_Toc437097109"/>
      <w:bookmarkStart w:id="1362" w:name="_Toc437130555"/>
      <w:bookmarkStart w:id="1363" w:name="_Toc437190860"/>
      <w:r>
        <w:lastRenderedPageBreak/>
        <w:t xml:space="preserve">Opis </w:t>
      </w:r>
      <w:r w:rsidR="00B42833" w:rsidRPr="00C765C2">
        <w:t>zbioru</w:t>
      </w:r>
      <w:r w:rsidR="00B42833">
        <w:t xml:space="preserve"> </w:t>
      </w:r>
      <w:commentRangeStart w:id="1364"/>
      <w:r w:rsidR="00B42833">
        <w:t>encji końcowego</w:t>
      </w:r>
      <w:commentRangeEnd w:id="1364"/>
      <w:r w:rsidR="00F311F4">
        <w:rPr>
          <w:rStyle w:val="Odwoaniedokomentarza"/>
          <w:b w:val="0"/>
          <w:bCs w:val="0"/>
          <w:i w:val="0"/>
          <w:iCs w:val="0"/>
        </w:rPr>
        <w:commentReference w:id="1364"/>
      </w:r>
      <w:r w:rsidR="00B42833">
        <w:t xml:space="preserve"> schematu baz danych</w:t>
      </w:r>
      <w:bookmarkEnd w:id="1361"/>
      <w:bookmarkEnd w:id="1362"/>
      <w:bookmarkEnd w:id="1363"/>
    </w:p>
    <w:p w:rsidR="00B42833" w:rsidRDefault="00B42833" w:rsidP="00B42833">
      <w:pPr>
        <w:pStyle w:val="Nagwektabeli"/>
      </w:pPr>
      <w:bookmarkStart w:id="1365" w:name="_Ref437126945"/>
      <w:bookmarkStart w:id="1366" w:name="_Toc437271175"/>
      <w:r w:rsidRPr="008D41F4">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w:t>
      </w:r>
      <w:r w:rsidR="001631E4">
        <w:rPr>
          <w:b/>
        </w:rPr>
        <w:fldChar w:fldCharType="end"/>
      </w:r>
      <w:r w:rsidRPr="008D41F4">
        <w:rPr>
          <w:b/>
        </w:rPr>
        <w:t>.</w:t>
      </w:r>
      <w:r>
        <w:t xml:space="preserve">  Zbiór encji Place</w:t>
      </w:r>
      <w:bookmarkEnd w:id="1365"/>
      <w:bookmarkEnd w:id="1366"/>
    </w:p>
    <w:tbl>
      <w:tblPr>
        <w:tblStyle w:val="Tabela-Siatka"/>
        <w:tblW w:w="0" w:type="auto"/>
        <w:tblLook w:val="04A0"/>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1631E4" w:rsidP="009F5055">
      <w:pPr>
        <w:pStyle w:val="Zwykyakapit"/>
      </w:pPr>
      <w:fldSimple w:instr=" REF _Ref437126945 \h  \* MERGEFORMAT ">
        <w:ins w:id="1367" w:author="DeeM" w:date="2015-12-07T17:03:00Z">
          <w:r w:rsidR="00252F3E" w:rsidRPr="00252F3E">
            <w:rPr>
              <w:rStyle w:val="OdsyaczZnak"/>
              <w:rPrChange w:id="1368" w:author="DeeM" w:date="2015-12-07T17:03:00Z">
                <w:rPr>
                  <w:b/>
                </w:rPr>
              </w:rPrChange>
            </w:rPr>
            <w:t xml:space="preserve">Tabela 5.1.  </w:t>
          </w:r>
          <w:r w:rsidR="00252F3E">
            <w:t>Zbiór encji Place</w:t>
          </w:r>
        </w:ins>
        <w:del w:id="1369" w:author="DeeM" w:date="2015-12-07T17:03:00Z">
          <w:r w:rsidR="00CF274A" w:rsidRPr="00CF274A" w:rsidDel="00252F3E">
            <w:rPr>
              <w:rStyle w:val="OdsyaczZnak"/>
            </w:rPr>
            <w:delText>Tabela 5.1.</w:delText>
          </w:r>
        </w:del>
        <w:del w:id="1370" w:author="DeeM" w:date="2015-12-07T16:54:00Z">
          <w:r w:rsidR="00CF274A" w:rsidRPr="00CF274A" w:rsidDel="00D135D2">
            <w:rPr>
              <w:rStyle w:val="OdsyaczZnak"/>
            </w:rPr>
            <w:delText xml:space="preserve">  </w:delText>
          </w:r>
          <w:r w:rsidR="00CF274A" w:rsidDel="00D135D2">
            <w:delText>Zbiór encji Place</w:delText>
          </w:r>
        </w:del>
      </w:fldSimple>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1371" w:name="_Ref437127099"/>
      <w:bookmarkStart w:id="1372" w:name="_Toc437271176"/>
      <w:r w:rsidRPr="008D41F4">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w:t>
      </w:r>
      <w:r w:rsidR="001631E4">
        <w:rPr>
          <w:b/>
        </w:rPr>
        <w:fldChar w:fldCharType="end"/>
      </w:r>
      <w:bookmarkEnd w:id="1371"/>
      <w:r w:rsidRPr="008D41F4">
        <w:rPr>
          <w:b/>
        </w:rPr>
        <w:t>.</w:t>
      </w:r>
      <w:r>
        <w:t xml:space="preserve"> Zbiór encji Status</w:t>
      </w:r>
      <w:bookmarkEnd w:id="1372"/>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1631E4" w:rsidP="009F5055">
      <w:pPr>
        <w:pStyle w:val="Zwykyakapit"/>
      </w:pPr>
      <w:fldSimple w:instr=" REF _Ref437127099 \h  \* MERGEFORMAT ">
        <w:ins w:id="1373" w:author="DeeM" w:date="2015-12-07T17:03:00Z">
          <w:r w:rsidR="00252F3E" w:rsidRPr="00252F3E">
            <w:rPr>
              <w:rStyle w:val="OdsyaczZnak"/>
              <w:rPrChange w:id="1374" w:author="DeeM" w:date="2015-12-07T17:03:00Z">
                <w:rPr>
                  <w:b/>
                </w:rPr>
              </w:rPrChange>
            </w:rPr>
            <w:t>Tabela 5.2</w:t>
          </w:r>
        </w:ins>
        <w:del w:id="1375" w:author="DeeM" w:date="2015-12-07T17:03:00Z">
          <w:r w:rsidR="00CF274A" w:rsidRPr="00CF274A" w:rsidDel="00252F3E">
            <w:rPr>
              <w:rStyle w:val="OdsyaczZnak"/>
            </w:rPr>
            <w:delText>Tabela 5.2</w:delText>
          </w:r>
        </w:del>
      </w:fldSimple>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1376" w:name="_Ref437127140"/>
      <w:bookmarkStart w:id="1377" w:name="_Toc437271177"/>
      <w:r w:rsidRPr="008D41F4">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3</w:t>
      </w:r>
      <w:r w:rsidR="001631E4">
        <w:rPr>
          <w:b/>
        </w:rPr>
        <w:fldChar w:fldCharType="end"/>
      </w:r>
      <w:bookmarkEnd w:id="1376"/>
      <w:r w:rsidRPr="008D41F4">
        <w:rPr>
          <w:b/>
        </w:rPr>
        <w:t>.</w:t>
      </w:r>
      <w:r>
        <w:t xml:space="preserve"> Zbiór encji Pricing</w:t>
      </w:r>
      <w:bookmarkEnd w:id="1377"/>
    </w:p>
    <w:tbl>
      <w:tblPr>
        <w:tblStyle w:val="Tabela-Siatka"/>
        <w:tblW w:w="0" w:type="auto"/>
        <w:tblLook w:val="04A0"/>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1631E4" w:rsidP="009F5055">
      <w:pPr>
        <w:pStyle w:val="Zwykyakapit"/>
      </w:pPr>
      <w:fldSimple w:instr=" REF _Ref437127140 \h  \* MERGEFORMAT ">
        <w:ins w:id="1378" w:author="DeeM" w:date="2015-12-07T17:03:00Z">
          <w:r w:rsidR="00252F3E" w:rsidRPr="00252F3E">
            <w:rPr>
              <w:rStyle w:val="OdsyaczZnak"/>
              <w:rPrChange w:id="1379" w:author="DeeM" w:date="2015-12-07T17:03:00Z">
                <w:rPr>
                  <w:b/>
                </w:rPr>
              </w:rPrChange>
            </w:rPr>
            <w:t>Tabela 5.3</w:t>
          </w:r>
        </w:ins>
        <w:del w:id="1380" w:author="DeeM" w:date="2015-12-07T17:03:00Z">
          <w:r w:rsidR="00CF274A" w:rsidRPr="00CF274A" w:rsidDel="00252F3E">
            <w:rPr>
              <w:rStyle w:val="OdsyaczZnak"/>
            </w:rPr>
            <w:delText>Tabela 5.3</w:delText>
          </w:r>
        </w:del>
      </w:fldSimple>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1381" w:name="_Ref437181473"/>
      <w:bookmarkStart w:id="1382" w:name="_Toc437271178"/>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4</w:t>
      </w:r>
      <w:r w:rsidR="001631E4">
        <w:rPr>
          <w:b/>
        </w:rPr>
        <w:fldChar w:fldCharType="end"/>
      </w:r>
      <w:bookmarkEnd w:id="1381"/>
      <w:r w:rsidRPr="00822E66">
        <w:rPr>
          <w:b/>
        </w:rPr>
        <w:t>.</w:t>
      </w:r>
      <w:r>
        <w:t xml:space="preserve"> Zbiór encji Pricing_element</w:t>
      </w:r>
      <w:bookmarkEnd w:id="1382"/>
    </w:p>
    <w:tbl>
      <w:tblPr>
        <w:tblStyle w:val="Tabela-Siatka"/>
        <w:tblW w:w="0" w:type="auto"/>
        <w:tblLook w:val="04A0"/>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1631E4" w:rsidP="009F5055">
      <w:pPr>
        <w:pStyle w:val="Zwykyakapit"/>
      </w:pPr>
      <w:fldSimple w:instr=" REF _Ref437181473 \h  \* MERGEFORMAT ">
        <w:ins w:id="1383" w:author="DeeM" w:date="2015-12-07T17:03:00Z">
          <w:r w:rsidR="00252F3E" w:rsidRPr="00252F3E">
            <w:rPr>
              <w:rStyle w:val="OdsyaczZnak"/>
              <w:rPrChange w:id="1384" w:author="DeeM" w:date="2015-12-07T17:03:00Z">
                <w:rPr>
                  <w:b/>
                </w:rPr>
              </w:rPrChange>
            </w:rPr>
            <w:t>Tabela 5.4</w:t>
          </w:r>
        </w:ins>
        <w:del w:id="1385" w:author="DeeM" w:date="2015-12-07T17:03:00Z">
          <w:r w:rsidR="00CF274A" w:rsidRPr="00CF274A" w:rsidDel="00252F3E">
            <w:rPr>
              <w:rStyle w:val="OdsyaczZnak"/>
            </w:rPr>
            <w:delText>Tabela 5.4</w:delText>
          </w:r>
        </w:del>
      </w:fldSimple>
      <w:r w:rsidR="00D53FFC">
        <w:t>. P</w:t>
      </w:r>
      <w:r w:rsidR="002B4B7A">
        <w:t xml:space="preserve">okazuje sposób </w:t>
      </w:r>
      <w:del w:id="1386" w:author="DeeM" w:date="2015-12-07T16:55:00Z">
        <w:r w:rsidR="002B4B7A" w:rsidDel="00D135D2">
          <w:delText>r</w:delText>
        </w:r>
        <w:r w:rsidR="00B42833" w:rsidRPr="00260972" w:rsidDel="00D135D2">
          <w:delText xml:space="preserve">ealizacja </w:delText>
        </w:r>
      </w:del>
      <w:ins w:id="1387"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1388" w:name="_Ref437181502"/>
      <w:bookmarkStart w:id="1389" w:name="_Toc437271179"/>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5</w:t>
      </w:r>
      <w:r w:rsidR="001631E4">
        <w:rPr>
          <w:b/>
        </w:rPr>
        <w:fldChar w:fldCharType="end"/>
      </w:r>
      <w:bookmarkEnd w:id="1388"/>
      <w:r w:rsidRPr="003D2527">
        <w:rPr>
          <w:b/>
        </w:rPr>
        <w:t>.</w:t>
      </w:r>
      <w:r>
        <w:t xml:space="preserve"> Zbiór encji Place_to_type</w:t>
      </w:r>
      <w:bookmarkEnd w:id="1389"/>
    </w:p>
    <w:tbl>
      <w:tblPr>
        <w:tblStyle w:val="Tabela-Siatka"/>
        <w:tblW w:w="0" w:type="auto"/>
        <w:tblLook w:val="04A0"/>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1631E4" w:rsidP="009F5055">
      <w:pPr>
        <w:pStyle w:val="Zwykyakapit"/>
      </w:pPr>
      <w:fldSimple w:instr=" REF _Ref437181502 \h  \* MERGEFORMAT ">
        <w:ins w:id="1390" w:author="DeeM" w:date="2015-12-07T17:03:00Z">
          <w:r w:rsidR="00252F3E" w:rsidRPr="00252F3E">
            <w:rPr>
              <w:rStyle w:val="OdsyaczZnak"/>
              <w:rPrChange w:id="1391" w:author="DeeM" w:date="2015-12-07T17:03:00Z">
                <w:rPr>
                  <w:b/>
                </w:rPr>
              </w:rPrChange>
            </w:rPr>
            <w:t>Tabela 5.5</w:t>
          </w:r>
        </w:ins>
        <w:del w:id="1392" w:author="DeeM" w:date="2015-12-07T17:03:00Z">
          <w:r w:rsidR="00CF274A" w:rsidRPr="00CF274A" w:rsidDel="00252F3E">
            <w:rPr>
              <w:rStyle w:val="OdsyaczZnak"/>
            </w:rPr>
            <w:delText>Tabela 5.5</w:delText>
          </w:r>
        </w:del>
      </w:fldSimple>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i typem miejsca.</w:t>
      </w:r>
    </w:p>
    <w:p w:rsidR="00B42833" w:rsidRDefault="00B42833" w:rsidP="00B42833">
      <w:pPr>
        <w:pStyle w:val="Nagwektabeli"/>
      </w:pPr>
      <w:bookmarkStart w:id="1393" w:name="_Ref437181526"/>
      <w:bookmarkStart w:id="1394" w:name="_Toc437271180"/>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6</w:t>
      </w:r>
      <w:r w:rsidR="001631E4">
        <w:rPr>
          <w:b/>
        </w:rPr>
        <w:fldChar w:fldCharType="end"/>
      </w:r>
      <w:bookmarkEnd w:id="1393"/>
      <w:r w:rsidRPr="003D2527">
        <w:rPr>
          <w:b/>
        </w:rPr>
        <w:t>.</w:t>
      </w:r>
      <w:r>
        <w:t xml:space="preserve"> Zbiór encji Place_type</w:t>
      </w:r>
      <w:bookmarkEnd w:id="1394"/>
    </w:p>
    <w:tbl>
      <w:tblPr>
        <w:tblStyle w:val="Tabela-Siatka"/>
        <w:tblW w:w="0" w:type="auto"/>
        <w:tblLook w:val="04A0"/>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1631E4" w:rsidP="002B4B7A">
      <w:pPr>
        <w:pStyle w:val="Zwykyakapit"/>
        <w:spacing w:before="240"/>
      </w:pPr>
      <w:fldSimple w:instr=" REF _Ref437181526 \h  \* MERGEFORMAT ">
        <w:ins w:id="1395" w:author="DeeM" w:date="2015-12-07T17:03:00Z">
          <w:r w:rsidR="00252F3E" w:rsidRPr="00252F3E">
            <w:rPr>
              <w:rStyle w:val="OdsyaczZnak"/>
              <w:rPrChange w:id="1396" w:author="DeeM" w:date="2015-12-07T17:03:00Z">
                <w:rPr>
                  <w:b/>
                </w:rPr>
              </w:rPrChange>
            </w:rPr>
            <w:t>Tabela 5.6</w:t>
          </w:r>
        </w:ins>
        <w:del w:id="1397" w:author="DeeM" w:date="2015-12-07T17:03:00Z">
          <w:r w:rsidR="00CF274A" w:rsidRPr="00CF274A" w:rsidDel="00252F3E">
            <w:rPr>
              <w:rStyle w:val="OdsyaczZnak"/>
            </w:rPr>
            <w:delText>Tabela 5.6</w:delText>
          </w:r>
        </w:del>
      </w:fldSimple>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1398" w:name="_Ref437181578"/>
      <w:bookmarkStart w:id="1399" w:name="_Toc437271181"/>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7</w:t>
      </w:r>
      <w:r w:rsidR="001631E4">
        <w:rPr>
          <w:b/>
        </w:rPr>
        <w:fldChar w:fldCharType="end"/>
      </w:r>
      <w:bookmarkEnd w:id="1398"/>
      <w:r w:rsidRPr="003D2527">
        <w:rPr>
          <w:b/>
        </w:rPr>
        <w:t>.</w:t>
      </w:r>
      <w:r>
        <w:t xml:space="preserve"> Zbiór encji Score</w:t>
      </w:r>
      <w:bookmarkEnd w:id="1399"/>
    </w:p>
    <w:tbl>
      <w:tblPr>
        <w:tblStyle w:val="Tabela-Siatka"/>
        <w:tblW w:w="0" w:type="auto"/>
        <w:tblLook w:val="04A0"/>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1631E4" w:rsidP="009F5055">
      <w:pPr>
        <w:pStyle w:val="Zwykyakapit"/>
      </w:pPr>
      <w:fldSimple w:instr=" REF _Ref437181578 \h  \* MERGEFORMAT ">
        <w:ins w:id="1400" w:author="DeeM" w:date="2015-12-07T17:03:00Z">
          <w:r w:rsidR="00252F3E" w:rsidRPr="00252F3E">
            <w:rPr>
              <w:rStyle w:val="OdsyaczZnak"/>
              <w:rPrChange w:id="1401" w:author="DeeM" w:date="2015-12-07T17:03:00Z">
                <w:rPr>
                  <w:b/>
                </w:rPr>
              </w:rPrChange>
            </w:rPr>
            <w:t>Tabela 5.7</w:t>
          </w:r>
        </w:ins>
        <w:del w:id="1402" w:author="DeeM" w:date="2015-12-07T17:03:00Z">
          <w:r w:rsidR="00CF274A" w:rsidRPr="00CF274A" w:rsidDel="00252F3E">
            <w:rPr>
              <w:rStyle w:val="OdsyaczZnak"/>
            </w:rPr>
            <w:delText>Tabela 5.7</w:delText>
          </w:r>
        </w:del>
      </w:fldSimple>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1403" w:name="_Ref437181666"/>
      <w:bookmarkStart w:id="1404" w:name="_Toc437271182"/>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8</w:t>
      </w:r>
      <w:r w:rsidR="001631E4">
        <w:rPr>
          <w:b/>
        </w:rPr>
        <w:fldChar w:fldCharType="end"/>
      </w:r>
      <w:bookmarkEnd w:id="1403"/>
      <w:r w:rsidRPr="003D2527">
        <w:rPr>
          <w:b/>
        </w:rPr>
        <w:t>.</w:t>
      </w:r>
      <w:r>
        <w:t xml:space="preserve"> Zbiór encji Report</w:t>
      </w:r>
      <w:bookmarkEnd w:id="1404"/>
    </w:p>
    <w:tbl>
      <w:tblPr>
        <w:tblStyle w:val="Tabela-Siatka"/>
        <w:tblW w:w="0" w:type="auto"/>
        <w:tblLook w:val="04A0"/>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1631E4" w:rsidP="009F5055">
      <w:pPr>
        <w:pStyle w:val="Zwykyakapit"/>
      </w:pPr>
      <w:fldSimple w:instr=" REF _Ref437181666 \h  \* MERGEFORMAT ">
        <w:ins w:id="1405" w:author="DeeM" w:date="2015-12-07T17:03:00Z">
          <w:r w:rsidR="00252F3E" w:rsidRPr="00252F3E">
            <w:rPr>
              <w:rStyle w:val="OdsyaczZnak"/>
              <w:rPrChange w:id="1406" w:author="DeeM" w:date="2015-12-07T17:03:00Z">
                <w:rPr>
                  <w:b/>
                </w:rPr>
              </w:rPrChange>
            </w:rPr>
            <w:t>Tabela 5.8</w:t>
          </w:r>
        </w:ins>
        <w:del w:id="1407" w:author="DeeM" w:date="2015-12-07T17:03:00Z">
          <w:r w:rsidR="00CF274A" w:rsidRPr="00CF274A" w:rsidDel="00252F3E">
            <w:rPr>
              <w:rStyle w:val="OdsyaczZnak"/>
            </w:rPr>
            <w:delText>Tabela 5.8</w:delText>
          </w:r>
        </w:del>
      </w:fldSimple>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1408" w:name="_Ref437181730"/>
      <w:bookmarkStart w:id="1409" w:name="_Toc437271183"/>
      <w:r w:rsidRPr="003D2527">
        <w:rPr>
          <w:b/>
        </w:rPr>
        <w:lastRenderedPageBreak/>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9</w:t>
      </w:r>
      <w:r w:rsidR="001631E4">
        <w:rPr>
          <w:b/>
        </w:rPr>
        <w:fldChar w:fldCharType="end"/>
      </w:r>
      <w:bookmarkEnd w:id="1408"/>
      <w:r w:rsidRPr="003D2527">
        <w:rPr>
          <w:b/>
        </w:rPr>
        <w:t>.</w:t>
      </w:r>
      <w:r>
        <w:t xml:space="preserve"> Zbiór encji User</w:t>
      </w:r>
      <w:bookmarkEnd w:id="1409"/>
    </w:p>
    <w:tbl>
      <w:tblPr>
        <w:tblStyle w:val="Tabela-Siatka"/>
        <w:tblW w:w="0" w:type="auto"/>
        <w:tblLook w:val="04A0"/>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1631E4" w:rsidP="002B4B7A">
      <w:pPr>
        <w:pStyle w:val="Zwykyakapit"/>
      </w:pPr>
      <w:fldSimple w:instr=" REF _Ref437181730 \h  \* MERGEFORMAT ">
        <w:ins w:id="1410" w:author="DeeM" w:date="2015-12-07T17:03:00Z">
          <w:r w:rsidR="00252F3E" w:rsidRPr="00252F3E">
            <w:rPr>
              <w:rStyle w:val="OdsyaczZnak"/>
              <w:rPrChange w:id="1411" w:author="DeeM" w:date="2015-12-07T17:03:00Z">
                <w:rPr>
                  <w:b/>
                </w:rPr>
              </w:rPrChange>
            </w:rPr>
            <w:t>Tabela 5.9</w:t>
          </w:r>
        </w:ins>
        <w:del w:id="1412" w:author="DeeM" w:date="2015-12-07T17:03:00Z">
          <w:r w:rsidR="00CF274A" w:rsidRPr="00CF274A" w:rsidDel="00252F3E">
            <w:rPr>
              <w:rStyle w:val="OdsyaczZnak"/>
            </w:rPr>
            <w:delText>Tabela 5.9</w:delText>
          </w:r>
        </w:del>
      </w:fldSimple>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1413" w:name="_Ref437181801"/>
      <w:bookmarkStart w:id="1414" w:name="_Toc437271184"/>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10</w:t>
      </w:r>
      <w:r w:rsidR="001631E4">
        <w:rPr>
          <w:b/>
        </w:rPr>
        <w:fldChar w:fldCharType="end"/>
      </w:r>
      <w:bookmarkEnd w:id="1413"/>
      <w:r>
        <w:t>. Zbiór encji User_friend</w:t>
      </w:r>
      <w:bookmarkEnd w:id="1414"/>
    </w:p>
    <w:tbl>
      <w:tblPr>
        <w:tblStyle w:val="Tabela-Siatka"/>
        <w:tblW w:w="0" w:type="auto"/>
        <w:tblLook w:val="04A0"/>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1631E4" w:rsidP="009F5055">
      <w:pPr>
        <w:pStyle w:val="Zwykyakapit"/>
      </w:pPr>
      <w:fldSimple w:instr=" REF _Ref437181801 \h  \* MERGEFORMAT ">
        <w:ins w:id="1415" w:author="DeeM" w:date="2015-12-07T17:03:00Z">
          <w:r w:rsidR="00252F3E" w:rsidRPr="00252F3E">
            <w:rPr>
              <w:rStyle w:val="OdsyaczZnak"/>
              <w:rPrChange w:id="1416" w:author="DeeM" w:date="2015-12-07T17:03:00Z">
                <w:rPr>
                  <w:b/>
                </w:rPr>
              </w:rPrChange>
            </w:rPr>
            <w:t>Tabela 5.10</w:t>
          </w:r>
        </w:ins>
        <w:del w:id="1417" w:author="DeeM" w:date="2015-12-07T17:03:00Z">
          <w:r w:rsidR="00CF274A" w:rsidRPr="00CF274A" w:rsidDel="00252F3E">
            <w:rPr>
              <w:rStyle w:val="OdsyaczZnak"/>
            </w:rPr>
            <w:delText>Tabela 5.10</w:delText>
          </w:r>
        </w:del>
      </w:fldSimple>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2B4B7A" w:rsidRDefault="00B42833" w:rsidP="00B42833">
      <w:pPr>
        <w:pStyle w:val="Nagwektabeli"/>
      </w:pPr>
      <w:bookmarkStart w:id="1418" w:name="_Ref437181866"/>
      <w:bookmarkStart w:id="1419" w:name="_Toc437271185"/>
      <w:r w:rsidRPr="002B4B7A">
        <w:rPr>
          <w:b/>
        </w:rPr>
        <w:t xml:space="preserve">Tabela </w:t>
      </w:r>
      <w:r w:rsidR="001631E4">
        <w:rPr>
          <w:b/>
          <w:lang w:val="en-US"/>
        </w:rPr>
        <w:fldChar w:fldCharType="begin"/>
      </w:r>
      <w:r w:rsidRPr="002B4B7A">
        <w:rPr>
          <w:b/>
        </w:rPr>
        <w:instrText xml:space="preserve"> STYLEREF 1 \s </w:instrText>
      </w:r>
      <w:r w:rsidR="001631E4">
        <w:rPr>
          <w:b/>
          <w:lang w:val="en-US"/>
        </w:rPr>
        <w:fldChar w:fldCharType="separate"/>
      </w:r>
      <w:r w:rsidR="00252F3E">
        <w:rPr>
          <w:b/>
          <w:noProof/>
        </w:rPr>
        <w:t>5</w:t>
      </w:r>
      <w:r w:rsidR="001631E4">
        <w:rPr>
          <w:b/>
          <w:lang w:val="en-US"/>
        </w:rPr>
        <w:fldChar w:fldCharType="end"/>
      </w:r>
      <w:r w:rsidRPr="002B4B7A">
        <w:rPr>
          <w:b/>
        </w:rPr>
        <w:t>.</w:t>
      </w:r>
      <w:r w:rsidR="001631E4">
        <w:rPr>
          <w:b/>
          <w:lang w:val="en-US"/>
        </w:rPr>
        <w:fldChar w:fldCharType="begin"/>
      </w:r>
      <w:r w:rsidRPr="002B4B7A">
        <w:rPr>
          <w:b/>
        </w:rPr>
        <w:instrText xml:space="preserve"> SEQ Tabela \* ARABIC \s 1 </w:instrText>
      </w:r>
      <w:r w:rsidR="001631E4">
        <w:rPr>
          <w:b/>
          <w:lang w:val="en-US"/>
        </w:rPr>
        <w:fldChar w:fldCharType="separate"/>
      </w:r>
      <w:r w:rsidR="00252F3E">
        <w:rPr>
          <w:b/>
          <w:noProof/>
        </w:rPr>
        <w:t>11</w:t>
      </w:r>
      <w:r w:rsidR="001631E4">
        <w:rPr>
          <w:b/>
          <w:lang w:val="en-US"/>
        </w:rPr>
        <w:fldChar w:fldCharType="end"/>
      </w:r>
      <w:bookmarkEnd w:id="1418"/>
      <w:r w:rsidRPr="002B4B7A">
        <w:rPr>
          <w:b/>
        </w:rPr>
        <w:t>.</w:t>
      </w:r>
      <w:r w:rsidRPr="002B4B7A">
        <w:t xml:space="preserve"> Zbiór encji Friendship_status</w:t>
      </w:r>
      <w:bookmarkEnd w:id="1419"/>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1631E4" w:rsidP="009F5055">
      <w:pPr>
        <w:pStyle w:val="Zwykyakapit"/>
      </w:pPr>
      <w:fldSimple w:instr=" REF _Ref437181866 \h  \* MERGEFORMAT ">
        <w:ins w:id="1420" w:author="DeeM" w:date="2015-12-07T17:03:00Z">
          <w:r w:rsidR="00252F3E" w:rsidRPr="00252F3E">
            <w:rPr>
              <w:rStyle w:val="OdsyaczZnak"/>
              <w:rPrChange w:id="1421" w:author="DeeM" w:date="2015-12-07T17:03:00Z">
                <w:rPr>
                  <w:b/>
                </w:rPr>
              </w:rPrChange>
            </w:rPr>
            <w:t>Tabela 5.11</w:t>
          </w:r>
        </w:ins>
        <w:del w:id="1422" w:author="DeeM" w:date="2015-12-07T17:03:00Z">
          <w:r w:rsidR="00CF274A" w:rsidRPr="00CF274A" w:rsidDel="00252F3E">
            <w:rPr>
              <w:rStyle w:val="OdsyaczZnak"/>
            </w:rPr>
            <w:delText>Tabela 5.11</w:delText>
          </w:r>
        </w:del>
      </w:fldSimple>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1423" w:name="_Ref437181897"/>
      <w:bookmarkStart w:id="1424" w:name="_Toc437271186"/>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12</w:t>
      </w:r>
      <w:r w:rsidR="001631E4">
        <w:rPr>
          <w:b/>
        </w:rPr>
        <w:fldChar w:fldCharType="end"/>
      </w:r>
      <w:bookmarkEnd w:id="1423"/>
      <w:r w:rsidRPr="003D2527">
        <w:rPr>
          <w:b/>
        </w:rPr>
        <w:t>.</w:t>
      </w:r>
      <w:r>
        <w:t xml:space="preserve"> Zbiór encji Activity</w:t>
      </w:r>
      <w:bookmarkEnd w:id="1424"/>
    </w:p>
    <w:tbl>
      <w:tblPr>
        <w:tblStyle w:val="Tabela-Siatka"/>
        <w:tblW w:w="0" w:type="auto"/>
        <w:tblLook w:val="04A0"/>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1631E4" w:rsidP="009F5055">
      <w:pPr>
        <w:pStyle w:val="Zwykyakapit"/>
      </w:pPr>
      <w:fldSimple w:instr=" REF _Ref437181897 \h  \* MERGEFORMAT ">
        <w:ins w:id="1425" w:author="DeeM" w:date="2015-12-07T17:03:00Z">
          <w:r w:rsidR="00252F3E" w:rsidRPr="00252F3E">
            <w:rPr>
              <w:rStyle w:val="OdsyaczZnak"/>
              <w:rPrChange w:id="1426" w:author="DeeM" w:date="2015-12-07T17:03:00Z">
                <w:rPr>
                  <w:b/>
                </w:rPr>
              </w:rPrChange>
            </w:rPr>
            <w:t>Tabela 5.12</w:t>
          </w:r>
        </w:ins>
        <w:del w:id="1427" w:author="DeeM" w:date="2015-12-07T17:03:00Z">
          <w:r w:rsidR="00CF274A" w:rsidRPr="00CF274A" w:rsidDel="00252F3E">
            <w:rPr>
              <w:rStyle w:val="OdsyaczZnak"/>
            </w:rPr>
            <w:delText>Tabela 5.12</w:delText>
          </w:r>
        </w:del>
      </w:fldSimple>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1428" w:name="_Ref437181926"/>
      <w:bookmarkStart w:id="1429" w:name="_Toc437271187"/>
      <w:r w:rsidRPr="003D2527">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13</w:t>
      </w:r>
      <w:r w:rsidR="001631E4">
        <w:rPr>
          <w:b/>
        </w:rPr>
        <w:fldChar w:fldCharType="end"/>
      </w:r>
      <w:bookmarkEnd w:id="1428"/>
      <w:r w:rsidRPr="003D2527">
        <w:rPr>
          <w:b/>
        </w:rPr>
        <w:t>.</w:t>
      </w:r>
      <w:r>
        <w:t xml:space="preserve"> Zbiór encji ActivityType</w:t>
      </w:r>
      <w:bookmarkEnd w:id="1429"/>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1631E4" w:rsidP="009F5055">
      <w:pPr>
        <w:pStyle w:val="Zwykyakapit"/>
      </w:pPr>
      <w:fldSimple w:instr=" REF _Ref437181926 \h  \* MERGEFORMAT ">
        <w:ins w:id="1430" w:author="DeeM" w:date="2015-12-07T17:03:00Z">
          <w:r w:rsidR="00252F3E" w:rsidRPr="00252F3E">
            <w:rPr>
              <w:rStyle w:val="OdsyaczZnak"/>
              <w:rPrChange w:id="1431" w:author="DeeM" w:date="2015-12-07T17:03:00Z">
                <w:rPr>
                  <w:b/>
                </w:rPr>
              </w:rPrChange>
            </w:rPr>
            <w:t>Tabela 5.13</w:t>
          </w:r>
        </w:ins>
        <w:del w:id="1432" w:author="DeeM" w:date="2015-12-07T17:03:00Z">
          <w:r w:rsidR="00CF274A" w:rsidRPr="00CF274A" w:rsidDel="00252F3E">
            <w:rPr>
              <w:rStyle w:val="OdsyaczZnak"/>
            </w:rPr>
            <w:delText>Tabela 5.13</w:delText>
          </w:r>
        </w:del>
      </w:fldSimple>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1433" w:name="_Ref437181951"/>
      <w:bookmarkStart w:id="1434" w:name="_Toc437271188"/>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14</w:t>
      </w:r>
      <w:r w:rsidR="001631E4">
        <w:rPr>
          <w:b/>
        </w:rPr>
        <w:fldChar w:fldCharType="end"/>
      </w:r>
      <w:bookmarkEnd w:id="1433"/>
      <w:r w:rsidRPr="00822E66">
        <w:rPr>
          <w:b/>
        </w:rPr>
        <w:t>.</w:t>
      </w:r>
      <w:r>
        <w:t xml:space="preserve"> Zbiór encji User_role</w:t>
      </w:r>
      <w:bookmarkEnd w:id="1434"/>
    </w:p>
    <w:tbl>
      <w:tblPr>
        <w:tblStyle w:val="Tabela-Siatka"/>
        <w:tblW w:w="0" w:type="auto"/>
        <w:tblLook w:val="04A0"/>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1631E4" w:rsidP="009F5055">
      <w:pPr>
        <w:pStyle w:val="Zwykyakapit"/>
      </w:pPr>
      <w:fldSimple w:instr=" REF _Ref437181951 \h  \* MERGEFORMAT ">
        <w:ins w:id="1435" w:author="DeeM" w:date="2015-12-07T17:03:00Z">
          <w:r w:rsidR="00252F3E" w:rsidRPr="00252F3E">
            <w:rPr>
              <w:rStyle w:val="OdsyaczZnak"/>
              <w:rPrChange w:id="1436" w:author="DeeM" w:date="2015-12-07T17:03:00Z">
                <w:rPr>
                  <w:b/>
                </w:rPr>
              </w:rPrChange>
            </w:rPr>
            <w:t>Tabela 5.14</w:t>
          </w:r>
        </w:ins>
        <w:del w:id="1437" w:author="DeeM" w:date="2015-12-07T17:03:00Z">
          <w:r w:rsidR="00CF274A" w:rsidRPr="00CF274A" w:rsidDel="00252F3E">
            <w:rPr>
              <w:rStyle w:val="OdsyaczZnak"/>
            </w:rPr>
            <w:delText>Tabela 5.14</w:delText>
          </w:r>
        </w:del>
      </w:fldSimple>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1438" w:name="_Ref437181999"/>
      <w:bookmarkStart w:id="1439" w:name="_Toc437271189"/>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15</w:t>
      </w:r>
      <w:r w:rsidR="001631E4">
        <w:rPr>
          <w:b/>
        </w:rPr>
        <w:fldChar w:fldCharType="end"/>
      </w:r>
      <w:bookmarkEnd w:id="1438"/>
      <w:r w:rsidRPr="00822E66">
        <w:rPr>
          <w:b/>
        </w:rPr>
        <w:t>.</w:t>
      </w:r>
      <w:r>
        <w:t xml:space="preserve"> Zbiór encji Role</w:t>
      </w:r>
      <w:bookmarkEnd w:id="1439"/>
    </w:p>
    <w:tbl>
      <w:tblPr>
        <w:tblStyle w:val="Tabela-Siatka"/>
        <w:tblW w:w="0" w:type="auto"/>
        <w:tblLook w:val="04A0"/>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1631E4" w:rsidP="009F5055">
      <w:pPr>
        <w:pStyle w:val="Zwykyakapit"/>
      </w:pPr>
      <w:fldSimple w:instr=" REF _Ref437181999 \h  \* MERGEFORMAT ">
        <w:ins w:id="1440" w:author="DeeM" w:date="2015-12-07T17:03:00Z">
          <w:r w:rsidR="00252F3E" w:rsidRPr="00252F3E">
            <w:rPr>
              <w:rStyle w:val="OdsyaczZnak"/>
              <w:rPrChange w:id="1441" w:author="DeeM" w:date="2015-12-07T17:03:00Z">
                <w:rPr>
                  <w:b/>
                </w:rPr>
              </w:rPrChange>
            </w:rPr>
            <w:t>Tabela 5.15</w:t>
          </w:r>
        </w:ins>
        <w:del w:id="1442" w:author="DeeM" w:date="2015-12-07T17:03:00Z">
          <w:r w:rsidR="00CF274A" w:rsidRPr="00CF274A" w:rsidDel="00252F3E">
            <w:rPr>
              <w:rStyle w:val="OdsyaczZnak"/>
            </w:rPr>
            <w:delText>Tabela 5.15</w:delText>
          </w:r>
        </w:del>
      </w:fldSimple>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1443" w:name="_Ref437182030"/>
      <w:bookmarkStart w:id="1444" w:name="_Toc437271190"/>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16</w:t>
      </w:r>
      <w:r w:rsidR="001631E4">
        <w:rPr>
          <w:b/>
        </w:rPr>
        <w:fldChar w:fldCharType="end"/>
      </w:r>
      <w:bookmarkEnd w:id="1443"/>
      <w:r w:rsidRPr="00822E66">
        <w:rPr>
          <w:b/>
        </w:rPr>
        <w:t>.</w:t>
      </w:r>
      <w:r>
        <w:t xml:space="preserve"> Zbiór encji ForkFile</w:t>
      </w:r>
      <w:bookmarkEnd w:id="1444"/>
    </w:p>
    <w:tbl>
      <w:tblPr>
        <w:tblStyle w:val="Tabela-Siatka"/>
        <w:tblW w:w="0" w:type="auto"/>
        <w:tblLook w:val="04A0"/>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1631E4" w:rsidP="009F5055">
      <w:pPr>
        <w:pStyle w:val="Zwykyakapit"/>
      </w:pPr>
      <w:fldSimple w:instr=" REF _Ref437182030 \h  \* MERGEFORMAT ">
        <w:ins w:id="1445" w:author="DeeM" w:date="2015-12-07T17:03:00Z">
          <w:r w:rsidR="00252F3E" w:rsidRPr="00252F3E">
            <w:rPr>
              <w:rStyle w:val="OdsyaczZnak"/>
              <w:rPrChange w:id="1446" w:author="DeeM" w:date="2015-12-07T17:03:00Z">
                <w:rPr>
                  <w:b/>
                </w:rPr>
              </w:rPrChange>
            </w:rPr>
            <w:t>Tabela 5.16</w:t>
          </w:r>
        </w:ins>
        <w:del w:id="1447" w:author="DeeM" w:date="2015-12-07T17:03:00Z">
          <w:r w:rsidR="00CF274A" w:rsidRPr="00CF274A" w:rsidDel="00252F3E">
            <w:rPr>
              <w:rStyle w:val="OdsyaczZnak"/>
            </w:rPr>
            <w:delText>Tabela 5.16</w:delText>
          </w:r>
        </w:del>
      </w:fldSimple>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1448" w:name="_Ref437182072"/>
      <w:bookmarkStart w:id="1449" w:name="_Toc437271191"/>
      <w:r w:rsidRPr="00822E66">
        <w:rPr>
          <w:b/>
        </w:rPr>
        <w:lastRenderedPageBreak/>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17</w:t>
      </w:r>
      <w:r w:rsidR="001631E4">
        <w:rPr>
          <w:b/>
        </w:rPr>
        <w:fldChar w:fldCharType="end"/>
      </w:r>
      <w:bookmarkEnd w:id="1448"/>
      <w:r w:rsidRPr="00822E66">
        <w:rPr>
          <w:b/>
        </w:rPr>
        <w:t>.</w:t>
      </w:r>
      <w:r>
        <w:t xml:space="preserve"> Zbiór encji Event</w:t>
      </w:r>
      <w:bookmarkEnd w:id="1449"/>
    </w:p>
    <w:tbl>
      <w:tblPr>
        <w:tblStyle w:val="Tabela-Siatka"/>
        <w:tblW w:w="0" w:type="auto"/>
        <w:tblLook w:val="04A0"/>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1631E4" w:rsidP="009F5055">
      <w:pPr>
        <w:pStyle w:val="Zwykyakapit"/>
      </w:pPr>
      <w:fldSimple w:instr=" REF _Ref437182072 \h  \* MERGEFORMAT ">
        <w:ins w:id="1450" w:author="DeeM" w:date="2015-12-07T17:03:00Z">
          <w:r w:rsidR="00252F3E" w:rsidRPr="00252F3E">
            <w:rPr>
              <w:rStyle w:val="OdsyaczZnak"/>
              <w:rPrChange w:id="1451" w:author="DeeM" w:date="2015-12-07T17:03:00Z">
                <w:rPr>
                  <w:b/>
                </w:rPr>
              </w:rPrChange>
            </w:rPr>
            <w:t>Tabela 5.17</w:t>
          </w:r>
        </w:ins>
        <w:del w:id="1452" w:author="DeeM" w:date="2015-12-07T17:03:00Z">
          <w:r w:rsidR="00CF274A" w:rsidRPr="00CF274A" w:rsidDel="00252F3E">
            <w:rPr>
              <w:rStyle w:val="OdsyaczZnak"/>
            </w:rPr>
            <w:delText>Tabela 5.17</w:delText>
          </w:r>
        </w:del>
      </w:fldSimple>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1453" w:name="_Ref437182110"/>
      <w:bookmarkStart w:id="1454" w:name="_Toc437271192"/>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18</w:t>
      </w:r>
      <w:r w:rsidR="001631E4">
        <w:rPr>
          <w:b/>
        </w:rPr>
        <w:fldChar w:fldCharType="end"/>
      </w:r>
      <w:bookmarkEnd w:id="1453"/>
      <w:r w:rsidRPr="00822E66">
        <w:rPr>
          <w:b/>
        </w:rPr>
        <w:t>.</w:t>
      </w:r>
      <w:r>
        <w:t xml:space="preserve"> Zbiór encji Event_participant</w:t>
      </w:r>
      <w:bookmarkEnd w:id="1454"/>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1631E4" w:rsidP="009F5055">
      <w:pPr>
        <w:pStyle w:val="Zwykyakapit"/>
      </w:pPr>
      <w:fldSimple w:instr=" REF _Ref437182110 \h  \* MERGEFORMAT ">
        <w:ins w:id="1455" w:author="DeeM" w:date="2015-12-07T17:03:00Z">
          <w:r w:rsidR="00252F3E" w:rsidRPr="00252F3E">
            <w:rPr>
              <w:rStyle w:val="OdsyaczZnak"/>
              <w:rPrChange w:id="1456" w:author="DeeM" w:date="2015-12-07T17:03:00Z">
                <w:rPr>
                  <w:b/>
                </w:rPr>
              </w:rPrChange>
            </w:rPr>
            <w:t>Tabela 5.18</w:t>
          </w:r>
        </w:ins>
        <w:del w:id="1457" w:author="DeeM" w:date="2015-12-07T17:03:00Z">
          <w:r w:rsidR="00CF274A" w:rsidRPr="00CF274A" w:rsidDel="00252F3E">
            <w:rPr>
              <w:rStyle w:val="OdsyaczZnak"/>
            </w:rPr>
            <w:delText>Tabela 5.18</w:delText>
          </w:r>
        </w:del>
      </w:fldSimple>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1458" w:name="_Ref437182145"/>
      <w:bookmarkStart w:id="1459" w:name="_Toc436850554"/>
      <w:bookmarkStart w:id="1460" w:name="_Toc436850564"/>
      <w:bookmarkStart w:id="1461" w:name="_Toc436850577"/>
      <w:bookmarkStart w:id="1462" w:name="_Toc437271193"/>
      <w:r w:rsidRPr="00822E66">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5</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19</w:t>
      </w:r>
      <w:r w:rsidR="001631E4">
        <w:rPr>
          <w:b/>
        </w:rPr>
        <w:fldChar w:fldCharType="end"/>
      </w:r>
      <w:bookmarkEnd w:id="1458"/>
      <w:r w:rsidRPr="00822E66">
        <w:rPr>
          <w:b/>
        </w:rPr>
        <w:t>.</w:t>
      </w:r>
      <w:r>
        <w:t xml:space="preserve"> Zbiór encji </w:t>
      </w:r>
      <w:r w:rsidR="002B4B7A">
        <w:t>Comment</w:t>
      </w:r>
      <w:bookmarkEnd w:id="1462"/>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1463" w:name="_Toc437097110"/>
    </w:p>
    <w:p w:rsidR="00B42833" w:rsidRDefault="001631E4" w:rsidP="009F5055">
      <w:pPr>
        <w:pStyle w:val="Zwykyakapit"/>
      </w:pPr>
      <w:fldSimple w:instr=" REF _Ref437182145 \h  \* MERGEFORMAT ">
        <w:ins w:id="1464" w:author="DeeM" w:date="2015-12-07T17:03:00Z">
          <w:r w:rsidR="00252F3E" w:rsidRPr="00252F3E">
            <w:rPr>
              <w:rStyle w:val="OdsyaczZnak"/>
              <w:rPrChange w:id="1465" w:author="DeeM" w:date="2015-12-07T17:03:00Z">
                <w:rPr>
                  <w:b/>
                </w:rPr>
              </w:rPrChange>
            </w:rPr>
            <w:t>Tabela 5.19</w:t>
          </w:r>
        </w:ins>
        <w:del w:id="1466" w:author="DeeM" w:date="2015-12-07T17:03:00Z">
          <w:r w:rsidR="00CF274A" w:rsidRPr="00CF274A" w:rsidDel="00252F3E">
            <w:rPr>
              <w:rStyle w:val="OdsyaczZnak"/>
            </w:rPr>
            <w:delText>Tabela 5.19</w:delText>
          </w:r>
        </w:del>
      </w:fldSimple>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jest to</w:t>
      </w:r>
      <w:r w:rsidR="00B42833" w:rsidRPr="00CD54A8">
        <w:t xml:space="preserve"> pewna forma komunikacji między osobami, które uczestniczą w wydarzeniu w celu ustalenia dodatkowych informacji</w:t>
      </w:r>
      <w:r w:rsidR="00B42833">
        <w:t>.</w:t>
      </w:r>
    </w:p>
    <w:p w:rsidR="00B42833" w:rsidRDefault="00B42833" w:rsidP="002A41BA">
      <w:pPr>
        <w:pStyle w:val="Nagwek1"/>
      </w:pPr>
      <w:bookmarkStart w:id="1467" w:name="_Toc437130556"/>
      <w:bookmarkStart w:id="1468" w:name="_Toc437190861"/>
      <w:r>
        <w:lastRenderedPageBreak/>
        <w:t>Opis produktu</w:t>
      </w:r>
      <w:bookmarkEnd w:id="1459"/>
      <w:bookmarkEnd w:id="1460"/>
      <w:bookmarkEnd w:id="1461"/>
      <w:bookmarkEnd w:id="1463"/>
      <w:bookmarkEnd w:id="1467"/>
      <w:bookmarkEnd w:id="1468"/>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 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 uwzględnieniem akcji, jakie może użytkownik podjąć na każdym z nich.</w:t>
      </w:r>
    </w:p>
    <w:p w:rsidR="00B42833" w:rsidRDefault="00B42833" w:rsidP="002A41BA">
      <w:pPr>
        <w:pStyle w:val="Nagwek2"/>
      </w:pPr>
      <w:bookmarkStart w:id="1469" w:name="_Toc437097111"/>
      <w:bookmarkStart w:id="1470" w:name="_Toc437130557"/>
      <w:bookmarkStart w:id="1471" w:name="_Toc437190862"/>
      <w:r>
        <w:t>Wersja webowa aplikacji</w:t>
      </w:r>
      <w:bookmarkEnd w:id="1469"/>
      <w:bookmarkEnd w:id="1470"/>
      <w:bookmarkEnd w:id="1471"/>
    </w:p>
    <w:p w:rsidR="00B42833" w:rsidRDefault="00B42833" w:rsidP="002A41BA">
      <w:pPr>
        <w:pStyle w:val="Nagwek3"/>
      </w:pPr>
      <w:bookmarkStart w:id="1472" w:name="_Toc437097112"/>
      <w:bookmarkStart w:id="1473" w:name="_Toc437130558"/>
      <w:bookmarkStart w:id="1474" w:name="_Toc437190863"/>
      <w:r>
        <w:t>Ogólny szablon strony i strona główna aplikacji</w:t>
      </w:r>
      <w:bookmarkEnd w:id="1472"/>
      <w:bookmarkEnd w:id="1473"/>
      <w:bookmarkEnd w:id="1474"/>
    </w:p>
    <w:p w:rsidR="00B42833" w:rsidRDefault="00B42833" w:rsidP="009F5055">
      <w:pPr>
        <w:pStyle w:val="Zwykyakapit"/>
      </w:pPr>
      <w:r w:rsidRPr="00E927F1">
        <w:t>Ekran strony głównej jest domyślnym ekranem aplikacji. Można do niego przejść z 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43"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475" w:name="_Ref437128056"/>
      <w:bookmarkStart w:id="1476" w:name="_Toc437271155"/>
      <w:r>
        <w:t xml:space="preserve">Rys. </w:t>
      </w:r>
      <w:fldSimple w:instr=" STYLEREF 1 \s ">
        <w:r w:rsidR="00252F3E">
          <w:rPr>
            <w:noProof/>
          </w:rPr>
          <w:t>6</w:t>
        </w:r>
      </w:fldSimple>
      <w:r w:rsidR="00A41402">
        <w:t>.</w:t>
      </w:r>
      <w:fldSimple w:instr=" SEQ Rys. \* ARABIC \s 1 ">
        <w:r w:rsidR="00252F3E">
          <w:rPr>
            <w:noProof/>
          </w:rPr>
          <w:t>1</w:t>
        </w:r>
      </w:fldSimple>
      <w:bookmarkEnd w:id="1475"/>
      <w:r>
        <w:t>. Ogólny interfejs aplikacji webowej. Widok strony głównej.</w:t>
      </w:r>
      <w:bookmarkEnd w:id="1476"/>
    </w:p>
    <w:p w:rsidR="00B42833" w:rsidRDefault="001631E4" w:rsidP="009F5055">
      <w:pPr>
        <w:pStyle w:val="Zwykyakapit"/>
      </w:pPr>
      <w:fldSimple w:instr=" REF _Ref437128056 \h  \* MERGEFORMAT ">
        <w:ins w:id="1477" w:author="DeeM" w:date="2015-12-07T17:03:00Z">
          <w:r w:rsidR="00252F3E" w:rsidRPr="00252F3E">
            <w:rPr>
              <w:rStyle w:val="OdsyaczZnak"/>
              <w:rPrChange w:id="1478" w:author="DeeM" w:date="2015-12-07T17:03:00Z">
                <w:rPr/>
              </w:rPrChange>
            </w:rPr>
            <w:t>Rys. 6.1</w:t>
          </w:r>
        </w:ins>
        <w:del w:id="1479" w:author="DeeM" w:date="2015-12-07T17:03:00Z">
          <w:r w:rsidR="00CF274A" w:rsidRPr="00CF274A" w:rsidDel="00252F3E">
            <w:rPr>
              <w:rStyle w:val="OdsyaczZnak"/>
            </w:rPr>
            <w:delText>Rys. 6.1</w:delText>
          </w:r>
        </w:del>
      </w:fldSimple>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 </w:t>
      </w:r>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Akapitzlist"/>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fldSimple w:instr=" REF _Ref437160874 \r \h  \* MERGEFORMAT ">
        <w:ins w:id="1480" w:author="DeeM" w:date="2015-12-07T17:03:00Z">
          <w:r w:rsidR="00252F3E" w:rsidRPr="00252F3E">
            <w:rPr>
              <w:rStyle w:val="OdsyaczZnak"/>
              <w:rPrChange w:id="1481" w:author="DeeM" w:date="2015-12-07T17:03:00Z">
                <w:rPr/>
              </w:rPrChange>
            </w:rPr>
            <w:t>6.1.5</w:t>
          </w:r>
        </w:ins>
        <w:del w:id="1482" w:author="DeeM" w:date="2015-12-07T17:03:00Z">
          <w:r w:rsidR="00CF274A" w:rsidRPr="00CF274A" w:rsidDel="00252F3E">
            <w:rPr>
              <w:rStyle w:val="OdsyaczZnak"/>
            </w:rPr>
            <w:delText>6.1.5</w:delText>
          </w:r>
        </w:del>
      </w:fldSimple>
      <w:r>
        <w:t>.</w:t>
      </w:r>
    </w:p>
    <w:p w:rsidR="00B42833" w:rsidRDefault="00B42833" w:rsidP="00B42833">
      <w:pPr>
        <w:pStyle w:val="Akapitzlist"/>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Akapitzlist"/>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Akapitzlist"/>
        <w:numPr>
          <w:ilvl w:val="0"/>
          <w:numId w:val="3"/>
        </w:numPr>
      </w:pPr>
      <w:r>
        <w:t>Dolna sekcja, która zawiera logo aplikacji oraz informacje o prawach autorskich i kontakt do właściciela strony</w:t>
      </w:r>
    </w:p>
    <w:p w:rsidR="00B42833" w:rsidRDefault="00B42833" w:rsidP="00B42833"/>
    <w:p w:rsidR="00B42833" w:rsidRDefault="001631E4" w:rsidP="009F5055">
      <w:pPr>
        <w:pStyle w:val="Zwykyakapit"/>
      </w:pPr>
      <w:fldSimple w:instr=" REF _Ref437128056 \h  \* MERGEFORMAT ">
        <w:ins w:id="1483" w:author="DeeM" w:date="2015-12-07T17:03:00Z">
          <w:r w:rsidR="00252F3E" w:rsidRPr="00252F3E">
            <w:rPr>
              <w:rStyle w:val="OdsyaczZnak"/>
              <w:rPrChange w:id="1484" w:author="DeeM" w:date="2015-12-07T17:03:00Z">
                <w:rPr/>
              </w:rPrChange>
            </w:rPr>
            <w:t>Rys. 6.1</w:t>
          </w:r>
        </w:ins>
        <w:del w:id="1485" w:author="DeeM" w:date="2015-12-07T17:03:00Z">
          <w:r w:rsidR="00CF274A" w:rsidRPr="00CF274A" w:rsidDel="00252F3E">
            <w:rPr>
              <w:rStyle w:val="OdsyaczZnak"/>
            </w:rPr>
            <w:delText>Rys. 6.1</w:delText>
          </w:r>
        </w:del>
      </w:fldSimple>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Pr>
          <w:rStyle w:val="OdsyaczZnak"/>
        </w:rPr>
        <w:fldChar w:fldCharType="begin"/>
      </w:r>
      <w:r w:rsidR="00D37E08">
        <w:rPr>
          <w:rStyle w:val="OdsyaczZnak"/>
        </w:rPr>
        <w:instrText xml:space="preserve"> REF _Ref437160902 \r \h </w:instrText>
      </w:r>
      <w:r>
        <w:rPr>
          <w:rStyle w:val="OdsyaczZnak"/>
        </w:rPr>
      </w:r>
      <w:r>
        <w:rPr>
          <w:rStyle w:val="OdsyaczZnak"/>
        </w:rPr>
        <w:fldChar w:fldCharType="separate"/>
      </w:r>
      <w:r w:rsidR="00252F3E">
        <w:rPr>
          <w:rStyle w:val="OdsyaczZnak"/>
        </w:rPr>
        <w:t>6.2.3</w:t>
      </w:r>
      <w:r>
        <w:rPr>
          <w:rStyle w:val="OdsyaczZnak"/>
        </w:rPr>
        <w:fldChar w:fldCharType="end"/>
      </w:r>
      <w:r w:rsidR="00B42833">
        <w:t>. Druga sekcja zawiera informacje na temat celu istnienia serwisu. Kolejna sekcja zachęca użytkownika do utworzenia konta przy pomocy kilkuetapowej rejestracji. Ostatnia sekcja pokazuje losową atrakcję spośród listy zaakceptowanych atrakcji.</w:t>
      </w:r>
    </w:p>
    <w:p w:rsidR="00B42833" w:rsidRDefault="00B42833" w:rsidP="002A41BA">
      <w:pPr>
        <w:pStyle w:val="Nagwek3"/>
      </w:pPr>
      <w:bookmarkStart w:id="1486" w:name="_Toc437097113"/>
      <w:bookmarkStart w:id="1487" w:name="_Toc437130559"/>
      <w:bookmarkStart w:id="1488" w:name="_Toc437190864"/>
      <w:r w:rsidRPr="00195FBD">
        <w:t>Wyszukiwanie atrakcji</w:t>
      </w:r>
      <w:bookmarkEnd w:id="1486"/>
      <w:bookmarkEnd w:id="1487"/>
      <w:bookmarkEnd w:id="1488"/>
    </w:p>
    <w:p w:rsidR="00B42833" w:rsidRPr="00195FBD" w:rsidRDefault="00B42833" w:rsidP="009F5055">
      <w:pPr>
        <w:pStyle w:val="Zwykyakapit"/>
      </w:pPr>
      <w:r w:rsidRPr="00195FBD">
        <w:t>Ekran Wyszukiwania atrakcji prezentowany jest użytkownikowi po kliknięciu po kliknięciu na pozycję Miejsca w menu głównym aplikacji.</w:t>
      </w:r>
    </w:p>
    <w:p w:rsidR="00B42833" w:rsidRDefault="00B42833" w:rsidP="00B42833">
      <w:pPr>
        <w:keepNext/>
        <w:jc w:val="center"/>
      </w:pPr>
      <w:r>
        <w:rPr>
          <w:noProof/>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44"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1489" w:name="_Ref437128122"/>
      <w:bookmarkStart w:id="1490" w:name="_Toc437271156"/>
      <w:r>
        <w:t xml:space="preserve">Rys. </w:t>
      </w:r>
      <w:fldSimple w:instr=" STYLEREF 1 \s ">
        <w:r w:rsidR="00252F3E">
          <w:rPr>
            <w:noProof/>
          </w:rPr>
          <w:t>6</w:t>
        </w:r>
      </w:fldSimple>
      <w:r w:rsidR="00A41402">
        <w:t>.</w:t>
      </w:r>
      <w:fldSimple w:instr=" SEQ Rys. \* ARABIC \s 1 ">
        <w:r w:rsidR="00252F3E">
          <w:rPr>
            <w:noProof/>
          </w:rPr>
          <w:t>2</w:t>
        </w:r>
      </w:fldSimple>
      <w:bookmarkEnd w:id="1489"/>
      <w:r>
        <w:t>. Widok listy zaakceptowanych atrakcji</w:t>
      </w:r>
      <w:bookmarkEnd w:id="1490"/>
    </w:p>
    <w:p w:rsidR="00B42833" w:rsidRDefault="00B42833" w:rsidP="009F5055">
      <w:pPr>
        <w:pStyle w:val="Zwykyakapit"/>
      </w:pPr>
      <w:r>
        <w:t xml:space="preserve">Jak widać na </w:t>
      </w:r>
      <w:fldSimple w:instr=" REF _Ref437128122 \h  \* MERGEFORMAT ">
        <w:ins w:id="1491" w:author="DeeM" w:date="2015-12-07T17:03:00Z">
          <w:r w:rsidR="00252F3E" w:rsidRPr="00252F3E">
            <w:rPr>
              <w:rStyle w:val="OdsyaczZnak"/>
              <w:rPrChange w:id="1492" w:author="DeeM" w:date="2015-12-07T17:03:00Z">
                <w:rPr/>
              </w:rPrChange>
            </w:rPr>
            <w:t>Rys. 6.2</w:t>
          </w:r>
        </w:ins>
        <w:del w:id="1493" w:author="DeeM" w:date="2015-12-07T17:03:00Z">
          <w:r w:rsidR="00CF274A" w:rsidRPr="00CF274A" w:rsidDel="00252F3E">
            <w:rPr>
              <w:rStyle w:val="OdsyaczZnak"/>
            </w:rPr>
            <w:delText>Rys. 6.2</w:delText>
          </w:r>
        </w:del>
      </w:fldSimple>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 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1631E4">
        <w:rPr>
          <w:rStyle w:val="OdsyaczZnak"/>
        </w:rPr>
        <w:fldChar w:fldCharType="begin"/>
      </w:r>
      <w:r>
        <w:rPr>
          <w:rStyle w:val="OdsyaczZnak"/>
        </w:rPr>
        <w:instrText xml:space="preserve"> REF _Ref437128158 \r \h </w:instrText>
      </w:r>
      <w:r w:rsidR="001631E4">
        <w:rPr>
          <w:rStyle w:val="OdsyaczZnak"/>
        </w:rPr>
      </w:r>
      <w:r w:rsidR="001631E4">
        <w:rPr>
          <w:rStyle w:val="OdsyaczZnak"/>
        </w:rPr>
        <w:fldChar w:fldCharType="separate"/>
      </w:r>
      <w:r w:rsidR="00252F3E">
        <w:rPr>
          <w:rStyle w:val="OdsyaczZnak"/>
        </w:rPr>
        <w:t>6.1.3</w:t>
      </w:r>
      <w:r w:rsidR="001631E4">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xml:space="preserve">, w 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Nagwek3"/>
      </w:pPr>
      <w:bookmarkStart w:id="1494" w:name="_Toc437097114"/>
      <w:bookmarkStart w:id="1495" w:name="_Ref437128158"/>
      <w:bookmarkStart w:id="1496" w:name="_Toc437130560"/>
      <w:bookmarkStart w:id="1497" w:name="_Ref437160935"/>
      <w:bookmarkStart w:id="1498" w:name="_Toc437190865"/>
      <w:r w:rsidRPr="00F277E5">
        <w:lastRenderedPageBreak/>
        <w:t>Wyświetlanie szczegółowych informacji o atrakcji</w:t>
      </w:r>
      <w:bookmarkEnd w:id="1494"/>
      <w:bookmarkEnd w:id="1495"/>
      <w:bookmarkEnd w:id="1496"/>
      <w:bookmarkEnd w:id="1497"/>
      <w:bookmarkEnd w:id="1498"/>
    </w:p>
    <w:p w:rsidR="00B42833" w:rsidRDefault="00B42833" w:rsidP="00B42833">
      <w:pPr>
        <w:keepNext/>
        <w:jc w:val="center"/>
      </w:pPr>
      <w:r>
        <w:rPr>
          <w:noProof/>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5"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1499" w:name="_Ref437128246"/>
      <w:bookmarkStart w:id="1500" w:name="_Toc437271157"/>
      <w:r>
        <w:t xml:space="preserve">Rys. </w:t>
      </w:r>
      <w:fldSimple w:instr=" STYLEREF 1 \s ">
        <w:r w:rsidR="00252F3E">
          <w:rPr>
            <w:noProof/>
          </w:rPr>
          <w:t>6</w:t>
        </w:r>
      </w:fldSimple>
      <w:r w:rsidR="00A41402">
        <w:t>.</w:t>
      </w:r>
      <w:fldSimple w:instr=" SEQ Rys. \* ARABIC \s 1 ">
        <w:r w:rsidR="00252F3E">
          <w:rPr>
            <w:noProof/>
          </w:rPr>
          <w:t>3</w:t>
        </w:r>
      </w:fldSimple>
      <w:bookmarkEnd w:id="1499"/>
      <w:r>
        <w:t xml:space="preserve">. </w:t>
      </w:r>
      <w:r w:rsidRPr="00A30CD5">
        <w:t>Fragment widoku szczegółowych informacji o atrakcji</w:t>
      </w:r>
      <w:bookmarkEnd w:id="1500"/>
    </w:p>
    <w:p w:rsidR="00B42833" w:rsidRDefault="001631E4" w:rsidP="009F5055">
      <w:pPr>
        <w:pStyle w:val="Zwykyakapit"/>
      </w:pPr>
      <w:fldSimple w:instr=" REF _Ref437128246 \h  \* MERGEFORMAT ">
        <w:ins w:id="1501" w:author="DeeM" w:date="2015-12-07T17:03:00Z">
          <w:r w:rsidR="00252F3E" w:rsidRPr="00252F3E">
            <w:rPr>
              <w:i/>
              <w:rPrChange w:id="1502" w:author="DeeM" w:date="2015-12-07T17:03:00Z">
                <w:rPr/>
              </w:rPrChange>
            </w:rPr>
            <w:t xml:space="preserve">Rys. </w:t>
          </w:r>
          <w:r w:rsidR="00252F3E" w:rsidRPr="00252F3E">
            <w:rPr>
              <w:i/>
              <w:noProof/>
              <w:rPrChange w:id="1503" w:author="DeeM" w:date="2015-12-07T17:03:00Z">
                <w:rPr>
                  <w:noProof/>
                </w:rPr>
              </w:rPrChange>
            </w:rPr>
            <w:t>6</w:t>
          </w:r>
          <w:r w:rsidR="00252F3E" w:rsidRPr="00252F3E">
            <w:rPr>
              <w:i/>
              <w:rPrChange w:id="1504" w:author="DeeM" w:date="2015-12-07T17:03:00Z">
                <w:rPr/>
              </w:rPrChange>
            </w:rPr>
            <w:t>.3</w:t>
          </w:r>
        </w:ins>
        <w:del w:id="1505"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.3</w:delText>
          </w:r>
        </w:del>
      </w:fldSimple>
      <w:r w:rsidR="00B42833" w:rsidRPr="00BD5DEC">
        <w:rPr>
          <w:rStyle w:val="OdsyaczZnak"/>
        </w:rPr>
        <w:t>.</w:t>
      </w:r>
      <w:r w:rsidR="00D53FFC">
        <w:t xml:space="preserve"> P</w:t>
      </w:r>
      <w:r w:rsidR="00B42833">
        <w:t>rezentuje widok szczegółowych informacji na temat atrakcji. Podstrona ta 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 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Akapitzlist"/>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 swoim profilu).</w:t>
      </w:r>
    </w:p>
    <w:p w:rsidR="00B42833" w:rsidRDefault="00B42833" w:rsidP="00B42833">
      <w:pPr>
        <w:pStyle w:val="Akapitzlist"/>
        <w:numPr>
          <w:ilvl w:val="0"/>
          <w:numId w:val="4"/>
        </w:numPr>
      </w:pPr>
      <w:r w:rsidRPr="00BD5DEC">
        <w:rPr>
          <w:rStyle w:val="OdsyaczZnak"/>
        </w:rPr>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42833" w:rsidRDefault="00B42833" w:rsidP="00B42833">
      <w:pPr>
        <w:pStyle w:val="Akapitzlist"/>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jest 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Akapitzlist"/>
        <w:numPr>
          <w:ilvl w:val="0"/>
          <w:numId w:val="4"/>
        </w:numPr>
      </w:pPr>
      <w:r w:rsidRPr="00BD5DEC">
        <w:rPr>
          <w:rStyle w:val="OdsyaczZnak"/>
        </w:rPr>
        <w:t>Wycieczki</w:t>
      </w:r>
      <w:r>
        <w:t xml:space="preserve"> - prezentuje listę wydarzeń, które dotyczą wybranej atrakcji. Dla zalogowanego użytkownika wyświetlany jest przycisk </w:t>
      </w:r>
      <w:r w:rsidRPr="00514187">
        <w:rPr>
          <w:rStyle w:val="OdsyaczZnak"/>
        </w:rPr>
        <w:t>Dodaj nowe wydarzenie</w:t>
      </w:r>
      <w:r w:rsidRPr="00514187">
        <w:t>.</w:t>
      </w:r>
    </w:p>
    <w:p w:rsidR="00B42833" w:rsidRDefault="00B42833" w:rsidP="00B42833">
      <w:pPr>
        <w:pStyle w:val="Akapitzlist"/>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Nagwek3"/>
      </w:pPr>
      <w:bookmarkStart w:id="1506" w:name="_Toc437097115"/>
      <w:bookmarkStart w:id="1507" w:name="_Ref437126219"/>
      <w:bookmarkStart w:id="1508" w:name="_Toc437130561"/>
      <w:bookmarkStart w:id="1509" w:name="_Toc437190866"/>
      <w:r w:rsidRPr="00E927F1">
        <w:t>Rejestracja konta użytkownika</w:t>
      </w:r>
      <w:bookmarkEnd w:id="1506"/>
      <w:bookmarkEnd w:id="1507"/>
      <w:bookmarkEnd w:id="1508"/>
      <w:bookmarkEnd w:id="1509"/>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46"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1510" w:name="_Ref437128313"/>
      <w:bookmarkStart w:id="1511" w:name="_Toc437271158"/>
      <w:r>
        <w:t xml:space="preserve">Rys. </w:t>
      </w:r>
      <w:fldSimple w:instr=" STYLEREF 1 \s ">
        <w:r w:rsidR="00252F3E">
          <w:rPr>
            <w:noProof/>
          </w:rPr>
          <w:t>6</w:t>
        </w:r>
      </w:fldSimple>
      <w:r w:rsidR="00A41402">
        <w:t>.</w:t>
      </w:r>
      <w:fldSimple w:instr=" SEQ Rys. \* ARABIC \s 1 ">
        <w:r w:rsidR="00252F3E">
          <w:rPr>
            <w:noProof/>
          </w:rPr>
          <w:t>4</w:t>
        </w:r>
      </w:fldSimple>
      <w:bookmarkEnd w:id="1510"/>
      <w:r>
        <w:t xml:space="preserve">. </w:t>
      </w:r>
      <w:r w:rsidRPr="00167638">
        <w:t>Fragment ekranu startowego rejestracji użytkownika</w:t>
      </w:r>
      <w:bookmarkEnd w:id="1511"/>
    </w:p>
    <w:p w:rsidR="00B42833" w:rsidRDefault="00B42833" w:rsidP="009F5055">
      <w:pPr>
        <w:pStyle w:val="Zwykyakapit"/>
      </w:pPr>
      <w:r>
        <w:t>Tworzenie konta użytkownika jest wieloetapowym procesem - składa się z kilku kroków: rozpoczęcia rejestracji, wypełnienia pól wymaganych, wypełnienia pól opcjonalnych oraz podsumowania procesu rejestracji.</w:t>
      </w:r>
    </w:p>
    <w:p w:rsidR="00B42833" w:rsidRDefault="001631E4" w:rsidP="009F5055">
      <w:pPr>
        <w:pStyle w:val="Zwykyakapit"/>
      </w:pPr>
      <w:fldSimple w:instr=" REF _Ref437128313 \h  \* MERGEFORMAT ">
        <w:ins w:id="1512" w:author="DeeM" w:date="2015-12-07T17:03:00Z">
          <w:r w:rsidR="00252F3E" w:rsidRPr="00252F3E">
            <w:rPr>
              <w:i/>
              <w:rPrChange w:id="1513" w:author="DeeM" w:date="2015-12-07T17:03:00Z">
                <w:rPr/>
              </w:rPrChange>
            </w:rPr>
            <w:t xml:space="preserve">Rys. </w:t>
          </w:r>
          <w:r w:rsidR="00252F3E" w:rsidRPr="00252F3E">
            <w:rPr>
              <w:i/>
              <w:noProof/>
              <w:rPrChange w:id="1514" w:author="DeeM" w:date="2015-12-07T17:03:00Z">
                <w:rPr>
                  <w:noProof/>
                </w:rPr>
              </w:rPrChange>
            </w:rPr>
            <w:t>6</w:t>
          </w:r>
          <w:r w:rsidR="00252F3E" w:rsidRPr="00252F3E">
            <w:rPr>
              <w:i/>
              <w:rPrChange w:id="1515" w:author="DeeM" w:date="2015-12-07T17:03:00Z">
                <w:rPr/>
              </w:rPrChange>
            </w:rPr>
            <w:t>.4</w:t>
          </w:r>
        </w:ins>
        <w:del w:id="1516"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.4</w:delText>
          </w:r>
        </w:del>
      </w:fldSimple>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fldSimple w:instr=" REF _Ref437128342 \h  \* MERGEFORMAT ">
        <w:ins w:id="1517" w:author="DeeM" w:date="2015-12-07T17:03:00Z">
          <w:r w:rsidR="00252F3E" w:rsidRPr="00252F3E">
            <w:rPr>
              <w:rStyle w:val="OdsyaczZnak"/>
              <w:rPrChange w:id="1518" w:author="DeeM" w:date="2015-12-07T17:03:00Z">
                <w:rPr/>
              </w:rPrChange>
            </w:rPr>
            <w:t>Rys. 6.5</w:t>
          </w:r>
        </w:ins>
        <w:del w:id="1519" w:author="DeeM" w:date="2015-12-07T17:03:00Z">
          <w:r w:rsidR="00CF274A" w:rsidRPr="00CF274A" w:rsidDel="00252F3E">
            <w:rPr>
              <w:rStyle w:val="OdsyaczZnak"/>
            </w:rPr>
            <w:delText>Rys. 6.5</w:delText>
          </w:r>
        </w:del>
      </w:fldSimple>
      <w:r w:rsidR="00B42833" w:rsidRPr="006F6F8B">
        <w:rPr>
          <w:rStyle w:val="OdsyaczZnak"/>
        </w:rPr>
        <w:t>.</w:t>
      </w:r>
    </w:p>
    <w:p w:rsidR="00B42833" w:rsidRDefault="00B42833" w:rsidP="00B42833">
      <w:pPr>
        <w:keepNext/>
        <w:ind w:firstLine="284"/>
        <w:jc w:val="center"/>
      </w:pPr>
      <w:r>
        <w:rPr>
          <w:noProof/>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47"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1520" w:name="_Ref437128342"/>
      <w:bookmarkStart w:id="1521" w:name="_Toc437271159"/>
      <w:r>
        <w:t xml:space="preserve">Rys. </w:t>
      </w:r>
      <w:fldSimple w:instr=" STYLEREF 1 \s ">
        <w:r w:rsidR="00252F3E">
          <w:rPr>
            <w:noProof/>
          </w:rPr>
          <w:t>6</w:t>
        </w:r>
      </w:fldSimple>
      <w:r w:rsidR="00A41402">
        <w:t>.</w:t>
      </w:r>
      <w:fldSimple w:instr=" SEQ Rys. \* ARABIC \s 1 ">
        <w:r w:rsidR="00252F3E">
          <w:rPr>
            <w:noProof/>
          </w:rPr>
          <w:t>5</w:t>
        </w:r>
      </w:fldSimple>
      <w:bookmarkEnd w:id="1520"/>
      <w:r>
        <w:t xml:space="preserve">. </w:t>
      </w:r>
      <w:r w:rsidRPr="00EA5C95">
        <w:t>Fragment widoku Krok pierwszy rejestracji - uzupełnianie pól wymaganych</w:t>
      </w:r>
      <w:bookmarkEnd w:id="1521"/>
    </w:p>
    <w:p w:rsidR="00B42833" w:rsidRDefault="001631E4" w:rsidP="009F5055">
      <w:pPr>
        <w:pStyle w:val="Zwykyakapit"/>
      </w:pPr>
      <w:fldSimple w:instr=" REF _Ref437128342 \h  \* MERGEFORMAT ">
        <w:ins w:id="1522" w:author="DeeM" w:date="2015-12-07T17:03:00Z">
          <w:r w:rsidR="00252F3E" w:rsidRPr="00252F3E">
            <w:rPr>
              <w:i/>
              <w:rPrChange w:id="1523" w:author="DeeM" w:date="2015-12-07T17:03:00Z">
                <w:rPr/>
              </w:rPrChange>
            </w:rPr>
            <w:t xml:space="preserve">Rys. </w:t>
          </w:r>
          <w:r w:rsidR="00252F3E" w:rsidRPr="00252F3E">
            <w:rPr>
              <w:i/>
              <w:noProof/>
              <w:rPrChange w:id="1524" w:author="DeeM" w:date="2015-12-07T17:03:00Z">
                <w:rPr>
                  <w:noProof/>
                </w:rPr>
              </w:rPrChange>
            </w:rPr>
            <w:t>6</w:t>
          </w:r>
          <w:r w:rsidR="00252F3E" w:rsidRPr="00252F3E">
            <w:rPr>
              <w:i/>
              <w:rPrChange w:id="1525" w:author="DeeM" w:date="2015-12-07T17:03:00Z">
                <w:rPr/>
              </w:rPrChange>
            </w:rPr>
            <w:t>.5</w:t>
          </w:r>
        </w:ins>
        <w:del w:id="1526"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.5</w:delText>
          </w:r>
        </w:del>
      </w:fldSimple>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 xml:space="preserve">W tym kroku użytkownik jest proszony o podanie unikatowej nazwy użytkownika, hasła składającego się z co najmniej 5 znaków oraz unikatowego adresu e-mail. Po wypełnieniu tych 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 xml:space="preserve">przekierowany do kolejnego etapu, pokazanego na </w:t>
      </w:r>
      <w:fldSimple w:instr=" REF _Ref437128373 \h  \* MERGEFORMAT ">
        <w:ins w:id="1527" w:author="DeeM" w:date="2015-12-07T17:03:00Z">
          <w:r w:rsidR="00252F3E" w:rsidRPr="00252F3E">
            <w:rPr>
              <w:rStyle w:val="OdsyaczZnak"/>
              <w:rPrChange w:id="1528" w:author="DeeM" w:date="2015-12-07T17:03:00Z">
                <w:rPr/>
              </w:rPrChange>
            </w:rPr>
            <w:t>Rys. 6.6</w:t>
          </w:r>
        </w:ins>
        <w:del w:id="1529" w:author="DeeM" w:date="2015-12-07T17:03:00Z">
          <w:r w:rsidR="00CF274A" w:rsidRPr="00CF274A" w:rsidDel="00252F3E">
            <w:rPr>
              <w:rStyle w:val="OdsyaczZnak"/>
            </w:rPr>
            <w:delText>Rys. 6.6</w:delText>
          </w:r>
        </w:del>
      </w:fldSimple>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8"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1530" w:name="_Ref437128373"/>
      <w:bookmarkStart w:id="1531" w:name="_Toc437271160"/>
      <w:r>
        <w:t xml:space="preserve">Rys. </w:t>
      </w:r>
      <w:fldSimple w:instr=" STYLEREF 1 \s ">
        <w:r w:rsidR="00252F3E">
          <w:rPr>
            <w:noProof/>
          </w:rPr>
          <w:t>6</w:t>
        </w:r>
      </w:fldSimple>
      <w:r w:rsidR="00A41402">
        <w:t>.</w:t>
      </w:r>
      <w:fldSimple w:instr=" SEQ Rys. \* ARABIC \s 1 ">
        <w:r w:rsidR="00252F3E">
          <w:rPr>
            <w:noProof/>
          </w:rPr>
          <w:t>6</w:t>
        </w:r>
      </w:fldSimple>
      <w:bookmarkEnd w:id="1530"/>
      <w:r>
        <w:t xml:space="preserve">. </w:t>
      </w:r>
      <w:r w:rsidRPr="003330A6">
        <w:t>Fragment widoku Kroku drugiego - wypełnianie pól opcjonalnych</w:t>
      </w:r>
      <w:bookmarkEnd w:id="1531"/>
    </w:p>
    <w:p w:rsidR="00B42833" w:rsidRDefault="001631E4" w:rsidP="009F5055">
      <w:pPr>
        <w:pStyle w:val="Zwykyakapit"/>
        <w:rPr>
          <w:rStyle w:val="OdsyaczZnak"/>
        </w:rPr>
      </w:pPr>
      <w:fldSimple w:instr=" REF _Ref437128373 \h  \* MERGEFORMAT ">
        <w:ins w:id="1532" w:author="DeeM" w:date="2015-12-07T17:03:00Z">
          <w:r w:rsidR="00252F3E" w:rsidRPr="00252F3E">
            <w:rPr>
              <w:rStyle w:val="OdsyaczZnak"/>
              <w:rPrChange w:id="1533" w:author="DeeM" w:date="2015-12-07T17:03:00Z">
                <w:rPr/>
              </w:rPrChange>
            </w:rPr>
            <w:t>Rys. 6.6</w:t>
          </w:r>
        </w:ins>
        <w:del w:id="1534" w:author="DeeM" w:date="2015-12-07T17:03:00Z">
          <w:r w:rsidR="00CF274A" w:rsidRPr="00CF274A" w:rsidDel="00252F3E">
            <w:rPr>
              <w:rStyle w:val="OdsyaczZnak"/>
            </w:rPr>
            <w:delText>Rys. 6.6</w:delText>
          </w:r>
        </w:del>
      </w:fldSimple>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xml:space="preserve">, użytkownik zostanie przekierowany na ostatni widok rejestracji, pokazany na </w:t>
      </w:r>
      <w:fldSimple w:instr=" REF _Ref437128417 \h  \* MERGEFORMAT ">
        <w:ins w:id="1535" w:author="DeeM" w:date="2015-12-07T17:03:00Z">
          <w:r w:rsidR="00252F3E" w:rsidRPr="00252F3E">
            <w:rPr>
              <w:rStyle w:val="OdsyaczZnak"/>
              <w:rPrChange w:id="1536" w:author="DeeM" w:date="2015-12-07T17:03:00Z">
                <w:rPr/>
              </w:rPrChange>
            </w:rPr>
            <w:t>Rys. 6.7</w:t>
          </w:r>
        </w:ins>
        <w:del w:id="1537" w:author="DeeM" w:date="2015-12-07T17:03:00Z">
          <w:r w:rsidR="00CF274A" w:rsidRPr="00CF274A" w:rsidDel="00252F3E">
            <w:rPr>
              <w:rStyle w:val="OdsyaczZnak"/>
            </w:rPr>
            <w:delText>Rys. 6.7</w:delText>
          </w:r>
        </w:del>
      </w:fldSimple>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49"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1538" w:name="_Ref437128417"/>
      <w:bookmarkStart w:id="1539" w:name="_Toc437271161"/>
      <w:r>
        <w:t xml:space="preserve">Rys. </w:t>
      </w:r>
      <w:fldSimple w:instr=" STYLEREF 1 \s ">
        <w:r w:rsidR="00252F3E">
          <w:rPr>
            <w:noProof/>
          </w:rPr>
          <w:t>6</w:t>
        </w:r>
      </w:fldSimple>
      <w:r w:rsidR="00A41402">
        <w:t>.</w:t>
      </w:r>
      <w:fldSimple w:instr=" SEQ Rys. \* ARABIC \s 1 ">
        <w:r w:rsidR="00252F3E">
          <w:rPr>
            <w:noProof/>
          </w:rPr>
          <w:t>7</w:t>
        </w:r>
      </w:fldSimple>
      <w:bookmarkEnd w:id="1538"/>
      <w:r>
        <w:t xml:space="preserve">. </w:t>
      </w:r>
      <w:r w:rsidRPr="0092650E">
        <w:t>Fragment widoku Podsumowanie wieloetapowej rejestracji</w:t>
      </w:r>
      <w:bookmarkEnd w:id="1539"/>
    </w:p>
    <w:p w:rsidR="00B42833" w:rsidRDefault="00B42833" w:rsidP="009F5055">
      <w:pPr>
        <w:pStyle w:val="Zwykyakapit"/>
      </w:pPr>
      <w:r w:rsidRPr="00195FBD">
        <w:t xml:space="preserve">Jak widać na </w:t>
      </w:r>
      <w:fldSimple w:instr=" REF _Ref437128417 \h  \* MERGEFORMAT ">
        <w:ins w:id="1540" w:author="DeeM" w:date="2015-12-07T17:03:00Z">
          <w:r w:rsidR="00252F3E" w:rsidRPr="00252F3E">
            <w:rPr>
              <w:rStyle w:val="OdsyaczZnak"/>
              <w:rPrChange w:id="1541" w:author="DeeM" w:date="2015-12-07T17:03:00Z">
                <w:rPr/>
              </w:rPrChange>
            </w:rPr>
            <w:t>Rys. 6.7</w:t>
          </w:r>
        </w:ins>
        <w:del w:id="1542" w:author="DeeM" w:date="2015-12-07T17:03:00Z">
          <w:r w:rsidR="00CF274A" w:rsidRPr="00CF274A" w:rsidDel="00252F3E">
            <w:rPr>
              <w:rStyle w:val="OdsyaczZnak"/>
            </w:rPr>
            <w:delText>Rys. 6.7</w:delText>
          </w:r>
        </w:del>
      </w:fldSimple>
      <w:r>
        <w:rPr>
          <w:rStyle w:val="OdsyaczZnak"/>
        </w:rPr>
        <w:t xml:space="preserve">., </w:t>
      </w:r>
      <w:r w:rsidRPr="00195FBD">
        <w:t>na ostatnim etapie rejestracji użytkownikowi prezentowane są dane, które wypełnił podczas poprzednich kroków. Dzięki temu może zweryfikować, czy 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 użytkownik zostanie przekierowany na stronę główną.</w:t>
      </w:r>
    </w:p>
    <w:p w:rsidR="00B42833" w:rsidRDefault="00B42833" w:rsidP="002A41BA">
      <w:pPr>
        <w:pStyle w:val="Nagwek3"/>
      </w:pPr>
      <w:bookmarkStart w:id="1543" w:name="_Toc437097116"/>
      <w:bookmarkStart w:id="1544" w:name="_Toc437130562"/>
      <w:bookmarkStart w:id="1545" w:name="_Ref437160874"/>
      <w:bookmarkStart w:id="1546" w:name="_Toc437190867"/>
      <w:r>
        <w:t>Panel administratora</w:t>
      </w:r>
      <w:bookmarkEnd w:id="1543"/>
      <w:bookmarkEnd w:id="1544"/>
      <w:bookmarkEnd w:id="1545"/>
      <w:bookmarkEnd w:id="1546"/>
    </w:p>
    <w:p w:rsidR="00B42833" w:rsidRDefault="00B42833" w:rsidP="009F5055">
      <w:pPr>
        <w:pStyle w:val="Zwykyakapit"/>
      </w:pPr>
      <w:r w:rsidRPr="00F37E22">
        <w:t>Panel administratora jest widokiem dostępnym jedynie dla użytkowników o 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0"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1547" w:name="_Ref437128465"/>
      <w:bookmarkStart w:id="1548" w:name="_Toc437271162"/>
      <w:r>
        <w:t xml:space="preserve">Rys. </w:t>
      </w:r>
      <w:fldSimple w:instr=" STYLEREF 1 \s ">
        <w:r w:rsidR="00252F3E">
          <w:rPr>
            <w:noProof/>
          </w:rPr>
          <w:t>6</w:t>
        </w:r>
      </w:fldSimple>
      <w:r w:rsidR="00A41402">
        <w:t>.</w:t>
      </w:r>
      <w:fldSimple w:instr=" SEQ Rys. \* ARABIC \s 1 ">
        <w:r w:rsidR="00252F3E">
          <w:rPr>
            <w:noProof/>
          </w:rPr>
          <w:t>8</w:t>
        </w:r>
      </w:fldSimple>
      <w:bookmarkEnd w:id="1547"/>
      <w:r>
        <w:t xml:space="preserve">. </w:t>
      </w:r>
      <w:r w:rsidRPr="00D01C68">
        <w:t>Widok pierwszej zakładki w Panelu administratora</w:t>
      </w:r>
      <w:bookmarkEnd w:id="1548"/>
    </w:p>
    <w:p w:rsidR="00B42833" w:rsidRDefault="001631E4" w:rsidP="009F5055">
      <w:pPr>
        <w:pStyle w:val="Zwykyakapit"/>
      </w:pPr>
      <w:fldSimple w:instr=" REF _Ref437128465 \h  \* MERGEFORMAT ">
        <w:ins w:id="1549" w:author="DeeM" w:date="2015-12-07T17:03:00Z">
          <w:r w:rsidR="00252F3E" w:rsidRPr="00252F3E">
            <w:rPr>
              <w:rStyle w:val="OdsyaczZnak"/>
              <w:rPrChange w:id="1550" w:author="DeeM" w:date="2015-12-07T17:03:00Z">
                <w:rPr/>
              </w:rPrChange>
            </w:rPr>
            <w:t>Rys. 6.8</w:t>
          </w:r>
        </w:ins>
        <w:del w:id="1551" w:author="DeeM" w:date="2015-12-07T17:03:00Z">
          <w:r w:rsidR="00CF274A" w:rsidRPr="00CF274A" w:rsidDel="00252F3E">
            <w:rPr>
              <w:rStyle w:val="OdsyaczZnak"/>
            </w:rPr>
            <w:delText>Rys. 6.8</w:delText>
          </w:r>
        </w:del>
      </w:fldSimple>
      <w:r w:rsidR="00B42833" w:rsidRPr="00CD717B">
        <w:rPr>
          <w:rStyle w:val="OdsyaczZnak"/>
        </w:rPr>
        <w:t>.</w:t>
      </w:r>
      <w:r w:rsidR="00B42833">
        <w:t xml:space="preserve"> pokazuje widok Panelu administratora, którego funkcjonalność została podzielona na pięć zakładek - każda z nich dotyczy innego modułu strony. Ze względu na 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 xml:space="preserve">Pierwsza zakładka na liście dotyczy atrakcji w systemie. W górnej części tego widoku znajdują się przyciski akcji, dzięki którym administrator może w łatwy sposób skorzystać z ogólnych funkcji systemu. Przycisk </w:t>
      </w:r>
      <w:r w:rsidRPr="00CD717B">
        <w:rPr>
          <w:rStyle w:val="OdsyaczZnak"/>
        </w:rPr>
        <w:t>Idź do sekcji</w:t>
      </w:r>
      <w:r>
        <w:t xml:space="preserve"> rozwija menu z listą sekcji dostępnych w tym 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Akapitzlist"/>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Akapitzlist"/>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Akapitzlist"/>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Akapitzlist"/>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1552"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 xml:space="preserve">Czwarta zakładka pokazuje listę kafelków ze zdjęciami, które użytkownicy przypisali do 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xml:space="preserve">. W zależności od 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fldSimple w:instr=" REF _Ref437160935 \r \h  \* MERGEFORMAT ">
        <w:ins w:id="1553" w:author="DeeM" w:date="2015-12-07T17:03:00Z">
          <w:r w:rsidR="00252F3E" w:rsidRPr="00252F3E">
            <w:rPr>
              <w:rStyle w:val="OdsyaczZnak"/>
              <w:rPrChange w:id="1554" w:author="DeeM" w:date="2015-12-07T17:03:00Z">
                <w:rPr/>
              </w:rPrChange>
            </w:rPr>
            <w:t>6.1.3</w:t>
          </w:r>
        </w:ins>
        <w:del w:id="1555" w:author="DeeM" w:date="2015-12-07T17:03:00Z">
          <w:r w:rsidR="00CF274A" w:rsidRPr="00CF274A" w:rsidDel="00252F3E">
            <w:rPr>
              <w:rStyle w:val="OdsyaczZnak"/>
            </w:rPr>
            <w:delText>6.1.3</w:delText>
          </w:r>
        </w:del>
      </w:fldSimple>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Nagwek3"/>
      </w:pPr>
      <w:bookmarkStart w:id="1556" w:name="_Toc437097117"/>
      <w:bookmarkStart w:id="1557" w:name="_Toc437130563"/>
      <w:bookmarkStart w:id="1558" w:name="_Toc437190868"/>
      <w:r>
        <w:t>Profil użytkownika</w:t>
      </w:r>
      <w:bookmarkEnd w:id="1556"/>
      <w:bookmarkEnd w:id="1557"/>
      <w:bookmarkEnd w:id="1558"/>
    </w:p>
    <w:p w:rsidR="00B42833" w:rsidRDefault="00B42833" w:rsidP="009F5055">
      <w:pPr>
        <w:pStyle w:val="Zwykyakapit"/>
      </w:pPr>
      <w:r>
        <w:t xml:space="preserve">Profil użytkownika jest podstawową metodą interakcji użytkownika systemu z </w:t>
      </w:r>
      <w:del w:id="1559" w:author="DeeM" w:date="2015-12-07T16:55:00Z">
        <w:r w:rsidDel="00D135D2">
          <w:delText xml:space="preserve">innymi ludźmi. </w:delText>
        </w:r>
      </w:del>
      <w:ins w:id="1560"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1561" w:name="__bookmark_1"/>
      <w:bookmarkEnd w:id="1561"/>
      <w:ins w:id="1562" w:author="DeeM" w:date="2015-12-07T17:11:00Z">
        <w:r w:rsidR="00D576A5">
          <w:rPr>
            <w:noProof/>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51"/>
                      <a:stretch>
                        <a:fillRect/>
                      </a:stretch>
                    </pic:blipFill>
                    <pic:spPr>
                      <a:xfrm>
                        <a:off x="0" y="0"/>
                        <a:ext cx="5395595" cy="6229350"/>
                      </a:xfrm>
                      <a:prstGeom prst="rect">
                        <a:avLst/>
                      </a:prstGeom>
                    </pic:spPr>
                  </pic:pic>
                </a:graphicData>
              </a:graphic>
            </wp:anchor>
          </w:drawing>
        </w:r>
      </w:ins>
      <w:r w:rsidR="001631E4">
        <w:rPr>
          <w:noProof/>
        </w:rPr>
        <w:pict>
          <v:shapetype id="_x0000_t202" coordsize="21600,21600" o:spt="202" path="m,l,21600r21600,l21600,xe">
            <v:stroke joinstyle="miter"/>
            <v:path gradientshapeok="t" o:connecttype="rect"/>
          </v:shapetype>
          <v:shape id="Text Box 18" o:spid="_x0000_s1027" type="#_x0000_t202" style="position:absolute;left:0;text-align:left;margin-left:1.25pt;margin-top:564.35pt;width:425.25pt;height:17.8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BUAy/eQIAAAEF&#10;AAAOAAAAAAAAAAAAAAAAAC4CAABkcnMvZTJvRG9jLnhtbFBLAQItABQABgAIAAAAIQAqGqlE4QAA&#10;AAsBAAAPAAAAAAAAAAAAAAAAANMEAABkcnMvZG93bnJldi54bWxQSwUGAAAAAAQABADzAAAA4QUA&#10;AAAA&#10;" stroked="f">
            <v:textbox style="mso-next-textbox:#Text Box 18;mso-fit-shape-to-text:t" inset="0,0,0,0">
              <w:txbxContent>
                <w:p w:rsidR="00252F3E" w:rsidRPr="00DD1902" w:rsidRDefault="00252F3E" w:rsidP="003C7DA7">
                  <w:pPr>
                    <w:pStyle w:val="Odsyacz"/>
                    <w:jc w:val="center"/>
                  </w:pPr>
                  <w:bookmarkStart w:id="1563" w:name="_Ref437182823"/>
                  <w:bookmarkStart w:id="1564" w:name="_Toc437271163"/>
                  <w:r>
                    <w:t xml:space="preserve">Rys. </w:t>
                  </w:r>
                  <w:fldSimple w:instr=" STYLEREF 1 \s ">
                    <w:r>
                      <w:rPr>
                        <w:noProof/>
                      </w:rPr>
                      <w:t>6</w:t>
                    </w:r>
                  </w:fldSimple>
                  <w:r>
                    <w:t>.</w:t>
                  </w:r>
                  <w:fldSimple w:instr=" SEQ Rys. \* ARABIC \s 1 ">
                    <w:r>
                      <w:rPr>
                        <w:noProof/>
                      </w:rPr>
                      <w:t>9</w:t>
                    </w:r>
                  </w:fldSimple>
                  <w:bookmarkEnd w:id="1563"/>
                  <w:r>
                    <w:t>. Fragment widoku profilu użytkownika</w:t>
                  </w:r>
                  <w:bookmarkEnd w:id="1564"/>
                </w:p>
              </w:txbxContent>
            </v:textbox>
            <w10:wrap type="square"/>
          </v:shape>
        </w:pict>
      </w:r>
      <w:r>
        <w:t>zwiększającego się licznika na ikonce torsu.</w:t>
      </w:r>
    </w:p>
    <w:p w:rsidR="003C7DA7" w:rsidRDefault="003C7DA7" w:rsidP="003C7DA7">
      <w:pPr>
        <w:pStyle w:val="Zwykyakapit"/>
        <w:jc w:val="center"/>
      </w:pPr>
    </w:p>
    <w:p w:rsidR="00B42833" w:rsidRDefault="001631E4" w:rsidP="009F5055">
      <w:pPr>
        <w:pStyle w:val="Zwykyakapit"/>
      </w:pPr>
      <w:fldSimple w:instr=" REF _Ref437182823 \h  \* MERGEFORMAT ">
        <w:ins w:id="1565" w:author="DeeM" w:date="2015-12-07T17:03:00Z">
          <w:r w:rsidR="00252F3E" w:rsidRPr="00252F3E">
            <w:rPr>
              <w:rStyle w:val="OdsyaczZnak"/>
              <w:rPrChange w:id="1566" w:author="DeeM" w:date="2015-12-07T17:03:00Z">
                <w:rPr/>
              </w:rPrChange>
            </w:rPr>
            <w:t>Rys. 6.9</w:t>
          </w:r>
        </w:ins>
        <w:del w:id="1567" w:author="DeeM" w:date="2015-12-07T17:03:00Z">
          <w:r w:rsidR="00CF274A" w:rsidRPr="00CF274A" w:rsidDel="00252F3E">
            <w:rPr>
              <w:rStyle w:val="OdsyaczZnak"/>
            </w:rPr>
            <w:delText>Rys. 6.9</w:delText>
          </w:r>
        </w:del>
      </w:fldSimple>
      <w:r w:rsidR="00B42833" w:rsidRPr="00CD717B">
        <w:rPr>
          <w:rStyle w:val="OdsyaczZnak"/>
        </w:rPr>
        <w:t>.</w:t>
      </w:r>
      <w:r w:rsidR="00B42833">
        <w:t xml:space="preserve"> przedstawia główny widok profilu obecnie zalogowanego użytkownika. Jest on 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1568" w:author="DeeM" w:date="2015-12-07T16:56:00Z">
        <w:r w:rsidR="009423ED">
          <w:t>a</w:t>
        </w:r>
      </w:ins>
      <w:del w:id="1569" w:author="DeeM" w:date="2015-12-07T16:56:00Z">
        <w:r w:rsidDel="009423ED">
          <w:delText>i</w:delText>
        </w:r>
      </w:del>
      <w:r>
        <w:t>, któr</w:t>
      </w:r>
      <w:ins w:id="1570" w:author="DeeM" w:date="2015-12-07T16:56:00Z">
        <w:r w:rsidR="009423ED">
          <w:t>y</w:t>
        </w:r>
      </w:ins>
      <w:del w:id="1571"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 daty jej wyświetlenia to jest formatowana do odpowiedniego napisu. Oprócz tego w zależności od typu aktywności, pozostałe informacje na kafelce mogą się między sobą różnić. Dla recenzji będzie to tytuł recenzji, ocena oraz miejsce, dla którego napisano daną recenzję wraz z losowym zdjęciem danego miejsca (jeżeli jest dostępne). Z innej strony, dla zawarcia znajomości będzie to informacja o zawarciu znajomości, nazwa użytkownika, z którym znajomy zawarł znajomość i jego zdjęcie profilowe. Aktywności są ładowane dynamicznie w paczkach po 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 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 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 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Nagwek3"/>
      </w:pPr>
      <w:bookmarkStart w:id="1572" w:name="_Toc437097118"/>
      <w:bookmarkStart w:id="1573" w:name="_Toc437130564"/>
      <w:bookmarkStart w:id="1574" w:name="_Toc437190869"/>
      <w:r>
        <w:lastRenderedPageBreak/>
        <w:t>Wydarzenia</w:t>
      </w:r>
      <w:bookmarkEnd w:id="1572"/>
      <w:bookmarkEnd w:id="1573"/>
      <w:bookmarkEnd w:id="1574"/>
    </w:p>
    <w:p w:rsidR="00A41402" w:rsidRDefault="00A41402" w:rsidP="00A41402">
      <w:pPr>
        <w:keepNext/>
      </w:pPr>
      <w:r>
        <w:rPr>
          <w:noProof/>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2"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1575" w:name="_Ref437188522"/>
      <w:bookmarkStart w:id="1576" w:name="_Toc437271164"/>
      <w:r>
        <w:t xml:space="preserve">Rys. </w:t>
      </w:r>
      <w:fldSimple w:instr=" STYLEREF 1 \s ">
        <w:r w:rsidR="00252F3E">
          <w:rPr>
            <w:noProof/>
          </w:rPr>
          <w:t>6</w:t>
        </w:r>
      </w:fldSimple>
      <w:r>
        <w:t>.</w:t>
      </w:r>
      <w:fldSimple w:instr=" SEQ Rys. \* ARABIC \s 1 ">
        <w:r w:rsidR="00252F3E">
          <w:rPr>
            <w:noProof/>
          </w:rPr>
          <w:t>10</w:t>
        </w:r>
      </w:fldSimple>
      <w:bookmarkEnd w:id="1575"/>
      <w:r>
        <w:t>. Fragment widoku wydarzeń</w:t>
      </w:r>
      <w:bookmarkEnd w:id="1576"/>
    </w:p>
    <w:p w:rsidR="00B42833" w:rsidRDefault="00B42833" w:rsidP="009F5055">
      <w:pPr>
        <w:pStyle w:val="Zwykyakapit"/>
      </w:pPr>
      <w:r>
        <w:t xml:space="preserve">Ekran wyszukiwania wydarzeń, pokazany na </w:t>
      </w:r>
      <w:fldSimple w:instr=" REF _Ref437188522 \h  \* MERGEFORMAT ">
        <w:ins w:id="1577" w:author="DeeM" w:date="2015-12-07T17:03:00Z">
          <w:r w:rsidR="00252F3E" w:rsidRPr="00252F3E">
            <w:rPr>
              <w:i/>
              <w:rPrChange w:id="1578" w:author="DeeM" w:date="2015-12-07T17:03:00Z">
                <w:rPr/>
              </w:rPrChange>
            </w:rPr>
            <w:t xml:space="preserve">Rys. </w:t>
          </w:r>
          <w:r w:rsidR="00252F3E" w:rsidRPr="00252F3E">
            <w:rPr>
              <w:i/>
              <w:noProof/>
              <w:rPrChange w:id="1579" w:author="DeeM" w:date="2015-12-07T17:03:00Z">
                <w:rPr>
                  <w:noProof/>
                </w:rPr>
              </w:rPrChange>
            </w:rPr>
            <w:t>6</w:t>
          </w:r>
          <w:r w:rsidR="00252F3E" w:rsidRPr="00252F3E">
            <w:rPr>
              <w:i/>
              <w:rPrChange w:id="1580" w:author="DeeM" w:date="2015-12-07T17:03:00Z">
                <w:rPr/>
              </w:rPrChange>
            </w:rPr>
            <w:t>.</w:t>
          </w:r>
          <w:r w:rsidR="00252F3E" w:rsidRPr="00252F3E">
            <w:rPr>
              <w:i/>
              <w:noProof/>
              <w:rPrChange w:id="1581" w:author="DeeM" w:date="2015-12-07T17:03:00Z">
                <w:rPr>
                  <w:noProof/>
                </w:rPr>
              </w:rPrChange>
            </w:rPr>
            <w:t>10</w:t>
          </w:r>
        </w:ins>
        <w:del w:id="1582"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10</w:delText>
          </w:r>
        </w:del>
      </w:fldSimple>
      <w:r>
        <w:t xml:space="preserve">, prezentowany jest 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 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1583" w:author="DeeM" w:date="2015-12-07T17:01:00Z">
        <w:r w:rsidDel="00950194">
          <w:delText xml:space="preserve"> konta</w:delText>
        </w:r>
      </w:del>
      <w:r>
        <w:t>. Tak samo, jak w liście zapisanych użytkowników, tak i w komentarzach można przenieść się do strony z profilem użytkownika komentującego.</w:t>
      </w:r>
    </w:p>
    <w:p w:rsidR="00B42833" w:rsidRDefault="00B42833" w:rsidP="002A41BA">
      <w:pPr>
        <w:pStyle w:val="Nagwek2"/>
      </w:pPr>
      <w:bookmarkStart w:id="1584" w:name="_Toc437097119"/>
      <w:bookmarkStart w:id="1585" w:name="_Toc437130565"/>
      <w:bookmarkStart w:id="1586" w:name="_Toc437190870"/>
      <w:r>
        <w:lastRenderedPageBreak/>
        <w:t>Wersja mobilna aplikacji</w:t>
      </w:r>
      <w:bookmarkEnd w:id="1584"/>
      <w:bookmarkEnd w:id="1585"/>
      <w:bookmarkEnd w:id="1586"/>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r>
        <w:t xml:space="preserve"> 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Nagwek3"/>
      </w:pPr>
      <w:bookmarkStart w:id="1587" w:name="_Toc437097120"/>
      <w:bookmarkStart w:id="1588" w:name="_Toc437130566"/>
      <w:bookmarkStart w:id="1589" w:name="_Toc437190871"/>
      <w:r>
        <w:t>Ekran startowy aplikacji</w:t>
      </w:r>
      <w:bookmarkEnd w:id="1587"/>
      <w:bookmarkEnd w:id="1588"/>
      <w:bookmarkEnd w:id="1589"/>
    </w:p>
    <w:p w:rsidR="00B42833" w:rsidRDefault="00B42833" w:rsidP="00B42833">
      <w:pPr>
        <w:keepNext/>
        <w:jc w:val="center"/>
      </w:pPr>
      <w:r>
        <w:rPr>
          <w:noProof/>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53"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590" w:name="_Ref437128540"/>
      <w:bookmarkStart w:id="1591" w:name="_Toc437271165"/>
      <w:r>
        <w:t xml:space="preserve">Rys. </w:t>
      </w:r>
      <w:fldSimple w:instr=" STYLEREF 1 \s ">
        <w:r w:rsidR="00252F3E">
          <w:rPr>
            <w:noProof/>
          </w:rPr>
          <w:t>6</w:t>
        </w:r>
      </w:fldSimple>
      <w:r w:rsidR="00A41402">
        <w:t>.</w:t>
      </w:r>
      <w:fldSimple w:instr=" SEQ Rys. \* ARABIC \s 1 ">
        <w:r w:rsidR="00252F3E">
          <w:rPr>
            <w:noProof/>
          </w:rPr>
          <w:t>11</w:t>
        </w:r>
      </w:fldSimple>
      <w:bookmarkEnd w:id="1590"/>
      <w:r>
        <w:t xml:space="preserve">. </w:t>
      </w:r>
      <w:r w:rsidRPr="00CA6B8A">
        <w:t>Ekran startowy aplikacji mobilnej</w:t>
      </w:r>
      <w:bookmarkEnd w:id="1591"/>
    </w:p>
    <w:p w:rsidR="00B42833" w:rsidRDefault="00B42833" w:rsidP="009F5055">
      <w:pPr>
        <w:pStyle w:val="Zwykyakapit"/>
      </w:pPr>
      <w:r w:rsidRPr="00943F87">
        <w:t>Pierwszy ekran</w:t>
      </w:r>
      <w:r>
        <w:t xml:space="preserve"> </w:t>
      </w:r>
      <w:r w:rsidRPr="00943F87">
        <w:t>(</w:t>
      </w:r>
      <w:r>
        <w:t xml:space="preserve">pokazany na </w:t>
      </w:r>
      <w:fldSimple w:instr=" REF _Ref437128540 \h  \* MERGEFORMAT ">
        <w:ins w:id="1592" w:author="DeeM" w:date="2015-12-07T17:03:00Z">
          <w:r w:rsidR="00252F3E" w:rsidRPr="00252F3E">
            <w:rPr>
              <w:rStyle w:val="OdsyaczZnak"/>
              <w:rPrChange w:id="1593" w:author="DeeM" w:date="2015-12-07T17:03:00Z">
                <w:rPr/>
              </w:rPrChange>
            </w:rPr>
            <w:t>Rys. 6.11</w:t>
          </w:r>
        </w:ins>
        <w:del w:id="1594" w:author="DeeM" w:date="2015-12-07T17:03:00Z">
          <w:r w:rsidR="00CF274A" w:rsidRPr="00CF274A" w:rsidDel="00252F3E">
            <w:rPr>
              <w:rStyle w:val="OdsyaczZnak"/>
            </w:rPr>
            <w:delText>Rys. 6.11</w:delText>
          </w:r>
        </w:del>
      </w:fldSimple>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 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 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 xml:space="preserve">Pierwszy przycisk umożliwia wyświetlenie tylko pobliskich restauracji. Drugi pozwala na 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bez 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 atrakcji, jak pokazano w </w:t>
      </w:r>
      <w:r w:rsidR="00B42833" w:rsidRPr="0013735B">
        <w:rPr>
          <w:rStyle w:val="OdsyaczZnak"/>
        </w:rPr>
        <w:t xml:space="preserve">punkcie </w:t>
      </w:r>
      <w:fldSimple w:instr=" REF _Ref437128579 \r \h  \* MERGEFORMAT ">
        <w:ins w:id="1595" w:author="DeeM" w:date="2015-12-07T17:03:00Z">
          <w:r w:rsidR="00252F3E" w:rsidRPr="00252F3E">
            <w:rPr>
              <w:rStyle w:val="OdsyaczZnak"/>
              <w:rPrChange w:id="1596" w:author="DeeM" w:date="2015-12-07T17:03:00Z">
                <w:rPr/>
              </w:rPrChange>
            </w:rPr>
            <w:t>6.2.3</w:t>
          </w:r>
        </w:ins>
        <w:del w:id="1597" w:author="DeeM" w:date="2015-12-07T17:03:00Z">
          <w:r w:rsidR="00CF274A" w:rsidRPr="00CF274A" w:rsidDel="00252F3E">
            <w:rPr>
              <w:rStyle w:val="OdsyaczZnak"/>
            </w:rPr>
            <w:delText>6.2.3</w:delText>
          </w:r>
        </w:del>
      </w:fldSimple>
      <w:r w:rsidR="00B42833" w:rsidRPr="005655EA">
        <w:rPr>
          <w:rStyle w:val="OdsyaczZnak"/>
        </w:rPr>
        <w:t>.</w:t>
      </w:r>
    </w:p>
    <w:p w:rsidR="00B42833" w:rsidRDefault="00B42833" w:rsidP="002A41BA">
      <w:pPr>
        <w:pStyle w:val="Nagwek3"/>
      </w:pPr>
      <w:bookmarkStart w:id="1598" w:name="_Toc437097121"/>
      <w:bookmarkStart w:id="1599" w:name="_Toc437130567"/>
      <w:bookmarkStart w:id="1600" w:name="_Toc437190872"/>
      <w:r>
        <w:t>Logowanie</w:t>
      </w:r>
      <w:bookmarkEnd w:id="1598"/>
      <w:bookmarkEnd w:id="1599"/>
      <w:bookmarkEnd w:id="1600"/>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54"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1601" w:name="_Ref437128618"/>
      <w:bookmarkStart w:id="1602" w:name="_Toc437271166"/>
      <w:r>
        <w:t xml:space="preserve">Rys. </w:t>
      </w:r>
      <w:fldSimple w:instr=" STYLEREF 1 \s ">
        <w:r w:rsidR="00252F3E">
          <w:rPr>
            <w:noProof/>
          </w:rPr>
          <w:t>6</w:t>
        </w:r>
      </w:fldSimple>
      <w:r w:rsidR="00A41402">
        <w:t>.</w:t>
      </w:r>
      <w:fldSimple w:instr=" SEQ Rys. \* ARABIC \s 1 ">
        <w:r w:rsidR="00252F3E">
          <w:rPr>
            <w:noProof/>
          </w:rPr>
          <w:t>12</w:t>
        </w:r>
      </w:fldSimple>
      <w:bookmarkEnd w:id="1601"/>
      <w:r>
        <w:t xml:space="preserve">. </w:t>
      </w:r>
      <w:r w:rsidRPr="00322E7A">
        <w:t>Ekran logowania w aplikacji mobilnej</w:t>
      </w:r>
      <w:bookmarkEnd w:id="1602"/>
    </w:p>
    <w:p w:rsidR="00B42833" w:rsidRDefault="00B42833" w:rsidP="009F5055">
      <w:pPr>
        <w:pStyle w:val="Zwykyakapit"/>
      </w:pPr>
      <w:r>
        <w:t xml:space="preserve">Jak pokazuje </w:t>
      </w:r>
      <w:fldSimple w:instr=" REF _Ref437128618 \h  \* MERGEFORMAT ">
        <w:ins w:id="1603" w:author="DeeM" w:date="2015-12-07T17:03:00Z">
          <w:r w:rsidR="00252F3E" w:rsidRPr="00252F3E">
            <w:rPr>
              <w:i/>
              <w:rPrChange w:id="1604" w:author="DeeM" w:date="2015-12-07T17:03:00Z">
                <w:rPr/>
              </w:rPrChange>
            </w:rPr>
            <w:t xml:space="preserve">Rys. </w:t>
          </w:r>
          <w:r w:rsidR="00252F3E" w:rsidRPr="00252F3E">
            <w:rPr>
              <w:i/>
              <w:noProof/>
              <w:rPrChange w:id="1605" w:author="DeeM" w:date="2015-12-07T17:03:00Z">
                <w:rPr>
                  <w:noProof/>
                </w:rPr>
              </w:rPrChange>
            </w:rPr>
            <w:t>6</w:t>
          </w:r>
          <w:r w:rsidR="00252F3E" w:rsidRPr="00252F3E">
            <w:rPr>
              <w:i/>
              <w:rPrChange w:id="1606" w:author="DeeM" w:date="2015-12-07T17:03:00Z">
                <w:rPr/>
              </w:rPrChange>
            </w:rPr>
            <w:t>.</w:t>
          </w:r>
          <w:r w:rsidR="00252F3E" w:rsidRPr="00252F3E">
            <w:rPr>
              <w:i/>
              <w:noProof/>
              <w:rPrChange w:id="1607" w:author="DeeM" w:date="2015-12-07T17:03:00Z">
                <w:rPr>
                  <w:noProof/>
                </w:rPr>
              </w:rPrChange>
            </w:rPr>
            <w:t>12</w:t>
          </w:r>
        </w:ins>
        <w:del w:id="1608"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Pr>
          <w:rStyle w:val="OdsyaczZnak"/>
        </w:rPr>
        <w:t xml:space="preserve">, </w:t>
      </w:r>
      <w:r>
        <w:t>na ekranie logowania użytkownik może podać swoje hasło i login – system umożliwia logowanie się na to samo konto, co w przypadku aplikacji webowej.</w:t>
      </w:r>
    </w:p>
    <w:p w:rsidR="00B42833" w:rsidRPr="00D247B4" w:rsidRDefault="00B42833" w:rsidP="009F5055">
      <w:pPr>
        <w:pStyle w:val="Zwykyakapit"/>
      </w:pPr>
      <w:r>
        <w:t xml:space="preserve"> Na </w:t>
      </w:r>
      <w:fldSimple w:instr=" REF _Ref437128618 \h  \* MERGEFORMAT ">
        <w:ins w:id="1609" w:author="DeeM" w:date="2015-12-07T17:03:00Z">
          <w:r w:rsidR="00252F3E" w:rsidRPr="00252F3E">
            <w:rPr>
              <w:i/>
              <w:rPrChange w:id="1610" w:author="DeeM" w:date="2015-12-07T17:03:00Z">
                <w:rPr/>
              </w:rPrChange>
            </w:rPr>
            <w:t xml:space="preserve">Rys. </w:t>
          </w:r>
          <w:r w:rsidR="00252F3E" w:rsidRPr="00252F3E">
            <w:rPr>
              <w:i/>
              <w:noProof/>
              <w:rPrChange w:id="1611" w:author="DeeM" w:date="2015-12-07T17:03:00Z">
                <w:rPr>
                  <w:noProof/>
                </w:rPr>
              </w:rPrChange>
            </w:rPr>
            <w:t>6</w:t>
          </w:r>
          <w:r w:rsidR="00252F3E" w:rsidRPr="00252F3E">
            <w:rPr>
              <w:i/>
              <w:rPrChange w:id="1612" w:author="DeeM" w:date="2015-12-07T17:03:00Z">
                <w:rPr/>
              </w:rPrChange>
            </w:rPr>
            <w:t>.</w:t>
          </w:r>
          <w:r w:rsidR="00252F3E" w:rsidRPr="00252F3E">
            <w:rPr>
              <w:i/>
              <w:noProof/>
              <w:rPrChange w:id="1613" w:author="DeeM" w:date="2015-12-07T17:03:00Z">
                <w:rPr>
                  <w:noProof/>
                </w:rPr>
              </w:rPrChange>
            </w:rPr>
            <w:t>12</w:t>
          </w:r>
        </w:ins>
        <w:del w:id="1614"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Nagwek3"/>
      </w:pPr>
      <w:bookmarkStart w:id="1615" w:name="_Toc437097122"/>
      <w:bookmarkStart w:id="1616" w:name="_Ref437128579"/>
      <w:bookmarkStart w:id="1617" w:name="_Toc437130568"/>
      <w:bookmarkStart w:id="1618" w:name="_Ref437160902"/>
      <w:bookmarkStart w:id="1619" w:name="_Toc437190873"/>
      <w:r w:rsidRPr="003F57AC">
        <w:lastRenderedPageBreak/>
        <w:t>Wyświetlanie szczegółów atrakcji</w:t>
      </w:r>
      <w:bookmarkEnd w:id="1615"/>
      <w:bookmarkEnd w:id="1616"/>
      <w:bookmarkEnd w:id="1617"/>
      <w:bookmarkEnd w:id="1618"/>
      <w:bookmarkEnd w:id="1619"/>
    </w:p>
    <w:p w:rsidR="00B42833" w:rsidRDefault="00B42833" w:rsidP="00B42833">
      <w:pPr>
        <w:keepNext/>
        <w:jc w:val="center"/>
      </w:pPr>
      <w:r>
        <w:rPr>
          <w:noProof/>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55"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620" w:name="_Ref437128669"/>
      <w:bookmarkStart w:id="1621" w:name="_Toc437271167"/>
      <w:r>
        <w:t xml:space="preserve">Rys. </w:t>
      </w:r>
      <w:fldSimple w:instr=" STYLEREF 1 \s ">
        <w:r w:rsidR="00252F3E">
          <w:rPr>
            <w:noProof/>
          </w:rPr>
          <w:t>6</w:t>
        </w:r>
      </w:fldSimple>
      <w:r w:rsidR="00A41402">
        <w:t>.</w:t>
      </w:r>
      <w:fldSimple w:instr=" SEQ Rys. \* ARABIC \s 1 ">
        <w:r w:rsidR="00252F3E">
          <w:rPr>
            <w:noProof/>
          </w:rPr>
          <w:t>13</w:t>
        </w:r>
      </w:fldSimple>
      <w:bookmarkEnd w:id="1620"/>
      <w:r>
        <w:t xml:space="preserve">. </w:t>
      </w:r>
      <w:r w:rsidRPr="009C451A">
        <w:t>Ekran wyświetlania szczegółów atrakcji w aplikacji mobilnej</w:t>
      </w:r>
      <w:bookmarkEnd w:id="1621"/>
    </w:p>
    <w:p w:rsidR="00B42833" w:rsidRDefault="00B42833" w:rsidP="009F5055">
      <w:pPr>
        <w:pStyle w:val="Zwykyakapit"/>
      </w:pPr>
      <w:r w:rsidRPr="005655EA">
        <w:t>Widok</w:t>
      </w:r>
      <w:r>
        <w:t xml:space="preserve"> wyświetlania szczegółowych informacji o atrakcji, pokazany na </w:t>
      </w:r>
      <w:fldSimple w:instr=" REF _Ref437128669 \h  \* MERGEFORMAT ">
        <w:ins w:id="1622" w:author="DeeM" w:date="2015-12-07T17:03:00Z">
          <w:r w:rsidR="00252F3E" w:rsidRPr="00252F3E">
            <w:rPr>
              <w:i/>
              <w:rPrChange w:id="1623" w:author="DeeM" w:date="2015-12-07T17:03:00Z">
                <w:rPr/>
              </w:rPrChange>
            </w:rPr>
            <w:t xml:space="preserve">Rys. </w:t>
          </w:r>
          <w:r w:rsidR="00252F3E" w:rsidRPr="00252F3E">
            <w:rPr>
              <w:i/>
              <w:noProof/>
              <w:rPrChange w:id="1624" w:author="DeeM" w:date="2015-12-07T17:03:00Z">
                <w:rPr>
                  <w:noProof/>
                </w:rPr>
              </w:rPrChange>
            </w:rPr>
            <w:t>6</w:t>
          </w:r>
          <w:r w:rsidR="00252F3E" w:rsidRPr="00252F3E">
            <w:rPr>
              <w:i/>
              <w:rPrChange w:id="1625" w:author="DeeM" w:date="2015-12-07T17:03:00Z">
                <w:rPr/>
              </w:rPrChange>
            </w:rPr>
            <w:t>.</w:t>
          </w:r>
          <w:r w:rsidR="00252F3E" w:rsidRPr="00252F3E">
            <w:rPr>
              <w:i/>
              <w:noProof/>
              <w:rPrChange w:id="1626" w:author="DeeM" w:date="2015-12-07T17:03:00Z">
                <w:rPr>
                  <w:noProof/>
                </w:rPr>
              </w:rPrChange>
            </w:rPr>
            <w:t>13</w:t>
          </w:r>
        </w:ins>
        <w:del w:id="1627"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13</w:delText>
          </w:r>
        </w:del>
      </w:fldSimple>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 zakładki</w:t>
      </w:r>
      <w:r w:rsidRPr="005655EA">
        <w:t xml:space="preserve">. </w:t>
      </w:r>
    </w:p>
    <w:p w:rsidR="00B42833" w:rsidRDefault="00B42833" w:rsidP="009F5055">
      <w:pPr>
        <w:pStyle w:val="Zwykyakapit"/>
      </w:pPr>
      <w:r w:rsidRPr="005655EA">
        <w:t xml:space="preserve">Na pierwszej zakładce wyświetlone są podstawowe informacje, takie jak: nazwa, opis, adres miejsca oraz pokazana jest średnia ocena użytkowników. Dla zalogowanych użytkowników dostępne także na tym ekranie są przyciski pozwalające na dodanie opinii lub dodanie zdjęcia. </w:t>
      </w:r>
    </w:p>
    <w:p w:rsidR="00B42833" w:rsidRDefault="00B42833" w:rsidP="0091207B">
      <w:pPr>
        <w:keepNext/>
        <w:ind w:firstLine="360"/>
        <w:jc w:val="center"/>
      </w:pPr>
      <w:r>
        <w:rPr>
          <w:noProof/>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56"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628" w:name="_Ref437128714"/>
      <w:bookmarkStart w:id="1629" w:name="_Toc437271168"/>
      <w:r>
        <w:t xml:space="preserve">Rys. </w:t>
      </w:r>
      <w:fldSimple w:instr=" STYLEREF 1 \s ">
        <w:r w:rsidR="00252F3E">
          <w:rPr>
            <w:noProof/>
          </w:rPr>
          <w:t>6</w:t>
        </w:r>
      </w:fldSimple>
      <w:r w:rsidR="00A41402">
        <w:t>.</w:t>
      </w:r>
      <w:fldSimple w:instr=" SEQ Rys. \* ARABIC \s 1 ">
        <w:r w:rsidR="00252F3E">
          <w:rPr>
            <w:noProof/>
          </w:rPr>
          <w:t>14</w:t>
        </w:r>
      </w:fldSimple>
      <w:bookmarkEnd w:id="1628"/>
      <w:r>
        <w:t xml:space="preserve">. </w:t>
      </w:r>
      <w:r w:rsidRPr="00F921DC">
        <w:t>Widok zakładki Opinie w aplikacji mobilnej</w:t>
      </w:r>
      <w:bookmarkEnd w:id="1629"/>
    </w:p>
    <w:p w:rsidR="00B42833" w:rsidRDefault="00B42833" w:rsidP="009F5055">
      <w:pPr>
        <w:pStyle w:val="Zwykyakapit"/>
      </w:pPr>
      <w:r>
        <w:t xml:space="preserve">Druga zakładka (pokazana na </w:t>
      </w:r>
      <w:fldSimple w:instr=" REF _Ref437128714 \h  \* MERGEFORMAT ">
        <w:ins w:id="1630" w:author="DeeM" w:date="2015-12-07T17:03:00Z">
          <w:r w:rsidR="00252F3E" w:rsidRPr="00252F3E">
            <w:rPr>
              <w:rStyle w:val="OdsyaczZnak"/>
              <w:rPrChange w:id="1631" w:author="DeeM" w:date="2015-12-07T17:03:00Z">
                <w:rPr/>
              </w:rPrChange>
            </w:rPr>
            <w:t>Rys. 6.14</w:t>
          </w:r>
        </w:ins>
        <w:del w:id="1632" w:author="DeeM" w:date="2015-12-07T17:03:00Z">
          <w:r w:rsidR="00CF274A" w:rsidRPr="00CF274A" w:rsidDel="00252F3E">
            <w:rPr>
              <w:rStyle w:val="OdsyaczZnak"/>
            </w:rPr>
            <w:delText>Rys. 6.14</w:delText>
          </w:r>
        </w:del>
      </w:fldSimple>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57"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633" w:name="_Ref437128747"/>
      <w:bookmarkStart w:id="1634" w:name="_Toc437271169"/>
      <w:r>
        <w:t xml:space="preserve">Rys. </w:t>
      </w:r>
      <w:fldSimple w:instr=" STYLEREF 1 \s ">
        <w:r w:rsidR="00252F3E">
          <w:rPr>
            <w:noProof/>
          </w:rPr>
          <w:t>6</w:t>
        </w:r>
      </w:fldSimple>
      <w:r w:rsidR="00A41402">
        <w:t>.</w:t>
      </w:r>
      <w:fldSimple w:instr=" SEQ Rys. \* ARABIC \s 1 ">
        <w:r w:rsidR="00252F3E">
          <w:rPr>
            <w:noProof/>
          </w:rPr>
          <w:t>15</w:t>
        </w:r>
      </w:fldSimple>
      <w:bookmarkEnd w:id="1633"/>
      <w:r>
        <w:t xml:space="preserve">. </w:t>
      </w:r>
      <w:r w:rsidRPr="005A1C1B">
        <w:t>Widok zakładki Zdjęcia w aplikacji mobilnej</w:t>
      </w:r>
      <w:bookmarkEnd w:id="1634"/>
    </w:p>
    <w:p w:rsidR="00B42833" w:rsidRDefault="00B42833" w:rsidP="009F5055">
      <w:pPr>
        <w:pStyle w:val="Zwykyakapit"/>
      </w:pPr>
      <w:r>
        <w:t xml:space="preserve">Trzecia zakładka – widoczna na </w:t>
      </w:r>
      <w:fldSimple w:instr=" REF _Ref437128747 \h  \* MERGEFORMAT ">
        <w:ins w:id="1635" w:author="DeeM" w:date="2015-12-07T17:03:00Z">
          <w:r w:rsidR="00252F3E" w:rsidRPr="00252F3E">
            <w:rPr>
              <w:rStyle w:val="OdsyaczZnak"/>
              <w:rPrChange w:id="1636" w:author="DeeM" w:date="2015-12-07T17:03:00Z">
                <w:rPr/>
              </w:rPrChange>
            </w:rPr>
            <w:t>Rys. 6.15</w:t>
          </w:r>
        </w:ins>
        <w:del w:id="1637" w:author="DeeM" w:date="2015-12-07T17:03:00Z">
          <w:r w:rsidR="00CF274A" w:rsidRPr="00CF274A" w:rsidDel="00252F3E">
            <w:rPr>
              <w:rStyle w:val="OdsyaczZnak"/>
            </w:rPr>
            <w:delText>Rys. 6.15</w:delText>
          </w:r>
        </w:del>
      </w:fldSimple>
      <w:r w:rsidRPr="0091207B">
        <w:rPr>
          <w:rStyle w:val="OdsyaczZnak"/>
        </w:rPr>
        <w:t>.</w:t>
      </w:r>
      <w:r>
        <w:t xml:space="preserve"> -  umożliwia wyświetlenie albumu ze 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58"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638" w:name="_Ref437128784"/>
      <w:bookmarkStart w:id="1639" w:name="_Toc437271170"/>
      <w:r>
        <w:t xml:space="preserve">Rys. </w:t>
      </w:r>
      <w:fldSimple w:instr=" STYLEREF 1 \s ">
        <w:r w:rsidR="00252F3E">
          <w:rPr>
            <w:noProof/>
          </w:rPr>
          <w:t>6</w:t>
        </w:r>
      </w:fldSimple>
      <w:r w:rsidR="00A41402">
        <w:t>.</w:t>
      </w:r>
      <w:fldSimple w:instr=" SEQ Rys. \* ARABIC \s 1 ">
        <w:r w:rsidR="00252F3E">
          <w:rPr>
            <w:noProof/>
          </w:rPr>
          <w:t>16</w:t>
        </w:r>
      </w:fldSimple>
      <w:bookmarkEnd w:id="1638"/>
      <w:r>
        <w:t xml:space="preserve">. </w:t>
      </w:r>
      <w:r w:rsidRPr="00B20CAF">
        <w:t>Widok zakładki Mapa w aplikacji mobilnej</w:t>
      </w:r>
      <w:bookmarkEnd w:id="1639"/>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r w:rsidR="0055298E">
        <w:t xml:space="preserve">się określić prawidłową pozycję </w:t>
      </w:r>
      <w:r>
        <w:t xml:space="preserve">użytkownika przy pomocy modułu GPS, wyświetlana jest na niej także aktualne miejsce pobytu oraz najkrótsza droga do danego miejsca. Widok ten prezentuje </w:t>
      </w:r>
      <w:fldSimple w:instr=" REF _Ref437128784 \h  \* MERGEFORMAT ">
        <w:ins w:id="1640" w:author="DeeM" w:date="2015-12-07T17:03:00Z">
          <w:r w:rsidR="00252F3E" w:rsidRPr="00252F3E">
            <w:rPr>
              <w:rStyle w:val="OdsyaczZnak"/>
              <w:rPrChange w:id="1641" w:author="DeeM" w:date="2015-12-07T17:03:00Z">
                <w:rPr/>
              </w:rPrChange>
            </w:rPr>
            <w:t>Rys. 6.16</w:t>
          </w:r>
        </w:ins>
        <w:del w:id="1642" w:author="DeeM" w:date="2015-12-07T17:03:00Z">
          <w:r w:rsidR="00CF274A" w:rsidRPr="00CF274A" w:rsidDel="00252F3E">
            <w:rPr>
              <w:rStyle w:val="OdsyaczZnak"/>
            </w:rPr>
            <w:delText>Rys. 6.16</w:delText>
          </w:r>
        </w:del>
      </w:fldSimple>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Nagwek3"/>
      </w:pPr>
      <w:bookmarkStart w:id="1643" w:name="_Toc437097123"/>
      <w:bookmarkStart w:id="1644" w:name="_Toc437130569"/>
      <w:bookmarkStart w:id="1645" w:name="_Toc437190874"/>
      <w:r>
        <w:lastRenderedPageBreak/>
        <w:t>Dodawanie zdjęć do atrakcji</w:t>
      </w:r>
      <w:bookmarkEnd w:id="1643"/>
      <w:bookmarkEnd w:id="1644"/>
      <w:bookmarkEnd w:id="1645"/>
    </w:p>
    <w:p w:rsidR="002A2FE3" w:rsidRDefault="002A2FE3" w:rsidP="002A2FE3">
      <w:pPr>
        <w:keepNext/>
        <w:jc w:val="center"/>
      </w:pPr>
      <w:r>
        <w:rPr>
          <w:noProof/>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59"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1646" w:name="_Ref437188236"/>
      <w:bookmarkStart w:id="1647" w:name="_Toc437271171"/>
      <w:r>
        <w:t xml:space="preserve">Rys. </w:t>
      </w:r>
      <w:fldSimple w:instr=" STYLEREF 1 \s ">
        <w:r w:rsidR="00252F3E">
          <w:rPr>
            <w:noProof/>
          </w:rPr>
          <w:t>6</w:t>
        </w:r>
      </w:fldSimple>
      <w:r w:rsidR="00A41402">
        <w:t>.</w:t>
      </w:r>
      <w:fldSimple w:instr=" SEQ Rys. \* ARABIC \s 1 ">
        <w:r w:rsidR="00252F3E">
          <w:rPr>
            <w:noProof/>
          </w:rPr>
          <w:t>17</w:t>
        </w:r>
      </w:fldSimple>
      <w:bookmarkEnd w:id="1646"/>
      <w:r>
        <w:t>. Widok dodawania zdjęcia do atrakcji w aplikacji mobilnej</w:t>
      </w:r>
      <w:bookmarkEnd w:id="1647"/>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 xml:space="preserve">Funkcjonalność ta jest realizowana przy pomocy widoku </w:t>
      </w:r>
      <w:r>
        <w:rPr>
          <w:i/>
        </w:rPr>
        <w:t>Dodawania zdjęć do atrakcji</w:t>
      </w:r>
      <w:r>
        <w:t xml:space="preserve">, prezentowanego na </w:t>
      </w:r>
      <w:fldSimple w:instr=" REF _Ref437188236 \h  \* MERGEFORMAT ">
        <w:ins w:id="1648" w:author="DeeM" w:date="2015-12-07T17:03:00Z">
          <w:r w:rsidR="00252F3E" w:rsidRPr="00252F3E">
            <w:rPr>
              <w:rStyle w:val="OdsyaczZnak"/>
              <w:rPrChange w:id="1649" w:author="DeeM" w:date="2015-12-07T17:03:00Z">
                <w:rPr/>
              </w:rPrChange>
            </w:rPr>
            <w:t>Rys. 6.17</w:t>
          </w:r>
        </w:ins>
        <w:del w:id="1650" w:author="DeeM" w:date="2015-12-07T17:03:00Z">
          <w:r w:rsidR="00CF274A" w:rsidRPr="00CF274A" w:rsidDel="00252F3E">
            <w:rPr>
              <w:rStyle w:val="OdsyaczZnak"/>
            </w:rPr>
            <w:delText>Rys. 6.17</w:delText>
          </w:r>
        </w:del>
      </w:fldSimple>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Nagwek3"/>
      </w:pPr>
      <w:bookmarkStart w:id="1651" w:name="_Toc437097124"/>
      <w:bookmarkStart w:id="1652" w:name="_Toc437130570"/>
      <w:bookmarkStart w:id="1653" w:name="_Toc437190875"/>
      <w:r>
        <w:lastRenderedPageBreak/>
        <w:t>Dodawanie opinii do atrakcji</w:t>
      </w:r>
      <w:bookmarkEnd w:id="1651"/>
      <w:bookmarkEnd w:id="1652"/>
      <w:bookmarkEnd w:id="1653"/>
    </w:p>
    <w:p w:rsidR="002A2FE3" w:rsidRDefault="002A2FE3" w:rsidP="002A2FE3">
      <w:pPr>
        <w:keepNext/>
        <w:jc w:val="center"/>
      </w:pPr>
      <w:r>
        <w:rPr>
          <w:noProof/>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60"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1654" w:name="_Ref437188301"/>
      <w:bookmarkStart w:id="1655" w:name="_Toc437271172"/>
      <w:r>
        <w:t xml:space="preserve">Rys. </w:t>
      </w:r>
      <w:fldSimple w:instr=" STYLEREF 1 \s ">
        <w:r w:rsidR="00252F3E">
          <w:rPr>
            <w:noProof/>
          </w:rPr>
          <w:t>6</w:t>
        </w:r>
      </w:fldSimple>
      <w:r w:rsidR="00A41402">
        <w:t>.</w:t>
      </w:r>
      <w:fldSimple w:instr=" SEQ Rys. \* ARABIC \s 1 ">
        <w:r w:rsidR="00252F3E">
          <w:rPr>
            <w:noProof/>
          </w:rPr>
          <w:t>18</w:t>
        </w:r>
      </w:fldSimple>
      <w:bookmarkEnd w:id="1654"/>
      <w:r>
        <w:t>. Widok dodawania opinii do atrakcji w aplikacji mobilnej</w:t>
      </w:r>
      <w:bookmarkEnd w:id="1655"/>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fldSimple w:instr=" REF _Ref437188301 \h  \* MERGEFORMAT ">
        <w:ins w:id="1656" w:author="DeeM" w:date="2015-12-07T17:03:00Z">
          <w:r w:rsidR="00252F3E" w:rsidRPr="00252F3E">
            <w:rPr>
              <w:rStyle w:val="OdsyaczZnak"/>
              <w:rPrChange w:id="1657" w:author="DeeM" w:date="2015-12-07T17:03:00Z">
                <w:rPr/>
              </w:rPrChange>
            </w:rPr>
            <w:t>Rys. 6.18</w:t>
          </w:r>
        </w:ins>
        <w:del w:id="1658" w:author="DeeM" w:date="2015-12-07T17:03:00Z">
          <w:r w:rsidR="00CF274A" w:rsidRPr="00CF274A" w:rsidDel="00252F3E">
            <w:rPr>
              <w:rStyle w:val="OdsyaczZnak"/>
            </w:rPr>
            <w:delText>Rys. 6.18</w:delText>
          </w:r>
        </w:del>
      </w:fldSimple>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Nagwek1"/>
      </w:pPr>
      <w:bookmarkStart w:id="1659" w:name="_Toc437097125"/>
      <w:bookmarkStart w:id="1660" w:name="_Toc437130571"/>
      <w:bookmarkStart w:id="1661" w:name="_Toc437190876"/>
      <w:r>
        <w:lastRenderedPageBreak/>
        <w:t>Testowanie aplikacji</w:t>
      </w:r>
      <w:bookmarkEnd w:id="1659"/>
      <w:bookmarkEnd w:id="1660"/>
      <w:bookmarkEnd w:id="1661"/>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r w:rsidR="008F5E3F">
        <w:t xml:space="preserve"> 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 bardzo wczesnym etapie jego wytwarzania.</w:t>
      </w:r>
    </w:p>
    <w:p w:rsidR="0091207B" w:rsidRDefault="0091207B" w:rsidP="009F5055">
      <w:pPr>
        <w:pStyle w:val="Zwykyakapit"/>
      </w:pPr>
      <w:r>
        <w:t xml:space="preserve">Tabele od </w:t>
      </w:r>
      <w:commentRangeStart w:id="1662"/>
      <w:r w:rsidR="001631E4" w:rsidRPr="00C32759">
        <w:rPr>
          <w:rStyle w:val="OdsyaczZnak"/>
          <w:rPrChange w:id="1663" w:author="DeeM" w:date="2015-12-07T16:32:00Z">
            <w:rPr/>
          </w:rPrChange>
        </w:rPr>
        <w:fldChar w:fldCharType="begin"/>
      </w:r>
      <w:r w:rsidR="005E4E9F" w:rsidRPr="00C32759">
        <w:rPr>
          <w:rStyle w:val="OdsyaczZnak"/>
          <w:rPrChange w:id="1664" w:author="DeeM" w:date="2015-12-07T16:32:00Z">
            <w:rPr/>
          </w:rPrChange>
        </w:rPr>
        <w:instrText xml:space="preserve"> REF _Ref437183415 \h  \* MERGEFORMAT </w:instrText>
      </w:r>
      <w:r w:rsidR="001631E4" w:rsidRPr="00C32759">
        <w:rPr>
          <w:rStyle w:val="OdsyaczZnak"/>
          <w:rPrChange w:id="1665" w:author="DeeM" w:date="2015-12-07T16:32:00Z">
            <w:rPr/>
          </w:rPrChange>
        </w:rPr>
      </w:r>
      <w:r w:rsidR="001631E4" w:rsidRPr="00C32759">
        <w:rPr>
          <w:rStyle w:val="OdsyaczZnak"/>
          <w:rPrChange w:id="1666" w:author="DeeM" w:date="2015-12-07T16:32:00Z">
            <w:rPr/>
          </w:rPrChange>
        </w:rPr>
        <w:fldChar w:fldCharType="separate"/>
      </w:r>
      <w:r w:rsidR="00252F3E" w:rsidRPr="00252F3E">
        <w:rPr>
          <w:rStyle w:val="OdsyaczZnak"/>
        </w:rPr>
        <w:t>Tabela 7.1</w:t>
      </w:r>
      <w:r w:rsidR="001631E4" w:rsidRPr="00C32759">
        <w:rPr>
          <w:rStyle w:val="OdsyaczZnak"/>
          <w:rPrChange w:id="1667" w:author="DeeM" w:date="2015-12-07T16:32:00Z">
            <w:rPr/>
          </w:rPrChange>
        </w:rPr>
        <w:fldChar w:fldCharType="end"/>
      </w:r>
      <w:commentRangeEnd w:id="1662"/>
      <w:r w:rsidR="00F311F4" w:rsidRPr="00C32759">
        <w:rPr>
          <w:rStyle w:val="OdsyaczZnak"/>
          <w:rPrChange w:id="1668" w:author="DeeM" w:date="2015-12-07T16:32:00Z">
            <w:rPr>
              <w:rStyle w:val="Odwoaniedokomentarza"/>
            </w:rPr>
          </w:rPrChange>
        </w:rPr>
        <w:commentReference w:id="1662"/>
      </w:r>
      <w:r>
        <w:rPr>
          <w:rStyle w:val="OdsyaczZnak"/>
        </w:rPr>
        <w:t xml:space="preserve">. </w:t>
      </w:r>
      <w:r>
        <w:t xml:space="preserve">do </w:t>
      </w:r>
      <w:fldSimple w:instr=" REF _Ref437183445 \h  \* MERGEFORMAT ">
        <w:ins w:id="1669" w:author="DeeM" w:date="2015-12-07T17:03:00Z">
          <w:r w:rsidR="00252F3E" w:rsidRPr="00252F3E">
            <w:rPr>
              <w:rStyle w:val="OdsyaczZnak"/>
              <w:rPrChange w:id="1670" w:author="DeeM" w:date="2015-12-07T17:03:00Z">
                <w:rPr>
                  <w:b/>
                </w:rPr>
              </w:rPrChange>
            </w:rPr>
            <w:t>Tabela 7.18</w:t>
          </w:r>
        </w:ins>
        <w:del w:id="1671"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F274A" w:rsidRPr="00C32759" w:rsidDel="00252F3E">
            <w:rPr>
              <w:rStyle w:val="OdsyaczZnak"/>
              <w:rPrChange w:id="1672" w:author="DeeM" w:date="2015-12-07T16:32:00Z">
                <w:rPr>
                  <w:b/>
                </w:rPr>
              </w:rPrChange>
            </w:rPr>
            <w:delText>.18</w:delText>
          </w:r>
        </w:del>
      </w:fldSimple>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fldSimple w:instr=" REF _Ref437183493 \h  \* MERGEFORMAT ">
        <w:ins w:id="1673" w:author="DeeM" w:date="2015-12-07T17:03:00Z">
          <w:r w:rsidR="00252F3E" w:rsidRPr="00252F3E">
            <w:rPr>
              <w:rStyle w:val="OdsyaczZnak"/>
              <w:rPrChange w:id="1674" w:author="DeeM" w:date="2015-12-07T17:03:00Z">
                <w:rPr>
                  <w:b/>
                </w:rPr>
              </w:rPrChange>
            </w:rPr>
            <w:t>Tabela 7.19</w:t>
          </w:r>
        </w:ins>
        <w:del w:id="1675"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F274A" w:rsidRPr="00C32759" w:rsidDel="00252F3E">
            <w:rPr>
              <w:rStyle w:val="OdsyaczZnak"/>
              <w:rPrChange w:id="1676" w:author="DeeM" w:date="2015-12-07T16:32:00Z">
                <w:rPr>
                  <w:b/>
                </w:rPr>
              </w:rPrChange>
            </w:rPr>
            <w:delText>.19</w:delText>
          </w:r>
        </w:del>
      </w:fldSimple>
      <w:r>
        <w:rPr>
          <w:rStyle w:val="OdsyaczZnak"/>
        </w:rPr>
        <w:t xml:space="preserve">. </w:t>
      </w:r>
      <w:r w:rsidRPr="0091207B">
        <w:t>do</w:t>
      </w:r>
      <w:r>
        <w:rPr>
          <w:rStyle w:val="OdsyaczZnak"/>
        </w:rPr>
        <w:t xml:space="preserve"> </w:t>
      </w:r>
      <w:fldSimple w:instr=" REF _Ref437183517 \h  \* MERGEFORMAT ">
        <w:ins w:id="1677" w:author="DeeM" w:date="2015-12-07T17:03:00Z">
          <w:r w:rsidR="00252F3E" w:rsidRPr="00252F3E">
            <w:rPr>
              <w:rStyle w:val="OdsyaczZnak"/>
              <w:rPrChange w:id="1678" w:author="DeeM" w:date="2015-12-07T17:03:00Z">
                <w:rPr>
                  <w:b/>
                </w:rPr>
              </w:rPrChange>
            </w:rPr>
            <w:t>Tabela 7.25</w:t>
          </w:r>
        </w:ins>
        <w:del w:id="1679"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F274A" w:rsidRPr="00C32759" w:rsidDel="00252F3E">
            <w:rPr>
              <w:rStyle w:val="OdsyaczZnak"/>
              <w:rPrChange w:id="1680" w:author="DeeM" w:date="2015-12-07T16:32:00Z">
                <w:rPr>
                  <w:b/>
                </w:rPr>
              </w:rPrChange>
            </w:rPr>
            <w:delText>.25</w:delText>
          </w:r>
        </w:del>
      </w:fldSimple>
      <w:r>
        <w:rPr>
          <w:rStyle w:val="OdsyaczZnak"/>
        </w:rPr>
        <w:t>.</w:t>
      </w:r>
      <w:r w:rsidR="00462EB5">
        <w:rPr>
          <w:rStyle w:val="OdsyaczZnak"/>
        </w:rPr>
        <w:t xml:space="preserve"> </w:t>
      </w:r>
      <w:r w:rsidR="00462EB5" w:rsidRPr="00462EB5">
        <w:t>po</w:t>
      </w:r>
      <w:r w:rsidR="00462EB5">
        <w:t>kazują scenariusze testowe, zgodnie z którymi testowano aplikację.</w:t>
      </w:r>
    </w:p>
    <w:p w:rsidR="00B42833" w:rsidRDefault="00B42833" w:rsidP="002A41BA">
      <w:pPr>
        <w:pStyle w:val="Nagwek2"/>
      </w:pPr>
      <w:bookmarkStart w:id="1681" w:name="_Toc437097126"/>
      <w:bookmarkStart w:id="1682" w:name="_Toc437130572"/>
      <w:bookmarkStart w:id="1683" w:name="_Toc437190877"/>
      <w:r>
        <w:t>Przypadki testowe</w:t>
      </w:r>
      <w:bookmarkEnd w:id="1681"/>
      <w:bookmarkEnd w:id="1682"/>
      <w:bookmarkEnd w:id="1683"/>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1684" w:name="_Ref437183415"/>
      <w:bookmarkStart w:id="1685" w:name="_Toc437271194"/>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w:t>
      </w:r>
      <w:r w:rsidR="001631E4">
        <w:rPr>
          <w:b/>
        </w:rPr>
        <w:fldChar w:fldCharType="end"/>
      </w:r>
      <w:bookmarkEnd w:id="1684"/>
      <w:r w:rsidRPr="00DB1FD9">
        <w:rPr>
          <w:b/>
        </w:rPr>
        <w:t>.</w:t>
      </w:r>
      <w:r>
        <w:t xml:space="preserve"> </w:t>
      </w:r>
      <w:r w:rsidRPr="008A3D97">
        <w:t>Przypadek testowy prawidłowego rejestrowania nowego użytkownika</w:t>
      </w:r>
      <w:bookmarkEnd w:id="168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86" w:name="_Toc437271195"/>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w:t>
      </w:r>
      <w:r w:rsidR="001631E4">
        <w:rPr>
          <w:b/>
        </w:rPr>
        <w:fldChar w:fldCharType="end"/>
      </w:r>
      <w:r w:rsidRPr="00DB1FD9">
        <w:rPr>
          <w:b/>
        </w:rPr>
        <w:t>.</w:t>
      </w:r>
      <w:r>
        <w:t xml:space="preserve"> </w:t>
      </w:r>
      <w:r w:rsidRPr="000904B7">
        <w:t>Przypadek testowy rejestracji z podaniem błędnych danych</w:t>
      </w:r>
      <w:bookmarkEnd w:id="1686"/>
    </w:p>
    <w:tbl>
      <w:tblPr>
        <w:tblStyle w:val="Tabela-Siatka"/>
        <w:tblW w:w="0" w:type="auto"/>
        <w:tblLook w:val="04A0"/>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87" w:name="_Toc437271196"/>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3</w:t>
      </w:r>
      <w:r w:rsidR="001631E4">
        <w:rPr>
          <w:b/>
        </w:rPr>
        <w:fldChar w:fldCharType="end"/>
      </w:r>
      <w:r w:rsidRPr="00DB1FD9">
        <w:rPr>
          <w:b/>
        </w:rPr>
        <w:t xml:space="preserve">. </w:t>
      </w:r>
      <w:r w:rsidRPr="004C5619">
        <w:t>Przypadek testowy zgłaszania nowego właściciela atrakcji</w:t>
      </w:r>
      <w:bookmarkEnd w:id="168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88" w:name="_Toc437271197"/>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4</w:t>
      </w:r>
      <w:r w:rsidR="001631E4">
        <w:rPr>
          <w:b/>
        </w:rPr>
        <w:fldChar w:fldCharType="end"/>
      </w:r>
      <w:r w:rsidRPr="00DB1FD9">
        <w:rPr>
          <w:b/>
        </w:rPr>
        <w:t>.</w:t>
      </w:r>
      <w:r>
        <w:t xml:space="preserve"> </w:t>
      </w:r>
      <w:r w:rsidRPr="00A40D51">
        <w:t>Przypadek testowy akceptacji prośby o bycie właścicielem</w:t>
      </w:r>
      <w:bookmarkEnd w:id="1688"/>
    </w:p>
    <w:tbl>
      <w:tblPr>
        <w:tblStyle w:val="Tabela-Siatka"/>
        <w:tblW w:w="0" w:type="auto"/>
        <w:tblLook w:val="04A0"/>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89" w:name="_Toc437271198"/>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5</w:t>
      </w:r>
      <w:r w:rsidR="001631E4">
        <w:rPr>
          <w:b/>
        </w:rPr>
        <w:fldChar w:fldCharType="end"/>
      </w:r>
      <w:r w:rsidRPr="00DB1FD9">
        <w:rPr>
          <w:b/>
        </w:rPr>
        <w:t>.</w:t>
      </w:r>
      <w:r>
        <w:t xml:space="preserve"> </w:t>
      </w:r>
      <w:r w:rsidRPr="00F16D22">
        <w:t>Przypadek testowy wysyłania propozycji zawarcia nowej przyjaźni</w:t>
      </w:r>
      <w:bookmarkEnd w:id="1689"/>
    </w:p>
    <w:tbl>
      <w:tblPr>
        <w:tblStyle w:val="Tabela-Siatka"/>
        <w:tblW w:w="0" w:type="auto"/>
        <w:tblLook w:val="04A0"/>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90" w:name="_Toc437271199"/>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6</w:t>
      </w:r>
      <w:r w:rsidR="001631E4">
        <w:rPr>
          <w:b/>
        </w:rPr>
        <w:fldChar w:fldCharType="end"/>
      </w:r>
      <w:r w:rsidRPr="00DB1FD9">
        <w:rPr>
          <w:b/>
        </w:rPr>
        <w:t>.</w:t>
      </w:r>
      <w:r>
        <w:t xml:space="preserve"> </w:t>
      </w:r>
      <w:r w:rsidRPr="00DD45A3">
        <w:t>Przypadek testowy akceptacji wysłanej propozycji przyjaźni</w:t>
      </w:r>
      <w:bookmarkEnd w:id="169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91" w:name="_Toc437271200"/>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7</w:t>
      </w:r>
      <w:r w:rsidR="001631E4">
        <w:rPr>
          <w:b/>
        </w:rPr>
        <w:fldChar w:fldCharType="end"/>
      </w:r>
      <w:r w:rsidRPr="00DB1FD9">
        <w:rPr>
          <w:b/>
        </w:rPr>
        <w:t>.</w:t>
      </w:r>
      <w:r>
        <w:t xml:space="preserve"> </w:t>
      </w:r>
      <w:r w:rsidRPr="001428F8">
        <w:t>Przypadek testowy dodawania opinii do atrakcji</w:t>
      </w:r>
      <w:bookmarkEnd w:id="1691"/>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92" w:name="_Toc437271201"/>
      <w:r w:rsidRPr="00DB1FD9">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8</w:t>
      </w:r>
      <w:r w:rsidR="001631E4">
        <w:rPr>
          <w:b/>
        </w:rPr>
        <w:fldChar w:fldCharType="end"/>
      </w:r>
      <w:r w:rsidRPr="00DB1FD9">
        <w:rPr>
          <w:b/>
        </w:rPr>
        <w:t>.</w:t>
      </w:r>
      <w:r>
        <w:t xml:space="preserve"> </w:t>
      </w:r>
      <w:r w:rsidRPr="004B7F5B">
        <w:t>Przypadek testowy wyszukiwania określonej atrakcji</w:t>
      </w:r>
      <w:bookmarkEnd w:id="1692"/>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93" w:name="_Toc437271202"/>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9</w:t>
      </w:r>
      <w:r w:rsidR="001631E4">
        <w:rPr>
          <w:b/>
        </w:rPr>
        <w:fldChar w:fldCharType="end"/>
      </w:r>
      <w:r w:rsidRPr="008C67BF">
        <w:rPr>
          <w:b/>
        </w:rPr>
        <w:t>.</w:t>
      </w:r>
      <w:r>
        <w:t xml:space="preserve"> </w:t>
      </w:r>
      <w:r w:rsidRPr="007E7CF3">
        <w:t>Przypadek testowy akceptacji proponowanej przez użytkownika atrakcji</w:t>
      </w:r>
      <w:bookmarkEnd w:id="1693"/>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94" w:name="_Toc437271203"/>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10</w:t>
      </w:r>
      <w:r w:rsidR="001631E4">
        <w:rPr>
          <w:b/>
        </w:rPr>
        <w:fldChar w:fldCharType="end"/>
      </w:r>
      <w:r w:rsidRPr="008C67BF">
        <w:rPr>
          <w:b/>
        </w:rPr>
        <w:t>.</w:t>
      </w:r>
      <w:r>
        <w:t xml:space="preserve"> </w:t>
      </w:r>
      <w:r w:rsidRPr="004420A6">
        <w:t>Przypadek testowy zgłaszania wybranej opinii</w:t>
      </w:r>
      <w:bookmarkEnd w:id="1694"/>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95" w:name="_Toc437271204"/>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11</w:t>
      </w:r>
      <w:r w:rsidR="001631E4">
        <w:rPr>
          <w:b/>
        </w:rPr>
        <w:fldChar w:fldCharType="end"/>
      </w:r>
      <w:r w:rsidRPr="008C67BF">
        <w:rPr>
          <w:b/>
        </w:rPr>
        <w:t>.</w:t>
      </w:r>
      <w:r>
        <w:t xml:space="preserve"> </w:t>
      </w:r>
      <w:r w:rsidRPr="00184CFE">
        <w:t>Przypadek testowy usuwania zgłoszonej przez użytkowników opinii</w:t>
      </w:r>
      <w:bookmarkEnd w:id="169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96" w:name="_Toc437271205"/>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12</w:t>
      </w:r>
      <w:r w:rsidR="001631E4">
        <w:rPr>
          <w:b/>
        </w:rPr>
        <w:fldChar w:fldCharType="end"/>
      </w:r>
      <w:r>
        <w:t xml:space="preserve">. </w:t>
      </w:r>
      <w:r w:rsidRPr="006008DC">
        <w:t>Przypadek testowy dodawania menu do atrakcji</w:t>
      </w:r>
      <w:bookmarkEnd w:id="1696"/>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97" w:name="_Toc437271206"/>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13</w:t>
      </w:r>
      <w:r w:rsidR="001631E4">
        <w:rPr>
          <w:b/>
        </w:rPr>
        <w:fldChar w:fldCharType="end"/>
      </w:r>
      <w:r>
        <w:t xml:space="preserve">. </w:t>
      </w:r>
      <w:r w:rsidRPr="000A3EC7">
        <w:t>Przypadek testowy poprawnego logowania do systemu</w:t>
      </w:r>
      <w:bookmarkEnd w:id="169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98" w:name="_Toc437271207"/>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14</w:t>
      </w:r>
      <w:r w:rsidR="001631E4">
        <w:rPr>
          <w:b/>
        </w:rPr>
        <w:fldChar w:fldCharType="end"/>
      </w:r>
      <w:r>
        <w:t xml:space="preserve">. </w:t>
      </w:r>
      <w:r w:rsidRPr="00C80BBA">
        <w:t>Przypadek testowy błędnego logowania do systemu</w:t>
      </w:r>
      <w:bookmarkEnd w:id="1698"/>
    </w:p>
    <w:tbl>
      <w:tblPr>
        <w:tblStyle w:val="Tabela-Siatka"/>
        <w:tblW w:w="0" w:type="auto"/>
        <w:tblLook w:val="04A0"/>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699" w:name="_Toc437271208"/>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15</w:t>
      </w:r>
      <w:r w:rsidR="001631E4">
        <w:rPr>
          <w:b/>
        </w:rPr>
        <w:fldChar w:fldCharType="end"/>
      </w:r>
      <w:r w:rsidRPr="008C67BF">
        <w:rPr>
          <w:b/>
        </w:rPr>
        <w:t>.</w:t>
      </w:r>
      <w:r>
        <w:t xml:space="preserve"> </w:t>
      </w:r>
      <w:r w:rsidRPr="005653F0">
        <w:t>Przypadek testowy dodawania nowej atrakcji</w:t>
      </w:r>
      <w:bookmarkEnd w:id="1699"/>
    </w:p>
    <w:tbl>
      <w:tblPr>
        <w:tblStyle w:val="Tabela-Siatka"/>
        <w:tblW w:w="0" w:type="auto"/>
        <w:tblLook w:val="04A0"/>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700" w:name="_Toc437271209"/>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16</w:t>
      </w:r>
      <w:r w:rsidR="001631E4">
        <w:rPr>
          <w:b/>
        </w:rPr>
        <w:fldChar w:fldCharType="end"/>
      </w:r>
      <w:r w:rsidRPr="008C67BF">
        <w:rPr>
          <w:b/>
        </w:rPr>
        <w:t>.</w:t>
      </w:r>
      <w:r>
        <w:t xml:space="preserve"> </w:t>
      </w:r>
      <w:r w:rsidRPr="001B5AB4">
        <w:t>Przypadek testowy dodawania nowego wydarzenia</w:t>
      </w:r>
      <w:bookmarkEnd w:id="170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701" w:name="_Toc437271210"/>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17</w:t>
      </w:r>
      <w:r w:rsidR="001631E4">
        <w:rPr>
          <w:b/>
        </w:rPr>
        <w:fldChar w:fldCharType="end"/>
      </w:r>
      <w:r w:rsidRPr="008C67BF">
        <w:rPr>
          <w:b/>
        </w:rPr>
        <w:t>.</w:t>
      </w:r>
      <w:r>
        <w:t xml:space="preserve"> </w:t>
      </w:r>
      <w:r w:rsidRPr="005B246E">
        <w:t>Przypadek testowy dołączania do utworzonego wydarzenia</w:t>
      </w:r>
      <w:bookmarkEnd w:id="1701"/>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702" w:name="_Ref437183445"/>
      <w:bookmarkStart w:id="1703" w:name="_Toc437271211"/>
      <w:r w:rsidRPr="008C67BF">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18</w:t>
      </w:r>
      <w:r w:rsidR="001631E4">
        <w:rPr>
          <w:b/>
        </w:rPr>
        <w:fldChar w:fldCharType="end"/>
      </w:r>
      <w:bookmarkEnd w:id="1702"/>
      <w:r w:rsidRPr="008C67BF">
        <w:rPr>
          <w:b/>
        </w:rPr>
        <w:t>.</w:t>
      </w:r>
      <w:r>
        <w:t xml:space="preserve"> </w:t>
      </w:r>
      <w:r w:rsidRPr="008E03B7">
        <w:t>Przypadek testowy wyświetlenia trasy i informacji o atrakcji w aplikacji mobilnej</w:t>
      </w:r>
      <w:bookmarkEnd w:id="1703"/>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Nagwek2"/>
      </w:pPr>
      <w:bookmarkStart w:id="1704" w:name="_Toc437097127"/>
      <w:bookmarkStart w:id="1705" w:name="_Toc437130573"/>
      <w:bookmarkStart w:id="1706" w:name="_Toc437190878"/>
      <w:r>
        <w:t>Scenariusze testowe</w:t>
      </w:r>
      <w:bookmarkEnd w:id="1704"/>
      <w:bookmarkEnd w:id="1705"/>
      <w:bookmarkEnd w:id="1706"/>
    </w:p>
    <w:p w:rsidR="00B42833" w:rsidRDefault="00B42833" w:rsidP="00B42833">
      <w:pPr>
        <w:pStyle w:val="Nagwektabeli"/>
      </w:pPr>
      <w:bookmarkStart w:id="1707" w:name="_Ref437183493"/>
      <w:bookmarkStart w:id="1708" w:name="_Toc437271212"/>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19</w:t>
      </w:r>
      <w:r w:rsidR="001631E4">
        <w:rPr>
          <w:b/>
        </w:rPr>
        <w:fldChar w:fldCharType="end"/>
      </w:r>
      <w:bookmarkEnd w:id="1707"/>
      <w:r w:rsidRPr="008B04B5">
        <w:rPr>
          <w:b/>
        </w:rPr>
        <w:t>.</w:t>
      </w:r>
      <w:r>
        <w:t xml:space="preserve"> </w:t>
      </w:r>
      <w:r w:rsidRPr="00FE626F">
        <w:t>Scenariusz testowy rejestracji konta użytkownika</w:t>
      </w:r>
      <w:bookmarkEnd w:id="1708"/>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1709" w:name="_Toc437271213"/>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20</w:t>
      </w:r>
      <w:r w:rsidR="001631E4">
        <w:rPr>
          <w:b/>
        </w:rPr>
        <w:fldChar w:fldCharType="end"/>
      </w:r>
      <w:r w:rsidRPr="008B04B5">
        <w:rPr>
          <w:b/>
        </w:rPr>
        <w:t>.</w:t>
      </w:r>
      <w:r>
        <w:t xml:space="preserve"> </w:t>
      </w:r>
      <w:r w:rsidRPr="00250EC7">
        <w:t>Scenariusz testowy dodawania nowych atrakcji</w:t>
      </w:r>
      <w:bookmarkEnd w:id="1709"/>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1710" w:name="_Toc437271214"/>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21</w:t>
      </w:r>
      <w:r w:rsidR="001631E4">
        <w:rPr>
          <w:b/>
        </w:rPr>
        <w:fldChar w:fldCharType="end"/>
      </w:r>
      <w:r w:rsidRPr="008B04B5">
        <w:rPr>
          <w:b/>
        </w:rPr>
        <w:t>.</w:t>
      </w:r>
      <w:r>
        <w:t xml:space="preserve"> </w:t>
      </w:r>
      <w:r w:rsidRPr="003B1491">
        <w:t>Scenariusz testowy uzupełniania szczegółów atrakcji</w:t>
      </w:r>
      <w:bookmarkEnd w:id="1710"/>
    </w:p>
    <w:tbl>
      <w:tblPr>
        <w:tblStyle w:val="Tabela-Siatka"/>
        <w:tblW w:w="0" w:type="auto"/>
        <w:tblLook w:val="04A0"/>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1711" w:name="_Toc437271215"/>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22</w:t>
      </w:r>
      <w:r w:rsidR="001631E4">
        <w:rPr>
          <w:b/>
        </w:rPr>
        <w:fldChar w:fldCharType="end"/>
      </w:r>
      <w:r w:rsidRPr="008B04B5">
        <w:rPr>
          <w:b/>
        </w:rPr>
        <w:t>.</w:t>
      </w:r>
      <w:r>
        <w:t xml:space="preserve"> </w:t>
      </w:r>
      <w:r w:rsidRPr="00892BA8">
        <w:t>Scenariusz testowy dodawania, zgłaszania i usuwania opinii</w:t>
      </w:r>
      <w:bookmarkEnd w:id="1711"/>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1712" w:name="_Toc437271216"/>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23</w:t>
      </w:r>
      <w:r w:rsidR="001631E4">
        <w:rPr>
          <w:b/>
        </w:rPr>
        <w:fldChar w:fldCharType="end"/>
      </w:r>
      <w:r w:rsidRPr="008B04B5">
        <w:rPr>
          <w:b/>
        </w:rPr>
        <w:t>.</w:t>
      </w:r>
      <w:r>
        <w:t xml:space="preserve"> </w:t>
      </w:r>
      <w:r w:rsidRPr="00964BCF">
        <w:t>Scenariusz testowy dodawania, zgłaszania i usuwania opinii</w:t>
      </w:r>
      <w:bookmarkEnd w:id="1712"/>
    </w:p>
    <w:tbl>
      <w:tblPr>
        <w:tblStyle w:val="Tabela-Siatka"/>
        <w:tblW w:w="0" w:type="auto"/>
        <w:tblLook w:val="04A0"/>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1713" w:name="_Toc437271217"/>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24</w:t>
      </w:r>
      <w:r w:rsidR="001631E4">
        <w:rPr>
          <w:b/>
        </w:rPr>
        <w:fldChar w:fldCharType="end"/>
      </w:r>
      <w:r w:rsidRPr="008B04B5">
        <w:rPr>
          <w:b/>
        </w:rPr>
        <w:t>.</w:t>
      </w:r>
      <w:r>
        <w:t xml:space="preserve"> </w:t>
      </w:r>
      <w:r w:rsidRPr="004110D8">
        <w:t>Scenariusz testowy dodawania właściciela do atrakcji</w:t>
      </w:r>
      <w:bookmarkEnd w:id="1713"/>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1714" w:name="_Ref437183517"/>
      <w:bookmarkStart w:id="1715" w:name="_Toc437271218"/>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25</w:t>
      </w:r>
      <w:r w:rsidR="001631E4">
        <w:rPr>
          <w:b/>
        </w:rPr>
        <w:fldChar w:fldCharType="end"/>
      </w:r>
      <w:bookmarkEnd w:id="1714"/>
      <w:r>
        <w:t xml:space="preserve">. </w:t>
      </w:r>
      <w:r w:rsidRPr="005C515F">
        <w:t>Scenariusz testowy rejestracji konta użytkownika</w:t>
      </w:r>
      <w:bookmarkEnd w:id="1715"/>
    </w:p>
    <w:tbl>
      <w:tblPr>
        <w:tblStyle w:val="Tabela-Siatka"/>
        <w:tblW w:w="0" w:type="auto"/>
        <w:tblLook w:val="04A0"/>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Nagwek2"/>
      </w:pPr>
      <w:bookmarkStart w:id="1716" w:name="_Toc437097128"/>
      <w:bookmarkStart w:id="1717" w:name="_Toc437130574"/>
      <w:bookmarkStart w:id="1718" w:name="_Toc437190879"/>
      <w:r>
        <w:t>Podsumowanie testów aplikacji</w:t>
      </w:r>
      <w:bookmarkEnd w:id="1716"/>
      <w:bookmarkEnd w:id="1717"/>
      <w:bookmarkEnd w:id="1718"/>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fldSimple w:instr=" REF _Ref437129887 \h  \* MERGEFORMAT ">
        <w:ins w:id="1719" w:author="DeeM" w:date="2015-12-07T17:03:00Z">
          <w:r w:rsidR="00252F3E" w:rsidRPr="00252F3E">
            <w:rPr>
              <w:rStyle w:val="OdsyaczZnak"/>
              <w:rPrChange w:id="1720" w:author="DeeM" w:date="2015-12-07T17:03:00Z">
                <w:rPr>
                  <w:b/>
                </w:rPr>
              </w:rPrChange>
            </w:rPr>
            <w:t>Tabela 7.26</w:t>
          </w:r>
          <w:r w:rsidR="00252F3E" w:rsidRPr="008B04B5">
            <w:rPr>
              <w:b/>
            </w:rPr>
            <w:t>.</w:t>
          </w:r>
          <w:r w:rsidR="00252F3E">
            <w:t xml:space="preserve"> </w:t>
          </w:r>
          <w:r w:rsidR="00252F3E" w:rsidRPr="00726120">
            <w:t>Statystyki zgłoszonych błędów</w:t>
          </w:r>
        </w:ins>
        <w:del w:id="1721" w:author="DeeM" w:date="2015-12-07T17:03:00Z">
          <w:r w:rsidR="00CF274A" w:rsidRPr="00CF274A" w:rsidDel="00252F3E">
            <w:rPr>
              <w:rStyle w:val="OdsyaczZnak"/>
            </w:rPr>
            <w:delText>Tabela 7.26</w:delText>
          </w:r>
          <w:r w:rsidR="00CF274A" w:rsidRPr="008B04B5" w:rsidDel="00252F3E">
            <w:rPr>
              <w:b/>
            </w:rPr>
            <w:delText>.</w:delText>
          </w:r>
          <w:r w:rsidR="00CF274A" w:rsidDel="00252F3E">
            <w:delText xml:space="preserve"> </w:delText>
          </w:r>
          <w:r w:rsidR="00CF274A" w:rsidRPr="00726120" w:rsidDel="00252F3E">
            <w:delText>Statystyki zgłoszonych błędów</w:delText>
          </w:r>
        </w:del>
      </w:fldSimple>
      <w:r>
        <w:t>. przedstawia informacje o liczebności błędów w zależności od statusu błędu lub poprawki.</w:t>
      </w:r>
    </w:p>
    <w:p w:rsidR="00B42833" w:rsidRDefault="00B42833" w:rsidP="00B42833">
      <w:pPr>
        <w:pStyle w:val="Nagwektabeli"/>
      </w:pPr>
      <w:bookmarkStart w:id="1722" w:name="_Ref437129887"/>
      <w:bookmarkStart w:id="1723" w:name="_Toc437271219"/>
      <w:r w:rsidRPr="008B04B5">
        <w:rPr>
          <w:b/>
        </w:rPr>
        <w:t xml:space="preserve">Tabela </w:t>
      </w:r>
      <w:r w:rsidR="001631E4">
        <w:rPr>
          <w:b/>
        </w:rPr>
        <w:fldChar w:fldCharType="begin"/>
      </w:r>
      <w:r>
        <w:rPr>
          <w:b/>
        </w:rPr>
        <w:instrText xml:space="preserve"> STYLEREF 1 \s </w:instrText>
      </w:r>
      <w:r w:rsidR="001631E4">
        <w:rPr>
          <w:b/>
        </w:rPr>
        <w:fldChar w:fldCharType="separate"/>
      </w:r>
      <w:r w:rsidR="00252F3E">
        <w:rPr>
          <w:b/>
          <w:noProof/>
        </w:rPr>
        <w:t>7</w:t>
      </w:r>
      <w:r w:rsidR="001631E4">
        <w:rPr>
          <w:b/>
        </w:rPr>
        <w:fldChar w:fldCharType="end"/>
      </w:r>
      <w:r>
        <w:rPr>
          <w:b/>
        </w:rPr>
        <w:t>.</w:t>
      </w:r>
      <w:r w:rsidR="001631E4">
        <w:rPr>
          <w:b/>
        </w:rPr>
        <w:fldChar w:fldCharType="begin"/>
      </w:r>
      <w:r>
        <w:rPr>
          <w:b/>
        </w:rPr>
        <w:instrText xml:space="preserve"> SEQ Tabela \* ARABIC \s 1 </w:instrText>
      </w:r>
      <w:r w:rsidR="001631E4">
        <w:rPr>
          <w:b/>
        </w:rPr>
        <w:fldChar w:fldCharType="separate"/>
      </w:r>
      <w:r w:rsidR="00252F3E">
        <w:rPr>
          <w:b/>
          <w:noProof/>
        </w:rPr>
        <w:t>26</w:t>
      </w:r>
      <w:r w:rsidR="001631E4">
        <w:rPr>
          <w:b/>
        </w:rPr>
        <w:fldChar w:fldCharType="end"/>
      </w:r>
      <w:r w:rsidRPr="008B04B5">
        <w:rPr>
          <w:b/>
        </w:rPr>
        <w:t>.</w:t>
      </w:r>
      <w:r>
        <w:t xml:space="preserve"> </w:t>
      </w:r>
      <w:r w:rsidRPr="00726120">
        <w:t>Statystyki zgłoszonych błędów</w:t>
      </w:r>
      <w:bookmarkEnd w:id="1722"/>
      <w:bookmarkEnd w:id="1723"/>
    </w:p>
    <w:tbl>
      <w:tblPr>
        <w:tblStyle w:val="Tabela-Siatka"/>
        <w:tblW w:w="0" w:type="auto"/>
        <w:tblLook w:val="04A0"/>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fldSimple w:instr=" REF _Ref437129946 \h  \* MERGEFORMAT ">
        <w:ins w:id="1724" w:author="DeeM" w:date="2015-12-07T17:03:00Z">
          <w:r w:rsidR="00252F3E" w:rsidRPr="00252F3E">
            <w:rPr>
              <w:rStyle w:val="OdsyaczZnak"/>
              <w:rPrChange w:id="1725" w:author="DeeM" w:date="2015-12-07T17:03:00Z">
                <w:rPr>
                  <w:b/>
                </w:rPr>
              </w:rPrChange>
            </w:rPr>
            <w:t>Tabela 7.27</w:t>
          </w:r>
        </w:ins>
        <w:del w:id="1726" w:author="DeeM" w:date="2015-12-07T17:03:00Z">
          <w:r w:rsidR="00CF274A" w:rsidRPr="00CF274A" w:rsidDel="00252F3E">
            <w:rPr>
              <w:rStyle w:val="OdsyaczZnak"/>
            </w:rPr>
            <w:delText>Tabela 7.27</w:delText>
          </w:r>
        </w:del>
      </w:fldSimple>
      <w:r>
        <w:rPr>
          <w:rStyle w:val="OdsyaczZnak"/>
        </w:rPr>
        <w:t>.</w:t>
      </w:r>
    </w:p>
    <w:p w:rsidR="00B42833" w:rsidRDefault="00B42833" w:rsidP="00B42833">
      <w:pPr>
        <w:pStyle w:val="Nagwektabeli"/>
      </w:pPr>
      <w:bookmarkStart w:id="1727" w:name="_Ref437129946"/>
      <w:bookmarkStart w:id="1728" w:name="_Toc437271220"/>
      <w:r w:rsidRPr="008B04B5">
        <w:rPr>
          <w:b/>
        </w:rPr>
        <w:t xml:space="preserve">Tabela </w:t>
      </w:r>
      <w:r w:rsidR="001631E4" w:rsidRPr="008B04B5">
        <w:rPr>
          <w:b/>
        </w:rPr>
        <w:fldChar w:fldCharType="begin"/>
      </w:r>
      <w:r w:rsidRPr="008B04B5">
        <w:rPr>
          <w:b/>
        </w:rPr>
        <w:instrText xml:space="preserve"> STYLEREF 1 \s </w:instrText>
      </w:r>
      <w:r w:rsidR="001631E4" w:rsidRPr="008B04B5">
        <w:rPr>
          <w:b/>
        </w:rPr>
        <w:fldChar w:fldCharType="separate"/>
      </w:r>
      <w:r w:rsidR="00252F3E">
        <w:rPr>
          <w:b/>
          <w:noProof/>
        </w:rPr>
        <w:t>7</w:t>
      </w:r>
      <w:r w:rsidR="001631E4" w:rsidRPr="008B04B5">
        <w:rPr>
          <w:b/>
        </w:rPr>
        <w:fldChar w:fldCharType="end"/>
      </w:r>
      <w:r w:rsidRPr="008B04B5">
        <w:rPr>
          <w:b/>
        </w:rPr>
        <w:t>.</w:t>
      </w:r>
      <w:r w:rsidR="001631E4" w:rsidRPr="008B04B5">
        <w:rPr>
          <w:b/>
        </w:rPr>
        <w:fldChar w:fldCharType="begin"/>
      </w:r>
      <w:r w:rsidRPr="008B04B5">
        <w:rPr>
          <w:b/>
        </w:rPr>
        <w:instrText xml:space="preserve"> SEQ Tabela \* ARABIC \s 1 </w:instrText>
      </w:r>
      <w:r w:rsidR="001631E4" w:rsidRPr="008B04B5">
        <w:rPr>
          <w:b/>
        </w:rPr>
        <w:fldChar w:fldCharType="separate"/>
      </w:r>
      <w:r w:rsidR="00252F3E">
        <w:rPr>
          <w:b/>
          <w:noProof/>
        </w:rPr>
        <w:t>27</w:t>
      </w:r>
      <w:r w:rsidR="001631E4" w:rsidRPr="008B04B5">
        <w:rPr>
          <w:b/>
        </w:rPr>
        <w:fldChar w:fldCharType="end"/>
      </w:r>
      <w:bookmarkEnd w:id="1727"/>
      <w:r w:rsidRPr="008B04B5">
        <w:rPr>
          <w:b/>
        </w:rPr>
        <w:t>.</w:t>
      </w:r>
      <w:r>
        <w:t xml:space="preserve"> </w:t>
      </w:r>
      <w:r w:rsidRPr="002E2577">
        <w:t>Statystyki przypisanych i naprawionych błędów dla konkretnych członków zespołu</w:t>
      </w:r>
      <w:bookmarkEnd w:id="1728"/>
    </w:p>
    <w:tbl>
      <w:tblPr>
        <w:tblStyle w:val="Tabela-Siatka"/>
        <w:tblW w:w="0" w:type="auto"/>
        <w:tblLook w:val="04A0"/>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udało się 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Nagwek1"/>
      </w:pPr>
      <w:bookmarkStart w:id="1729" w:name="_Toc437097129"/>
      <w:bookmarkStart w:id="1730" w:name="_Toc437130575"/>
      <w:bookmarkStart w:id="1731" w:name="_Toc437190880"/>
      <w:r>
        <w:lastRenderedPageBreak/>
        <w:t>Raport końcowy</w:t>
      </w:r>
      <w:bookmarkEnd w:id="1729"/>
      <w:bookmarkEnd w:id="1730"/>
      <w:bookmarkEnd w:id="1731"/>
    </w:p>
    <w:p w:rsidR="00B42833" w:rsidRDefault="00B42833" w:rsidP="002A41BA">
      <w:pPr>
        <w:pStyle w:val="Nagwek2"/>
      </w:pPr>
      <w:bookmarkStart w:id="1732" w:name="_Toc437097130"/>
      <w:bookmarkStart w:id="1733" w:name="_Toc437130576"/>
      <w:bookmarkStart w:id="1734" w:name="_Toc437190881"/>
      <w:r>
        <w:t>Zespół projektowy</w:t>
      </w:r>
      <w:bookmarkEnd w:id="1732"/>
      <w:bookmarkEnd w:id="1733"/>
      <w:bookmarkEnd w:id="1734"/>
    </w:p>
    <w:p w:rsidR="00B42833" w:rsidRDefault="00B42833" w:rsidP="008F5E3F">
      <w:pPr>
        <w:pStyle w:val="Tytu3"/>
      </w:pPr>
      <w:bookmarkStart w:id="1735" w:name="_Toc437190882"/>
      <w:r>
        <w:t>Opiekun pracy:</w:t>
      </w:r>
      <w:bookmarkEnd w:id="1735"/>
    </w:p>
    <w:p w:rsidR="00B42833" w:rsidRDefault="00B42833" w:rsidP="008F5E3F">
      <w:pPr>
        <w:pStyle w:val="Zwykyakapit"/>
      </w:pPr>
      <w:r>
        <w:t>dr inż. Aleksander Jarzębowicz</w:t>
      </w:r>
    </w:p>
    <w:p w:rsidR="00B42833" w:rsidRDefault="00B42833" w:rsidP="008F5E3F">
      <w:pPr>
        <w:pStyle w:val="Tytu3"/>
      </w:pPr>
      <w:bookmarkStart w:id="1736" w:name="_Toc437190883"/>
      <w:r>
        <w:t>Uczestnicy:</w:t>
      </w:r>
      <w:bookmarkEnd w:id="1736"/>
    </w:p>
    <w:p w:rsidR="00B42833" w:rsidRDefault="00B42833" w:rsidP="00B42833">
      <w:pPr>
        <w:pStyle w:val="Akapitzlist"/>
        <w:numPr>
          <w:ilvl w:val="0"/>
          <w:numId w:val="8"/>
        </w:numPr>
      </w:pPr>
      <w:r>
        <w:t>Artur Kąkol, katedra Architektury Systemów Komputerowych</w:t>
      </w:r>
    </w:p>
    <w:p w:rsidR="00B42833" w:rsidRDefault="00B42833" w:rsidP="00B42833">
      <w:pPr>
        <w:pStyle w:val="Akapitzlist"/>
        <w:numPr>
          <w:ilvl w:val="0"/>
          <w:numId w:val="8"/>
        </w:numPr>
      </w:pPr>
      <w:r>
        <w:t>Dorian Krefft, katedra Architektury Systemów Komputerowych</w:t>
      </w:r>
    </w:p>
    <w:p w:rsidR="00B42833" w:rsidRDefault="00B42833" w:rsidP="00B42833">
      <w:pPr>
        <w:pStyle w:val="Akapitzlist"/>
        <w:numPr>
          <w:ilvl w:val="0"/>
          <w:numId w:val="8"/>
        </w:numPr>
      </w:pPr>
      <w:r>
        <w:t>Marcin Kozij, katedra Algorytmów i Modelowania Systemów</w:t>
      </w:r>
    </w:p>
    <w:p w:rsidR="00B42833" w:rsidRDefault="00B42833" w:rsidP="00B42833">
      <w:pPr>
        <w:pStyle w:val="Akapitzlist"/>
        <w:numPr>
          <w:ilvl w:val="0"/>
          <w:numId w:val="8"/>
        </w:numPr>
      </w:pPr>
      <w:r>
        <w:t>Patryk Kuśmierek,</w:t>
      </w:r>
      <w:del w:id="1737" w:author="Olek" w:date="2015-12-07T09:53:00Z">
        <w:r w:rsidDel="00F311F4">
          <w:delText xml:space="preserve"> </w:delText>
        </w:r>
      </w:del>
      <w:r>
        <w:t xml:space="preserve"> 5 semestr</w:t>
      </w:r>
    </w:p>
    <w:p w:rsidR="00B42833" w:rsidRDefault="00B42833" w:rsidP="002A41BA">
      <w:pPr>
        <w:pStyle w:val="Nagwek2"/>
      </w:pPr>
      <w:bookmarkStart w:id="1738" w:name="_Toc437097131"/>
      <w:bookmarkStart w:id="1739" w:name="_Toc437130577"/>
      <w:bookmarkStart w:id="1740" w:name="_Toc437190884"/>
      <w:r>
        <w:t>Temat projektu</w:t>
      </w:r>
      <w:bookmarkEnd w:id="1738"/>
      <w:bookmarkEnd w:id="1739"/>
      <w:bookmarkEnd w:id="1740"/>
    </w:p>
    <w:p w:rsidR="00B42833" w:rsidRDefault="00B42833" w:rsidP="008F5E3F">
      <w:pPr>
        <w:pStyle w:val="Zwykyakapit"/>
      </w:pPr>
      <w:r>
        <w:t>Interaktywny internetowy serwis turystyczny z elementami geolokalizacji</w:t>
      </w:r>
    </w:p>
    <w:p w:rsidR="00B42833" w:rsidRDefault="00B42833" w:rsidP="002A41BA">
      <w:pPr>
        <w:pStyle w:val="Nagwek2"/>
      </w:pPr>
      <w:bookmarkStart w:id="1741" w:name="_Toc437097132"/>
      <w:bookmarkStart w:id="1742" w:name="_Toc437130578"/>
      <w:bookmarkStart w:id="1743" w:name="_Toc437190885"/>
      <w:r>
        <w:t>Kontekst projektu</w:t>
      </w:r>
      <w:bookmarkEnd w:id="1741"/>
      <w:bookmarkEnd w:id="1742"/>
      <w:bookmarkEnd w:id="1743"/>
      <w:r>
        <w:tab/>
      </w:r>
    </w:p>
    <w:p w:rsidR="00B42833" w:rsidRDefault="00B42833" w:rsidP="002A41BA">
      <w:pPr>
        <w:pStyle w:val="Nagwek3"/>
      </w:pPr>
      <w:bookmarkStart w:id="1744" w:name="_Toc437097133"/>
      <w:bookmarkStart w:id="1745" w:name="_Toc437130579"/>
      <w:bookmarkStart w:id="1746" w:name="_Toc437190886"/>
      <w:r>
        <w:t>Krótka charakterystyka projektu</w:t>
      </w:r>
      <w:bookmarkEnd w:id="1744"/>
      <w:bookmarkEnd w:id="1745"/>
      <w:bookmarkEnd w:id="1746"/>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Nagwek3"/>
      </w:pPr>
      <w:bookmarkStart w:id="1747" w:name="_Toc437097134"/>
      <w:bookmarkStart w:id="1748" w:name="_Toc437130580"/>
      <w:bookmarkStart w:id="1749" w:name="_Toc437190887"/>
      <w:r>
        <w:t>Cele projektu</w:t>
      </w:r>
      <w:bookmarkEnd w:id="1747"/>
      <w:bookmarkEnd w:id="1748"/>
      <w:bookmarkEnd w:id="1749"/>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Akapitzlist"/>
        <w:numPr>
          <w:ilvl w:val="0"/>
          <w:numId w:val="9"/>
        </w:numPr>
      </w:pPr>
      <w:r>
        <w:t>Zwykłym użytkownikom na znalezienie w łatwy i szybki sposób miejsca wypoczynku, które spełnia ich oczekiwania</w:t>
      </w:r>
    </w:p>
    <w:p w:rsidR="00B42833" w:rsidRDefault="00B42833" w:rsidP="00B42833">
      <w:pPr>
        <w:pStyle w:val="Akapitzlist"/>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Akapitzlist"/>
        <w:numPr>
          <w:ilvl w:val="0"/>
          <w:numId w:val="9"/>
        </w:numPr>
      </w:pPr>
      <w:r>
        <w:t>Właścicielom obiektów turystycznych na promocję ich placówek, dzięki możliwości dobrego zaprezentowania się na tle konkurencji</w:t>
      </w:r>
    </w:p>
    <w:p w:rsidR="00B42833" w:rsidRDefault="00B42833" w:rsidP="00B42833">
      <w:pPr>
        <w:pStyle w:val="Akapitzlist"/>
        <w:numPr>
          <w:ilvl w:val="0"/>
          <w:numId w:val="9"/>
        </w:numPr>
      </w:pPr>
      <w:r>
        <w:t xml:space="preserve">Administratorom aplikacji na nadzorowanie porządku </w:t>
      </w:r>
    </w:p>
    <w:p w:rsidR="00B42833" w:rsidRDefault="00B42833" w:rsidP="002A41BA">
      <w:pPr>
        <w:pStyle w:val="Nagwek2"/>
      </w:pPr>
      <w:bookmarkStart w:id="1750" w:name="_Toc437097135"/>
      <w:bookmarkStart w:id="1751" w:name="_Toc437130581"/>
      <w:bookmarkStart w:id="1752" w:name="_Toc437190888"/>
      <w:r w:rsidRPr="007B0994">
        <w:t>Osiągnięte rezultaty</w:t>
      </w:r>
      <w:bookmarkEnd w:id="1750"/>
      <w:bookmarkEnd w:id="1751"/>
      <w:bookmarkEnd w:id="1752"/>
    </w:p>
    <w:p w:rsidR="00B42833" w:rsidRDefault="00B42833" w:rsidP="009F5055">
      <w:pPr>
        <w:pStyle w:val="Zwykyakapit"/>
      </w:pPr>
      <w:r>
        <w:t>W wyniku pracy powstała aplikacja mobilna przeznaczona na platformę Android, przy wykorzystaniu której użytkownik może znaleźć obiekty turystyczne znajdujące się w jego pobliżu. Ma możliwość przefiltrowania ich po dwóch podstawowych typach. Może również wyświetlić te miejsca na mapie oraz obejrzeć informacje o wybranej atrakcji wraz z 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1753" w:author="DeeM" w:date="2015-12-07T16:57:00Z">
        <w:r w:rsidR="009423ED">
          <w:t>,</w:t>
        </w:r>
      </w:ins>
      <w:r>
        <w:t xml:space="preserve"> może dowiedzieć się więcej na temat wybranego miejsca i zobaczyć zdjęcia </w:t>
      </w:r>
      <w:ins w:id="1754" w:author="DeeM" w:date="2015-12-07T16:57:00Z">
        <w:r w:rsidR="009423ED">
          <w:t>oraz</w:t>
        </w:r>
      </w:ins>
      <w:del w:id="1755" w:author="DeeM" w:date="2015-12-07T16:57:00Z">
        <w:r w:rsidDel="009423ED">
          <w:delText>i</w:delText>
        </w:r>
      </w:del>
      <w:r>
        <w:t xml:space="preserve"> opinie innych użytkowników. </w:t>
      </w:r>
    </w:p>
    <w:p w:rsidR="00B42833" w:rsidRDefault="00B42833" w:rsidP="009F5055">
      <w:pPr>
        <w:pStyle w:val="Zwykyakapit"/>
      </w:pPr>
      <w:r>
        <w:t xml:space="preserve">Drugi z modułów - wydarzenia - umożliwia użytkownikom planowanie spotkań w grupie i komunikację w celu ustalenia szczegółów wydarzenia. </w:t>
      </w:r>
    </w:p>
    <w:p w:rsidR="00B42833" w:rsidRDefault="00B42833" w:rsidP="009F5055">
      <w:pPr>
        <w:pStyle w:val="Zwykyakapit"/>
      </w:pPr>
      <w:r>
        <w:t>Następny element - profil użytkownika - oprócz zarządzania kontem i informacjami na nim</w:t>
      </w:r>
      <w:ins w:id="1756"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B42833" w:rsidRDefault="00B42833" w:rsidP="009423ED">
      <w:pPr>
        <w:pStyle w:val="Zwykyakapit"/>
        <w:pPrChange w:id="1757" w:author="DeeM" w:date="2015-12-07T16:57:00Z">
          <w:pPr/>
        </w:pPrChange>
      </w:pPr>
      <w:r>
        <w:t>Obie aplikacje współdzielą tę samą bazę danych i serwis.</w:t>
      </w:r>
    </w:p>
    <w:p w:rsidR="00B42833" w:rsidRDefault="00B42833" w:rsidP="002A41BA">
      <w:pPr>
        <w:pStyle w:val="Nagwek2"/>
      </w:pPr>
      <w:bookmarkStart w:id="1758" w:name="_Toc437097136"/>
      <w:bookmarkStart w:id="1759" w:name="_Toc437130582"/>
      <w:bookmarkStart w:id="1760" w:name="_Toc437190889"/>
      <w:r w:rsidRPr="008F2ED6">
        <w:t>Proces realizacji projektu</w:t>
      </w:r>
      <w:bookmarkEnd w:id="1758"/>
      <w:bookmarkEnd w:id="1759"/>
      <w:bookmarkEnd w:id="1760"/>
    </w:p>
    <w:p w:rsidR="00B42833" w:rsidRDefault="00B42833" w:rsidP="002A41BA">
      <w:pPr>
        <w:pStyle w:val="Nagwek3"/>
      </w:pPr>
      <w:bookmarkStart w:id="1761" w:name="_Toc437097137"/>
      <w:bookmarkStart w:id="1762" w:name="_Toc437130583"/>
      <w:bookmarkStart w:id="1763" w:name="_Toc437190890"/>
      <w:r>
        <w:t>Organizacja projektu</w:t>
      </w:r>
      <w:bookmarkEnd w:id="1761"/>
      <w:bookmarkEnd w:id="1762"/>
      <w:bookmarkEnd w:id="1763"/>
    </w:p>
    <w:p w:rsidR="00B42833" w:rsidRDefault="00B42833" w:rsidP="009F5055">
      <w:pPr>
        <w:pStyle w:val="Zwykyakapit"/>
      </w:pPr>
      <w:r>
        <w:t xml:space="preserve">Prace nad projektem zaczęły się jeszcze w wakacje. Pierwszy sprint rozpoczął się wraz z początkiem września, </w:t>
      </w:r>
      <w:ins w:id="1764" w:author="DeeM" w:date="2015-12-07T16:58:00Z">
        <w:r w:rsidR="009423ED">
          <w:t xml:space="preserve">zaś </w:t>
        </w:r>
      </w:ins>
      <w:r>
        <w:t xml:space="preserve">ostatni zakończył </w:t>
      </w:r>
      <w:del w:id="1765"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1766" w:author="DeeM" w:date="2015-12-07T16:58:00Z">
        <w:r w:rsidDel="009423ED">
          <w:delText xml:space="preserve">widoku </w:delText>
        </w:r>
      </w:del>
      <w:ins w:id="1767" w:author="DeeM" w:date="2015-12-07T16:58:00Z">
        <w:r w:rsidR="009423ED">
          <w:t xml:space="preserve">widokiem </w:t>
        </w:r>
      </w:ins>
      <w:r>
        <w:t xml:space="preserve">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 implementacji aplikacji webowej, biorąc udział głównie przy wytwarzaniu modułu wydarzeń.  </w:t>
      </w:r>
    </w:p>
    <w:p w:rsidR="00B42833" w:rsidRDefault="00B42833" w:rsidP="002A41BA">
      <w:pPr>
        <w:pStyle w:val="Nagwek3"/>
      </w:pPr>
      <w:bookmarkStart w:id="1768" w:name="_Toc437097138"/>
      <w:bookmarkStart w:id="1769" w:name="_Toc437130584"/>
      <w:bookmarkStart w:id="1770" w:name="_Toc437190891"/>
      <w:r>
        <w:t>Metodologie</w:t>
      </w:r>
      <w:bookmarkEnd w:id="1768"/>
      <w:bookmarkEnd w:id="1769"/>
      <w:bookmarkEnd w:id="1770"/>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 które były zastąpione częstą komunikacją zespołu przez komunikator </w:t>
      </w:r>
      <w:r w:rsidRPr="008F2ED6">
        <w:rPr>
          <w:rStyle w:val="OdsyaczZnak"/>
        </w:rPr>
        <w:t>TeamSpeak3</w:t>
      </w:r>
      <w:r>
        <w:t xml:space="preserve">. </w:t>
      </w:r>
    </w:p>
    <w:p w:rsidR="00B42833" w:rsidRDefault="00B42833" w:rsidP="002A41BA">
      <w:pPr>
        <w:pStyle w:val="Nagwek3"/>
      </w:pPr>
      <w:bookmarkStart w:id="1771" w:name="_Toc437097139"/>
      <w:bookmarkStart w:id="1772" w:name="_Toc437130585"/>
      <w:bookmarkStart w:id="1773" w:name="_Toc437190892"/>
      <w:r>
        <w:lastRenderedPageBreak/>
        <w:t>Wsparcie narzędziowe</w:t>
      </w:r>
      <w:bookmarkEnd w:id="1771"/>
      <w:bookmarkEnd w:id="1772"/>
      <w:bookmarkEnd w:id="1773"/>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1774"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1775"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1776"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1777" w:author="DeeM" w:date="2015-12-07T16:59:00Z">
        <w:r w:rsidR="009423ED">
          <w:t>:</w:t>
        </w:r>
      </w:ins>
    </w:p>
    <w:p w:rsidR="00B42833" w:rsidRDefault="00B42833" w:rsidP="00B42833">
      <w:pPr>
        <w:pStyle w:val="Odsyacz"/>
      </w:pPr>
      <w:r>
        <w:t>Acunote</w:t>
      </w:r>
    </w:p>
    <w:p w:rsidR="006C3C84" w:rsidRDefault="00B42833" w:rsidP="002A41BA">
      <w:pPr>
        <w:pStyle w:val="Nagwek2"/>
      </w:pPr>
      <w:bookmarkStart w:id="1778" w:name="_Toc437190893"/>
      <w:bookmarkStart w:id="1779" w:name="_Toc437097140"/>
      <w:bookmarkStart w:id="1780" w:name="_Toc437130586"/>
      <w:r>
        <w:t>Dokumentacja</w:t>
      </w:r>
      <w:bookmarkEnd w:id="1778"/>
      <w:r>
        <w:t xml:space="preserve"> </w:t>
      </w:r>
    </w:p>
    <w:p w:rsidR="00B42833" w:rsidRDefault="006C3C84" w:rsidP="006C3C84">
      <w:pPr>
        <w:pStyle w:val="Nagwek3"/>
      </w:pPr>
      <w:bookmarkStart w:id="1781" w:name="_Toc437190894"/>
      <w:r>
        <w:t xml:space="preserve">Dokumentacja </w:t>
      </w:r>
      <w:r w:rsidR="00B42833">
        <w:t>techniczna</w:t>
      </w:r>
      <w:bookmarkEnd w:id="1779"/>
      <w:bookmarkEnd w:id="1780"/>
      <w:bookmarkEnd w:id="1781"/>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Nagwek3"/>
      </w:pPr>
      <w:bookmarkStart w:id="1782" w:name="_Toc437097141"/>
      <w:bookmarkStart w:id="1783" w:name="_Toc437130587"/>
      <w:bookmarkStart w:id="1784" w:name="_Toc437190895"/>
      <w:r>
        <w:t>Dokumentacja procesowa</w:t>
      </w:r>
      <w:bookmarkEnd w:id="1782"/>
      <w:bookmarkEnd w:id="1783"/>
      <w:bookmarkEnd w:id="1784"/>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1785"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Nagwek2"/>
      </w:pPr>
      <w:bookmarkStart w:id="1786" w:name="_Toc437097142"/>
      <w:bookmarkStart w:id="1787" w:name="_Toc437130588"/>
      <w:bookmarkStart w:id="1788" w:name="_Toc437190896"/>
      <w:r>
        <w:t>Zmiany w trakcie projektu</w:t>
      </w:r>
      <w:bookmarkEnd w:id="1786"/>
      <w:bookmarkEnd w:id="1787"/>
      <w:bookmarkEnd w:id="1788"/>
    </w:p>
    <w:p w:rsidR="00B42833" w:rsidRDefault="00B42833" w:rsidP="002A41BA">
      <w:pPr>
        <w:pStyle w:val="Nagwek3"/>
      </w:pPr>
      <w:bookmarkStart w:id="1789" w:name="_Toc437097143"/>
      <w:bookmarkStart w:id="1790" w:name="_Toc437130589"/>
      <w:bookmarkStart w:id="1791" w:name="_Toc437190897"/>
      <w:r>
        <w:t>Organizacja projektu i role członków zespołu</w:t>
      </w:r>
      <w:bookmarkEnd w:id="1789"/>
      <w:bookmarkEnd w:id="1790"/>
      <w:bookmarkEnd w:id="1791"/>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1792" w:author="DeeM" w:date="2015-12-07T17:00:00Z">
        <w:r w:rsidDel="009423ED">
          <w:delText>. Jednak udało się go rozpocząć</w:delText>
        </w:r>
      </w:del>
      <w:ins w:id="1793" w:author="DeeM" w:date="2015-12-07T17:00:00Z">
        <w:r w:rsidR="009423ED">
          <w:t>, jednak udało się to osiągnąć</w:t>
        </w:r>
      </w:ins>
      <w:r>
        <w:t xml:space="preserve"> dopiero na początku września</w:t>
      </w:r>
      <w:ins w:id="1794" w:author="DeeM" w:date="2015-12-07T17:00:00Z">
        <w:r w:rsidR="009423ED">
          <w:t xml:space="preserve">, przez co </w:t>
        </w:r>
      </w:ins>
      <w:del w:id="1795" w:author="DeeM" w:date="2015-12-07T17:00:00Z">
        <w:r w:rsidDel="009423ED">
          <w:delText xml:space="preserve"> i </w:delText>
        </w:r>
      </w:del>
      <w:r>
        <w:t xml:space="preserve">podstawowa wersja aplikacji została utworzona stosunkowo późno. </w:t>
      </w:r>
    </w:p>
    <w:p w:rsidR="00B42833" w:rsidRDefault="00B42833" w:rsidP="002A41BA">
      <w:pPr>
        <w:pStyle w:val="Nagwek3"/>
      </w:pPr>
      <w:bookmarkStart w:id="1796" w:name="_Toc437097144"/>
      <w:bookmarkStart w:id="1797" w:name="_Toc437130590"/>
      <w:bookmarkStart w:id="1798" w:name="_Toc437190898"/>
      <w:r>
        <w:lastRenderedPageBreak/>
        <w:t>Metodologie i narzędzia.</w:t>
      </w:r>
      <w:bookmarkEnd w:id="1796"/>
      <w:bookmarkEnd w:id="1797"/>
      <w:bookmarkEnd w:id="1798"/>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Nagwek3"/>
      </w:pPr>
      <w:bookmarkStart w:id="1799" w:name="_Toc437097145"/>
      <w:bookmarkStart w:id="1800" w:name="_Toc437130591"/>
      <w:bookmarkStart w:id="1801" w:name="_Toc437190899"/>
      <w:r>
        <w:t>Zakres i harmonogram projektu</w:t>
      </w:r>
      <w:bookmarkEnd w:id="1799"/>
      <w:bookmarkEnd w:id="1800"/>
      <w:bookmarkEnd w:id="1801"/>
    </w:p>
    <w:p w:rsidR="00B42833" w:rsidRDefault="00B42833" w:rsidP="00706883">
      <w:pPr>
        <w:pStyle w:val="Zwykyakapit"/>
      </w:pPr>
      <w:r>
        <w:t xml:space="preserve">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 zamian wykonano szereg nowych funkcjonalności po stronie użytkownika, takich jak: obserwowanie aktywności znajomych na swoim profilu czy zapraszanie do grona znajomych. </w:t>
      </w:r>
    </w:p>
    <w:p w:rsidR="00B42833" w:rsidRDefault="00B42833" w:rsidP="002A41BA">
      <w:pPr>
        <w:pStyle w:val="Nagwek3"/>
      </w:pPr>
      <w:bookmarkStart w:id="1802" w:name="_Toc437097146"/>
      <w:bookmarkStart w:id="1803" w:name="_Toc437130592"/>
      <w:bookmarkStart w:id="1804" w:name="_Toc437190900"/>
      <w:r>
        <w:t>Rzeczywiste nakłady pracy w stosunku do zakładanych na początku.</w:t>
      </w:r>
      <w:bookmarkEnd w:id="1802"/>
      <w:bookmarkEnd w:id="1803"/>
      <w:bookmarkEnd w:id="1804"/>
      <w:r>
        <w:t xml:space="preserve"> </w:t>
      </w:r>
    </w:p>
    <w:p w:rsidR="00B42833" w:rsidRDefault="00B42833" w:rsidP="009F5055">
      <w:pPr>
        <w:pStyle w:val="Zwykyakapit"/>
      </w:pPr>
      <w:r>
        <w:t>Nakład pracy nad projektem był większy od tego</w:t>
      </w:r>
      <w:ins w:id="1805"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Nagwek2"/>
      </w:pPr>
      <w:bookmarkStart w:id="1806" w:name="_Toc437097147"/>
      <w:bookmarkStart w:id="1807" w:name="_Toc437130593"/>
      <w:bookmarkStart w:id="1808" w:name="_Toc437190901"/>
      <w:r>
        <w:t>Podział wykonanej pracy</w:t>
      </w:r>
      <w:bookmarkEnd w:id="1806"/>
      <w:bookmarkEnd w:id="1807"/>
      <w:bookmarkEnd w:id="1808"/>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 określone części projektu. Szczegółowa lista zadań dla każdej z osób prezentuje się następująco:</w:t>
      </w:r>
    </w:p>
    <w:p w:rsidR="00B42833" w:rsidRDefault="00B42833" w:rsidP="002A41BA">
      <w:pPr>
        <w:pStyle w:val="Nagwek3"/>
      </w:pPr>
      <w:bookmarkStart w:id="1809" w:name="_Toc437097148"/>
      <w:bookmarkStart w:id="1810" w:name="_Toc437130594"/>
      <w:bookmarkStart w:id="1811" w:name="_Toc437190902"/>
      <w:r>
        <w:t>Artur Kąkol</w:t>
      </w:r>
      <w:bookmarkEnd w:id="1809"/>
      <w:bookmarkEnd w:id="1810"/>
      <w:bookmarkEnd w:id="1811"/>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 xml:space="preserve">Zapoznanie się z technologiami informatycznymi wykorzystywanymi w 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Akapitzlist"/>
        <w:numPr>
          <w:ilvl w:val="0"/>
          <w:numId w:val="64"/>
        </w:numPr>
      </w:pPr>
      <w:r>
        <w:t xml:space="preserve">Stworzenie repozytorium do </w:t>
      </w:r>
      <w:r w:rsidR="00054EC9">
        <w:t>współdzielenia</w:t>
      </w:r>
      <w:r>
        <w:t xml:space="preserve"> kodu</w:t>
      </w:r>
    </w:p>
    <w:p w:rsidR="0055298E" w:rsidRDefault="0055298E" w:rsidP="0055298E">
      <w:pPr>
        <w:pStyle w:val="Akapitzlist"/>
        <w:numPr>
          <w:ilvl w:val="0"/>
          <w:numId w:val="64"/>
        </w:numPr>
      </w:pPr>
      <w:r>
        <w:t>Stworzenie podstawowej wersji webowej aplikacji</w:t>
      </w:r>
    </w:p>
    <w:p w:rsidR="0055298E" w:rsidRDefault="0055298E" w:rsidP="0055298E">
      <w:pPr>
        <w:pStyle w:val="Akapitzlist"/>
        <w:numPr>
          <w:ilvl w:val="0"/>
          <w:numId w:val="64"/>
        </w:numPr>
      </w:pPr>
      <w:r>
        <w:t>Stworzenie modułu rejestracji oraz logowania użytkownika</w:t>
      </w:r>
    </w:p>
    <w:p w:rsidR="0055298E" w:rsidRDefault="0055298E" w:rsidP="0055298E">
      <w:pPr>
        <w:pStyle w:val="Akapitzlist"/>
        <w:numPr>
          <w:ilvl w:val="0"/>
          <w:numId w:val="64"/>
        </w:numPr>
      </w:pPr>
      <w:r>
        <w:t>Administrowanie środowiskiem uruchomieniowym dla aplikacji</w:t>
      </w:r>
    </w:p>
    <w:p w:rsidR="0055298E" w:rsidRPr="007F30A6" w:rsidRDefault="0055298E" w:rsidP="0055298E">
      <w:pPr>
        <w:pStyle w:val="Akapitzlist"/>
        <w:numPr>
          <w:ilvl w:val="0"/>
          <w:numId w:val="64"/>
        </w:numPr>
      </w:pPr>
      <w:r>
        <w:t>Stworzenie i rozwój wersji mobilnej aplikacji</w:t>
      </w:r>
    </w:p>
    <w:p w:rsidR="00B42833" w:rsidRDefault="00B42833" w:rsidP="002A41BA">
      <w:pPr>
        <w:pStyle w:val="Nagwek3"/>
      </w:pPr>
      <w:bookmarkStart w:id="1812" w:name="_Toc437097149"/>
      <w:bookmarkStart w:id="1813" w:name="_Toc437130595"/>
      <w:bookmarkStart w:id="1814" w:name="_Toc437190903"/>
      <w:r>
        <w:lastRenderedPageBreak/>
        <w:t>Dorian Krefft</w:t>
      </w:r>
      <w:bookmarkEnd w:id="1812"/>
      <w:bookmarkEnd w:id="1813"/>
      <w:bookmarkEnd w:id="1814"/>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Akapitzlist"/>
        <w:numPr>
          <w:ilvl w:val="0"/>
          <w:numId w:val="11"/>
        </w:numPr>
      </w:pPr>
      <w:r>
        <w:t>Stworzenie i dbanie o porządek w dokumentacji (formatowanie, podział prac)</w:t>
      </w:r>
    </w:p>
    <w:p w:rsidR="00B42833" w:rsidRDefault="00B42833" w:rsidP="00B42833">
      <w:pPr>
        <w:pStyle w:val="Akapitzlist"/>
        <w:numPr>
          <w:ilvl w:val="0"/>
          <w:numId w:val="11"/>
        </w:numPr>
      </w:pPr>
      <w:r>
        <w:t>Stworzenie ogólnej szaty graficznej dla aplikacji webowej i większości podstron</w:t>
      </w:r>
    </w:p>
    <w:p w:rsidR="00B42833" w:rsidRDefault="00B42833" w:rsidP="00B42833">
      <w:pPr>
        <w:pStyle w:val="Akapitzlist"/>
        <w:numPr>
          <w:ilvl w:val="0"/>
          <w:numId w:val="11"/>
        </w:numPr>
      </w:pPr>
      <w:r>
        <w:t>Praca przy widoku wyświetlania szczegółowych informacji o atrakcji w aplikacji webowej</w:t>
      </w:r>
    </w:p>
    <w:p w:rsidR="00B42833" w:rsidRDefault="00B42833" w:rsidP="00B42833">
      <w:pPr>
        <w:pStyle w:val="Akapitzlist"/>
        <w:numPr>
          <w:ilvl w:val="0"/>
          <w:numId w:val="11"/>
        </w:numPr>
      </w:pPr>
      <w:r>
        <w:t>Stworzenie i rozwój modułu panelu administratora aplikacji webowej</w:t>
      </w:r>
    </w:p>
    <w:p w:rsidR="00B42833" w:rsidRDefault="00B42833" w:rsidP="00B42833">
      <w:pPr>
        <w:pStyle w:val="Akapitzlist"/>
        <w:numPr>
          <w:ilvl w:val="0"/>
          <w:numId w:val="11"/>
        </w:numPr>
      </w:pPr>
      <w:r>
        <w:t>Stworzenie modułu wieloetapowej rejestracji dla kont użytkowników</w:t>
      </w:r>
    </w:p>
    <w:p w:rsidR="00B42833" w:rsidRDefault="00B42833" w:rsidP="00B42833">
      <w:pPr>
        <w:pStyle w:val="Akapitzlist"/>
        <w:numPr>
          <w:ilvl w:val="0"/>
          <w:numId w:val="11"/>
        </w:numPr>
      </w:pPr>
      <w:r>
        <w:t>Mechanizm dodawania cennika do atrakcji</w:t>
      </w:r>
    </w:p>
    <w:p w:rsidR="00B42833" w:rsidRDefault="00B42833" w:rsidP="00B42833">
      <w:pPr>
        <w:pStyle w:val="Akapitzlist"/>
        <w:numPr>
          <w:ilvl w:val="0"/>
          <w:numId w:val="11"/>
        </w:numPr>
      </w:pPr>
      <w:r>
        <w:t>Sprawdzanie uprawnień użytkownika na podstronach</w:t>
      </w:r>
    </w:p>
    <w:p w:rsidR="00B42833" w:rsidRDefault="00B42833" w:rsidP="002A41BA">
      <w:pPr>
        <w:pStyle w:val="Nagwek3"/>
      </w:pPr>
      <w:bookmarkStart w:id="1815" w:name="_Toc437097150"/>
      <w:bookmarkStart w:id="1816" w:name="_Toc437130596"/>
      <w:bookmarkStart w:id="1817" w:name="_Toc437190904"/>
      <w:r>
        <w:t>Marcin Kozij</w:t>
      </w:r>
      <w:bookmarkEnd w:id="1815"/>
      <w:bookmarkEnd w:id="1816"/>
      <w:bookmarkEnd w:id="1817"/>
    </w:p>
    <w:p w:rsidR="00B42833" w:rsidRDefault="00B42833" w:rsidP="008D486D">
      <w:pPr>
        <w:pStyle w:val="Zwykyakapit"/>
      </w:pPr>
      <w:r w:rsidRPr="008D486D">
        <w:t>Odpowiedzialny</w:t>
      </w:r>
      <w:r>
        <w:t xml:space="preserve"> za: </w:t>
      </w:r>
    </w:p>
    <w:p w:rsidR="008D486D" w:rsidRDefault="008D486D" w:rsidP="008D486D">
      <w:pPr>
        <w:pStyle w:val="Akapitzlist"/>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Akapitzlist"/>
        <w:numPr>
          <w:ilvl w:val="0"/>
          <w:numId w:val="71"/>
        </w:numPr>
      </w:pPr>
      <w:r>
        <w:t>Stworzenie i implementacja schematu bazy danych</w:t>
      </w:r>
    </w:p>
    <w:p w:rsidR="00B42833" w:rsidRDefault="00B42833" w:rsidP="00C31140">
      <w:pPr>
        <w:pStyle w:val="Akapitzlist"/>
        <w:numPr>
          <w:ilvl w:val="0"/>
          <w:numId w:val="71"/>
        </w:numPr>
      </w:pPr>
      <w:r>
        <w:t>Wykonanie modułu listy, realizującej nieskończone przewijanie</w:t>
      </w:r>
    </w:p>
    <w:p w:rsidR="00B42833" w:rsidRDefault="00B42833" w:rsidP="00C31140">
      <w:pPr>
        <w:pStyle w:val="Akapitzlist"/>
        <w:numPr>
          <w:ilvl w:val="0"/>
          <w:numId w:val="71"/>
        </w:numPr>
      </w:pPr>
      <w:r>
        <w:t>Stworzenie systemu zmiany hasła użytkownika</w:t>
      </w:r>
    </w:p>
    <w:p w:rsidR="00B42833" w:rsidRDefault="00B42833" w:rsidP="00C31140">
      <w:pPr>
        <w:pStyle w:val="Akapitzlist"/>
        <w:numPr>
          <w:ilvl w:val="0"/>
          <w:numId w:val="71"/>
        </w:numPr>
      </w:pPr>
      <w:r>
        <w:t>Stworzenie szaty graficznej oraz oskryptowanie profilu użytkownika</w:t>
      </w:r>
    </w:p>
    <w:p w:rsidR="00B42833" w:rsidRDefault="00B42833" w:rsidP="00C31140">
      <w:pPr>
        <w:pStyle w:val="Akapitzlist"/>
        <w:numPr>
          <w:ilvl w:val="0"/>
          <w:numId w:val="71"/>
        </w:numPr>
      </w:pPr>
      <w:r>
        <w:t>Wykonanie fragmentu systemu odpowiadającego za ocenianie miejsc</w:t>
      </w:r>
    </w:p>
    <w:p w:rsidR="00B42833" w:rsidRDefault="00B42833" w:rsidP="00C31140">
      <w:pPr>
        <w:pStyle w:val="Akapitzlist"/>
        <w:numPr>
          <w:ilvl w:val="0"/>
          <w:numId w:val="71"/>
        </w:numPr>
      </w:pPr>
      <w:r>
        <w:t>Dodanie systemu aktywności rejestrującego niektóre akcje użytkownika w systemie</w:t>
      </w:r>
    </w:p>
    <w:p w:rsidR="00B42833" w:rsidRDefault="00B42833" w:rsidP="00C31140">
      <w:pPr>
        <w:pStyle w:val="Akapitzlist"/>
        <w:numPr>
          <w:ilvl w:val="0"/>
          <w:numId w:val="71"/>
        </w:numPr>
      </w:pPr>
      <w:r>
        <w:t>Funkcjonalności związane z websocketami i zintegrowanie ich z systemem aktywności</w:t>
      </w:r>
    </w:p>
    <w:p w:rsidR="00B42833" w:rsidRDefault="00B42833" w:rsidP="00D5722C">
      <w:pPr>
        <w:pStyle w:val="Nagwek3"/>
      </w:pPr>
      <w:bookmarkStart w:id="1818" w:name="_Toc437097151"/>
      <w:bookmarkStart w:id="1819" w:name="_Toc437130597"/>
      <w:bookmarkStart w:id="1820" w:name="_Toc437190905"/>
      <w:r>
        <w:t>Patryk Kuśmierek</w:t>
      </w:r>
      <w:bookmarkEnd w:id="1818"/>
      <w:bookmarkEnd w:id="1819"/>
      <w:bookmarkEnd w:id="1820"/>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Nagwek2"/>
      </w:pPr>
      <w:bookmarkStart w:id="1821" w:name="_Toc437190906"/>
      <w:r>
        <w:t>Wdrożenie projektu</w:t>
      </w:r>
      <w:bookmarkEnd w:id="1821"/>
    </w:p>
    <w:p w:rsidR="006C3C84" w:rsidRPr="006C3C84" w:rsidRDefault="006C3C84" w:rsidP="006C3C84">
      <w:pPr>
        <w:pStyle w:val="Zwykyakapit"/>
      </w:pPr>
      <w:r>
        <w:t>Wdrożenie nie mieściło się w zakresie projektu inżynierskiego.</w:t>
      </w:r>
    </w:p>
    <w:p w:rsidR="006C3C84" w:rsidRDefault="006C3C84" w:rsidP="006C3C84">
      <w:pPr>
        <w:pStyle w:val="Nagwek2"/>
      </w:pPr>
      <w:bookmarkStart w:id="1822" w:name="_Toc437190907"/>
      <w:r>
        <w:t>Opinia klienta</w:t>
      </w:r>
      <w:bookmarkEnd w:id="1822"/>
    </w:p>
    <w:p w:rsidR="006C3C84" w:rsidRPr="006C3C84" w:rsidRDefault="006C3C84" w:rsidP="006C3C84">
      <w:pPr>
        <w:pStyle w:val="Zwykyakapit"/>
      </w:pPr>
      <w:r>
        <w:t>W projekcie nie zdefiniowano zewnętrznego klienta.</w:t>
      </w:r>
    </w:p>
    <w:p w:rsidR="00C31140" w:rsidRDefault="00C31140" w:rsidP="006C3C84">
      <w:pPr>
        <w:pStyle w:val="Nagwek2"/>
      </w:pPr>
      <w:bookmarkStart w:id="1823" w:name="_Toc437190908"/>
      <w:r>
        <w:t>Podsumowanie</w:t>
      </w:r>
      <w:bookmarkEnd w:id="1823"/>
    </w:p>
    <w:p w:rsidR="00C31140" w:rsidRDefault="006C3C84" w:rsidP="006C3C84">
      <w:pPr>
        <w:pStyle w:val="Zwykyakapit"/>
      </w:pPr>
      <w:r>
        <w:t xml:space="preserve">Jak wynika ze zgromadzonych materiałów, zespołowi udało się osiągnąć wyznaczone cele – powstała zarówno aplikacja w wersji webowej, jak i mobilnej. Warto zauważyć, że 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xml:space="preserve">. Chociaż początki były trudne - ze względu na fakt, że nie wszyscy członkowie zespołu mieli wcześniej styczność z wybranymi technologiami – współpraca była owocna i w większości przypadków pozbawiona konfliktów. Członkowie zespołu dzielili się zadaniami i obowiązkami w przypadku trudności z ich wykonaniem, dzięki czemu </w:t>
      </w:r>
      <w:r w:rsidR="004133D1">
        <w:t>prace z każdą iteracją nabierały coraz większego tempa. Niewykluczone, że zespół spróbuje wznowić prace nad produktem po zakończeniu projektu inżynierskiego</w:t>
      </w:r>
      <w:commentRangeStart w:id="1824"/>
      <w:r w:rsidR="004133D1">
        <w:t>.</w:t>
      </w:r>
      <w:commentRangeEnd w:id="1824"/>
      <w:r w:rsidR="005E5E4F">
        <w:rPr>
          <w:rStyle w:val="Odwoaniedokomentarza"/>
        </w:rPr>
        <w:commentReference w:id="1824"/>
      </w:r>
    </w:p>
    <w:p w:rsidR="00B65B12" w:rsidRPr="00B65B12" w:rsidDel="005E5E4F" w:rsidRDefault="00B65B12" w:rsidP="006C3C84">
      <w:pPr>
        <w:pStyle w:val="Zwykyakapit"/>
        <w:rPr>
          <w:del w:id="1825" w:author="Olek" w:date="2015-12-07T10:01:00Z"/>
        </w:rPr>
      </w:pPr>
      <w:del w:id="1826" w:author="Olek" w:date="2015-12-07T10:01:00Z">
        <w:r w:rsidDel="005E5E4F">
          <w:delText xml:space="preserve">Zespół chciałby złożyć serdeczne podziękowania dr. inż. Aleksandrowi </w:delText>
        </w:r>
        <w:bookmarkStart w:id="1827" w:name="_GoBack"/>
        <w:r w:rsidDel="005E5E4F">
          <w:delText>Jarzębowiczowi</w:delText>
        </w:r>
        <w:bookmarkEnd w:id="1827"/>
        <w:r w:rsidDel="005E5E4F">
          <w:delText xml:space="preserve">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1828" w:name="_Toc437190909"/>
      <w:commentRangeStart w:id="1829"/>
      <w:r>
        <w:lastRenderedPageBreak/>
        <w:t xml:space="preserve">Wykaz </w:t>
      </w:r>
      <w:r w:rsidRPr="00DF6FBD">
        <w:t>literatury</w:t>
      </w:r>
      <w:bookmarkEnd w:id="988"/>
      <w:bookmarkEnd w:id="989"/>
      <w:bookmarkEnd w:id="990"/>
      <w:bookmarkEnd w:id="991"/>
      <w:bookmarkEnd w:id="992"/>
      <w:bookmarkEnd w:id="993"/>
      <w:bookmarkEnd w:id="1828"/>
      <w:commentRangeEnd w:id="1829"/>
      <w:r w:rsidR="005E5E4F">
        <w:rPr>
          <w:rStyle w:val="Odwoaniedokomentarza"/>
          <w:b w:val="0"/>
          <w:bCs w:val="0"/>
          <w:caps w:val="0"/>
          <w:kern w:val="0"/>
        </w:rPr>
        <w:commentReference w:id="1829"/>
      </w:r>
    </w:p>
    <w:p w:rsidR="00306BCB" w:rsidRPr="00084473" w:rsidRDefault="00306BCB" w:rsidP="00084473">
      <w:pPr>
        <w:pStyle w:val="Zwykyakapit"/>
        <w:numPr>
          <w:ilvl w:val="0"/>
          <w:numId w:val="72"/>
        </w:numPr>
        <w:jc w:val="left"/>
      </w:pPr>
      <w:r w:rsidRPr="00084473">
        <w:t xml:space="preserve">Porówananie popularności stron o tematyce turystycznej, </w:t>
      </w:r>
      <w:r w:rsidR="001631E4">
        <w:fldChar w:fldCharType="begin"/>
      </w:r>
      <w:r w:rsidR="001631E4">
        <w:instrText>HYPERLINK "https://www.google.pl/trends/explore%23q=%2Fm%2F09py1r%2C%20%2Fm%2F01s5t0%2C%20%2Fm%2F02bx_y&amp;cmpt=q&amp;tz=Etc%2FGMT-1"</w:instrText>
      </w:r>
      <w:ins w:id="1830" w:author="DeeM" w:date="2015-12-07T17:03:00Z"/>
      <w:r w:rsidR="001631E4">
        <w:fldChar w:fldCharType="separate"/>
      </w:r>
      <w:r w:rsidRPr="00084473">
        <w:rPr>
          <w:rStyle w:val="Hipercze"/>
        </w:rPr>
        <w:t>https://www.google.pl/trends/explore#q=%2Fm%2F09py1r%2C%20%2Fm%2F01s5t0%2C%20%2Fm%2F02bx_y&amp;cmpt=q&amp;tz=Etc%2FGMT-1</w:t>
      </w:r>
      <w:r w:rsidR="001631E4">
        <w:fldChar w:fldCharType="end"/>
      </w:r>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1631E4">
        <w:fldChar w:fldCharType="begin"/>
      </w:r>
      <w:r w:rsidR="001631E4" w:rsidRPr="00904F52">
        <w:rPr>
          <w:lang w:val="en-US"/>
          <w:rPrChange w:id="1831" w:author="DeeM" w:date="2015-12-07T16:27:00Z">
            <w:rPr/>
          </w:rPrChange>
        </w:rPr>
        <w:instrText>HYPERLINK "http://www.fodors.com"</w:instrText>
      </w:r>
      <w:ins w:id="1832" w:author="DeeM" w:date="2015-12-07T17:03:00Z"/>
      <w:r w:rsidR="001631E4">
        <w:fldChar w:fldCharType="separate"/>
      </w:r>
      <w:r w:rsidR="009C3260" w:rsidRPr="009C3260">
        <w:rPr>
          <w:rStyle w:val="Hipercze"/>
          <w:rFonts w:cs="Arial"/>
          <w:shd w:val="clear" w:color="auto" w:fill="FFFFFF"/>
          <w:lang w:val="en-US"/>
        </w:rPr>
        <w:t>http://www.fodors.com</w:t>
      </w:r>
      <w:r w:rsidR="001631E4">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r w:rsidR="001631E4">
        <w:fldChar w:fldCharType="begin"/>
      </w:r>
      <w:r w:rsidR="001631E4">
        <w:instrText>HYPERLINK "http://www.trojmiasto.pl"</w:instrText>
      </w:r>
      <w:ins w:id="1833" w:author="DeeM" w:date="2015-12-07T17:03:00Z"/>
      <w:r w:rsidR="001631E4">
        <w:fldChar w:fldCharType="separate"/>
      </w:r>
      <w:r w:rsidRPr="00084473">
        <w:rPr>
          <w:rStyle w:val="Hipercze"/>
        </w:rPr>
        <w:t>http://www.trojmiasto.pl</w:t>
      </w:r>
      <w:r w:rsidR="001631E4">
        <w:fldChar w:fldCharType="end"/>
      </w:r>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r w:rsidR="001631E4">
        <w:fldChar w:fldCharType="begin"/>
      </w:r>
      <w:r w:rsidR="001631E4">
        <w:instrText>HYPERLINK "https://www.travelocity.com"</w:instrText>
      </w:r>
      <w:ins w:id="1834" w:author="DeeM" w:date="2015-12-07T17:03:00Z"/>
      <w:r w:rsidR="001631E4">
        <w:fldChar w:fldCharType="separate"/>
      </w:r>
      <w:r w:rsidRPr="00084473">
        <w:rPr>
          <w:rStyle w:val="Hipercze"/>
          <w:lang w:val="en-US"/>
        </w:rPr>
        <w:t>https://www.travelocity.com</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1631E4">
        <w:fldChar w:fldCharType="begin"/>
      </w:r>
      <w:r w:rsidR="001631E4" w:rsidRPr="00904F52">
        <w:rPr>
          <w:lang w:val="en-US"/>
          <w:rPrChange w:id="1835" w:author="DeeM" w:date="2015-12-07T16:27:00Z">
            <w:rPr/>
          </w:rPrChange>
        </w:rPr>
        <w:instrText>HYPERLINK "http://pl.tripadvisor.com"</w:instrText>
      </w:r>
      <w:ins w:id="1836" w:author="DeeM" w:date="2015-12-07T17:03:00Z"/>
      <w:r w:rsidR="001631E4">
        <w:fldChar w:fldCharType="separate"/>
      </w:r>
      <w:r w:rsidRPr="00084473">
        <w:rPr>
          <w:rStyle w:val="Hipercze"/>
          <w:lang w:val="en-US"/>
        </w:rPr>
        <w:t>http://pl.tripadvisor.com</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r w:rsidR="001631E4">
        <w:fldChar w:fldCharType="begin"/>
      </w:r>
      <w:r w:rsidR="001631E4">
        <w:instrText>HYPERLINK "https://www.jetbrains.com/idea"</w:instrText>
      </w:r>
      <w:ins w:id="1837" w:author="DeeM" w:date="2015-12-07T17:03:00Z"/>
      <w:r w:rsidR="001631E4">
        <w:fldChar w:fldCharType="separate"/>
      </w:r>
      <w:r w:rsidRPr="00084473">
        <w:rPr>
          <w:rStyle w:val="Hipercze"/>
        </w:rPr>
        <w:t>https://www.jetbrains.com/idea</w:t>
      </w:r>
      <w:r w:rsidR="001631E4">
        <w:fldChar w:fldCharType="end"/>
      </w:r>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1631E4">
        <w:fldChar w:fldCharType="begin"/>
      </w:r>
      <w:r w:rsidR="001631E4" w:rsidRPr="00904F52">
        <w:rPr>
          <w:lang w:val="en-US"/>
          <w:rPrChange w:id="1838" w:author="DeeM" w:date="2015-12-07T16:27:00Z">
            <w:rPr/>
          </w:rPrChange>
        </w:rPr>
        <w:instrText>HYPERLINK "https://grails.org"</w:instrText>
      </w:r>
      <w:ins w:id="1839" w:author="DeeM" w:date="2015-12-07T17:03:00Z"/>
      <w:r w:rsidR="001631E4">
        <w:fldChar w:fldCharType="separate"/>
      </w:r>
      <w:r w:rsidRPr="00084473">
        <w:rPr>
          <w:rStyle w:val="Hipercze"/>
          <w:lang w:val="en-US"/>
        </w:rPr>
        <w:t>https://grails.org</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1631E4">
        <w:fldChar w:fldCharType="begin"/>
      </w:r>
      <w:r w:rsidR="001631E4" w:rsidRPr="00904F52">
        <w:rPr>
          <w:lang w:val="en-US"/>
          <w:rPrChange w:id="1840" w:author="DeeM" w:date="2015-12-07T16:27:00Z">
            <w:rPr/>
          </w:rPrChange>
        </w:rPr>
        <w:instrText>HYPERLINK "http://developer.android.com/tools/studio/index.html"</w:instrText>
      </w:r>
      <w:ins w:id="1841" w:author="DeeM" w:date="2015-12-07T17:03:00Z"/>
      <w:r w:rsidR="001631E4">
        <w:fldChar w:fldCharType="separate"/>
      </w:r>
      <w:r w:rsidRPr="00084473">
        <w:rPr>
          <w:rStyle w:val="Hipercze"/>
          <w:lang w:val="en-US"/>
        </w:rPr>
        <w:t>http://developer.android.com/tools/studio/index.html</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r w:rsidR="001631E4">
        <w:fldChar w:fldCharType="begin"/>
      </w:r>
      <w:r w:rsidR="001631E4">
        <w:instrText>HYPERLINK "https://dev.mysql.com/downloads/mysql"</w:instrText>
      </w:r>
      <w:ins w:id="1842" w:author="DeeM" w:date="2015-12-07T17:03:00Z"/>
      <w:r w:rsidR="001631E4">
        <w:fldChar w:fldCharType="separate"/>
      </w:r>
      <w:r w:rsidRPr="00084473">
        <w:rPr>
          <w:rStyle w:val="Hipercze"/>
        </w:rPr>
        <w:t>https://dev.mysql.com/downloads/mysql</w:t>
      </w:r>
      <w:r w:rsidR="001631E4">
        <w:fldChar w:fldCharType="end"/>
      </w:r>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1631E4">
        <w:fldChar w:fldCharType="begin"/>
      </w:r>
      <w:r w:rsidR="001631E4" w:rsidRPr="00904F52">
        <w:rPr>
          <w:lang w:val="en-US"/>
          <w:rPrChange w:id="1843" w:author="DeeM" w:date="2015-12-07T16:27:00Z">
            <w:rPr/>
          </w:rPrChange>
        </w:rPr>
        <w:instrText>HYPERLINK "http://www.h2database.com"</w:instrText>
      </w:r>
      <w:ins w:id="1844" w:author="DeeM" w:date="2015-12-07T17:03:00Z"/>
      <w:r w:rsidR="001631E4">
        <w:fldChar w:fldCharType="separate"/>
      </w:r>
      <w:r w:rsidRPr="00084473">
        <w:rPr>
          <w:rStyle w:val="Hipercze"/>
          <w:lang w:val="en-US"/>
        </w:rPr>
        <w:t>http://www.h2database.com</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r w:rsidR="001631E4">
        <w:fldChar w:fldCharType="begin"/>
      </w:r>
      <w:r w:rsidR="001631E4">
        <w:instrText>HYPERLINK "https://tomcat.apache.org/download-70.cgi"</w:instrText>
      </w:r>
      <w:ins w:id="1845" w:author="DeeM" w:date="2015-12-07T17:03:00Z"/>
      <w:r w:rsidR="001631E4">
        <w:fldChar w:fldCharType="separate"/>
      </w:r>
      <w:r w:rsidRPr="00084473">
        <w:rPr>
          <w:rStyle w:val="Hipercze"/>
          <w:lang w:val="en-US"/>
        </w:rPr>
        <w:t>https://tomcat.apache.org/download-70.cgi</w:t>
      </w:r>
      <w:r w:rsidR="001631E4">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1631E4">
        <w:fldChar w:fldCharType="begin"/>
      </w:r>
      <w:r w:rsidR="001631E4" w:rsidRPr="00904F52">
        <w:rPr>
          <w:lang w:val="en-US"/>
          <w:rPrChange w:id="1846" w:author="DeeM" w:date="2015-12-07T16:27:00Z">
            <w:rPr/>
          </w:rPrChange>
        </w:rPr>
        <w:instrText>HYPERLINK "http://www.idc.com/getdoc.jsp?containerId=prUS25450615"</w:instrText>
      </w:r>
      <w:ins w:id="1847" w:author="DeeM" w:date="2015-12-07T17:03:00Z"/>
      <w:r w:rsidR="001631E4">
        <w:fldChar w:fldCharType="separate"/>
      </w:r>
      <w:r w:rsidRPr="00084473">
        <w:rPr>
          <w:rStyle w:val="Hipercze"/>
          <w:lang w:val="en-US"/>
        </w:rPr>
        <w:t>http://www.idc.com/getdoc.jsp?containerId=prUS25450615</w:t>
      </w:r>
      <w:r w:rsidR="001631E4">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1631E4">
        <w:fldChar w:fldCharType="begin"/>
      </w:r>
      <w:r w:rsidR="001631E4" w:rsidRPr="00904F52">
        <w:rPr>
          <w:lang w:val="en-US"/>
          <w:rPrChange w:id="1848" w:author="DeeM" w:date="2015-12-07T16:27:00Z">
            <w:rPr/>
          </w:rPrChange>
        </w:rPr>
        <w:instrText>HYPERLINK "http://developer.android.com/guide/index.html"</w:instrText>
      </w:r>
      <w:ins w:id="1849" w:author="DeeM" w:date="2015-12-07T17:03:00Z"/>
      <w:r w:rsidR="001631E4">
        <w:fldChar w:fldCharType="separate"/>
      </w:r>
      <w:r w:rsidR="00306BCB" w:rsidRPr="00084473">
        <w:rPr>
          <w:rStyle w:val="Hipercze"/>
          <w:lang w:val="en-US"/>
        </w:rPr>
        <w:t>http://developer.android.com/guide/index.html</w:t>
      </w:r>
      <w:r w:rsidR="001631E4">
        <w:fldChar w:fldCharType="end"/>
      </w:r>
      <w:r w:rsidR="00306BCB" w:rsidRPr="00084473">
        <w:rPr>
          <w:lang w:val="en-US"/>
        </w:rPr>
        <w:t>, (data dostępu 06.12.2015 r.).</w:t>
      </w:r>
    </w:p>
    <w:p w:rsidR="00DB5C6F" w:rsidRDefault="00DB5C6F" w:rsidP="00DF6FBD">
      <w:pPr>
        <w:pStyle w:val="Tytu1"/>
      </w:pPr>
      <w:bookmarkStart w:id="1850" w:name="_Toc437097153"/>
      <w:bookmarkStart w:id="1851" w:name="_Toc437130599"/>
      <w:bookmarkStart w:id="1852" w:name="_Toc437158468"/>
      <w:bookmarkStart w:id="1853" w:name="_Toc437158579"/>
      <w:bookmarkStart w:id="1854" w:name="_Toc437159083"/>
      <w:bookmarkStart w:id="1855" w:name="_Toc437159171"/>
      <w:bookmarkStart w:id="1856" w:name="_Toc437190910"/>
      <w:r>
        <w:lastRenderedPageBreak/>
        <w:t xml:space="preserve">Wykaz </w:t>
      </w:r>
      <w:r w:rsidRPr="00DF6FBD">
        <w:t>rysunków</w:t>
      </w:r>
      <w:bookmarkEnd w:id="1850"/>
      <w:bookmarkEnd w:id="1851"/>
      <w:bookmarkEnd w:id="1852"/>
      <w:bookmarkEnd w:id="1853"/>
      <w:bookmarkEnd w:id="1854"/>
      <w:bookmarkEnd w:id="1855"/>
      <w:bookmarkEnd w:id="1856"/>
    </w:p>
    <w:p w:rsidR="00252F3E" w:rsidRDefault="001631E4">
      <w:pPr>
        <w:pStyle w:val="Spisilustracji"/>
        <w:tabs>
          <w:tab w:val="right" w:leader="dot" w:pos="8492"/>
        </w:tabs>
        <w:rPr>
          <w:ins w:id="1857"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1858" w:author="DeeM" w:date="2015-12-07T17:03:00Z">
        <w:r w:rsidR="00252F3E" w:rsidRPr="00DA54C1">
          <w:rPr>
            <w:rStyle w:val="Hipercze"/>
            <w:noProof/>
          </w:rPr>
          <w:fldChar w:fldCharType="begin"/>
        </w:r>
        <w:r w:rsidR="00252F3E" w:rsidRPr="00DA54C1">
          <w:rPr>
            <w:rStyle w:val="Hipercze"/>
            <w:noProof/>
          </w:rPr>
          <w:instrText xml:space="preserve"> </w:instrText>
        </w:r>
        <w:r w:rsidR="00252F3E">
          <w:rPr>
            <w:noProof/>
          </w:rPr>
          <w:instrText>HYPERLINK \l "_Toc437271130"</w:instrText>
        </w:r>
        <w:r w:rsidR="00252F3E" w:rsidRPr="00DA54C1">
          <w:rPr>
            <w:rStyle w:val="Hipercze"/>
            <w:noProof/>
          </w:rPr>
          <w:instrText xml:space="preserve"> </w:instrText>
        </w:r>
        <w:r w:rsidR="00252F3E" w:rsidRPr="00DA54C1">
          <w:rPr>
            <w:rStyle w:val="Hipercze"/>
            <w:noProof/>
          </w:rPr>
        </w:r>
        <w:r w:rsidR="00252F3E" w:rsidRPr="00DA54C1">
          <w:rPr>
            <w:rStyle w:val="Hipercze"/>
            <w:noProof/>
          </w:rPr>
          <w:fldChar w:fldCharType="separate"/>
        </w:r>
        <w:r w:rsidR="00252F3E" w:rsidRPr="00DA54C1">
          <w:rPr>
            <w:rStyle w:val="Hipercze"/>
            <w:noProof/>
          </w:rPr>
          <w:t>Rys.1.1. Strona główna portalu Tripadvisor</w:t>
        </w:r>
        <w:r w:rsidR="00252F3E">
          <w:rPr>
            <w:noProof/>
            <w:webHidden/>
          </w:rPr>
          <w:tab/>
        </w:r>
        <w:r w:rsidR="00252F3E">
          <w:rPr>
            <w:noProof/>
            <w:webHidden/>
          </w:rPr>
          <w:fldChar w:fldCharType="begin"/>
        </w:r>
        <w:r w:rsidR="00252F3E">
          <w:rPr>
            <w:noProof/>
            <w:webHidden/>
          </w:rPr>
          <w:instrText xml:space="preserve"> PAGEREF _Toc437271130 \h </w:instrText>
        </w:r>
        <w:r w:rsidR="00252F3E">
          <w:rPr>
            <w:noProof/>
            <w:webHidden/>
          </w:rPr>
        </w:r>
      </w:ins>
      <w:r w:rsidR="00252F3E">
        <w:rPr>
          <w:noProof/>
          <w:webHidden/>
        </w:rPr>
        <w:fldChar w:fldCharType="separate"/>
      </w:r>
      <w:ins w:id="1859" w:author="DeeM" w:date="2015-12-07T17:03:00Z">
        <w:r w:rsidR="00252F3E">
          <w:rPr>
            <w:noProof/>
            <w:webHidden/>
          </w:rPr>
          <w:t>5</w:t>
        </w:r>
        <w:r w:rsidR="00252F3E">
          <w:rPr>
            <w:noProof/>
            <w:webHidden/>
          </w:rPr>
          <w:fldChar w:fldCharType="end"/>
        </w:r>
        <w:r w:rsidR="00252F3E" w:rsidRPr="00DA54C1">
          <w:rPr>
            <w:rStyle w:val="Hipercze"/>
            <w:noProof/>
          </w:rPr>
          <w:fldChar w:fldCharType="end"/>
        </w:r>
      </w:ins>
    </w:p>
    <w:p w:rsidR="00252F3E" w:rsidRDefault="00252F3E">
      <w:pPr>
        <w:pStyle w:val="Spisilustracji"/>
        <w:tabs>
          <w:tab w:val="right" w:leader="dot" w:pos="8492"/>
        </w:tabs>
        <w:rPr>
          <w:ins w:id="1860" w:author="DeeM" w:date="2015-12-07T17:03:00Z"/>
          <w:rFonts w:asciiTheme="minorHAnsi" w:eastAsiaTheme="minorEastAsia" w:hAnsiTheme="minorHAnsi" w:cstheme="minorBidi"/>
          <w:noProof/>
          <w:sz w:val="22"/>
          <w:szCs w:val="22"/>
        </w:rPr>
      </w:pPr>
      <w:ins w:id="1861"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"_Toc437271131"</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 Część pierwsza backlogu produktu z dnia</w:t>
        </w:r>
        <w:r w:rsidRPr="00DA54C1">
          <w:rPr>
            <w:rStyle w:val="Hipercze"/>
            <w:i/>
            <w:noProof/>
          </w:rPr>
          <w:t xml:space="preserve"> 01.12.15</w:t>
        </w:r>
        <w:r>
          <w:rPr>
            <w:noProof/>
            <w:webHidden/>
          </w:rPr>
          <w:tab/>
        </w:r>
        <w:r>
          <w:rPr>
            <w:noProof/>
            <w:webHidden/>
          </w:rPr>
          <w:fldChar w:fldCharType="begin"/>
        </w:r>
        <w:r>
          <w:rPr>
            <w:noProof/>
            <w:webHidden/>
          </w:rPr>
          <w:instrText xml:space="preserve"> PAGEREF _Toc437271131 \h </w:instrText>
        </w:r>
        <w:r>
          <w:rPr>
            <w:noProof/>
            <w:webHidden/>
          </w:rPr>
        </w:r>
      </w:ins>
      <w:r>
        <w:rPr>
          <w:noProof/>
          <w:webHidden/>
        </w:rPr>
        <w:fldChar w:fldCharType="separate"/>
      </w:r>
      <w:ins w:id="1862" w:author="DeeM" w:date="2015-12-07T17:03:00Z">
        <w:r>
          <w:rPr>
            <w:noProof/>
            <w:webHidden/>
          </w:rPr>
          <w:t>14</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63" w:author="DeeM" w:date="2015-12-07T17:03:00Z"/>
          <w:rFonts w:asciiTheme="minorHAnsi" w:eastAsiaTheme="minorEastAsia" w:hAnsiTheme="minorHAnsi" w:cstheme="minorBidi"/>
          <w:noProof/>
          <w:sz w:val="22"/>
          <w:szCs w:val="22"/>
        </w:rPr>
      </w:pPr>
      <w:ins w:id="1864"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"_Toc437271132"</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3.2. Część druga backlogu produktu z dnia</w:t>
        </w:r>
        <w:r w:rsidRPr="00DA54C1">
          <w:rPr>
            <w:rStyle w:val="Hipercze"/>
            <w:i/>
            <w:noProof/>
          </w:rPr>
          <w:t xml:space="preserve"> 01.12.15</w:t>
        </w:r>
        <w:r>
          <w:rPr>
            <w:noProof/>
            <w:webHidden/>
          </w:rPr>
          <w:tab/>
        </w:r>
        <w:r>
          <w:rPr>
            <w:noProof/>
            <w:webHidden/>
          </w:rPr>
          <w:fldChar w:fldCharType="begin"/>
        </w:r>
        <w:r>
          <w:rPr>
            <w:noProof/>
            <w:webHidden/>
          </w:rPr>
          <w:instrText xml:space="preserve"> PAGEREF _Toc437271132 \h </w:instrText>
        </w:r>
        <w:r>
          <w:rPr>
            <w:noProof/>
            <w:webHidden/>
          </w:rPr>
        </w:r>
      </w:ins>
      <w:r>
        <w:rPr>
          <w:noProof/>
          <w:webHidden/>
        </w:rPr>
        <w:fldChar w:fldCharType="separate"/>
      </w:r>
      <w:ins w:id="1865" w:author="DeeM" w:date="2015-12-07T17:03:00Z">
        <w:r>
          <w:rPr>
            <w:noProof/>
            <w:webHidden/>
          </w:rPr>
          <w:t>15</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66" w:author="DeeM" w:date="2015-12-07T17:03:00Z"/>
          <w:rFonts w:asciiTheme="minorHAnsi" w:eastAsiaTheme="minorEastAsia" w:hAnsiTheme="minorHAnsi" w:cstheme="minorBidi"/>
          <w:noProof/>
          <w:sz w:val="22"/>
          <w:szCs w:val="22"/>
        </w:rPr>
      </w:pPr>
      <w:ins w:id="1867"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"_Toc437271133"</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3.3. Backlog sprintu pierwszego</w:t>
        </w:r>
        <w:r>
          <w:rPr>
            <w:noProof/>
            <w:webHidden/>
          </w:rPr>
          <w:tab/>
        </w:r>
        <w:r>
          <w:rPr>
            <w:noProof/>
            <w:webHidden/>
          </w:rPr>
          <w:fldChar w:fldCharType="begin"/>
        </w:r>
        <w:r>
          <w:rPr>
            <w:noProof/>
            <w:webHidden/>
          </w:rPr>
          <w:instrText xml:space="preserve"> PAGEREF _Toc437271133 \h </w:instrText>
        </w:r>
        <w:r>
          <w:rPr>
            <w:noProof/>
            <w:webHidden/>
          </w:rPr>
        </w:r>
      </w:ins>
      <w:r>
        <w:rPr>
          <w:noProof/>
          <w:webHidden/>
        </w:rPr>
        <w:fldChar w:fldCharType="separate"/>
      </w:r>
      <w:ins w:id="1868" w:author="DeeM" w:date="2015-12-07T17:03:00Z">
        <w:r>
          <w:rPr>
            <w:noProof/>
            <w:webHidden/>
          </w:rPr>
          <w:t>16</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69" w:author="DeeM" w:date="2015-12-07T17:03:00Z"/>
          <w:rFonts w:asciiTheme="minorHAnsi" w:eastAsiaTheme="minorEastAsia" w:hAnsiTheme="minorHAnsi" w:cstheme="minorBidi"/>
          <w:noProof/>
          <w:sz w:val="22"/>
          <w:szCs w:val="22"/>
        </w:rPr>
      </w:pPr>
      <w:ins w:id="1870"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"_Toc437271134"</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3.4. Backlog sprintu drugiego</w:t>
        </w:r>
        <w:r>
          <w:rPr>
            <w:noProof/>
            <w:webHidden/>
          </w:rPr>
          <w:tab/>
        </w:r>
        <w:r>
          <w:rPr>
            <w:noProof/>
            <w:webHidden/>
          </w:rPr>
          <w:fldChar w:fldCharType="begin"/>
        </w:r>
        <w:r>
          <w:rPr>
            <w:noProof/>
            <w:webHidden/>
          </w:rPr>
          <w:instrText xml:space="preserve"> PAGEREF _Toc437271134 \h </w:instrText>
        </w:r>
        <w:r>
          <w:rPr>
            <w:noProof/>
            <w:webHidden/>
          </w:rPr>
        </w:r>
      </w:ins>
      <w:r>
        <w:rPr>
          <w:noProof/>
          <w:webHidden/>
        </w:rPr>
        <w:fldChar w:fldCharType="separate"/>
      </w:r>
      <w:ins w:id="1871" w:author="DeeM" w:date="2015-12-07T17:03:00Z">
        <w:r>
          <w:rPr>
            <w:noProof/>
            <w:webHidden/>
          </w:rPr>
          <w:t>16</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72" w:author="DeeM" w:date="2015-12-07T17:03:00Z"/>
          <w:rFonts w:asciiTheme="minorHAnsi" w:eastAsiaTheme="minorEastAsia" w:hAnsiTheme="minorHAnsi" w:cstheme="minorBidi"/>
          <w:noProof/>
          <w:sz w:val="22"/>
          <w:szCs w:val="22"/>
        </w:rPr>
      </w:pPr>
      <w:ins w:id="1873"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"_Toc437271135"</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3.5. Wykres wypalania sprintu drugiego</w:t>
        </w:r>
        <w:r>
          <w:rPr>
            <w:noProof/>
            <w:webHidden/>
          </w:rPr>
          <w:tab/>
        </w:r>
        <w:r>
          <w:rPr>
            <w:noProof/>
            <w:webHidden/>
          </w:rPr>
          <w:fldChar w:fldCharType="begin"/>
        </w:r>
        <w:r>
          <w:rPr>
            <w:noProof/>
            <w:webHidden/>
          </w:rPr>
          <w:instrText xml:space="preserve"> PAGEREF _Toc437271135 \h </w:instrText>
        </w:r>
        <w:r>
          <w:rPr>
            <w:noProof/>
            <w:webHidden/>
          </w:rPr>
        </w:r>
      </w:ins>
      <w:r>
        <w:rPr>
          <w:noProof/>
          <w:webHidden/>
        </w:rPr>
        <w:fldChar w:fldCharType="separate"/>
      </w:r>
      <w:ins w:id="1874" w:author="DeeM" w:date="2015-12-07T17:03:00Z">
        <w:r>
          <w:rPr>
            <w:noProof/>
            <w:webHidden/>
          </w:rPr>
          <w:t>17</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75" w:author="DeeM" w:date="2015-12-07T17:03:00Z"/>
          <w:rFonts w:asciiTheme="minorHAnsi" w:eastAsiaTheme="minorEastAsia" w:hAnsiTheme="minorHAnsi" w:cstheme="minorBidi"/>
          <w:noProof/>
          <w:sz w:val="22"/>
          <w:szCs w:val="22"/>
        </w:rPr>
      </w:pPr>
      <w:ins w:id="1876"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"_Toc437271136"</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3.6. Backlog sprintu trzeciego</w:t>
        </w:r>
        <w:r>
          <w:rPr>
            <w:noProof/>
            <w:webHidden/>
          </w:rPr>
          <w:tab/>
        </w:r>
        <w:r>
          <w:rPr>
            <w:noProof/>
            <w:webHidden/>
          </w:rPr>
          <w:fldChar w:fldCharType="begin"/>
        </w:r>
        <w:r>
          <w:rPr>
            <w:noProof/>
            <w:webHidden/>
          </w:rPr>
          <w:instrText xml:space="preserve"> PAGEREF _Toc437271136 \h </w:instrText>
        </w:r>
        <w:r>
          <w:rPr>
            <w:noProof/>
            <w:webHidden/>
          </w:rPr>
        </w:r>
      </w:ins>
      <w:r>
        <w:rPr>
          <w:noProof/>
          <w:webHidden/>
        </w:rPr>
        <w:fldChar w:fldCharType="separate"/>
      </w:r>
      <w:ins w:id="1877" w:author="DeeM" w:date="2015-12-07T17:03:00Z">
        <w:r>
          <w:rPr>
            <w:noProof/>
            <w:webHidden/>
          </w:rPr>
          <w:t>17</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78" w:author="DeeM" w:date="2015-12-07T17:03:00Z"/>
          <w:rFonts w:asciiTheme="minorHAnsi" w:eastAsiaTheme="minorEastAsia" w:hAnsiTheme="minorHAnsi" w:cstheme="minorBidi"/>
          <w:noProof/>
          <w:sz w:val="22"/>
          <w:szCs w:val="22"/>
        </w:rPr>
      </w:pPr>
      <w:ins w:id="1879"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"_Toc437271137"</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3.7. Wykres wypalania sprintu trzeciego</w:t>
        </w:r>
        <w:r>
          <w:rPr>
            <w:noProof/>
            <w:webHidden/>
          </w:rPr>
          <w:tab/>
        </w:r>
        <w:r>
          <w:rPr>
            <w:noProof/>
            <w:webHidden/>
          </w:rPr>
          <w:fldChar w:fldCharType="begin"/>
        </w:r>
        <w:r>
          <w:rPr>
            <w:noProof/>
            <w:webHidden/>
          </w:rPr>
          <w:instrText xml:space="preserve"> PAGEREF _Toc437271137 \h </w:instrText>
        </w:r>
        <w:r>
          <w:rPr>
            <w:noProof/>
            <w:webHidden/>
          </w:rPr>
        </w:r>
      </w:ins>
      <w:r>
        <w:rPr>
          <w:noProof/>
          <w:webHidden/>
        </w:rPr>
        <w:fldChar w:fldCharType="separate"/>
      </w:r>
      <w:ins w:id="1880" w:author="DeeM" w:date="2015-12-07T17:03:00Z">
        <w:r>
          <w:rPr>
            <w:noProof/>
            <w:webHidden/>
          </w:rPr>
          <w:t>17</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81" w:author="DeeM" w:date="2015-12-07T17:03:00Z"/>
          <w:rFonts w:asciiTheme="minorHAnsi" w:eastAsiaTheme="minorEastAsia" w:hAnsiTheme="minorHAnsi" w:cstheme="minorBidi"/>
          <w:noProof/>
          <w:sz w:val="22"/>
          <w:szCs w:val="22"/>
        </w:rPr>
      </w:pPr>
      <w:ins w:id="1882"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"_Toc437271138"</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3.8. Backlog sprintu czwartego</w:t>
        </w:r>
        <w:r>
          <w:rPr>
            <w:noProof/>
            <w:webHidden/>
          </w:rPr>
          <w:tab/>
        </w:r>
        <w:r>
          <w:rPr>
            <w:noProof/>
            <w:webHidden/>
          </w:rPr>
          <w:fldChar w:fldCharType="begin"/>
        </w:r>
        <w:r>
          <w:rPr>
            <w:noProof/>
            <w:webHidden/>
          </w:rPr>
          <w:instrText xml:space="preserve"> PAGEREF _Toc437271138 \h </w:instrText>
        </w:r>
        <w:r>
          <w:rPr>
            <w:noProof/>
            <w:webHidden/>
          </w:rPr>
        </w:r>
      </w:ins>
      <w:r>
        <w:rPr>
          <w:noProof/>
          <w:webHidden/>
        </w:rPr>
        <w:fldChar w:fldCharType="separate"/>
      </w:r>
      <w:ins w:id="1883" w:author="DeeM" w:date="2015-12-07T17:03:00Z">
        <w:r>
          <w:rPr>
            <w:noProof/>
            <w:webHidden/>
          </w:rPr>
          <w:t>18</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84" w:author="DeeM" w:date="2015-12-07T17:03:00Z"/>
          <w:rFonts w:asciiTheme="minorHAnsi" w:eastAsiaTheme="minorEastAsia" w:hAnsiTheme="minorHAnsi" w:cstheme="minorBidi"/>
          <w:noProof/>
          <w:sz w:val="22"/>
          <w:szCs w:val="22"/>
        </w:rPr>
      </w:pPr>
      <w:ins w:id="1885"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"_Toc437271139"</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3.9. Wykres wypalania sprintu czwartego</w:t>
        </w:r>
        <w:r>
          <w:rPr>
            <w:noProof/>
            <w:webHidden/>
          </w:rPr>
          <w:tab/>
        </w:r>
        <w:r>
          <w:rPr>
            <w:noProof/>
            <w:webHidden/>
          </w:rPr>
          <w:fldChar w:fldCharType="begin"/>
        </w:r>
        <w:r>
          <w:rPr>
            <w:noProof/>
            <w:webHidden/>
          </w:rPr>
          <w:instrText xml:space="preserve"> PAGEREF _Toc437271139 \h </w:instrText>
        </w:r>
        <w:r>
          <w:rPr>
            <w:noProof/>
            <w:webHidden/>
          </w:rPr>
        </w:r>
      </w:ins>
      <w:r>
        <w:rPr>
          <w:noProof/>
          <w:webHidden/>
        </w:rPr>
        <w:fldChar w:fldCharType="separate"/>
      </w:r>
      <w:ins w:id="1886" w:author="DeeM" w:date="2015-12-07T17:03:00Z">
        <w:r>
          <w:rPr>
            <w:noProof/>
            <w:webHidden/>
          </w:rPr>
          <w:t>19</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87" w:author="DeeM" w:date="2015-12-07T17:03:00Z"/>
          <w:rFonts w:asciiTheme="minorHAnsi" w:eastAsiaTheme="minorEastAsia" w:hAnsiTheme="minorHAnsi" w:cstheme="minorBidi"/>
          <w:noProof/>
          <w:sz w:val="22"/>
          <w:szCs w:val="22"/>
        </w:rPr>
      </w:pPr>
      <w:ins w:id="1888"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"_Toc437271140"</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3.10 Backlog sprintu piątego</w:t>
        </w:r>
        <w:r>
          <w:rPr>
            <w:noProof/>
            <w:webHidden/>
          </w:rPr>
          <w:tab/>
        </w:r>
        <w:r>
          <w:rPr>
            <w:noProof/>
            <w:webHidden/>
          </w:rPr>
          <w:fldChar w:fldCharType="begin"/>
        </w:r>
        <w:r>
          <w:rPr>
            <w:noProof/>
            <w:webHidden/>
          </w:rPr>
          <w:instrText xml:space="preserve"> PAGEREF _Toc437271140 \h </w:instrText>
        </w:r>
        <w:r>
          <w:rPr>
            <w:noProof/>
            <w:webHidden/>
          </w:rPr>
        </w:r>
      </w:ins>
      <w:r>
        <w:rPr>
          <w:noProof/>
          <w:webHidden/>
        </w:rPr>
        <w:fldChar w:fldCharType="separate"/>
      </w:r>
      <w:ins w:id="1889" w:author="DeeM" w:date="2015-12-07T17:03:00Z">
        <w:r>
          <w:rPr>
            <w:noProof/>
            <w:webHidden/>
          </w:rPr>
          <w:t>19</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90" w:author="DeeM" w:date="2015-12-07T17:03:00Z"/>
          <w:rFonts w:asciiTheme="minorHAnsi" w:eastAsiaTheme="minorEastAsia" w:hAnsiTheme="minorHAnsi" w:cstheme="minorBidi"/>
          <w:noProof/>
          <w:sz w:val="22"/>
          <w:szCs w:val="22"/>
        </w:rPr>
      </w:pPr>
      <w:ins w:id="1891"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"_Toc437271141"</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3.11. Wykres wypalania sprintu 5</w:t>
        </w:r>
        <w:r>
          <w:rPr>
            <w:noProof/>
            <w:webHidden/>
          </w:rPr>
          <w:tab/>
        </w:r>
        <w:r>
          <w:rPr>
            <w:noProof/>
            <w:webHidden/>
          </w:rPr>
          <w:fldChar w:fldCharType="begin"/>
        </w:r>
        <w:r>
          <w:rPr>
            <w:noProof/>
            <w:webHidden/>
          </w:rPr>
          <w:instrText xml:space="preserve"> PAGEREF _Toc437271141 \h </w:instrText>
        </w:r>
        <w:r>
          <w:rPr>
            <w:noProof/>
            <w:webHidden/>
          </w:rPr>
        </w:r>
      </w:ins>
      <w:r>
        <w:rPr>
          <w:noProof/>
          <w:webHidden/>
        </w:rPr>
        <w:fldChar w:fldCharType="separate"/>
      </w:r>
      <w:ins w:id="1892" w:author="DeeM" w:date="2015-12-07T17:03:00Z">
        <w:r>
          <w:rPr>
            <w:noProof/>
            <w:webHidden/>
          </w:rPr>
          <w:t>20</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93" w:author="DeeM" w:date="2015-12-07T17:03:00Z"/>
          <w:rFonts w:asciiTheme="minorHAnsi" w:eastAsiaTheme="minorEastAsia" w:hAnsiTheme="minorHAnsi" w:cstheme="minorBidi"/>
          <w:noProof/>
          <w:sz w:val="22"/>
          <w:szCs w:val="22"/>
        </w:rPr>
      </w:pPr>
      <w:ins w:id="1894"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"_Toc437271142"</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3.12. Backlog sprintu szóstego</w:t>
        </w:r>
        <w:r>
          <w:rPr>
            <w:noProof/>
            <w:webHidden/>
          </w:rPr>
          <w:tab/>
        </w:r>
        <w:r>
          <w:rPr>
            <w:noProof/>
            <w:webHidden/>
          </w:rPr>
          <w:fldChar w:fldCharType="begin"/>
        </w:r>
        <w:r>
          <w:rPr>
            <w:noProof/>
            <w:webHidden/>
          </w:rPr>
          <w:instrText xml:space="preserve"> PAGEREF _Toc437271142 \h </w:instrText>
        </w:r>
        <w:r>
          <w:rPr>
            <w:noProof/>
            <w:webHidden/>
          </w:rPr>
        </w:r>
      </w:ins>
      <w:r>
        <w:rPr>
          <w:noProof/>
          <w:webHidden/>
        </w:rPr>
        <w:fldChar w:fldCharType="separate"/>
      </w:r>
      <w:ins w:id="1895" w:author="DeeM" w:date="2015-12-07T17:03:00Z">
        <w:r>
          <w:rPr>
            <w:noProof/>
            <w:webHidden/>
          </w:rPr>
          <w:t>20</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96" w:author="DeeM" w:date="2015-12-07T17:03:00Z"/>
          <w:rFonts w:asciiTheme="minorHAnsi" w:eastAsiaTheme="minorEastAsia" w:hAnsiTheme="minorHAnsi" w:cstheme="minorBidi"/>
          <w:noProof/>
          <w:sz w:val="22"/>
          <w:szCs w:val="22"/>
        </w:rPr>
      </w:pPr>
      <w:ins w:id="1897"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"_Toc437271143"</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3.13. Wykres wypalania sprintu szóstego</w:t>
        </w:r>
        <w:r>
          <w:rPr>
            <w:noProof/>
            <w:webHidden/>
          </w:rPr>
          <w:tab/>
        </w:r>
        <w:r>
          <w:rPr>
            <w:noProof/>
            <w:webHidden/>
          </w:rPr>
          <w:fldChar w:fldCharType="begin"/>
        </w:r>
        <w:r>
          <w:rPr>
            <w:noProof/>
            <w:webHidden/>
          </w:rPr>
          <w:instrText xml:space="preserve"> PAGEREF _Toc437271143 \h </w:instrText>
        </w:r>
        <w:r>
          <w:rPr>
            <w:noProof/>
            <w:webHidden/>
          </w:rPr>
        </w:r>
      </w:ins>
      <w:r>
        <w:rPr>
          <w:noProof/>
          <w:webHidden/>
        </w:rPr>
        <w:fldChar w:fldCharType="separate"/>
      </w:r>
      <w:ins w:id="1898" w:author="DeeM" w:date="2015-12-07T17:03:00Z">
        <w:r>
          <w:rPr>
            <w:noProof/>
            <w:webHidden/>
          </w:rPr>
          <w:t>21</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899" w:author="DeeM" w:date="2015-12-07T17:03:00Z"/>
          <w:rFonts w:asciiTheme="minorHAnsi" w:eastAsiaTheme="minorEastAsia" w:hAnsiTheme="minorHAnsi" w:cstheme="minorBidi"/>
          <w:noProof/>
          <w:sz w:val="22"/>
          <w:szCs w:val="22"/>
        </w:rPr>
      </w:pPr>
      <w:ins w:id="1900"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"_Toc437271144"</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3.14. Backlog sprintu siódmego</w:t>
        </w:r>
        <w:r>
          <w:rPr>
            <w:noProof/>
            <w:webHidden/>
          </w:rPr>
          <w:tab/>
        </w:r>
        <w:r>
          <w:rPr>
            <w:noProof/>
            <w:webHidden/>
          </w:rPr>
          <w:fldChar w:fldCharType="begin"/>
        </w:r>
        <w:r>
          <w:rPr>
            <w:noProof/>
            <w:webHidden/>
          </w:rPr>
          <w:instrText xml:space="preserve"> PAGEREF _Toc437271144 \h </w:instrText>
        </w:r>
        <w:r>
          <w:rPr>
            <w:noProof/>
            <w:webHidden/>
          </w:rPr>
        </w:r>
      </w:ins>
      <w:r>
        <w:rPr>
          <w:noProof/>
          <w:webHidden/>
        </w:rPr>
        <w:fldChar w:fldCharType="separate"/>
      </w:r>
      <w:ins w:id="1901" w:author="DeeM" w:date="2015-12-07T17:03:00Z">
        <w:r>
          <w:rPr>
            <w:noProof/>
            <w:webHidden/>
          </w:rPr>
          <w:t>22</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02" w:author="DeeM" w:date="2015-12-07T17:03:00Z"/>
          <w:rFonts w:asciiTheme="minorHAnsi" w:eastAsiaTheme="minorEastAsia" w:hAnsiTheme="minorHAnsi" w:cstheme="minorBidi"/>
          <w:noProof/>
          <w:sz w:val="22"/>
          <w:szCs w:val="22"/>
        </w:rPr>
      </w:pPr>
      <w:ins w:id="1903"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"_Toc437271145"</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3.15. Wykres wypalania sprintu siódmego</w:t>
        </w:r>
        <w:r>
          <w:rPr>
            <w:noProof/>
            <w:webHidden/>
          </w:rPr>
          <w:tab/>
        </w:r>
        <w:r>
          <w:rPr>
            <w:noProof/>
            <w:webHidden/>
          </w:rPr>
          <w:fldChar w:fldCharType="begin"/>
        </w:r>
        <w:r>
          <w:rPr>
            <w:noProof/>
            <w:webHidden/>
          </w:rPr>
          <w:instrText xml:space="preserve"> PAGEREF _Toc437271145 \h </w:instrText>
        </w:r>
        <w:r>
          <w:rPr>
            <w:noProof/>
            <w:webHidden/>
          </w:rPr>
        </w:r>
      </w:ins>
      <w:r>
        <w:rPr>
          <w:noProof/>
          <w:webHidden/>
        </w:rPr>
        <w:fldChar w:fldCharType="separate"/>
      </w:r>
      <w:ins w:id="1904" w:author="DeeM" w:date="2015-12-07T17:03:00Z">
        <w:r>
          <w:rPr>
            <w:noProof/>
            <w:webHidden/>
          </w:rPr>
          <w:t>23</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05" w:author="DeeM" w:date="2015-12-07T17:03:00Z"/>
          <w:rFonts w:asciiTheme="minorHAnsi" w:eastAsiaTheme="minorEastAsia" w:hAnsiTheme="minorHAnsi" w:cstheme="minorBidi"/>
          <w:noProof/>
          <w:sz w:val="22"/>
          <w:szCs w:val="22"/>
        </w:rPr>
      </w:pPr>
      <w:ins w:id="1906"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"_Toc437271146"</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3.16. Backlog sprintu ósmego</w:t>
        </w:r>
        <w:r>
          <w:rPr>
            <w:noProof/>
            <w:webHidden/>
          </w:rPr>
          <w:tab/>
        </w:r>
        <w:r>
          <w:rPr>
            <w:noProof/>
            <w:webHidden/>
          </w:rPr>
          <w:fldChar w:fldCharType="begin"/>
        </w:r>
        <w:r>
          <w:rPr>
            <w:noProof/>
            <w:webHidden/>
          </w:rPr>
          <w:instrText xml:space="preserve"> PAGEREF _Toc437271146 \h </w:instrText>
        </w:r>
        <w:r>
          <w:rPr>
            <w:noProof/>
            <w:webHidden/>
          </w:rPr>
        </w:r>
      </w:ins>
      <w:r>
        <w:rPr>
          <w:noProof/>
          <w:webHidden/>
        </w:rPr>
        <w:fldChar w:fldCharType="separate"/>
      </w:r>
      <w:ins w:id="1907" w:author="DeeM" w:date="2015-12-07T17:03:00Z">
        <w:r>
          <w:rPr>
            <w:noProof/>
            <w:webHidden/>
          </w:rPr>
          <w:t>24</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08" w:author="DeeM" w:date="2015-12-07T17:03:00Z"/>
          <w:rFonts w:asciiTheme="minorHAnsi" w:eastAsiaTheme="minorEastAsia" w:hAnsiTheme="minorHAnsi" w:cstheme="minorBidi"/>
          <w:noProof/>
          <w:sz w:val="22"/>
          <w:szCs w:val="22"/>
        </w:rPr>
      </w:pPr>
      <w:ins w:id="1909"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"_Toc437271147"</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3.17. Wykres wypalania sprintu ósmego</w:t>
        </w:r>
        <w:r>
          <w:rPr>
            <w:noProof/>
            <w:webHidden/>
          </w:rPr>
          <w:tab/>
        </w:r>
        <w:r>
          <w:rPr>
            <w:noProof/>
            <w:webHidden/>
          </w:rPr>
          <w:fldChar w:fldCharType="begin"/>
        </w:r>
        <w:r>
          <w:rPr>
            <w:noProof/>
            <w:webHidden/>
          </w:rPr>
          <w:instrText xml:space="preserve"> PAGEREF _Toc437271147 \h </w:instrText>
        </w:r>
        <w:r>
          <w:rPr>
            <w:noProof/>
            <w:webHidden/>
          </w:rPr>
        </w:r>
      </w:ins>
      <w:r>
        <w:rPr>
          <w:noProof/>
          <w:webHidden/>
        </w:rPr>
        <w:fldChar w:fldCharType="separate"/>
      </w:r>
      <w:ins w:id="1910" w:author="DeeM" w:date="2015-12-07T17:03:00Z">
        <w:r>
          <w:rPr>
            <w:noProof/>
            <w:webHidden/>
          </w:rPr>
          <w:t>25</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11" w:author="DeeM" w:date="2015-12-07T17:03:00Z"/>
          <w:rFonts w:asciiTheme="minorHAnsi" w:eastAsiaTheme="minorEastAsia" w:hAnsiTheme="minorHAnsi" w:cstheme="minorBidi"/>
          <w:noProof/>
          <w:sz w:val="22"/>
          <w:szCs w:val="22"/>
        </w:rPr>
      </w:pPr>
      <w:ins w:id="1912"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"_Toc437271148"</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3.18. Backlog funkcjonalności aplikacji zrealizowanych w trakcie sprintu dziewiątego</w:t>
        </w:r>
        <w:r>
          <w:rPr>
            <w:noProof/>
            <w:webHidden/>
          </w:rPr>
          <w:tab/>
        </w:r>
        <w:r>
          <w:rPr>
            <w:noProof/>
            <w:webHidden/>
          </w:rPr>
          <w:fldChar w:fldCharType="begin"/>
        </w:r>
        <w:r>
          <w:rPr>
            <w:noProof/>
            <w:webHidden/>
          </w:rPr>
          <w:instrText xml:space="preserve"> PAGEREF _Toc437271148 \h </w:instrText>
        </w:r>
        <w:r>
          <w:rPr>
            <w:noProof/>
            <w:webHidden/>
          </w:rPr>
        </w:r>
      </w:ins>
      <w:r>
        <w:rPr>
          <w:noProof/>
          <w:webHidden/>
        </w:rPr>
        <w:fldChar w:fldCharType="separate"/>
      </w:r>
      <w:ins w:id="1913" w:author="DeeM" w:date="2015-12-07T17:03:00Z">
        <w:r>
          <w:rPr>
            <w:noProof/>
            <w:webHidden/>
          </w:rPr>
          <w:t>25</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14" w:author="DeeM" w:date="2015-12-07T17:03:00Z"/>
          <w:rFonts w:asciiTheme="minorHAnsi" w:eastAsiaTheme="minorEastAsia" w:hAnsiTheme="minorHAnsi" w:cstheme="minorBidi"/>
          <w:noProof/>
          <w:sz w:val="22"/>
          <w:szCs w:val="22"/>
        </w:rPr>
      </w:pPr>
      <w:ins w:id="1915"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"_Toc437271149"</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3.19. Wykres wypalania sprintu dziewiątego</w:t>
        </w:r>
        <w:r>
          <w:rPr>
            <w:noProof/>
            <w:webHidden/>
          </w:rPr>
          <w:tab/>
        </w:r>
        <w:r>
          <w:rPr>
            <w:noProof/>
            <w:webHidden/>
          </w:rPr>
          <w:fldChar w:fldCharType="begin"/>
        </w:r>
        <w:r>
          <w:rPr>
            <w:noProof/>
            <w:webHidden/>
          </w:rPr>
          <w:instrText xml:space="preserve"> PAGEREF _Toc437271149 \h </w:instrText>
        </w:r>
        <w:r>
          <w:rPr>
            <w:noProof/>
            <w:webHidden/>
          </w:rPr>
        </w:r>
      </w:ins>
      <w:r>
        <w:rPr>
          <w:noProof/>
          <w:webHidden/>
        </w:rPr>
        <w:fldChar w:fldCharType="separate"/>
      </w:r>
      <w:ins w:id="1916" w:author="DeeM" w:date="2015-12-07T17:03:00Z">
        <w:r>
          <w:rPr>
            <w:noProof/>
            <w:webHidden/>
          </w:rPr>
          <w:t>26</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17" w:author="DeeM" w:date="2015-12-07T17:03:00Z"/>
          <w:rFonts w:asciiTheme="minorHAnsi" w:eastAsiaTheme="minorEastAsia" w:hAnsiTheme="minorHAnsi" w:cstheme="minorBidi"/>
          <w:noProof/>
          <w:sz w:val="22"/>
          <w:szCs w:val="22"/>
        </w:rPr>
      </w:pPr>
      <w:ins w:id="1918"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"_Toc437271150"</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3.20. Naprawione błędy aplikacji w sprincie dziewiątym</w:t>
        </w:r>
        <w:r>
          <w:rPr>
            <w:noProof/>
            <w:webHidden/>
          </w:rPr>
          <w:tab/>
        </w:r>
        <w:r>
          <w:rPr>
            <w:noProof/>
            <w:webHidden/>
          </w:rPr>
          <w:fldChar w:fldCharType="begin"/>
        </w:r>
        <w:r>
          <w:rPr>
            <w:noProof/>
            <w:webHidden/>
          </w:rPr>
          <w:instrText xml:space="preserve"> PAGEREF _Toc437271150 \h </w:instrText>
        </w:r>
        <w:r>
          <w:rPr>
            <w:noProof/>
            <w:webHidden/>
          </w:rPr>
        </w:r>
      </w:ins>
      <w:r>
        <w:rPr>
          <w:noProof/>
          <w:webHidden/>
        </w:rPr>
        <w:fldChar w:fldCharType="separate"/>
      </w:r>
      <w:ins w:id="1919" w:author="DeeM" w:date="2015-12-07T17:03:00Z">
        <w:r>
          <w:rPr>
            <w:noProof/>
            <w:webHidden/>
          </w:rPr>
          <w:t>27</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20" w:author="DeeM" w:date="2015-12-07T17:03:00Z"/>
          <w:rFonts w:asciiTheme="minorHAnsi" w:eastAsiaTheme="minorEastAsia" w:hAnsiTheme="minorHAnsi" w:cstheme="minorBidi"/>
          <w:noProof/>
          <w:sz w:val="22"/>
          <w:szCs w:val="22"/>
        </w:rPr>
      </w:pPr>
      <w:ins w:id="1921"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"_Toc437271151"</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4.1. Architektura w projekcie</w:t>
        </w:r>
        <w:r>
          <w:rPr>
            <w:noProof/>
            <w:webHidden/>
          </w:rPr>
          <w:tab/>
        </w:r>
        <w:r>
          <w:rPr>
            <w:noProof/>
            <w:webHidden/>
          </w:rPr>
          <w:fldChar w:fldCharType="begin"/>
        </w:r>
        <w:r>
          <w:rPr>
            <w:noProof/>
            <w:webHidden/>
          </w:rPr>
          <w:instrText xml:space="preserve"> PAGEREF _Toc437271151 \h </w:instrText>
        </w:r>
        <w:r>
          <w:rPr>
            <w:noProof/>
            <w:webHidden/>
          </w:rPr>
        </w:r>
      </w:ins>
      <w:r>
        <w:rPr>
          <w:noProof/>
          <w:webHidden/>
        </w:rPr>
        <w:fldChar w:fldCharType="separate"/>
      </w:r>
      <w:ins w:id="1922" w:author="DeeM" w:date="2015-12-07T17:03:00Z">
        <w:r>
          <w:rPr>
            <w:noProof/>
            <w:webHidden/>
          </w:rPr>
          <w:t>29</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23" w:author="DeeM" w:date="2015-12-07T17:03:00Z"/>
          <w:rFonts w:asciiTheme="minorHAnsi" w:eastAsiaTheme="minorEastAsia" w:hAnsiTheme="minorHAnsi" w:cstheme="minorBidi"/>
          <w:noProof/>
          <w:sz w:val="22"/>
          <w:szCs w:val="22"/>
        </w:rPr>
      </w:pPr>
      <w:ins w:id="1924"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"_Toc437271152"</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4.2. Budowa aplikacji Grailsowej</w:t>
        </w:r>
        <w:r>
          <w:rPr>
            <w:noProof/>
            <w:webHidden/>
          </w:rPr>
          <w:tab/>
        </w:r>
        <w:r>
          <w:rPr>
            <w:noProof/>
            <w:webHidden/>
          </w:rPr>
          <w:fldChar w:fldCharType="begin"/>
        </w:r>
        <w:r>
          <w:rPr>
            <w:noProof/>
            <w:webHidden/>
          </w:rPr>
          <w:instrText xml:space="preserve"> PAGEREF _Toc437271152 \h </w:instrText>
        </w:r>
        <w:r>
          <w:rPr>
            <w:noProof/>
            <w:webHidden/>
          </w:rPr>
        </w:r>
      </w:ins>
      <w:r>
        <w:rPr>
          <w:noProof/>
          <w:webHidden/>
        </w:rPr>
        <w:fldChar w:fldCharType="separate"/>
      </w:r>
      <w:ins w:id="1925" w:author="DeeM" w:date="2015-12-07T17:03:00Z">
        <w:r>
          <w:rPr>
            <w:noProof/>
            <w:webHidden/>
          </w:rPr>
          <w:t>29</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26" w:author="DeeM" w:date="2015-12-07T17:03:00Z"/>
          <w:rFonts w:asciiTheme="minorHAnsi" w:eastAsiaTheme="minorEastAsia" w:hAnsiTheme="minorHAnsi" w:cstheme="minorBidi"/>
          <w:noProof/>
          <w:sz w:val="22"/>
          <w:szCs w:val="22"/>
        </w:rPr>
      </w:pPr>
      <w:ins w:id="1927"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"_Toc437271153"</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5.1. Inicjalny schemat bazy danych</w:t>
        </w:r>
        <w:r>
          <w:rPr>
            <w:noProof/>
            <w:webHidden/>
          </w:rPr>
          <w:tab/>
        </w:r>
        <w:r>
          <w:rPr>
            <w:noProof/>
            <w:webHidden/>
          </w:rPr>
          <w:fldChar w:fldCharType="begin"/>
        </w:r>
        <w:r>
          <w:rPr>
            <w:noProof/>
            <w:webHidden/>
          </w:rPr>
          <w:instrText xml:space="preserve"> PAGEREF _Toc437271153 \h </w:instrText>
        </w:r>
        <w:r>
          <w:rPr>
            <w:noProof/>
            <w:webHidden/>
          </w:rPr>
        </w:r>
      </w:ins>
      <w:r>
        <w:rPr>
          <w:noProof/>
          <w:webHidden/>
        </w:rPr>
        <w:fldChar w:fldCharType="separate"/>
      </w:r>
      <w:ins w:id="1928" w:author="DeeM" w:date="2015-12-07T17:03:00Z">
        <w:r>
          <w:rPr>
            <w:noProof/>
            <w:webHidden/>
          </w:rPr>
          <w:t>32</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29" w:author="DeeM" w:date="2015-12-07T17:03:00Z"/>
          <w:rFonts w:asciiTheme="minorHAnsi" w:eastAsiaTheme="minorEastAsia" w:hAnsiTheme="minorHAnsi" w:cstheme="minorBidi"/>
          <w:noProof/>
          <w:sz w:val="22"/>
          <w:szCs w:val="22"/>
        </w:rPr>
      </w:pPr>
      <w:ins w:id="1930"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"_Toc437271154"</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5.2. Końcowy schemat bazy danych</w:t>
        </w:r>
        <w:r>
          <w:rPr>
            <w:noProof/>
            <w:webHidden/>
          </w:rPr>
          <w:tab/>
        </w:r>
        <w:r>
          <w:rPr>
            <w:noProof/>
            <w:webHidden/>
          </w:rPr>
          <w:fldChar w:fldCharType="begin"/>
        </w:r>
        <w:r>
          <w:rPr>
            <w:noProof/>
            <w:webHidden/>
          </w:rPr>
          <w:instrText xml:space="preserve"> PAGEREF _Toc437271154 \h </w:instrText>
        </w:r>
        <w:r>
          <w:rPr>
            <w:noProof/>
            <w:webHidden/>
          </w:rPr>
        </w:r>
      </w:ins>
      <w:r>
        <w:rPr>
          <w:noProof/>
          <w:webHidden/>
        </w:rPr>
        <w:fldChar w:fldCharType="separate"/>
      </w:r>
      <w:ins w:id="1931" w:author="DeeM" w:date="2015-12-07T17:03:00Z">
        <w:r>
          <w:rPr>
            <w:noProof/>
            <w:webHidden/>
          </w:rPr>
          <w:t>33</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32" w:author="DeeM" w:date="2015-12-07T17:03:00Z"/>
          <w:rFonts w:asciiTheme="minorHAnsi" w:eastAsiaTheme="minorEastAsia" w:hAnsiTheme="minorHAnsi" w:cstheme="minorBidi"/>
          <w:noProof/>
          <w:sz w:val="22"/>
          <w:szCs w:val="22"/>
        </w:rPr>
      </w:pPr>
      <w:ins w:id="1933"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"_Toc437271155"</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 Ogólny interfejs aplikacji webowej. Widok strony głównej.</w:t>
        </w:r>
        <w:r>
          <w:rPr>
            <w:noProof/>
            <w:webHidden/>
          </w:rPr>
          <w:tab/>
        </w:r>
        <w:r>
          <w:rPr>
            <w:noProof/>
            <w:webHidden/>
          </w:rPr>
          <w:fldChar w:fldCharType="begin"/>
        </w:r>
        <w:r>
          <w:rPr>
            <w:noProof/>
            <w:webHidden/>
          </w:rPr>
          <w:instrText xml:space="preserve"> PAGEREF _Toc437271155 \h </w:instrText>
        </w:r>
        <w:r>
          <w:rPr>
            <w:noProof/>
            <w:webHidden/>
          </w:rPr>
        </w:r>
      </w:ins>
      <w:r>
        <w:rPr>
          <w:noProof/>
          <w:webHidden/>
        </w:rPr>
        <w:fldChar w:fldCharType="separate"/>
      </w:r>
      <w:ins w:id="1934" w:author="DeeM" w:date="2015-12-07T17:03:00Z">
        <w:r>
          <w:rPr>
            <w:noProof/>
            <w:webHidden/>
          </w:rPr>
          <w:t>39</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35" w:author="DeeM" w:date="2015-12-07T17:03:00Z"/>
          <w:rFonts w:asciiTheme="minorHAnsi" w:eastAsiaTheme="minorEastAsia" w:hAnsiTheme="minorHAnsi" w:cstheme="minorBidi"/>
          <w:noProof/>
          <w:sz w:val="22"/>
          <w:szCs w:val="22"/>
        </w:rPr>
      </w:pPr>
      <w:ins w:id="1936"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"_Toc437271156"</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6.2. Widok listy zaakceptowanych atrakcji</w:t>
        </w:r>
        <w:r>
          <w:rPr>
            <w:noProof/>
            <w:webHidden/>
          </w:rPr>
          <w:tab/>
        </w:r>
        <w:r>
          <w:rPr>
            <w:noProof/>
            <w:webHidden/>
          </w:rPr>
          <w:fldChar w:fldCharType="begin"/>
        </w:r>
        <w:r>
          <w:rPr>
            <w:noProof/>
            <w:webHidden/>
          </w:rPr>
          <w:instrText xml:space="preserve"> PAGEREF _Toc437271156 \h </w:instrText>
        </w:r>
        <w:r>
          <w:rPr>
            <w:noProof/>
            <w:webHidden/>
          </w:rPr>
        </w:r>
      </w:ins>
      <w:r>
        <w:rPr>
          <w:noProof/>
          <w:webHidden/>
        </w:rPr>
        <w:fldChar w:fldCharType="separate"/>
      </w:r>
      <w:ins w:id="1937" w:author="DeeM" w:date="2015-12-07T17:03:00Z">
        <w:r>
          <w:rPr>
            <w:noProof/>
            <w:webHidden/>
          </w:rPr>
          <w:t>41</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38" w:author="DeeM" w:date="2015-12-07T17:03:00Z"/>
          <w:rFonts w:asciiTheme="minorHAnsi" w:eastAsiaTheme="minorEastAsia" w:hAnsiTheme="minorHAnsi" w:cstheme="minorBidi"/>
          <w:noProof/>
          <w:sz w:val="22"/>
          <w:szCs w:val="22"/>
        </w:rPr>
      </w:pPr>
      <w:ins w:id="1939"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"_Toc437271157"</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6.3. Fragment widoku szczegółowych informacji o atrakcji</w:t>
        </w:r>
        <w:r>
          <w:rPr>
            <w:noProof/>
            <w:webHidden/>
          </w:rPr>
          <w:tab/>
        </w:r>
        <w:r>
          <w:rPr>
            <w:noProof/>
            <w:webHidden/>
          </w:rPr>
          <w:fldChar w:fldCharType="begin"/>
        </w:r>
        <w:r>
          <w:rPr>
            <w:noProof/>
            <w:webHidden/>
          </w:rPr>
          <w:instrText xml:space="preserve"> PAGEREF _Toc437271157 \h </w:instrText>
        </w:r>
        <w:r>
          <w:rPr>
            <w:noProof/>
            <w:webHidden/>
          </w:rPr>
        </w:r>
      </w:ins>
      <w:r>
        <w:rPr>
          <w:noProof/>
          <w:webHidden/>
        </w:rPr>
        <w:fldChar w:fldCharType="separate"/>
      </w:r>
      <w:ins w:id="1940" w:author="DeeM" w:date="2015-12-07T17:03:00Z">
        <w:r>
          <w:rPr>
            <w:noProof/>
            <w:webHidden/>
          </w:rPr>
          <w:t>42</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41" w:author="DeeM" w:date="2015-12-07T17:03:00Z"/>
          <w:rFonts w:asciiTheme="minorHAnsi" w:eastAsiaTheme="minorEastAsia" w:hAnsiTheme="minorHAnsi" w:cstheme="minorBidi"/>
          <w:noProof/>
          <w:sz w:val="22"/>
          <w:szCs w:val="22"/>
        </w:rPr>
      </w:pPr>
      <w:ins w:id="1942"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"_Toc437271158"</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6.4. Fragment ekranu startowego rejestracji użytkownika</w:t>
        </w:r>
        <w:r>
          <w:rPr>
            <w:noProof/>
            <w:webHidden/>
          </w:rPr>
          <w:tab/>
        </w:r>
        <w:r>
          <w:rPr>
            <w:noProof/>
            <w:webHidden/>
          </w:rPr>
          <w:fldChar w:fldCharType="begin"/>
        </w:r>
        <w:r>
          <w:rPr>
            <w:noProof/>
            <w:webHidden/>
          </w:rPr>
          <w:instrText xml:space="preserve"> PAGEREF _Toc437271158 \h </w:instrText>
        </w:r>
        <w:r>
          <w:rPr>
            <w:noProof/>
            <w:webHidden/>
          </w:rPr>
        </w:r>
      </w:ins>
      <w:r>
        <w:rPr>
          <w:noProof/>
          <w:webHidden/>
        </w:rPr>
        <w:fldChar w:fldCharType="separate"/>
      </w:r>
      <w:ins w:id="1943" w:author="DeeM" w:date="2015-12-07T17:03:00Z">
        <w:r>
          <w:rPr>
            <w:noProof/>
            <w:webHidden/>
          </w:rPr>
          <w:t>43</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44" w:author="DeeM" w:date="2015-12-07T17:03:00Z"/>
          <w:rFonts w:asciiTheme="minorHAnsi" w:eastAsiaTheme="minorEastAsia" w:hAnsiTheme="minorHAnsi" w:cstheme="minorBidi"/>
          <w:noProof/>
          <w:sz w:val="22"/>
          <w:szCs w:val="22"/>
        </w:rPr>
      </w:pPr>
      <w:ins w:id="1945"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"_Toc437271159"</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6.5. Fragment widoku Krok pierwszy rejestracji - uzupełnianie pól wymaganych</w:t>
        </w:r>
        <w:r>
          <w:rPr>
            <w:noProof/>
            <w:webHidden/>
          </w:rPr>
          <w:tab/>
        </w:r>
        <w:r>
          <w:rPr>
            <w:noProof/>
            <w:webHidden/>
          </w:rPr>
          <w:fldChar w:fldCharType="begin"/>
        </w:r>
        <w:r>
          <w:rPr>
            <w:noProof/>
            <w:webHidden/>
          </w:rPr>
          <w:instrText xml:space="preserve"> PAGEREF _Toc437271159 \h </w:instrText>
        </w:r>
        <w:r>
          <w:rPr>
            <w:noProof/>
            <w:webHidden/>
          </w:rPr>
        </w:r>
      </w:ins>
      <w:r>
        <w:rPr>
          <w:noProof/>
          <w:webHidden/>
        </w:rPr>
        <w:fldChar w:fldCharType="separate"/>
      </w:r>
      <w:ins w:id="1946" w:author="DeeM" w:date="2015-12-07T17:03:00Z">
        <w:r>
          <w:rPr>
            <w:noProof/>
            <w:webHidden/>
          </w:rPr>
          <w:t>44</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47" w:author="DeeM" w:date="2015-12-07T17:03:00Z"/>
          <w:rFonts w:asciiTheme="minorHAnsi" w:eastAsiaTheme="minorEastAsia" w:hAnsiTheme="minorHAnsi" w:cstheme="minorBidi"/>
          <w:noProof/>
          <w:sz w:val="22"/>
          <w:szCs w:val="22"/>
        </w:rPr>
      </w:pPr>
      <w:ins w:id="1948"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"_Toc437271160"</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6.6. Fragment widoku Kroku drugiego - wypełnianie pól opcjonalnych</w:t>
        </w:r>
        <w:r>
          <w:rPr>
            <w:noProof/>
            <w:webHidden/>
          </w:rPr>
          <w:tab/>
        </w:r>
        <w:r>
          <w:rPr>
            <w:noProof/>
            <w:webHidden/>
          </w:rPr>
          <w:fldChar w:fldCharType="begin"/>
        </w:r>
        <w:r>
          <w:rPr>
            <w:noProof/>
            <w:webHidden/>
          </w:rPr>
          <w:instrText xml:space="preserve"> PAGEREF _Toc437271160 \h </w:instrText>
        </w:r>
        <w:r>
          <w:rPr>
            <w:noProof/>
            <w:webHidden/>
          </w:rPr>
        </w:r>
      </w:ins>
      <w:r>
        <w:rPr>
          <w:noProof/>
          <w:webHidden/>
        </w:rPr>
        <w:fldChar w:fldCharType="separate"/>
      </w:r>
      <w:ins w:id="1949" w:author="DeeM" w:date="2015-12-07T17:03:00Z">
        <w:r>
          <w:rPr>
            <w:noProof/>
            <w:webHidden/>
          </w:rPr>
          <w:t>44</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50" w:author="DeeM" w:date="2015-12-07T17:03:00Z"/>
          <w:rFonts w:asciiTheme="minorHAnsi" w:eastAsiaTheme="minorEastAsia" w:hAnsiTheme="minorHAnsi" w:cstheme="minorBidi"/>
          <w:noProof/>
          <w:sz w:val="22"/>
          <w:szCs w:val="22"/>
        </w:rPr>
      </w:pPr>
      <w:ins w:id="1951"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"_Toc437271161"</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6.7. Fragment widoku Podsumowanie wieloetapowej rejestracji</w:t>
        </w:r>
        <w:r>
          <w:rPr>
            <w:noProof/>
            <w:webHidden/>
          </w:rPr>
          <w:tab/>
        </w:r>
        <w:r>
          <w:rPr>
            <w:noProof/>
            <w:webHidden/>
          </w:rPr>
          <w:fldChar w:fldCharType="begin"/>
        </w:r>
        <w:r>
          <w:rPr>
            <w:noProof/>
            <w:webHidden/>
          </w:rPr>
          <w:instrText xml:space="preserve"> PAGEREF _Toc437271161 \h </w:instrText>
        </w:r>
        <w:r>
          <w:rPr>
            <w:noProof/>
            <w:webHidden/>
          </w:rPr>
        </w:r>
      </w:ins>
      <w:r>
        <w:rPr>
          <w:noProof/>
          <w:webHidden/>
        </w:rPr>
        <w:fldChar w:fldCharType="separate"/>
      </w:r>
      <w:ins w:id="1952" w:author="DeeM" w:date="2015-12-07T17:03:00Z">
        <w:r>
          <w:rPr>
            <w:noProof/>
            <w:webHidden/>
          </w:rPr>
          <w:t>45</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53" w:author="DeeM" w:date="2015-12-07T17:03:00Z"/>
          <w:rFonts w:asciiTheme="minorHAnsi" w:eastAsiaTheme="minorEastAsia" w:hAnsiTheme="minorHAnsi" w:cstheme="minorBidi"/>
          <w:noProof/>
          <w:sz w:val="22"/>
          <w:szCs w:val="22"/>
        </w:rPr>
      </w:pPr>
      <w:ins w:id="1954"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"_Toc437271162"</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6.8. Widok pierwszej zakładki w Panelu administratora</w:t>
        </w:r>
        <w:r>
          <w:rPr>
            <w:noProof/>
            <w:webHidden/>
          </w:rPr>
          <w:tab/>
        </w:r>
        <w:r>
          <w:rPr>
            <w:noProof/>
            <w:webHidden/>
          </w:rPr>
          <w:fldChar w:fldCharType="begin"/>
        </w:r>
        <w:r>
          <w:rPr>
            <w:noProof/>
            <w:webHidden/>
          </w:rPr>
          <w:instrText xml:space="preserve"> PAGEREF _Toc437271162 \h </w:instrText>
        </w:r>
        <w:r>
          <w:rPr>
            <w:noProof/>
            <w:webHidden/>
          </w:rPr>
        </w:r>
      </w:ins>
      <w:r>
        <w:rPr>
          <w:noProof/>
          <w:webHidden/>
        </w:rPr>
        <w:fldChar w:fldCharType="separate"/>
      </w:r>
      <w:ins w:id="1955" w:author="DeeM" w:date="2015-12-07T17:03:00Z">
        <w:r>
          <w:rPr>
            <w:noProof/>
            <w:webHidden/>
          </w:rPr>
          <w:t>46</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56" w:author="DeeM" w:date="2015-12-07T17:03:00Z"/>
          <w:rFonts w:asciiTheme="minorHAnsi" w:eastAsiaTheme="minorEastAsia" w:hAnsiTheme="minorHAnsi" w:cstheme="minorBidi"/>
          <w:noProof/>
          <w:sz w:val="22"/>
          <w:szCs w:val="22"/>
        </w:rPr>
      </w:pPr>
      <w:ins w:id="1957" w:author="DeeM" w:date="2015-12-07T17:03:00Z">
        <w:r w:rsidRPr="00DA54C1">
          <w:rPr>
            <w:rStyle w:val="Hipercze"/>
            <w:noProof/>
          </w:rPr>
          <w:fldChar w:fldCharType="begin"/>
        </w:r>
        <w:r w:rsidRPr="00DA54C1">
          <w:rPr>
            <w:rStyle w:val="Hipercze"/>
            <w:noProof/>
          </w:rPr>
          <w:instrText xml:space="preserve"> </w:instrText>
        </w:r>
        <w:r>
          <w:rPr>
            <w:noProof/>
          </w:rPr>
          <w:instrText>HYPERLINK "C:\\Users\\DeeM\\Downloads\\Praca inżynierska (1).docx" \l "_Toc437271163"</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6.9. Fragment widoku profilu użytkownika</w:t>
        </w:r>
        <w:r>
          <w:rPr>
            <w:noProof/>
            <w:webHidden/>
          </w:rPr>
          <w:tab/>
        </w:r>
        <w:r>
          <w:rPr>
            <w:noProof/>
            <w:webHidden/>
          </w:rPr>
          <w:fldChar w:fldCharType="begin"/>
        </w:r>
        <w:r>
          <w:rPr>
            <w:noProof/>
            <w:webHidden/>
          </w:rPr>
          <w:instrText xml:space="preserve"> PAGEREF _Toc437271163 \h </w:instrText>
        </w:r>
        <w:r>
          <w:rPr>
            <w:noProof/>
            <w:webHidden/>
          </w:rPr>
        </w:r>
      </w:ins>
      <w:r>
        <w:rPr>
          <w:noProof/>
          <w:webHidden/>
        </w:rPr>
        <w:fldChar w:fldCharType="separate"/>
      </w:r>
      <w:ins w:id="1958" w:author="DeeM" w:date="2015-12-07T17:03:00Z">
        <w:r>
          <w:rPr>
            <w:noProof/>
            <w:webHidden/>
          </w:rPr>
          <w:t>48</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59" w:author="DeeM" w:date="2015-12-07T17:03:00Z"/>
          <w:rFonts w:asciiTheme="minorHAnsi" w:eastAsiaTheme="minorEastAsia" w:hAnsiTheme="minorHAnsi" w:cstheme="minorBidi"/>
          <w:noProof/>
          <w:sz w:val="22"/>
          <w:szCs w:val="22"/>
        </w:rPr>
      </w:pPr>
      <w:ins w:id="1960"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"_Toc437271164"</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6.10. Fragment widoku wydarzeń</w:t>
        </w:r>
        <w:r>
          <w:rPr>
            <w:noProof/>
            <w:webHidden/>
          </w:rPr>
          <w:tab/>
        </w:r>
        <w:r>
          <w:rPr>
            <w:noProof/>
            <w:webHidden/>
          </w:rPr>
          <w:fldChar w:fldCharType="begin"/>
        </w:r>
        <w:r>
          <w:rPr>
            <w:noProof/>
            <w:webHidden/>
          </w:rPr>
          <w:instrText xml:space="preserve"> PAGEREF _Toc437271164 \h </w:instrText>
        </w:r>
        <w:r>
          <w:rPr>
            <w:noProof/>
            <w:webHidden/>
          </w:rPr>
        </w:r>
      </w:ins>
      <w:r>
        <w:rPr>
          <w:noProof/>
          <w:webHidden/>
        </w:rPr>
        <w:fldChar w:fldCharType="separate"/>
      </w:r>
      <w:ins w:id="1961" w:author="DeeM" w:date="2015-12-07T17:03:00Z">
        <w:r>
          <w:rPr>
            <w:noProof/>
            <w:webHidden/>
          </w:rPr>
          <w:t>50</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62" w:author="DeeM" w:date="2015-12-07T17:03:00Z"/>
          <w:rFonts w:asciiTheme="minorHAnsi" w:eastAsiaTheme="minorEastAsia" w:hAnsiTheme="minorHAnsi" w:cstheme="minorBidi"/>
          <w:noProof/>
          <w:sz w:val="22"/>
          <w:szCs w:val="22"/>
        </w:rPr>
      </w:pPr>
      <w:ins w:id="1963"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"_Toc437271165"</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6.11. Ekran startowy aplikacji mobilnej</w:t>
        </w:r>
        <w:r>
          <w:rPr>
            <w:noProof/>
            <w:webHidden/>
          </w:rPr>
          <w:tab/>
        </w:r>
        <w:r>
          <w:rPr>
            <w:noProof/>
            <w:webHidden/>
          </w:rPr>
          <w:fldChar w:fldCharType="begin"/>
        </w:r>
        <w:r>
          <w:rPr>
            <w:noProof/>
            <w:webHidden/>
          </w:rPr>
          <w:instrText xml:space="preserve"> PAGEREF _Toc437271165 \h </w:instrText>
        </w:r>
        <w:r>
          <w:rPr>
            <w:noProof/>
            <w:webHidden/>
          </w:rPr>
        </w:r>
      </w:ins>
      <w:r>
        <w:rPr>
          <w:noProof/>
          <w:webHidden/>
        </w:rPr>
        <w:fldChar w:fldCharType="separate"/>
      </w:r>
      <w:ins w:id="1964" w:author="DeeM" w:date="2015-12-07T17:03:00Z">
        <w:r>
          <w:rPr>
            <w:noProof/>
            <w:webHidden/>
          </w:rPr>
          <w:t>51</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65" w:author="DeeM" w:date="2015-12-07T17:03:00Z"/>
          <w:rFonts w:asciiTheme="minorHAnsi" w:eastAsiaTheme="minorEastAsia" w:hAnsiTheme="minorHAnsi" w:cstheme="minorBidi"/>
          <w:noProof/>
          <w:sz w:val="22"/>
          <w:szCs w:val="22"/>
        </w:rPr>
      </w:pPr>
      <w:ins w:id="1966"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"_Toc437271166"</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6.12. Ekran logowania w aplikacji mobilnej</w:t>
        </w:r>
        <w:r>
          <w:rPr>
            <w:noProof/>
            <w:webHidden/>
          </w:rPr>
          <w:tab/>
        </w:r>
        <w:r>
          <w:rPr>
            <w:noProof/>
            <w:webHidden/>
          </w:rPr>
          <w:fldChar w:fldCharType="begin"/>
        </w:r>
        <w:r>
          <w:rPr>
            <w:noProof/>
            <w:webHidden/>
          </w:rPr>
          <w:instrText xml:space="preserve"> PAGEREF _Toc437271166 \h </w:instrText>
        </w:r>
        <w:r>
          <w:rPr>
            <w:noProof/>
            <w:webHidden/>
          </w:rPr>
        </w:r>
      </w:ins>
      <w:r>
        <w:rPr>
          <w:noProof/>
          <w:webHidden/>
        </w:rPr>
        <w:fldChar w:fldCharType="separate"/>
      </w:r>
      <w:ins w:id="1967" w:author="DeeM" w:date="2015-12-07T17:03:00Z">
        <w:r>
          <w:rPr>
            <w:noProof/>
            <w:webHidden/>
          </w:rPr>
          <w:t>52</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68" w:author="DeeM" w:date="2015-12-07T17:03:00Z"/>
          <w:rFonts w:asciiTheme="minorHAnsi" w:eastAsiaTheme="minorEastAsia" w:hAnsiTheme="minorHAnsi" w:cstheme="minorBidi"/>
          <w:noProof/>
          <w:sz w:val="22"/>
          <w:szCs w:val="22"/>
        </w:rPr>
      </w:pPr>
      <w:ins w:id="1969"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"_Toc437271167"</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6.13. Ekran wyświetlania szczegółów atrakcji w aplikacji mobilnej</w:t>
        </w:r>
        <w:r>
          <w:rPr>
            <w:noProof/>
            <w:webHidden/>
          </w:rPr>
          <w:tab/>
        </w:r>
        <w:r>
          <w:rPr>
            <w:noProof/>
            <w:webHidden/>
          </w:rPr>
          <w:fldChar w:fldCharType="begin"/>
        </w:r>
        <w:r>
          <w:rPr>
            <w:noProof/>
            <w:webHidden/>
          </w:rPr>
          <w:instrText xml:space="preserve"> PAGEREF _Toc437271167 \h </w:instrText>
        </w:r>
        <w:r>
          <w:rPr>
            <w:noProof/>
            <w:webHidden/>
          </w:rPr>
        </w:r>
      </w:ins>
      <w:r>
        <w:rPr>
          <w:noProof/>
          <w:webHidden/>
        </w:rPr>
        <w:fldChar w:fldCharType="separate"/>
      </w:r>
      <w:ins w:id="1970" w:author="DeeM" w:date="2015-12-07T17:03:00Z">
        <w:r>
          <w:rPr>
            <w:noProof/>
            <w:webHidden/>
          </w:rPr>
          <w:t>53</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71" w:author="DeeM" w:date="2015-12-07T17:03:00Z"/>
          <w:rFonts w:asciiTheme="minorHAnsi" w:eastAsiaTheme="minorEastAsia" w:hAnsiTheme="minorHAnsi" w:cstheme="minorBidi"/>
          <w:noProof/>
          <w:sz w:val="22"/>
          <w:szCs w:val="22"/>
        </w:rPr>
      </w:pPr>
      <w:ins w:id="1972"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"_Toc437271168"</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6.14. Widok zakładki Opinie w aplikacji mobilnej</w:t>
        </w:r>
        <w:r>
          <w:rPr>
            <w:noProof/>
            <w:webHidden/>
          </w:rPr>
          <w:tab/>
        </w:r>
        <w:r>
          <w:rPr>
            <w:noProof/>
            <w:webHidden/>
          </w:rPr>
          <w:fldChar w:fldCharType="begin"/>
        </w:r>
        <w:r>
          <w:rPr>
            <w:noProof/>
            <w:webHidden/>
          </w:rPr>
          <w:instrText xml:space="preserve"> PAGEREF _Toc437271168 \h </w:instrText>
        </w:r>
        <w:r>
          <w:rPr>
            <w:noProof/>
            <w:webHidden/>
          </w:rPr>
        </w:r>
      </w:ins>
      <w:r>
        <w:rPr>
          <w:noProof/>
          <w:webHidden/>
        </w:rPr>
        <w:fldChar w:fldCharType="separate"/>
      </w:r>
      <w:ins w:id="1973" w:author="DeeM" w:date="2015-12-07T17:03:00Z">
        <w:r>
          <w:rPr>
            <w:noProof/>
            <w:webHidden/>
          </w:rPr>
          <w:t>54</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74" w:author="DeeM" w:date="2015-12-07T17:03:00Z"/>
          <w:rFonts w:asciiTheme="minorHAnsi" w:eastAsiaTheme="minorEastAsia" w:hAnsiTheme="minorHAnsi" w:cstheme="minorBidi"/>
          <w:noProof/>
          <w:sz w:val="22"/>
          <w:szCs w:val="22"/>
        </w:rPr>
      </w:pPr>
      <w:ins w:id="1975"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"_Toc437271169"</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6.15. Widok zakładki Zdjęcia w aplikacji mobilnej</w:t>
        </w:r>
        <w:r>
          <w:rPr>
            <w:noProof/>
            <w:webHidden/>
          </w:rPr>
          <w:tab/>
        </w:r>
        <w:r>
          <w:rPr>
            <w:noProof/>
            <w:webHidden/>
          </w:rPr>
          <w:fldChar w:fldCharType="begin"/>
        </w:r>
        <w:r>
          <w:rPr>
            <w:noProof/>
            <w:webHidden/>
          </w:rPr>
          <w:instrText xml:space="preserve"> PAGEREF _Toc437271169 \h </w:instrText>
        </w:r>
        <w:r>
          <w:rPr>
            <w:noProof/>
            <w:webHidden/>
          </w:rPr>
        </w:r>
      </w:ins>
      <w:r>
        <w:rPr>
          <w:noProof/>
          <w:webHidden/>
        </w:rPr>
        <w:fldChar w:fldCharType="separate"/>
      </w:r>
      <w:ins w:id="1976" w:author="DeeM" w:date="2015-12-07T17:03:00Z">
        <w:r>
          <w:rPr>
            <w:noProof/>
            <w:webHidden/>
          </w:rPr>
          <w:t>55</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77" w:author="DeeM" w:date="2015-12-07T17:03:00Z"/>
          <w:rFonts w:asciiTheme="minorHAnsi" w:eastAsiaTheme="minorEastAsia" w:hAnsiTheme="minorHAnsi" w:cstheme="minorBidi"/>
          <w:noProof/>
          <w:sz w:val="22"/>
          <w:szCs w:val="22"/>
        </w:rPr>
      </w:pPr>
      <w:ins w:id="1978"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"_Toc437271170"</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6.16. Widok zakładki Mapa w aplikacji mobilnej</w:t>
        </w:r>
        <w:r>
          <w:rPr>
            <w:noProof/>
            <w:webHidden/>
          </w:rPr>
          <w:tab/>
        </w:r>
        <w:r>
          <w:rPr>
            <w:noProof/>
            <w:webHidden/>
          </w:rPr>
          <w:fldChar w:fldCharType="begin"/>
        </w:r>
        <w:r>
          <w:rPr>
            <w:noProof/>
            <w:webHidden/>
          </w:rPr>
          <w:instrText xml:space="preserve"> PAGEREF _Toc437271170 \h </w:instrText>
        </w:r>
        <w:r>
          <w:rPr>
            <w:noProof/>
            <w:webHidden/>
          </w:rPr>
        </w:r>
      </w:ins>
      <w:r>
        <w:rPr>
          <w:noProof/>
          <w:webHidden/>
        </w:rPr>
        <w:fldChar w:fldCharType="separate"/>
      </w:r>
      <w:ins w:id="1979" w:author="DeeM" w:date="2015-12-07T17:03:00Z">
        <w:r>
          <w:rPr>
            <w:noProof/>
            <w:webHidden/>
          </w:rPr>
          <w:t>56</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80" w:author="DeeM" w:date="2015-12-07T17:03:00Z"/>
          <w:rFonts w:asciiTheme="minorHAnsi" w:eastAsiaTheme="minorEastAsia" w:hAnsiTheme="minorHAnsi" w:cstheme="minorBidi"/>
          <w:noProof/>
          <w:sz w:val="22"/>
          <w:szCs w:val="22"/>
        </w:rPr>
      </w:pPr>
      <w:ins w:id="1981"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"_Toc437271171"</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6.17. Widok dodawania zdjęcia do atrakcji w aplikacji mobilnej</w:t>
        </w:r>
        <w:r>
          <w:rPr>
            <w:noProof/>
            <w:webHidden/>
          </w:rPr>
          <w:tab/>
        </w:r>
        <w:r>
          <w:rPr>
            <w:noProof/>
            <w:webHidden/>
          </w:rPr>
          <w:fldChar w:fldCharType="begin"/>
        </w:r>
        <w:r>
          <w:rPr>
            <w:noProof/>
            <w:webHidden/>
          </w:rPr>
          <w:instrText xml:space="preserve"> PAGEREF _Toc437271171 \h </w:instrText>
        </w:r>
        <w:r>
          <w:rPr>
            <w:noProof/>
            <w:webHidden/>
          </w:rPr>
        </w:r>
      </w:ins>
      <w:r>
        <w:rPr>
          <w:noProof/>
          <w:webHidden/>
        </w:rPr>
        <w:fldChar w:fldCharType="separate"/>
      </w:r>
      <w:ins w:id="1982" w:author="DeeM" w:date="2015-12-07T17:03:00Z">
        <w:r>
          <w:rPr>
            <w:noProof/>
            <w:webHidden/>
          </w:rPr>
          <w:t>57</w:t>
        </w:r>
        <w:r>
          <w:rPr>
            <w:noProof/>
            <w:webHidden/>
          </w:rPr>
          <w:fldChar w:fldCharType="end"/>
        </w:r>
        <w:r w:rsidRPr="00DA54C1">
          <w:rPr>
            <w:rStyle w:val="Hipercze"/>
            <w:noProof/>
          </w:rPr>
          <w:fldChar w:fldCharType="end"/>
        </w:r>
      </w:ins>
    </w:p>
    <w:p w:rsidR="00252F3E" w:rsidRDefault="00252F3E">
      <w:pPr>
        <w:pStyle w:val="Spisilustracji"/>
        <w:tabs>
          <w:tab w:val="right" w:leader="dot" w:pos="8492"/>
        </w:tabs>
        <w:rPr>
          <w:ins w:id="1983" w:author="DeeM" w:date="2015-12-07T17:03:00Z"/>
          <w:rFonts w:asciiTheme="minorHAnsi" w:eastAsiaTheme="minorEastAsia" w:hAnsiTheme="minorHAnsi" w:cstheme="minorBidi"/>
          <w:noProof/>
          <w:sz w:val="22"/>
          <w:szCs w:val="22"/>
        </w:rPr>
      </w:pPr>
      <w:ins w:id="1984" w:author="DeeM" w:date="2015-12-07T17:03:00Z">
        <w:r w:rsidRPr="00DA54C1">
          <w:rPr>
            <w:rStyle w:val="Hipercze"/>
            <w:noProof/>
          </w:rPr>
          <w:fldChar w:fldCharType="begin"/>
        </w:r>
        <w:r w:rsidRPr="00DA54C1">
          <w:rPr>
            <w:rStyle w:val="Hipercze"/>
            <w:noProof/>
          </w:rPr>
          <w:instrText xml:space="preserve"> </w:instrText>
        </w:r>
        <w:r>
          <w:rPr>
            <w:noProof/>
          </w:rPr>
          <w:instrText>HYPERLINK \l "_Toc437271172"</w:instrText>
        </w:r>
        <w:r w:rsidRPr="00DA54C1">
          <w:rPr>
            <w:rStyle w:val="Hipercze"/>
            <w:noProof/>
          </w:rPr>
          <w:instrText xml:space="preserve"> </w:instrText>
        </w:r>
        <w:r w:rsidRPr="00DA54C1">
          <w:rPr>
            <w:rStyle w:val="Hipercze"/>
            <w:noProof/>
          </w:rPr>
        </w:r>
        <w:r w:rsidRPr="00DA54C1">
          <w:rPr>
            <w:rStyle w:val="Hipercze"/>
            <w:noProof/>
          </w:rPr>
          <w:fldChar w:fldCharType="separate"/>
        </w:r>
        <w:r w:rsidRPr="00DA54C1">
          <w:rPr>
            <w:rStyle w:val="Hipercze"/>
            <w:noProof/>
          </w:rPr>
          <w:t>Rys. 6.18. Widok dodawania opinii do atrakcji w aplikacji mobilnej</w:t>
        </w:r>
        <w:r>
          <w:rPr>
            <w:noProof/>
            <w:webHidden/>
          </w:rPr>
          <w:tab/>
        </w:r>
        <w:r>
          <w:rPr>
            <w:noProof/>
            <w:webHidden/>
          </w:rPr>
          <w:fldChar w:fldCharType="begin"/>
        </w:r>
        <w:r>
          <w:rPr>
            <w:noProof/>
            <w:webHidden/>
          </w:rPr>
          <w:instrText xml:space="preserve"> PAGEREF _Toc437271172 \h </w:instrText>
        </w:r>
        <w:r>
          <w:rPr>
            <w:noProof/>
            <w:webHidden/>
          </w:rPr>
        </w:r>
      </w:ins>
      <w:r>
        <w:rPr>
          <w:noProof/>
          <w:webHidden/>
        </w:rPr>
        <w:fldChar w:fldCharType="separate"/>
      </w:r>
      <w:ins w:id="1985" w:author="DeeM" w:date="2015-12-07T17:03:00Z">
        <w:r>
          <w:rPr>
            <w:noProof/>
            <w:webHidden/>
          </w:rPr>
          <w:t>58</w:t>
        </w:r>
        <w:r>
          <w:rPr>
            <w:noProof/>
            <w:webHidden/>
          </w:rPr>
          <w:fldChar w:fldCharType="end"/>
        </w:r>
        <w:r w:rsidRPr="00DA54C1">
          <w:rPr>
            <w:rStyle w:val="Hipercze"/>
            <w:noProof/>
          </w:rPr>
          <w:fldChar w:fldCharType="end"/>
        </w:r>
      </w:ins>
    </w:p>
    <w:p w:rsidR="001D1000" w:rsidDel="00252F3E" w:rsidRDefault="001D1000">
      <w:pPr>
        <w:pStyle w:val="Spisilustracji"/>
        <w:tabs>
          <w:tab w:val="right" w:leader="dot" w:pos="8492"/>
        </w:tabs>
        <w:rPr>
          <w:del w:id="1986" w:author="DeeM" w:date="2015-12-07T17:03:00Z"/>
          <w:rFonts w:asciiTheme="minorHAnsi" w:eastAsiaTheme="minorEastAsia" w:hAnsiTheme="minorHAnsi" w:cstheme="minorBidi"/>
          <w:noProof/>
          <w:sz w:val="22"/>
          <w:szCs w:val="22"/>
        </w:rPr>
      </w:pPr>
      <w:del w:id="1987" w:author="DeeM" w:date="2015-12-07T17:03:00Z">
        <w:r w:rsidRPr="00252F3E" w:rsidDel="00252F3E">
          <w:rPr>
            <w:noProof/>
            <w:rPrChange w:id="1988" w:author="DeeM" w:date="2015-12-07T17:03:00Z">
              <w:rPr>
                <w:rStyle w:val="Hipercze"/>
                <w:noProof/>
              </w:rPr>
            </w:rPrChange>
          </w:rPr>
          <w:delText>Rys.1.1. Strona główna portalu Tripadvisor</w:delText>
        </w:r>
        <w:r w:rsidDel="00252F3E">
          <w:rPr>
            <w:noProof/>
            <w:webHidden/>
          </w:rPr>
          <w:tab/>
        </w:r>
        <w:r w:rsidR="00CF274A" w:rsidDel="00252F3E">
          <w:rPr>
            <w:noProof/>
            <w:webHidden/>
          </w:rPr>
          <w:delText>7</w:delText>
        </w:r>
      </w:del>
    </w:p>
    <w:p w:rsidR="001D1000" w:rsidDel="00252F3E" w:rsidRDefault="001D1000">
      <w:pPr>
        <w:pStyle w:val="Spisilustracji"/>
        <w:tabs>
          <w:tab w:val="right" w:leader="dot" w:pos="8492"/>
        </w:tabs>
        <w:rPr>
          <w:del w:id="1989" w:author="DeeM" w:date="2015-12-07T17:03:00Z"/>
          <w:rFonts w:asciiTheme="minorHAnsi" w:eastAsiaTheme="minorEastAsia" w:hAnsiTheme="minorHAnsi" w:cstheme="minorBidi"/>
          <w:noProof/>
          <w:sz w:val="22"/>
          <w:szCs w:val="22"/>
        </w:rPr>
      </w:pPr>
      <w:del w:id="1990" w:author="DeeM" w:date="2015-12-07T17:03:00Z">
        <w:r w:rsidRPr="00252F3E" w:rsidDel="00252F3E">
          <w:rPr>
            <w:noProof/>
            <w:rPrChange w:id="1991" w:author="DeeM" w:date="2015-12-07T17:03:00Z">
              <w:rPr>
                <w:rStyle w:val="Hipercze"/>
                <w:noProof/>
              </w:rPr>
            </w:rPrChange>
          </w:rPr>
          <w:delText>Rys. 3.1. Część pierwsza backlogu produktu z dnia</w:delText>
        </w:r>
        <w:r w:rsidRPr="00252F3E" w:rsidDel="00252F3E">
          <w:rPr>
            <w:i/>
            <w:noProof/>
            <w:rPrChange w:id="1992" w:author="DeeM" w:date="2015-12-07T17:03:00Z">
              <w:rPr>
                <w:rStyle w:val="Hipercze"/>
                <w:i/>
                <w:noProof/>
              </w:rPr>
            </w:rPrChange>
          </w:rPr>
          <w:delText xml:space="preserve"> 01.12.15</w:delText>
        </w:r>
        <w:r w:rsidDel="00252F3E">
          <w:rPr>
            <w:noProof/>
            <w:webHidden/>
          </w:rPr>
          <w:tab/>
        </w:r>
        <w:r w:rsidR="00CF274A" w:rsidDel="00252F3E">
          <w:rPr>
            <w:noProof/>
            <w:webHidden/>
          </w:rPr>
          <w:delText>16</w:delText>
        </w:r>
      </w:del>
    </w:p>
    <w:p w:rsidR="001D1000" w:rsidDel="00252F3E" w:rsidRDefault="001D1000">
      <w:pPr>
        <w:pStyle w:val="Spisilustracji"/>
        <w:tabs>
          <w:tab w:val="right" w:leader="dot" w:pos="8492"/>
        </w:tabs>
        <w:rPr>
          <w:del w:id="1993" w:author="DeeM" w:date="2015-12-07T17:03:00Z"/>
          <w:rFonts w:asciiTheme="minorHAnsi" w:eastAsiaTheme="minorEastAsia" w:hAnsiTheme="minorHAnsi" w:cstheme="minorBidi"/>
          <w:noProof/>
          <w:sz w:val="22"/>
          <w:szCs w:val="22"/>
        </w:rPr>
      </w:pPr>
      <w:del w:id="1994" w:author="DeeM" w:date="2015-12-07T17:03:00Z">
        <w:r w:rsidRPr="00252F3E" w:rsidDel="00252F3E">
          <w:rPr>
            <w:noProof/>
            <w:rPrChange w:id="1995" w:author="DeeM" w:date="2015-12-07T17:03:00Z">
              <w:rPr>
                <w:rStyle w:val="Hipercze"/>
                <w:noProof/>
              </w:rPr>
            </w:rPrChange>
          </w:rPr>
          <w:delText>Rys. 3.2. Część druga backlogu produktu z dnia</w:delText>
        </w:r>
        <w:r w:rsidRPr="00252F3E" w:rsidDel="00252F3E">
          <w:rPr>
            <w:i/>
            <w:noProof/>
            <w:rPrChange w:id="1996" w:author="DeeM" w:date="2015-12-07T17:03:00Z">
              <w:rPr>
                <w:rStyle w:val="Hipercze"/>
                <w:i/>
                <w:noProof/>
              </w:rPr>
            </w:rPrChange>
          </w:rPr>
          <w:delText xml:space="preserve"> 01.12.15</w:delText>
        </w:r>
        <w:r w:rsidDel="00252F3E">
          <w:rPr>
            <w:noProof/>
            <w:webHidden/>
          </w:rPr>
          <w:tab/>
        </w:r>
        <w:r w:rsidR="00CF274A" w:rsidDel="00252F3E">
          <w:rPr>
            <w:noProof/>
            <w:webHidden/>
          </w:rPr>
          <w:delText>17</w:delText>
        </w:r>
      </w:del>
    </w:p>
    <w:p w:rsidR="001D1000" w:rsidDel="00252F3E" w:rsidRDefault="001D1000">
      <w:pPr>
        <w:pStyle w:val="Spisilustracji"/>
        <w:tabs>
          <w:tab w:val="right" w:leader="dot" w:pos="8492"/>
        </w:tabs>
        <w:rPr>
          <w:del w:id="1997" w:author="DeeM" w:date="2015-12-07T17:03:00Z"/>
          <w:rFonts w:asciiTheme="minorHAnsi" w:eastAsiaTheme="minorEastAsia" w:hAnsiTheme="minorHAnsi" w:cstheme="minorBidi"/>
          <w:noProof/>
          <w:sz w:val="22"/>
          <w:szCs w:val="22"/>
        </w:rPr>
      </w:pPr>
      <w:del w:id="1998" w:author="DeeM" w:date="2015-12-07T17:03:00Z">
        <w:r w:rsidRPr="00252F3E" w:rsidDel="00252F3E">
          <w:rPr>
            <w:noProof/>
            <w:rPrChange w:id="1999" w:author="DeeM" w:date="2015-12-07T17:03:00Z">
              <w:rPr>
                <w:rStyle w:val="Hipercze"/>
                <w:noProof/>
              </w:rPr>
            </w:rPrChange>
          </w:rPr>
          <w:delText>Rys. 3.3. Backlog sprintu pierwszego</w:delText>
        </w:r>
        <w:r w:rsidDel="00252F3E">
          <w:rPr>
            <w:noProof/>
            <w:webHidden/>
          </w:rPr>
          <w:tab/>
        </w:r>
        <w:r w:rsidR="00CF274A" w:rsidDel="00252F3E">
          <w:rPr>
            <w:noProof/>
            <w:webHidden/>
          </w:rPr>
          <w:delText>18</w:delText>
        </w:r>
      </w:del>
    </w:p>
    <w:p w:rsidR="001D1000" w:rsidDel="00252F3E" w:rsidRDefault="001D1000">
      <w:pPr>
        <w:pStyle w:val="Spisilustracji"/>
        <w:tabs>
          <w:tab w:val="right" w:leader="dot" w:pos="8492"/>
        </w:tabs>
        <w:rPr>
          <w:del w:id="2000" w:author="DeeM" w:date="2015-12-07T17:03:00Z"/>
          <w:rFonts w:asciiTheme="minorHAnsi" w:eastAsiaTheme="minorEastAsia" w:hAnsiTheme="minorHAnsi" w:cstheme="minorBidi"/>
          <w:noProof/>
          <w:sz w:val="22"/>
          <w:szCs w:val="22"/>
        </w:rPr>
      </w:pPr>
      <w:del w:id="2001" w:author="DeeM" w:date="2015-12-07T17:03:00Z">
        <w:r w:rsidRPr="00252F3E" w:rsidDel="00252F3E">
          <w:rPr>
            <w:noProof/>
            <w:rPrChange w:id="2002" w:author="DeeM" w:date="2015-12-07T17:03:00Z">
              <w:rPr>
                <w:rStyle w:val="Hipercze"/>
                <w:noProof/>
              </w:rPr>
            </w:rPrChange>
          </w:rPr>
          <w:delText>Rys. 3.4. Backlog sprintu drugiego</w:delText>
        </w:r>
        <w:r w:rsidDel="00252F3E">
          <w:rPr>
            <w:noProof/>
            <w:webHidden/>
          </w:rPr>
          <w:tab/>
        </w:r>
        <w:r w:rsidR="00CF274A" w:rsidDel="00252F3E">
          <w:rPr>
            <w:noProof/>
            <w:webHidden/>
          </w:rPr>
          <w:delText>18</w:delText>
        </w:r>
      </w:del>
    </w:p>
    <w:p w:rsidR="001D1000" w:rsidDel="00252F3E" w:rsidRDefault="001D1000">
      <w:pPr>
        <w:pStyle w:val="Spisilustracji"/>
        <w:tabs>
          <w:tab w:val="right" w:leader="dot" w:pos="8492"/>
        </w:tabs>
        <w:rPr>
          <w:del w:id="2003" w:author="DeeM" w:date="2015-12-07T17:03:00Z"/>
          <w:rFonts w:asciiTheme="minorHAnsi" w:eastAsiaTheme="minorEastAsia" w:hAnsiTheme="minorHAnsi" w:cstheme="minorBidi"/>
          <w:noProof/>
          <w:sz w:val="22"/>
          <w:szCs w:val="22"/>
        </w:rPr>
      </w:pPr>
      <w:del w:id="2004" w:author="DeeM" w:date="2015-12-07T17:03:00Z">
        <w:r w:rsidRPr="00252F3E" w:rsidDel="00252F3E">
          <w:rPr>
            <w:noProof/>
            <w:rPrChange w:id="2005" w:author="DeeM" w:date="2015-12-07T17:03:00Z">
              <w:rPr>
                <w:rStyle w:val="Hipercze"/>
                <w:noProof/>
              </w:rPr>
            </w:rPrChange>
          </w:rPr>
          <w:delText>Rys. 3.5. Wykres wypalania sprintu drugiego</w:delText>
        </w:r>
        <w:r w:rsidDel="00252F3E">
          <w:rPr>
            <w:noProof/>
            <w:webHidden/>
          </w:rPr>
          <w:tab/>
        </w:r>
        <w:r w:rsidR="00CF274A" w:rsidDel="00252F3E">
          <w:rPr>
            <w:noProof/>
            <w:webHidden/>
          </w:rPr>
          <w:delText>19</w:delText>
        </w:r>
      </w:del>
    </w:p>
    <w:p w:rsidR="001D1000" w:rsidDel="00252F3E" w:rsidRDefault="001D1000">
      <w:pPr>
        <w:pStyle w:val="Spisilustracji"/>
        <w:tabs>
          <w:tab w:val="right" w:leader="dot" w:pos="8492"/>
        </w:tabs>
        <w:rPr>
          <w:del w:id="2006" w:author="DeeM" w:date="2015-12-07T17:03:00Z"/>
          <w:rFonts w:asciiTheme="minorHAnsi" w:eastAsiaTheme="minorEastAsia" w:hAnsiTheme="minorHAnsi" w:cstheme="minorBidi"/>
          <w:noProof/>
          <w:sz w:val="22"/>
          <w:szCs w:val="22"/>
        </w:rPr>
      </w:pPr>
      <w:del w:id="2007" w:author="DeeM" w:date="2015-12-07T17:03:00Z">
        <w:r w:rsidRPr="00252F3E" w:rsidDel="00252F3E">
          <w:rPr>
            <w:noProof/>
            <w:rPrChange w:id="2008" w:author="DeeM" w:date="2015-12-07T17:03:00Z">
              <w:rPr>
                <w:rStyle w:val="Hipercze"/>
                <w:noProof/>
              </w:rPr>
            </w:rPrChange>
          </w:rPr>
          <w:delText>Rys. 3.6. Backlog sprintu trzeciego</w:delText>
        </w:r>
        <w:r w:rsidDel="00252F3E">
          <w:rPr>
            <w:noProof/>
            <w:webHidden/>
          </w:rPr>
          <w:tab/>
        </w:r>
        <w:r w:rsidR="00CF274A" w:rsidDel="00252F3E">
          <w:rPr>
            <w:noProof/>
            <w:webHidden/>
          </w:rPr>
          <w:delText>19</w:delText>
        </w:r>
      </w:del>
    </w:p>
    <w:p w:rsidR="001D1000" w:rsidDel="00252F3E" w:rsidRDefault="001D1000">
      <w:pPr>
        <w:pStyle w:val="Spisilustracji"/>
        <w:tabs>
          <w:tab w:val="right" w:leader="dot" w:pos="8492"/>
        </w:tabs>
        <w:rPr>
          <w:del w:id="2009" w:author="DeeM" w:date="2015-12-07T17:03:00Z"/>
          <w:rFonts w:asciiTheme="minorHAnsi" w:eastAsiaTheme="minorEastAsia" w:hAnsiTheme="minorHAnsi" w:cstheme="minorBidi"/>
          <w:noProof/>
          <w:sz w:val="22"/>
          <w:szCs w:val="22"/>
        </w:rPr>
      </w:pPr>
      <w:del w:id="2010" w:author="DeeM" w:date="2015-12-07T17:03:00Z">
        <w:r w:rsidRPr="00252F3E" w:rsidDel="00252F3E">
          <w:rPr>
            <w:noProof/>
            <w:rPrChange w:id="2011" w:author="DeeM" w:date="2015-12-07T17:03:00Z">
              <w:rPr>
                <w:rStyle w:val="Hipercze"/>
                <w:noProof/>
              </w:rPr>
            </w:rPrChange>
          </w:rPr>
          <w:delText>Rys. 3.7. Wykres wypalania sprintu trzeciego</w:delText>
        </w:r>
        <w:r w:rsidDel="00252F3E">
          <w:rPr>
            <w:noProof/>
            <w:webHidden/>
          </w:rPr>
          <w:tab/>
        </w:r>
        <w:r w:rsidR="00CF274A" w:rsidDel="00252F3E">
          <w:rPr>
            <w:noProof/>
            <w:webHidden/>
          </w:rPr>
          <w:delText>19</w:delText>
        </w:r>
      </w:del>
    </w:p>
    <w:p w:rsidR="001D1000" w:rsidDel="00252F3E" w:rsidRDefault="001D1000">
      <w:pPr>
        <w:pStyle w:val="Spisilustracji"/>
        <w:tabs>
          <w:tab w:val="right" w:leader="dot" w:pos="8492"/>
        </w:tabs>
        <w:rPr>
          <w:del w:id="2012" w:author="DeeM" w:date="2015-12-07T17:03:00Z"/>
          <w:rFonts w:asciiTheme="minorHAnsi" w:eastAsiaTheme="minorEastAsia" w:hAnsiTheme="minorHAnsi" w:cstheme="minorBidi"/>
          <w:noProof/>
          <w:sz w:val="22"/>
          <w:szCs w:val="22"/>
        </w:rPr>
      </w:pPr>
      <w:del w:id="2013" w:author="DeeM" w:date="2015-12-07T17:03:00Z">
        <w:r w:rsidRPr="00252F3E" w:rsidDel="00252F3E">
          <w:rPr>
            <w:noProof/>
            <w:rPrChange w:id="2014" w:author="DeeM" w:date="2015-12-07T17:03:00Z">
              <w:rPr>
                <w:rStyle w:val="Hipercze"/>
                <w:noProof/>
              </w:rPr>
            </w:rPrChange>
          </w:rPr>
          <w:delText>Rys. 3.8. Backlog sprintu czwartego</w:delText>
        </w:r>
        <w:r w:rsidDel="00252F3E">
          <w:rPr>
            <w:noProof/>
            <w:webHidden/>
          </w:rPr>
          <w:tab/>
        </w:r>
        <w:r w:rsidR="00CF274A" w:rsidDel="00252F3E">
          <w:rPr>
            <w:noProof/>
            <w:webHidden/>
          </w:rPr>
          <w:delText>20</w:delText>
        </w:r>
      </w:del>
    </w:p>
    <w:p w:rsidR="001D1000" w:rsidDel="00252F3E" w:rsidRDefault="001D1000">
      <w:pPr>
        <w:pStyle w:val="Spisilustracji"/>
        <w:tabs>
          <w:tab w:val="right" w:leader="dot" w:pos="8492"/>
        </w:tabs>
        <w:rPr>
          <w:del w:id="2015" w:author="DeeM" w:date="2015-12-07T17:03:00Z"/>
          <w:rFonts w:asciiTheme="minorHAnsi" w:eastAsiaTheme="minorEastAsia" w:hAnsiTheme="minorHAnsi" w:cstheme="minorBidi"/>
          <w:noProof/>
          <w:sz w:val="22"/>
          <w:szCs w:val="22"/>
        </w:rPr>
      </w:pPr>
      <w:del w:id="2016" w:author="DeeM" w:date="2015-12-07T17:03:00Z">
        <w:r w:rsidRPr="00252F3E" w:rsidDel="00252F3E">
          <w:rPr>
            <w:noProof/>
            <w:rPrChange w:id="2017" w:author="DeeM" w:date="2015-12-07T17:03:00Z">
              <w:rPr>
                <w:rStyle w:val="Hipercze"/>
                <w:noProof/>
              </w:rPr>
            </w:rPrChange>
          </w:rPr>
          <w:delText>Rys. 3.9. Wykres wypalania sprintu czwartego</w:delText>
        </w:r>
        <w:r w:rsidDel="00252F3E">
          <w:rPr>
            <w:noProof/>
            <w:webHidden/>
          </w:rPr>
          <w:tab/>
        </w:r>
        <w:r w:rsidR="00CF274A" w:rsidDel="00252F3E">
          <w:rPr>
            <w:noProof/>
            <w:webHidden/>
          </w:rPr>
          <w:delText>21</w:delText>
        </w:r>
      </w:del>
    </w:p>
    <w:p w:rsidR="001D1000" w:rsidDel="00252F3E" w:rsidRDefault="001D1000">
      <w:pPr>
        <w:pStyle w:val="Spisilustracji"/>
        <w:tabs>
          <w:tab w:val="right" w:leader="dot" w:pos="8492"/>
        </w:tabs>
        <w:rPr>
          <w:del w:id="2018" w:author="DeeM" w:date="2015-12-07T17:03:00Z"/>
          <w:rFonts w:asciiTheme="minorHAnsi" w:eastAsiaTheme="minorEastAsia" w:hAnsiTheme="minorHAnsi" w:cstheme="minorBidi"/>
          <w:noProof/>
          <w:sz w:val="22"/>
          <w:szCs w:val="22"/>
        </w:rPr>
      </w:pPr>
      <w:del w:id="2019" w:author="DeeM" w:date="2015-12-07T17:03:00Z">
        <w:r w:rsidRPr="00252F3E" w:rsidDel="00252F3E">
          <w:rPr>
            <w:noProof/>
            <w:rPrChange w:id="2020" w:author="DeeM" w:date="2015-12-07T17:03:00Z">
              <w:rPr>
                <w:rStyle w:val="Hipercze"/>
                <w:noProof/>
              </w:rPr>
            </w:rPrChange>
          </w:rPr>
          <w:delText>Rys. 3.10 Backlog sprintu piątego</w:delText>
        </w:r>
        <w:r w:rsidDel="00252F3E">
          <w:rPr>
            <w:noProof/>
            <w:webHidden/>
          </w:rPr>
          <w:tab/>
        </w:r>
        <w:r w:rsidR="00CF274A" w:rsidDel="00252F3E">
          <w:rPr>
            <w:noProof/>
            <w:webHidden/>
          </w:rPr>
          <w:delText>21</w:delText>
        </w:r>
      </w:del>
    </w:p>
    <w:p w:rsidR="001D1000" w:rsidDel="00252F3E" w:rsidRDefault="001D1000">
      <w:pPr>
        <w:pStyle w:val="Spisilustracji"/>
        <w:tabs>
          <w:tab w:val="right" w:leader="dot" w:pos="8492"/>
        </w:tabs>
        <w:rPr>
          <w:del w:id="2021" w:author="DeeM" w:date="2015-12-07T17:03:00Z"/>
          <w:rFonts w:asciiTheme="minorHAnsi" w:eastAsiaTheme="minorEastAsia" w:hAnsiTheme="minorHAnsi" w:cstheme="minorBidi"/>
          <w:noProof/>
          <w:sz w:val="22"/>
          <w:szCs w:val="22"/>
        </w:rPr>
      </w:pPr>
      <w:del w:id="2022" w:author="DeeM" w:date="2015-12-07T17:03:00Z">
        <w:r w:rsidRPr="00252F3E" w:rsidDel="00252F3E">
          <w:rPr>
            <w:noProof/>
            <w:rPrChange w:id="2023" w:author="DeeM" w:date="2015-12-07T17:03:00Z">
              <w:rPr>
                <w:rStyle w:val="Hipercze"/>
                <w:noProof/>
              </w:rPr>
            </w:rPrChange>
          </w:rPr>
          <w:delText>Rys. 3.11. Wykres wypalania sprintu 5</w:delText>
        </w:r>
        <w:r w:rsidDel="00252F3E">
          <w:rPr>
            <w:noProof/>
            <w:webHidden/>
          </w:rPr>
          <w:tab/>
        </w:r>
        <w:r w:rsidR="00CF274A" w:rsidDel="00252F3E">
          <w:rPr>
            <w:noProof/>
            <w:webHidden/>
          </w:rPr>
          <w:delText>22</w:delText>
        </w:r>
      </w:del>
    </w:p>
    <w:p w:rsidR="001D1000" w:rsidDel="00252F3E" w:rsidRDefault="001D1000">
      <w:pPr>
        <w:pStyle w:val="Spisilustracji"/>
        <w:tabs>
          <w:tab w:val="right" w:leader="dot" w:pos="8492"/>
        </w:tabs>
        <w:rPr>
          <w:del w:id="2024" w:author="DeeM" w:date="2015-12-07T17:03:00Z"/>
          <w:rFonts w:asciiTheme="minorHAnsi" w:eastAsiaTheme="minorEastAsia" w:hAnsiTheme="minorHAnsi" w:cstheme="minorBidi"/>
          <w:noProof/>
          <w:sz w:val="22"/>
          <w:szCs w:val="22"/>
        </w:rPr>
      </w:pPr>
      <w:del w:id="2025" w:author="DeeM" w:date="2015-12-07T17:03:00Z">
        <w:r w:rsidRPr="00252F3E" w:rsidDel="00252F3E">
          <w:rPr>
            <w:noProof/>
            <w:rPrChange w:id="2026" w:author="DeeM" w:date="2015-12-07T17:03:00Z">
              <w:rPr>
                <w:rStyle w:val="Hipercze"/>
                <w:noProof/>
              </w:rPr>
            </w:rPrChange>
          </w:rPr>
          <w:delText>Rys. 3.12. Backlog sprintu szóstego</w:delText>
        </w:r>
        <w:r w:rsidDel="00252F3E">
          <w:rPr>
            <w:noProof/>
            <w:webHidden/>
          </w:rPr>
          <w:tab/>
        </w:r>
        <w:r w:rsidR="00CF274A" w:rsidDel="00252F3E">
          <w:rPr>
            <w:noProof/>
            <w:webHidden/>
          </w:rPr>
          <w:delText>22</w:delText>
        </w:r>
      </w:del>
    </w:p>
    <w:p w:rsidR="001D1000" w:rsidDel="00252F3E" w:rsidRDefault="001D1000">
      <w:pPr>
        <w:pStyle w:val="Spisilustracji"/>
        <w:tabs>
          <w:tab w:val="right" w:leader="dot" w:pos="8492"/>
        </w:tabs>
        <w:rPr>
          <w:del w:id="2027" w:author="DeeM" w:date="2015-12-07T17:03:00Z"/>
          <w:rFonts w:asciiTheme="minorHAnsi" w:eastAsiaTheme="minorEastAsia" w:hAnsiTheme="minorHAnsi" w:cstheme="minorBidi"/>
          <w:noProof/>
          <w:sz w:val="22"/>
          <w:szCs w:val="22"/>
        </w:rPr>
      </w:pPr>
      <w:del w:id="2028" w:author="DeeM" w:date="2015-12-07T17:03:00Z">
        <w:r w:rsidRPr="00252F3E" w:rsidDel="00252F3E">
          <w:rPr>
            <w:noProof/>
            <w:rPrChange w:id="2029" w:author="DeeM" w:date="2015-12-07T17:03:00Z">
              <w:rPr>
                <w:rStyle w:val="Hipercze"/>
                <w:noProof/>
              </w:rPr>
            </w:rPrChange>
          </w:rPr>
          <w:delText>Rys. 3.13. Wykres wypalania sprintu szóstego</w:delText>
        </w:r>
        <w:r w:rsidDel="00252F3E">
          <w:rPr>
            <w:noProof/>
            <w:webHidden/>
          </w:rPr>
          <w:tab/>
        </w:r>
        <w:r w:rsidR="00CF274A" w:rsidDel="00252F3E">
          <w:rPr>
            <w:noProof/>
            <w:webHidden/>
          </w:rPr>
          <w:delText>23</w:delText>
        </w:r>
      </w:del>
    </w:p>
    <w:p w:rsidR="001D1000" w:rsidDel="00252F3E" w:rsidRDefault="001D1000">
      <w:pPr>
        <w:pStyle w:val="Spisilustracji"/>
        <w:tabs>
          <w:tab w:val="right" w:leader="dot" w:pos="8492"/>
        </w:tabs>
        <w:rPr>
          <w:del w:id="2030" w:author="DeeM" w:date="2015-12-07T17:03:00Z"/>
          <w:rFonts w:asciiTheme="minorHAnsi" w:eastAsiaTheme="minorEastAsia" w:hAnsiTheme="minorHAnsi" w:cstheme="minorBidi"/>
          <w:noProof/>
          <w:sz w:val="22"/>
          <w:szCs w:val="22"/>
        </w:rPr>
      </w:pPr>
      <w:del w:id="2031" w:author="DeeM" w:date="2015-12-07T17:03:00Z">
        <w:r w:rsidRPr="00252F3E" w:rsidDel="00252F3E">
          <w:rPr>
            <w:noProof/>
            <w:rPrChange w:id="2032" w:author="DeeM" w:date="2015-12-07T17:03:00Z">
              <w:rPr>
                <w:rStyle w:val="Hipercze"/>
                <w:noProof/>
              </w:rPr>
            </w:rPrChange>
          </w:rPr>
          <w:delText>Rys. 3.14. Backlog sprintu siódmego</w:delText>
        </w:r>
        <w:r w:rsidDel="00252F3E">
          <w:rPr>
            <w:noProof/>
            <w:webHidden/>
          </w:rPr>
          <w:tab/>
        </w:r>
        <w:r w:rsidR="00CF274A" w:rsidDel="00252F3E">
          <w:rPr>
            <w:noProof/>
            <w:webHidden/>
          </w:rPr>
          <w:delText>24</w:delText>
        </w:r>
      </w:del>
    </w:p>
    <w:p w:rsidR="001D1000" w:rsidDel="00252F3E" w:rsidRDefault="001D1000">
      <w:pPr>
        <w:pStyle w:val="Spisilustracji"/>
        <w:tabs>
          <w:tab w:val="right" w:leader="dot" w:pos="8492"/>
        </w:tabs>
        <w:rPr>
          <w:del w:id="2033" w:author="DeeM" w:date="2015-12-07T17:03:00Z"/>
          <w:rFonts w:asciiTheme="minorHAnsi" w:eastAsiaTheme="minorEastAsia" w:hAnsiTheme="minorHAnsi" w:cstheme="minorBidi"/>
          <w:noProof/>
          <w:sz w:val="22"/>
          <w:szCs w:val="22"/>
        </w:rPr>
      </w:pPr>
      <w:del w:id="2034" w:author="DeeM" w:date="2015-12-07T17:03:00Z">
        <w:r w:rsidRPr="00252F3E" w:rsidDel="00252F3E">
          <w:rPr>
            <w:noProof/>
            <w:rPrChange w:id="2035" w:author="DeeM" w:date="2015-12-07T17:03:00Z">
              <w:rPr>
                <w:rStyle w:val="Hipercze"/>
                <w:noProof/>
              </w:rPr>
            </w:rPrChange>
          </w:rPr>
          <w:delText>Rys. 3.15. Wykres wypalania sprintu siódmego</w:delText>
        </w:r>
        <w:r w:rsidDel="00252F3E">
          <w:rPr>
            <w:noProof/>
            <w:webHidden/>
          </w:rPr>
          <w:tab/>
        </w:r>
        <w:r w:rsidR="00CF274A" w:rsidDel="00252F3E">
          <w:rPr>
            <w:noProof/>
            <w:webHidden/>
          </w:rPr>
          <w:delText>25</w:delText>
        </w:r>
      </w:del>
    </w:p>
    <w:p w:rsidR="001D1000" w:rsidDel="00252F3E" w:rsidRDefault="001D1000">
      <w:pPr>
        <w:pStyle w:val="Spisilustracji"/>
        <w:tabs>
          <w:tab w:val="right" w:leader="dot" w:pos="8492"/>
        </w:tabs>
        <w:rPr>
          <w:del w:id="2036" w:author="DeeM" w:date="2015-12-07T17:03:00Z"/>
          <w:rFonts w:asciiTheme="minorHAnsi" w:eastAsiaTheme="minorEastAsia" w:hAnsiTheme="minorHAnsi" w:cstheme="minorBidi"/>
          <w:noProof/>
          <w:sz w:val="22"/>
          <w:szCs w:val="22"/>
        </w:rPr>
      </w:pPr>
      <w:del w:id="2037" w:author="DeeM" w:date="2015-12-07T17:03:00Z">
        <w:r w:rsidRPr="00252F3E" w:rsidDel="00252F3E">
          <w:rPr>
            <w:noProof/>
            <w:rPrChange w:id="2038" w:author="DeeM" w:date="2015-12-07T17:03:00Z">
              <w:rPr>
                <w:rStyle w:val="Hipercze"/>
                <w:noProof/>
              </w:rPr>
            </w:rPrChange>
          </w:rPr>
          <w:delText>Rys. 3.16. Backlog sprintu ósmego</w:delText>
        </w:r>
        <w:r w:rsidDel="00252F3E">
          <w:rPr>
            <w:noProof/>
            <w:webHidden/>
          </w:rPr>
          <w:tab/>
        </w:r>
        <w:r w:rsidR="00CF274A" w:rsidDel="00252F3E">
          <w:rPr>
            <w:noProof/>
            <w:webHidden/>
          </w:rPr>
          <w:delText>26</w:delText>
        </w:r>
      </w:del>
    </w:p>
    <w:p w:rsidR="001D1000" w:rsidDel="00252F3E" w:rsidRDefault="001D1000">
      <w:pPr>
        <w:pStyle w:val="Spisilustracji"/>
        <w:tabs>
          <w:tab w:val="right" w:leader="dot" w:pos="8492"/>
        </w:tabs>
        <w:rPr>
          <w:del w:id="2039" w:author="DeeM" w:date="2015-12-07T17:03:00Z"/>
          <w:rFonts w:asciiTheme="minorHAnsi" w:eastAsiaTheme="minorEastAsia" w:hAnsiTheme="minorHAnsi" w:cstheme="minorBidi"/>
          <w:noProof/>
          <w:sz w:val="22"/>
          <w:szCs w:val="22"/>
        </w:rPr>
      </w:pPr>
      <w:del w:id="2040" w:author="DeeM" w:date="2015-12-07T17:03:00Z">
        <w:r w:rsidRPr="00252F3E" w:rsidDel="00252F3E">
          <w:rPr>
            <w:noProof/>
            <w:rPrChange w:id="2041" w:author="DeeM" w:date="2015-12-07T17:03:00Z">
              <w:rPr>
                <w:rStyle w:val="Hipercze"/>
                <w:noProof/>
              </w:rPr>
            </w:rPrChange>
          </w:rPr>
          <w:delText>Rys. 3.17. Wykres wypalania sprintu ósmego</w:delText>
        </w:r>
        <w:r w:rsidDel="00252F3E">
          <w:rPr>
            <w:noProof/>
            <w:webHidden/>
          </w:rPr>
          <w:tab/>
        </w:r>
        <w:r w:rsidR="00CF274A" w:rsidDel="00252F3E">
          <w:rPr>
            <w:noProof/>
            <w:webHidden/>
          </w:rPr>
          <w:delText>27</w:delText>
        </w:r>
      </w:del>
    </w:p>
    <w:p w:rsidR="001D1000" w:rsidDel="00252F3E" w:rsidRDefault="001D1000">
      <w:pPr>
        <w:pStyle w:val="Spisilustracji"/>
        <w:tabs>
          <w:tab w:val="right" w:leader="dot" w:pos="8492"/>
        </w:tabs>
        <w:rPr>
          <w:del w:id="2042" w:author="DeeM" w:date="2015-12-07T17:03:00Z"/>
          <w:rFonts w:asciiTheme="minorHAnsi" w:eastAsiaTheme="minorEastAsia" w:hAnsiTheme="minorHAnsi" w:cstheme="minorBidi"/>
          <w:noProof/>
          <w:sz w:val="22"/>
          <w:szCs w:val="22"/>
        </w:rPr>
      </w:pPr>
      <w:del w:id="2043" w:author="DeeM" w:date="2015-12-07T17:03:00Z">
        <w:r w:rsidRPr="00252F3E" w:rsidDel="00252F3E">
          <w:rPr>
            <w:noProof/>
            <w:rPrChange w:id="2044" w:author="DeeM" w:date="2015-12-07T17:03:00Z">
              <w:rPr>
                <w:rStyle w:val="Hipercze"/>
                <w:noProof/>
              </w:rPr>
            </w:rPrChange>
          </w:rPr>
          <w:delText>Rys. 3.18. Backlog funkcjonalności aplikacji zrealizowanych w trakcie sprintu dziewiątego</w:delText>
        </w:r>
        <w:r w:rsidDel="00252F3E">
          <w:rPr>
            <w:noProof/>
            <w:webHidden/>
          </w:rPr>
          <w:tab/>
        </w:r>
        <w:r w:rsidR="00CF274A" w:rsidDel="00252F3E">
          <w:rPr>
            <w:noProof/>
            <w:webHidden/>
          </w:rPr>
          <w:delText>27</w:delText>
        </w:r>
      </w:del>
    </w:p>
    <w:p w:rsidR="001D1000" w:rsidDel="00252F3E" w:rsidRDefault="001D1000">
      <w:pPr>
        <w:pStyle w:val="Spisilustracji"/>
        <w:tabs>
          <w:tab w:val="right" w:leader="dot" w:pos="8492"/>
        </w:tabs>
        <w:rPr>
          <w:del w:id="2045" w:author="DeeM" w:date="2015-12-07T17:03:00Z"/>
          <w:rFonts w:asciiTheme="minorHAnsi" w:eastAsiaTheme="minorEastAsia" w:hAnsiTheme="minorHAnsi" w:cstheme="minorBidi"/>
          <w:noProof/>
          <w:sz w:val="22"/>
          <w:szCs w:val="22"/>
        </w:rPr>
      </w:pPr>
      <w:del w:id="2046" w:author="DeeM" w:date="2015-12-07T17:03:00Z">
        <w:r w:rsidRPr="00252F3E" w:rsidDel="00252F3E">
          <w:rPr>
            <w:noProof/>
            <w:rPrChange w:id="2047" w:author="DeeM" w:date="2015-12-07T17:03:00Z">
              <w:rPr>
                <w:rStyle w:val="Hipercze"/>
                <w:noProof/>
              </w:rPr>
            </w:rPrChange>
          </w:rPr>
          <w:delText>Rys. 3.19. Wykres wypalania sprintu dziewiątego</w:delText>
        </w:r>
        <w:r w:rsidDel="00252F3E">
          <w:rPr>
            <w:noProof/>
            <w:webHidden/>
          </w:rPr>
          <w:tab/>
        </w:r>
        <w:r w:rsidR="00CF274A" w:rsidDel="00252F3E">
          <w:rPr>
            <w:noProof/>
            <w:webHidden/>
          </w:rPr>
          <w:delText>28</w:delText>
        </w:r>
      </w:del>
    </w:p>
    <w:p w:rsidR="001D1000" w:rsidDel="00252F3E" w:rsidRDefault="001D1000">
      <w:pPr>
        <w:pStyle w:val="Spisilustracji"/>
        <w:tabs>
          <w:tab w:val="right" w:leader="dot" w:pos="8492"/>
        </w:tabs>
        <w:rPr>
          <w:del w:id="2048" w:author="DeeM" w:date="2015-12-07T17:03:00Z"/>
          <w:rFonts w:asciiTheme="minorHAnsi" w:eastAsiaTheme="minorEastAsia" w:hAnsiTheme="minorHAnsi" w:cstheme="minorBidi"/>
          <w:noProof/>
          <w:sz w:val="22"/>
          <w:szCs w:val="22"/>
        </w:rPr>
      </w:pPr>
      <w:del w:id="2049" w:author="DeeM" w:date="2015-12-07T17:03:00Z">
        <w:r w:rsidRPr="00252F3E" w:rsidDel="00252F3E">
          <w:rPr>
            <w:noProof/>
            <w:rPrChange w:id="2050" w:author="DeeM" w:date="2015-12-07T17:03:00Z">
              <w:rPr>
                <w:rStyle w:val="Hipercze"/>
                <w:noProof/>
              </w:rPr>
            </w:rPrChange>
          </w:rPr>
          <w:delText>Rys. 3.20. Naprawione błędy aplikacji w sprincie dziewiątym</w:delText>
        </w:r>
        <w:r w:rsidDel="00252F3E">
          <w:rPr>
            <w:noProof/>
            <w:webHidden/>
          </w:rPr>
          <w:tab/>
        </w:r>
        <w:r w:rsidR="00CF274A" w:rsidDel="00252F3E">
          <w:rPr>
            <w:noProof/>
            <w:webHidden/>
          </w:rPr>
          <w:delText>29</w:delText>
        </w:r>
      </w:del>
    </w:p>
    <w:p w:rsidR="001D1000" w:rsidDel="00252F3E" w:rsidRDefault="001D1000">
      <w:pPr>
        <w:pStyle w:val="Spisilustracji"/>
        <w:tabs>
          <w:tab w:val="right" w:leader="dot" w:pos="8492"/>
        </w:tabs>
        <w:rPr>
          <w:del w:id="2051" w:author="DeeM" w:date="2015-12-07T17:03:00Z"/>
          <w:rFonts w:asciiTheme="minorHAnsi" w:eastAsiaTheme="minorEastAsia" w:hAnsiTheme="minorHAnsi" w:cstheme="minorBidi"/>
          <w:noProof/>
          <w:sz w:val="22"/>
          <w:szCs w:val="22"/>
        </w:rPr>
      </w:pPr>
      <w:del w:id="2052" w:author="DeeM" w:date="2015-12-07T17:03:00Z">
        <w:r w:rsidRPr="00252F3E" w:rsidDel="00252F3E">
          <w:rPr>
            <w:noProof/>
            <w:rPrChange w:id="2053" w:author="DeeM" w:date="2015-12-07T17:03:00Z">
              <w:rPr>
                <w:rStyle w:val="Hipercze"/>
                <w:noProof/>
              </w:rPr>
            </w:rPrChange>
          </w:rPr>
          <w:delText>Rys. 4.1. Architektura w projekcie</w:delText>
        </w:r>
        <w:r w:rsidDel="00252F3E">
          <w:rPr>
            <w:noProof/>
            <w:webHidden/>
          </w:rPr>
          <w:tab/>
        </w:r>
        <w:r w:rsidR="00CF274A" w:rsidDel="00252F3E">
          <w:rPr>
            <w:noProof/>
            <w:webHidden/>
          </w:rPr>
          <w:delText>31</w:delText>
        </w:r>
      </w:del>
    </w:p>
    <w:p w:rsidR="001D1000" w:rsidDel="00252F3E" w:rsidRDefault="001D1000">
      <w:pPr>
        <w:pStyle w:val="Spisilustracji"/>
        <w:tabs>
          <w:tab w:val="right" w:leader="dot" w:pos="8492"/>
        </w:tabs>
        <w:rPr>
          <w:del w:id="2054" w:author="DeeM" w:date="2015-12-07T17:03:00Z"/>
          <w:rFonts w:asciiTheme="minorHAnsi" w:eastAsiaTheme="minorEastAsia" w:hAnsiTheme="minorHAnsi" w:cstheme="minorBidi"/>
          <w:noProof/>
          <w:sz w:val="22"/>
          <w:szCs w:val="22"/>
        </w:rPr>
      </w:pPr>
      <w:del w:id="2055" w:author="DeeM" w:date="2015-12-07T17:03:00Z">
        <w:r w:rsidRPr="00252F3E" w:rsidDel="00252F3E">
          <w:rPr>
            <w:noProof/>
            <w:rPrChange w:id="2056" w:author="DeeM" w:date="2015-12-07T17:03:00Z">
              <w:rPr>
                <w:rStyle w:val="Hipercze"/>
                <w:noProof/>
              </w:rPr>
            </w:rPrChange>
          </w:rPr>
          <w:delText>Rys. 4.2. Budowa aplikacji Grailsowej</w:delText>
        </w:r>
        <w:r w:rsidDel="00252F3E">
          <w:rPr>
            <w:noProof/>
            <w:webHidden/>
          </w:rPr>
          <w:tab/>
        </w:r>
        <w:r w:rsidR="00CF274A" w:rsidDel="00252F3E">
          <w:rPr>
            <w:noProof/>
            <w:webHidden/>
          </w:rPr>
          <w:delText>31</w:delText>
        </w:r>
      </w:del>
    </w:p>
    <w:p w:rsidR="001D1000" w:rsidDel="00252F3E" w:rsidRDefault="001D1000">
      <w:pPr>
        <w:pStyle w:val="Spisilustracji"/>
        <w:tabs>
          <w:tab w:val="right" w:leader="dot" w:pos="8492"/>
        </w:tabs>
        <w:rPr>
          <w:del w:id="2057" w:author="DeeM" w:date="2015-12-07T17:03:00Z"/>
          <w:rFonts w:asciiTheme="minorHAnsi" w:eastAsiaTheme="minorEastAsia" w:hAnsiTheme="minorHAnsi" w:cstheme="minorBidi"/>
          <w:noProof/>
          <w:sz w:val="22"/>
          <w:szCs w:val="22"/>
        </w:rPr>
      </w:pPr>
      <w:del w:id="2058" w:author="DeeM" w:date="2015-12-07T17:03:00Z">
        <w:r w:rsidRPr="00252F3E" w:rsidDel="00252F3E">
          <w:rPr>
            <w:noProof/>
            <w:rPrChange w:id="2059" w:author="DeeM" w:date="2015-12-07T17:03:00Z">
              <w:rPr>
                <w:rStyle w:val="Hipercze"/>
                <w:noProof/>
              </w:rPr>
            </w:rPrChange>
          </w:rPr>
          <w:delText>Rys. 5.1. Inicjalny schemat bazy danych</w:delText>
        </w:r>
        <w:r w:rsidDel="00252F3E">
          <w:rPr>
            <w:noProof/>
            <w:webHidden/>
          </w:rPr>
          <w:tab/>
        </w:r>
        <w:r w:rsidR="00CF274A" w:rsidDel="00252F3E">
          <w:rPr>
            <w:noProof/>
            <w:webHidden/>
          </w:rPr>
          <w:delText>34</w:delText>
        </w:r>
      </w:del>
    </w:p>
    <w:p w:rsidR="001D1000" w:rsidDel="00252F3E" w:rsidRDefault="001D1000">
      <w:pPr>
        <w:pStyle w:val="Spisilustracji"/>
        <w:tabs>
          <w:tab w:val="right" w:leader="dot" w:pos="8492"/>
        </w:tabs>
        <w:rPr>
          <w:del w:id="2060" w:author="DeeM" w:date="2015-12-07T17:03:00Z"/>
          <w:rFonts w:asciiTheme="minorHAnsi" w:eastAsiaTheme="minorEastAsia" w:hAnsiTheme="minorHAnsi" w:cstheme="minorBidi"/>
          <w:noProof/>
          <w:sz w:val="22"/>
          <w:szCs w:val="22"/>
        </w:rPr>
      </w:pPr>
      <w:del w:id="2061" w:author="DeeM" w:date="2015-12-07T17:03:00Z">
        <w:r w:rsidRPr="00252F3E" w:rsidDel="00252F3E">
          <w:rPr>
            <w:noProof/>
            <w:rPrChange w:id="2062" w:author="DeeM" w:date="2015-12-07T17:03:00Z">
              <w:rPr>
                <w:rStyle w:val="Hipercze"/>
                <w:noProof/>
              </w:rPr>
            </w:rPrChange>
          </w:rPr>
          <w:delText>Rys. 5.2. Końcowy schemat bazy danych</w:delText>
        </w:r>
        <w:r w:rsidDel="00252F3E">
          <w:rPr>
            <w:noProof/>
            <w:webHidden/>
          </w:rPr>
          <w:tab/>
        </w:r>
        <w:r w:rsidR="00CF274A" w:rsidDel="00252F3E">
          <w:rPr>
            <w:noProof/>
            <w:webHidden/>
          </w:rPr>
          <w:delText>36</w:delText>
        </w:r>
      </w:del>
    </w:p>
    <w:p w:rsidR="001D1000" w:rsidDel="00252F3E" w:rsidRDefault="001D1000">
      <w:pPr>
        <w:pStyle w:val="Spisilustracji"/>
        <w:tabs>
          <w:tab w:val="right" w:leader="dot" w:pos="8492"/>
        </w:tabs>
        <w:rPr>
          <w:del w:id="2063" w:author="DeeM" w:date="2015-12-07T17:03:00Z"/>
          <w:rFonts w:asciiTheme="minorHAnsi" w:eastAsiaTheme="minorEastAsia" w:hAnsiTheme="minorHAnsi" w:cstheme="minorBidi"/>
          <w:noProof/>
          <w:sz w:val="22"/>
          <w:szCs w:val="22"/>
        </w:rPr>
      </w:pPr>
      <w:del w:id="2064" w:author="DeeM" w:date="2015-12-07T17:03:00Z">
        <w:r w:rsidRPr="00252F3E" w:rsidDel="00252F3E">
          <w:rPr>
            <w:noProof/>
            <w:rPrChange w:id="2065" w:author="DeeM" w:date="2015-12-07T17:03:00Z">
              <w:rPr>
                <w:rStyle w:val="Hipercze"/>
                <w:noProof/>
              </w:rPr>
            </w:rPrChange>
          </w:rPr>
          <w:delText>Rys. 6.1. Ogólny interfejs aplikacji webowej. Widok strony głównej.</w:delText>
        </w:r>
        <w:r w:rsidDel="00252F3E">
          <w:rPr>
            <w:noProof/>
            <w:webHidden/>
          </w:rPr>
          <w:tab/>
        </w:r>
        <w:r w:rsidR="00CF274A" w:rsidDel="00252F3E">
          <w:rPr>
            <w:noProof/>
            <w:webHidden/>
          </w:rPr>
          <w:delText>42</w:delText>
        </w:r>
      </w:del>
    </w:p>
    <w:p w:rsidR="001D1000" w:rsidDel="00252F3E" w:rsidRDefault="001D1000">
      <w:pPr>
        <w:pStyle w:val="Spisilustracji"/>
        <w:tabs>
          <w:tab w:val="right" w:leader="dot" w:pos="8492"/>
        </w:tabs>
        <w:rPr>
          <w:del w:id="2066" w:author="DeeM" w:date="2015-12-07T17:03:00Z"/>
          <w:rFonts w:asciiTheme="minorHAnsi" w:eastAsiaTheme="minorEastAsia" w:hAnsiTheme="minorHAnsi" w:cstheme="minorBidi"/>
          <w:noProof/>
          <w:sz w:val="22"/>
          <w:szCs w:val="22"/>
        </w:rPr>
      </w:pPr>
      <w:del w:id="2067" w:author="DeeM" w:date="2015-12-07T17:03:00Z">
        <w:r w:rsidRPr="00252F3E" w:rsidDel="00252F3E">
          <w:rPr>
            <w:noProof/>
            <w:rPrChange w:id="2068" w:author="DeeM" w:date="2015-12-07T17:03:00Z">
              <w:rPr>
                <w:rStyle w:val="Hipercze"/>
                <w:noProof/>
              </w:rPr>
            </w:rPrChange>
          </w:rPr>
          <w:delText>Rys. 6.2. Widok listy zaakceptowanych atrakcji</w:delText>
        </w:r>
        <w:r w:rsidDel="00252F3E">
          <w:rPr>
            <w:noProof/>
            <w:webHidden/>
          </w:rPr>
          <w:tab/>
        </w:r>
        <w:r w:rsidR="00CF274A" w:rsidDel="00252F3E">
          <w:rPr>
            <w:noProof/>
            <w:webHidden/>
          </w:rPr>
          <w:delText>44</w:delText>
        </w:r>
      </w:del>
    </w:p>
    <w:p w:rsidR="001D1000" w:rsidDel="00252F3E" w:rsidRDefault="001D1000">
      <w:pPr>
        <w:pStyle w:val="Spisilustracji"/>
        <w:tabs>
          <w:tab w:val="right" w:leader="dot" w:pos="8492"/>
        </w:tabs>
        <w:rPr>
          <w:del w:id="2069" w:author="DeeM" w:date="2015-12-07T17:03:00Z"/>
          <w:rFonts w:asciiTheme="minorHAnsi" w:eastAsiaTheme="minorEastAsia" w:hAnsiTheme="minorHAnsi" w:cstheme="minorBidi"/>
          <w:noProof/>
          <w:sz w:val="22"/>
          <w:szCs w:val="22"/>
        </w:rPr>
      </w:pPr>
      <w:del w:id="2070" w:author="DeeM" w:date="2015-12-07T17:03:00Z">
        <w:r w:rsidRPr="00252F3E" w:rsidDel="00252F3E">
          <w:rPr>
            <w:noProof/>
            <w:rPrChange w:id="2071" w:author="DeeM" w:date="2015-12-07T17:03:00Z">
              <w:rPr>
                <w:rStyle w:val="Hipercze"/>
                <w:noProof/>
              </w:rPr>
            </w:rPrChange>
          </w:rPr>
          <w:delText>Rys. 6.3. Fragment widoku szczegółowych informacji o atrakcji</w:delText>
        </w:r>
        <w:r w:rsidDel="00252F3E">
          <w:rPr>
            <w:noProof/>
            <w:webHidden/>
          </w:rPr>
          <w:tab/>
        </w:r>
        <w:r w:rsidR="00CF274A" w:rsidDel="00252F3E">
          <w:rPr>
            <w:noProof/>
            <w:webHidden/>
          </w:rPr>
          <w:delText>45</w:delText>
        </w:r>
      </w:del>
    </w:p>
    <w:p w:rsidR="001D1000" w:rsidDel="00252F3E" w:rsidRDefault="001D1000">
      <w:pPr>
        <w:pStyle w:val="Spisilustracji"/>
        <w:tabs>
          <w:tab w:val="right" w:leader="dot" w:pos="8492"/>
        </w:tabs>
        <w:rPr>
          <w:del w:id="2072" w:author="DeeM" w:date="2015-12-07T17:03:00Z"/>
          <w:rFonts w:asciiTheme="minorHAnsi" w:eastAsiaTheme="minorEastAsia" w:hAnsiTheme="minorHAnsi" w:cstheme="minorBidi"/>
          <w:noProof/>
          <w:sz w:val="22"/>
          <w:szCs w:val="22"/>
        </w:rPr>
      </w:pPr>
      <w:del w:id="2073" w:author="DeeM" w:date="2015-12-07T17:03:00Z">
        <w:r w:rsidRPr="00252F3E" w:rsidDel="00252F3E">
          <w:rPr>
            <w:noProof/>
            <w:rPrChange w:id="2074" w:author="DeeM" w:date="2015-12-07T17:03:00Z">
              <w:rPr>
                <w:rStyle w:val="Hipercze"/>
                <w:noProof/>
              </w:rPr>
            </w:rPrChange>
          </w:rPr>
          <w:delText>Rys. 6.4. Fragment ekranu startowego rejestracji użytkownika</w:delText>
        </w:r>
        <w:r w:rsidDel="00252F3E">
          <w:rPr>
            <w:noProof/>
            <w:webHidden/>
          </w:rPr>
          <w:tab/>
        </w:r>
        <w:r w:rsidR="00CF274A" w:rsidDel="00252F3E">
          <w:rPr>
            <w:noProof/>
            <w:webHidden/>
          </w:rPr>
          <w:delText>46</w:delText>
        </w:r>
      </w:del>
    </w:p>
    <w:p w:rsidR="001D1000" w:rsidDel="00252F3E" w:rsidRDefault="001D1000">
      <w:pPr>
        <w:pStyle w:val="Spisilustracji"/>
        <w:tabs>
          <w:tab w:val="right" w:leader="dot" w:pos="8492"/>
        </w:tabs>
        <w:rPr>
          <w:del w:id="2075" w:author="DeeM" w:date="2015-12-07T17:03:00Z"/>
          <w:rFonts w:asciiTheme="minorHAnsi" w:eastAsiaTheme="minorEastAsia" w:hAnsiTheme="minorHAnsi" w:cstheme="minorBidi"/>
          <w:noProof/>
          <w:sz w:val="22"/>
          <w:szCs w:val="22"/>
        </w:rPr>
      </w:pPr>
      <w:del w:id="2076" w:author="DeeM" w:date="2015-12-07T17:03:00Z">
        <w:r w:rsidRPr="00252F3E" w:rsidDel="00252F3E">
          <w:rPr>
            <w:noProof/>
            <w:rPrChange w:id="2077" w:author="DeeM" w:date="2015-12-07T17:03:00Z">
              <w:rPr>
                <w:rStyle w:val="Hipercze"/>
                <w:noProof/>
              </w:rPr>
            </w:rPrChange>
          </w:rPr>
          <w:delText>Rys. 6.5. Fragment widoku Krok pierwszy rejestracji - uzupełnianie pól wymaganych</w:delText>
        </w:r>
        <w:r w:rsidDel="00252F3E">
          <w:rPr>
            <w:noProof/>
            <w:webHidden/>
          </w:rPr>
          <w:tab/>
        </w:r>
        <w:r w:rsidR="00CF274A" w:rsidDel="00252F3E">
          <w:rPr>
            <w:noProof/>
            <w:webHidden/>
          </w:rPr>
          <w:delText>47</w:delText>
        </w:r>
      </w:del>
    </w:p>
    <w:p w:rsidR="001D1000" w:rsidDel="00252F3E" w:rsidRDefault="001D1000">
      <w:pPr>
        <w:pStyle w:val="Spisilustracji"/>
        <w:tabs>
          <w:tab w:val="right" w:leader="dot" w:pos="8492"/>
        </w:tabs>
        <w:rPr>
          <w:del w:id="2078" w:author="DeeM" w:date="2015-12-07T17:03:00Z"/>
          <w:rFonts w:asciiTheme="minorHAnsi" w:eastAsiaTheme="minorEastAsia" w:hAnsiTheme="minorHAnsi" w:cstheme="minorBidi"/>
          <w:noProof/>
          <w:sz w:val="22"/>
          <w:szCs w:val="22"/>
        </w:rPr>
      </w:pPr>
      <w:del w:id="2079" w:author="DeeM" w:date="2015-12-07T17:03:00Z">
        <w:r w:rsidRPr="00252F3E" w:rsidDel="00252F3E">
          <w:rPr>
            <w:noProof/>
            <w:rPrChange w:id="2080" w:author="DeeM" w:date="2015-12-07T17:03:00Z">
              <w:rPr>
                <w:rStyle w:val="Hipercze"/>
                <w:noProof/>
              </w:rPr>
            </w:rPrChange>
          </w:rPr>
          <w:delText>Rys. 6.6. Fragment widoku Kroku drugiego - wypełnianie pól opcjonalnych</w:delText>
        </w:r>
        <w:r w:rsidDel="00252F3E">
          <w:rPr>
            <w:noProof/>
            <w:webHidden/>
          </w:rPr>
          <w:tab/>
        </w:r>
        <w:r w:rsidR="00CF274A" w:rsidDel="00252F3E">
          <w:rPr>
            <w:noProof/>
            <w:webHidden/>
          </w:rPr>
          <w:delText>47</w:delText>
        </w:r>
      </w:del>
    </w:p>
    <w:p w:rsidR="001D1000" w:rsidDel="00252F3E" w:rsidRDefault="001D1000">
      <w:pPr>
        <w:pStyle w:val="Spisilustracji"/>
        <w:tabs>
          <w:tab w:val="right" w:leader="dot" w:pos="8492"/>
        </w:tabs>
        <w:rPr>
          <w:del w:id="2081" w:author="DeeM" w:date="2015-12-07T17:03:00Z"/>
          <w:rFonts w:asciiTheme="minorHAnsi" w:eastAsiaTheme="minorEastAsia" w:hAnsiTheme="minorHAnsi" w:cstheme="minorBidi"/>
          <w:noProof/>
          <w:sz w:val="22"/>
          <w:szCs w:val="22"/>
        </w:rPr>
      </w:pPr>
      <w:del w:id="2082" w:author="DeeM" w:date="2015-12-07T17:03:00Z">
        <w:r w:rsidRPr="00252F3E" w:rsidDel="00252F3E">
          <w:rPr>
            <w:noProof/>
            <w:rPrChange w:id="2083" w:author="DeeM" w:date="2015-12-07T17:03:00Z">
              <w:rPr>
                <w:rStyle w:val="Hipercze"/>
                <w:noProof/>
              </w:rPr>
            </w:rPrChange>
          </w:rPr>
          <w:delText>Rys. 6.7. Fragment widoku Podsumowanie wieloetapowej rejestracji</w:delText>
        </w:r>
        <w:r w:rsidDel="00252F3E">
          <w:rPr>
            <w:noProof/>
            <w:webHidden/>
          </w:rPr>
          <w:tab/>
        </w:r>
        <w:r w:rsidR="00CF274A" w:rsidDel="00252F3E">
          <w:rPr>
            <w:noProof/>
            <w:webHidden/>
          </w:rPr>
          <w:delText>48</w:delText>
        </w:r>
      </w:del>
    </w:p>
    <w:p w:rsidR="001D1000" w:rsidDel="00252F3E" w:rsidRDefault="001D1000">
      <w:pPr>
        <w:pStyle w:val="Spisilustracji"/>
        <w:tabs>
          <w:tab w:val="right" w:leader="dot" w:pos="8492"/>
        </w:tabs>
        <w:rPr>
          <w:del w:id="2084" w:author="DeeM" w:date="2015-12-07T17:03:00Z"/>
          <w:rFonts w:asciiTheme="minorHAnsi" w:eastAsiaTheme="minorEastAsia" w:hAnsiTheme="minorHAnsi" w:cstheme="minorBidi"/>
          <w:noProof/>
          <w:sz w:val="22"/>
          <w:szCs w:val="22"/>
        </w:rPr>
      </w:pPr>
      <w:del w:id="2085" w:author="DeeM" w:date="2015-12-07T17:03:00Z">
        <w:r w:rsidRPr="00252F3E" w:rsidDel="00252F3E">
          <w:rPr>
            <w:noProof/>
            <w:rPrChange w:id="2086" w:author="DeeM" w:date="2015-12-07T17:03:00Z">
              <w:rPr>
                <w:rStyle w:val="Hipercze"/>
                <w:noProof/>
              </w:rPr>
            </w:rPrChange>
          </w:rPr>
          <w:delText>Rys. 6.8. Widok pierwszej zakładki w Panelu administratora</w:delText>
        </w:r>
        <w:r w:rsidDel="00252F3E">
          <w:rPr>
            <w:noProof/>
            <w:webHidden/>
          </w:rPr>
          <w:tab/>
        </w:r>
        <w:r w:rsidR="00CF274A" w:rsidDel="00252F3E">
          <w:rPr>
            <w:noProof/>
            <w:webHidden/>
          </w:rPr>
          <w:delText>49</w:delText>
        </w:r>
      </w:del>
    </w:p>
    <w:p w:rsidR="001D1000" w:rsidDel="00252F3E" w:rsidRDefault="001D1000">
      <w:pPr>
        <w:pStyle w:val="Spisilustracji"/>
        <w:tabs>
          <w:tab w:val="right" w:leader="dot" w:pos="8492"/>
        </w:tabs>
        <w:rPr>
          <w:del w:id="2087" w:author="DeeM" w:date="2015-12-07T17:03:00Z"/>
          <w:rFonts w:asciiTheme="minorHAnsi" w:eastAsiaTheme="minorEastAsia" w:hAnsiTheme="minorHAnsi" w:cstheme="minorBidi"/>
          <w:noProof/>
          <w:sz w:val="22"/>
          <w:szCs w:val="22"/>
        </w:rPr>
      </w:pPr>
      <w:del w:id="2088" w:author="DeeM" w:date="2015-12-07T17:03:00Z">
        <w:r w:rsidRPr="00252F3E" w:rsidDel="00252F3E">
          <w:rPr>
            <w:noProof/>
            <w:rPrChange w:id="2089" w:author="DeeM" w:date="2015-12-07T17:03:00Z">
              <w:rPr>
                <w:rStyle w:val="Hipercze"/>
                <w:noProof/>
              </w:rPr>
            </w:rPrChange>
          </w:rPr>
          <w:delText>Rys. 6.9. Fragment widoku profilu użytkownika</w:delText>
        </w:r>
        <w:r w:rsidDel="00252F3E">
          <w:rPr>
            <w:noProof/>
            <w:webHidden/>
          </w:rPr>
          <w:tab/>
        </w:r>
        <w:r w:rsidR="00CF274A" w:rsidDel="00252F3E">
          <w:rPr>
            <w:noProof/>
            <w:webHidden/>
          </w:rPr>
          <w:delText>51</w:delText>
        </w:r>
      </w:del>
    </w:p>
    <w:p w:rsidR="001D1000" w:rsidDel="00252F3E" w:rsidRDefault="001D1000">
      <w:pPr>
        <w:pStyle w:val="Spisilustracji"/>
        <w:tabs>
          <w:tab w:val="right" w:leader="dot" w:pos="8492"/>
        </w:tabs>
        <w:rPr>
          <w:del w:id="2090" w:author="DeeM" w:date="2015-12-07T17:03:00Z"/>
          <w:rFonts w:asciiTheme="minorHAnsi" w:eastAsiaTheme="minorEastAsia" w:hAnsiTheme="minorHAnsi" w:cstheme="minorBidi"/>
          <w:noProof/>
          <w:sz w:val="22"/>
          <w:szCs w:val="22"/>
        </w:rPr>
      </w:pPr>
      <w:del w:id="2091" w:author="DeeM" w:date="2015-12-07T17:03:00Z">
        <w:r w:rsidRPr="00252F3E" w:rsidDel="00252F3E">
          <w:rPr>
            <w:noProof/>
            <w:rPrChange w:id="2092" w:author="DeeM" w:date="2015-12-07T17:03:00Z">
              <w:rPr>
                <w:rStyle w:val="Hipercze"/>
                <w:noProof/>
              </w:rPr>
            </w:rPrChange>
          </w:rPr>
          <w:delText>Rys. 6.10. Fragment widoku wydarzeń</w:delText>
        </w:r>
        <w:r w:rsidDel="00252F3E">
          <w:rPr>
            <w:noProof/>
            <w:webHidden/>
          </w:rPr>
          <w:tab/>
        </w:r>
        <w:r w:rsidR="00CF274A" w:rsidDel="00252F3E">
          <w:rPr>
            <w:noProof/>
            <w:webHidden/>
          </w:rPr>
          <w:delText>53</w:delText>
        </w:r>
      </w:del>
    </w:p>
    <w:p w:rsidR="001D1000" w:rsidDel="00252F3E" w:rsidRDefault="001D1000">
      <w:pPr>
        <w:pStyle w:val="Spisilustracji"/>
        <w:tabs>
          <w:tab w:val="right" w:leader="dot" w:pos="8492"/>
        </w:tabs>
        <w:rPr>
          <w:del w:id="2093" w:author="DeeM" w:date="2015-12-07T17:03:00Z"/>
          <w:rFonts w:asciiTheme="minorHAnsi" w:eastAsiaTheme="minorEastAsia" w:hAnsiTheme="minorHAnsi" w:cstheme="minorBidi"/>
          <w:noProof/>
          <w:sz w:val="22"/>
          <w:szCs w:val="22"/>
        </w:rPr>
      </w:pPr>
      <w:del w:id="2094" w:author="DeeM" w:date="2015-12-07T17:03:00Z">
        <w:r w:rsidRPr="00252F3E" w:rsidDel="00252F3E">
          <w:rPr>
            <w:noProof/>
            <w:rPrChange w:id="2095" w:author="DeeM" w:date="2015-12-07T17:03:00Z">
              <w:rPr>
                <w:rStyle w:val="Hipercze"/>
                <w:noProof/>
              </w:rPr>
            </w:rPrChange>
          </w:rPr>
          <w:delText>Rys. 6.11. Ekran startowy aplikacji mobilnej</w:delText>
        </w:r>
        <w:r w:rsidDel="00252F3E">
          <w:rPr>
            <w:noProof/>
            <w:webHidden/>
          </w:rPr>
          <w:tab/>
        </w:r>
        <w:r w:rsidR="00CF274A" w:rsidDel="00252F3E">
          <w:rPr>
            <w:noProof/>
            <w:webHidden/>
          </w:rPr>
          <w:delText>54</w:delText>
        </w:r>
      </w:del>
    </w:p>
    <w:p w:rsidR="001D1000" w:rsidDel="00252F3E" w:rsidRDefault="001D1000">
      <w:pPr>
        <w:pStyle w:val="Spisilustracji"/>
        <w:tabs>
          <w:tab w:val="right" w:leader="dot" w:pos="8492"/>
        </w:tabs>
        <w:rPr>
          <w:del w:id="2096" w:author="DeeM" w:date="2015-12-07T17:03:00Z"/>
          <w:rFonts w:asciiTheme="minorHAnsi" w:eastAsiaTheme="minorEastAsia" w:hAnsiTheme="minorHAnsi" w:cstheme="minorBidi"/>
          <w:noProof/>
          <w:sz w:val="22"/>
          <w:szCs w:val="22"/>
        </w:rPr>
      </w:pPr>
      <w:del w:id="2097" w:author="DeeM" w:date="2015-12-07T17:03:00Z">
        <w:r w:rsidRPr="00252F3E" w:rsidDel="00252F3E">
          <w:rPr>
            <w:noProof/>
            <w:rPrChange w:id="2098" w:author="DeeM" w:date="2015-12-07T17:03:00Z">
              <w:rPr>
                <w:rStyle w:val="Hipercze"/>
                <w:noProof/>
              </w:rPr>
            </w:rPrChange>
          </w:rPr>
          <w:delText>Rys. 6.12. Ekran logowania w aplikacji mobilnej</w:delText>
        </w:r>
        <w:r w:rsidDel="00252F3E">
          <w:rPr>
            <w:noProof/>
            <w:webHidden/>
          </w:rPr>
          <w:tab/>
        </w:r>
        <w:r w:rsidR="00CF274A" w:rsidDel="00252F3E">
          <w:rPr>
            <w:noProof/>
            <w:webHidden/>
          </w:rPr>
          <w:delText>55</w:delText>
        </w:r>
      </w:del>
    </w:p>
    <w:p w:rsidR="001D1000" w:rsidDel="00252F3E" w:rsidRDefault="001D1000">
      <w:pPr>
        <w:pStyle w:val="Spisilustracji"/>
        <w:tabs>
          <w:tab w:val="right" w:leader="dot" w:pos="8492"/>
        </w:tabs>
        <w:rPr>
          <w:del w:id="2099" w:author="DeeM" w:date="2015-12-07T17:03:00Z"/>
          <w:rFonts w:asciiTheme="minorHAnsi" w:eastAsiaTheme="minorEastAsia" w:hAnsiTheme="minorHAnsi" w:cstheme="minorBidi"/>
          <w:noProof/>
          <w:sz w:val="22"/>
          <w:szCs w:val="22"/>
        </w:rPr>
      </w:pPr>
      <w:del w:id="2100" w:author="DeeM" w:date="2015-12-07T17:03:00Z">
        <w:r w:rsidRPr="00252F3E" w:rsidDel="00252F3E">
          <w:rPr>
            <w:noProof/>
            <w:rPrChange w:id="2101" w:author="DeeM" w:date="2015-12-07T17:03:00Z">
              <w:rPr>
                <w:rStyle w:val="Hipercze"/>
                <w:noProof/>
              </w:rPr>
            </w:rPrChange>
          </w:rPr>
          <w:delText>Rys. 6.13. Ekran wyświetlania szczegółów atrakcji w aplikacji mobilnej</w:delText>
        </w:r>
        <w:r w:rsidDel="00252F3E">
          <w:rPr>
            <w:noProof/>
            <w:webHidden/>
          </w:rPr>
          <w:tab/>
        </w:r>
        <w:r w:rsidR="00CF274A" w:rsidDel="00252F3E">
          <w:rPr>
            <w:noProof/>
            <w:webHidden/>
          </w:rPr>
          <w:delText>56</w:delText>
        </w:r>
      </w:del>
    </w:p>
    <w:p w:rsidR="001D1000" w:rsidDel="00252F3E" w:rsidRDefault="001D1000">
      <w:pPr>
        <w:pStyle w:val="Spisilustracji"/>
        <w:tabs>
          <w:tab w:val="right" w:leader="dot" w:pos="8492"/>
        </w:tabs>
        <w:rPr>
          <w:del w:id="2102" w:author="DeeM" w:date="2015-12-07T17:03:00Z"/>
          <w:rFonts w:asciiTheme="minorHAnsi" w:eastAsiaTheme="minorEastAsia" w:hAnsiTheme="minorHAnsi" w:cstheme="minorBidi"/>
          <w:noProof/>
          <w:sz w:val="22"/>
          <w:szCs w:val="22"/>
        </w:rPr>
      </w:pPr>
      <w:del w:id="2103" w:author="DeeM" w:date="2015-12-07T17:03:00Z">
        <w:r w:rsidRPr="00252F3E" w:rsidDel="00252F3E">
          <w:rPr>
            <w:noProof/>
            <w:rPrChange w:id="2104" w:author="DeeM" w:date="2015-12-07T17:03:00Z">
              <w:rPr>
                <w:rStyle w:val="Hipercze"/>
                <w:noProof/>
              </w:rPr>
            </w:rPrChange>
          </w:rPr>
          <w:delText>Rys. 6.14. Widok zakładki Opinie w aplikacji mobilnej</w:delText>
        </w:r>
        <w:r w:rsidDel="00252F3E">
          <w:rPr>
            <w:noProof/>
            <w:webHidden/>
          </w:rPr>
          <w:tab/>
        </w:r>
        <w:r w:rsidR="00CF274A" w:rsidDel="00252F3E">
          <w:rPr>
            <w:noProof/>
            <w:webHidden/>
          </w:rPr>
          <w:delText>57</w:delText>
        </w:r>
      </w:del>
    </w:p>
    <w:p w:rsidR="001D1000" w:rsidDel="00252F3E" w:rsidRDefault="001D1000">
      <w:pPr>
        <w:pStyle w:val="Spisilustracji"/>
        <w:tabs>
          <w:tab w:val="right" w:leader="dot" w:pos="8492"/>
        </w:tabs>
        <w:rPr>
          <w:del w:id="2105" w:author="DeeM" w:date="2015-12-07T17:03:00Z"/>
          <w:rFonts w:asciiTheme="minorHAnsi" w:eastAsiaTheme="minorEastAsia" w:hAnsiTheme="minorHAnsi" w:cstheme="minorBidi"/>
          <w:noProof/>
          <w:sz w:val="22"/>
          <w:szCs w:val="22"/>
        </w:rPr>
      </w:pPr>
      <w:del w:id="2106" w:author="DeeM" w:date="2015-12-07T17:03:00Z">
        <w:r w:rsidRPr="00252F3E" w:rsidDel="00252F3E">
          <w:rPr>
            <w:noProof/>
            <w:rPrChange w:id="2107" w:author="DeeM" w:date="2015-12-07T17:03:00Z">
              <w:rPr>
                <w:rStyle w:val="Hipercze"/>
                <w:noProof/>
              </w:rPr>
            </w:rPrChange>
          </w:rPr>
          <w:delText>Rys. 6.15. Widok zakładki Zdjęcia w aplikacji mobilnej</w:delText>
        </w:r>
        <w:r w:rsidDel="00252F3E">
          <w:rPr>
            <w:noProof/>
            <w:webHidden/>
          </w:rPr>
          <w:tab/>
        </w:r>
        <w:r w:rsidR="00CF274A" w:rsidDel="00252F3E">
          <w:rPr>
            <w:noProof/>
            <w:webHidden/>
          </w:rPr>
          <w:delText>58</w:delText>
        </w:r>
      </w:del>
    </w:p>
    <w:p w:rsidR="001D1000" w:rsidDel="00252F3E" w:rsidRDefault="001D1000">
      <w:pPr>
        <w:pStyle w:val="Spisilustracji"/>
        <w:tabs>
          <w:tab w:val="right" w:leader="dot" w:pos="8492"/>
        </w:tabs>
        <w:rPr>
          <w:del w:id="2108" w:author="DeeM" w:date="2015-12-07T17:03:00Z"/>
          <w:rFonts w:asciiTheme="minorHAnsi" w:eastAsiaTheme="minorEastAsia" w:hAnsiTheme="minorHAnsi" w:cstheme="minorBidi"/>
          <w:noProof/>
          <w:sz w:val="22"/>
          <w:szCs w:val="22"/>
        </w:rPr>
      </w:pPr>
      <w:del w:id="2109" w:author="DeeM" w:date="2015-12-07T17:03:00Z">
        <w:r w:rsidRPr="00252F3E" w:rsidDel="00252F3E">
          <w:rPr>
            <w:noProof/>
            <w:rPrChange w:id="2110" w:author="DeeM" w:date="2015-12-07T17:03:00Z">
              <w:rPr>
                <w:rStyle w:val="Hipercze"/>
                <w:noProof/>
              </w:rPr>
            </w:rPrChange>
          </w:rPr>
          <w:delText>Rys. 6.16. Widok zakładki Mapa w aplikacji mobilnej</w:delText>
        </w:r>
        <w:r w:rsidDel="00252F3E">
          <w:rPr>
            <w:noProof/>
            <w:webHidden/>
          </w:rPr>
          <w:tab/>
        </w:r>
        <w:r w:rsidR="00CF274A" w:rsidDel="00252F3E">
          <w:rPr>
            <w:noProof/>
            <w:webHidden/>
          </w:rPr>
          <w:delText>59</w:delText>
        </w:r>
      </w:del>
    </w:p>
    <w:p w:rsidR="001D1000" w:rsidDel="00252F3E" w:rsidRDefault="001D1000">
      <w:pPr>
        <w:pStyle w:val="Spisilustracji"/>
        <w:tabs>
          <w:tab w:val="right" w:leader="dot" w:pos="8492"/>
        </w:tabs>
        <w:rPr>
          <w:del w:id="2111" w:author="DeeM" w:date="2015-12-07T17:03:00Z"/>
          <w:rFonts w:asciiTheme="minorHAnsi" w:eastAsiaTheme="minorEastAsia" w:hAnsiTheme="minorHAnsi" w:cstheme="minorBidi"/>
          <w:noProof/>
          <w:sz w:val="22"/>
          <w:szCs w:val="22"/>
        </w:rPr>
      </w:pPr>
      <w:del w:id="2112" w:author="DeeM" w:date="2015-12-07T17:03:00Z">
        <w:r w:rsidRPr="00252F3E" w:rsidDel="00252F3E">
          <w:rPr>
            <w:noProof/>
            <w:rPrChange w:id="2113" w:author="DeeM" w:date="2015-12-07T17:03:00Z">
              <w:rPr>
                <w:rStyle w:val="Hipercze"/>
                <w:noProof/>
              </w:rPr>
            </w:rPrChange>
          </w:rPr>
          <w:delText>Rys. 6.17. Widok dodawania zdjęcia do atrakcji w aplikacji mobilnej</w:delText>
        </w:r>
        <w:r w:rsidDel="00252F3E">
          <w:rPr>
            <w:noProof/>
            <w:webHidden/>
          </w:rPr>
          <w:tab/>
        </w:r>
        <w:r w:rsidR="00CF274A" w:rsidDel="00252F3E">
          <w:rPr>
            <w:noProof/>
            <w:webHidden/>
          </w:rPr>
          <w:delText>60</w:delText>
        </w:r>
      </w:del>
    </w:p>
    <w:p w:rsidR="001D1000" w:rsidDel="00252F3E" w:rsidRDefault="001D1000">
      <w:pPr>
        <w:pStyle w:val="Spisilustracji"/>
        <w:tabs>
          <w:tab w:val="right" w:leader="dot" w:pos="8492"/>
        </w:tabs>
        <w:rPr>
          <w:del w:id="2114" w:author="DeeM" w:date="2015-12-07T17:03:00Z"/>
          <w:rFonts w:asciiTheme="minorHAnsi" w:eastAsiaTheme="minorEastAsia" w:hAnsiTheme="minorHAnsi" w:cstheme="minorBidi"/>
          <w:noProof/>
          <w:sz w:val="22"/>
          <w:szCs w:val="22"/>
        </w:rPr>
      </w:pPr>
      <w:del w:id="2115" w:author="DeeM" w:date="2015-12-07T17:03:00Z">
        <w:r w:rsidRPr="00252F3E" w:rsidDel="00252F3E">
          <w:rPr>
            <w:noProof/>
            <w:rPrChange w:id="2116" w:author="DeeM" w:date="2015-12-07T17:03:00Z">
              <w:rPr>
                <w:rStyle w:val="Hipercze"/>
                <w:noProof/>
              </w:rPr>
            </w:rPrChange>
          </w:rPr>
          <w:delText>Rys. 6.18. Widok dodawania opinii do atrakcji w aplikacji mobilnej</w:delText>
        </w:r>
        <w:r w:rsidDel="00252F3E">
          <w:rPr>
            <w:noProof/>
            <w:webHidden/>
          </w:rPr>
          <w:tab/>
        </w:r>
        <w:r w:rsidR="00CF274A" w:rsidDel="00252F3E">
          <w:rPr>
            <w:noProof/>
            <w:webHidden/>
          </w:rPr>
          <w:delText>61</w:delText>
        </w:r>
      </w:del>
    </w:p>
    <w:p w:rsidR="00DB5C6F" w:rsidRPr="008B04B5" w:rsidRDefault="001631E4" w:rsidP="00DB5C6F">
      <w:pPr>
        <w:pStyle w:val="Zwykyakapit"/>
      </w:pPr>
      <w:r>
        <w:fldChar w:fldCharType="end"/>
      </w:r>
    </w:p>
    <w:p w:rsidR="00DB5C6F" w:rsidRDefault="00DB5C6F" w:rsidP="00DF6FBD">
      <w:pPr>
        <w:pStyle w:val="Tytu1"/>
      </w:pPr>
      <w:bookmarkStart w:id="2117" w:name="_Toc437097154"/>
      <w:bookmarkStart w:id="2118" w:name="_Toc437130600"/>
      <w:bookmarkStart w:id="2119" w:name="_Toc437158469"/>
      <w:bookmarkStart w:id="2120" w:name="_Toc437158580"/>
      <w:bookmarkStart w:id="2121" w:name="_Toc437159084"/>
      <w:bookmarkStart w:id="2122" w:name="_Toc437159172"/>
      <w:bookmarkStart w:id="2123" w:name="_Toc437190911"/>
      <w:r>
        <w:lastRenderedPageBreak/>
        <w:t xml:space="preserve">Wykaz </w:t>
      </w:r>
      <w:r w:rsidRPr="00DF6FBD">
        <w:t>tabel</w:t>
      </w:r>
      <w:bookmarkEnd w:id="2117"/>
      <w:bookmarkEnd w:id="2118"/>
      <w:bookmarkEnd w:id="2119"/>
      <w:bookmarkEnd w:id="2120"/>
      <w:bookmarkEnd w:id="2121"/>
      <w:bookmarkEnd w:id="2122"/>
      <w:bookmarkEnd w:id="2123"/>
    </w:p>
    <w:p w:rsidR="00252F3E" w:rsidRDefault="001631E4">
      <w:pPr>
        <w:pStyle w:val="Spisilustracji"/>
        <w:tabs>
          <w:tab w:val="right" w:leader="dot" w:pos="8492"/>
        </w:tabs>
        <w:rPr>
          <w:ins w:id="2124"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2125" w:author="DeeM" w:date="2015-12-07T17:03:00Z">
        <w:r w:rsidR="00252F3E" w:rsidRPr="00366D87">
          <w:rPr>
            <w:rStyle w:val="Hipercze"/>
            <w:noProof/>
          </w:rPr>
          <w:fldChar w:fldCharType="begin"/>
        </w:r>
        <w:r w:rsidR="00252F3E" w:rsidRPr="00366D87">
          <w:rPr>
            <w:rStyle w:val="Hipercze"/>
            <w:noProof/>
          </w:rPr>
          <w:instrText xml:space="preserve"> </w:instrText>
        </w:r>
        <w:r w:rsidR="00252F3E">
          <w:rPr>
            <w:noProof/>
          </w:rPr>
          <w:instrText>HYPERLINK \l "_Toc437271173"</w:instrText>
        </w:r>
        <w:r w:rsidR="00252F3E" w:rsidRPr="00366D87">
          <w:rPr>
            <w:rStyle w:val="Hipercze"/>
            <w:noProof/>
          </w:rPr>
          <w:instrText xml:space="preserve"> </w:instrText>
        </w:r>
        <w:r w:rsidR="00252F3E" w:rsidRPr="00366D87">
          <w:rPr>
            <w:rStyle w:val="Hipercze"/>
            <w:noProof/>
          </w:rPr>
        </w:r>
        <w:r w:rsidR="00252F3E" w:rsidRPr="00366D87">
          <w:rPr>
            <w:rStyle w:val="Hipercze"/>
            <w:noProof/>
          </w:rPr>
          <w:fldChar w:fldCharType="separate"/>
        </w:r>
        <w:r w:rsidR="00252F3E" w:rsidRPr="00366D87">
          <w:rPr>
            <w:rStyle w:val="Hipercze"/>
            <w:b/>
            <w:noProof/>
          </w:rPr>
          <w:t>Tabela 2.1.</w:t>
        </w:r>
        <w:r w:rsidR="00252F3E" w:rsidRPr="00366D87">
          <w:rPr>
            <w:rStyle w:val="Hipercze"/>
            <w:noProof/>
          </w:rPr>
          <w:t xml:space="preserve"> Planowane zakresy produktu</w:t>
        </w:r>
        <w:r w:rsidR="00252F3E">
          <w:rPr>
            <w:noProof/>
            <w:webHidden/>
          </w:rPr>
          <w:tab/>
        </w:r>
        <w:r w:rsidR="00252F3E">
          <w:rPr>
            <w:noProof/>
            <w:webHidden/>
          </w:rPr>
          <w:fldChar w:fldCharType="begin"/>
        </w:r>
        <w:r w:rsidR="00252F3E">
          <w:rPr>
            <w:noProof/>
            <w:webHidden/>
          </w:rPr>
          <w:instrText xml:space="preserve"> PAGEREF _Toc437271173 \h </w:instrText>
        </w:r>
        <w:r w:rsidR="00252F3E">
          <w:rPr>
            <w:noProof/>
            <w:webHidden/>
          </w:rPr>
        </w:r>
      </w:ins>
      <w:r w:rsidR="00252F3E">
        <w:rPr>
          <w:noProof/>
          <w:webHidden/>
        </w:rPr>
        <w:fldChar w:fldCharType="separate"/>
      </w:r>
      <w:ins w:id="2126" w:author="DeeM" w:date="2015-12-07T17:03:00Z">
        <w:r w:rsidR="00252F3E">
          <w:rPr>
            <w:noProof/>
            <w:webHidden/>
          </w:rPr>
          <w:t>11</w:t>
        </w:r>
        <w:r w:rsidR="00252F3E">
          <w:rPr>
            <w:noProof/>
            <w:webHidden/>
          </w:rPr>
          <w:fldChar w:fldCharType="end"/>
        </w:r>
        <w:r w:rsidR="00252F3E" w:rsidRPr="00366D87">
          <w:rPr>
            <w:rStyle w:val="Hipercze"/>
            <w:noProof/>
          </w:rPr>
          <w:fldChar w:fldCharType="end"/>
        </w:r>
      </w:ins>
    </w:p>
    <w:p w:rsidR="00252F3E" w:rsidRDefault="00252F3E">
      <w:pPr>
        <w:pStyle w:val="Spisilustracji"/>
        <w:tabs>
          <w:tab w:val="right" w:leader="dot" w:pos="8492"/>
        </w:tabs>
        <w:rPr>
          <w:ins w:id="2127" w:author="DeeM" w:date="2015-12-07T17:03:00Z"/>
          <w:rFonts w:asciiTheme="minorHAnsi" w:eastAsiaTheme="minorEastAsia" w:hAnsiTheme="minorHAnsi" w:cstheme="minorBidi"/>
          <w:noProof/>
          <w:sz w:val="22"/>
          <w:szCs w:val="22"/>
        </w:rPr>
      </w:pPr>
      <w:ins w:id="2128"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"_Toc437271174"</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3.1.</w:t>
        </w:r>
        <w:r w:rsidRPr="00366D87">
          <w:rPr>
            <w:rStyle w:val="Hipercze"/>
            <w:noProof/>
          </w:rPr>
          <w:t xml:space="preserve"> Konta członków zespołu w narzędziu Acunote</w:t>
        </w:r>
        <w:r>
          <w:rPr>
            <w:noProof/>
            <w:webHidden/>
          </w:rPr>
          <w:tab/>
        </w:r>
        <w:r>
          <w:rPr>
            <w:noProof/>
            <w:webHidden/>
          </w:rPr>
          <w:fldChar w:fldCharType="begin"/>
        </w:r>
        <w:r>
          <w:rPr>
            <w:noProof/>
            <w:webHidden/>
          </w:rPr>
          <w:instrText xml:space="preserve"> PAGEREF _Toc437271174 \h </w:instrText>
        </w:r>
        <w:r>
          <w:rPr>
            <w:noProof/>
            <w:webHidden/>
          </w:rPr>
        </w:r>
      </w:ins>
      <w:r>
        <w:rPr>
          <w:noProof/>
          <w:webHidden/>
        </w:rPr>
        <w:fldChar w:fldCharType="separate"/>
      </w:r>
      <w:ins w:id="2129" w:author="DeeM" w:date="2015-12-07T17:03:00Z">
        <w:r>
          <w:rPr>
            <w:noProof/>
            <w:webHidden/>
          </w:rPr>
          <w:t>13</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30" w:author="DeeM" w:date="2015-12-07T17:03:00Z"/>
          <w:rFonts w:asciiTheme="minorHAnsi" w:eastAsiaTheme="minorEastAsia" w:hAnsiTheme="minorHAnsi" w:cstheme="minorBidi"/>
          <w:noProof/>
          <w:sz w:val="22"/>
          <w:szCs w:val="22"/>
        </w:rPr>
      </w:pPr>
      <w:ins w:id="2131"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"_Toc437271175"</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w:t>
        </w:r>
        <w:r w:rsidRPr="00366D87">
          <w:rPr>
            <w:rStyle w:val="Hipercze"/>
            <w:noProof/>
          </w:rPr>
          <w:t xml:space="preserve">  Zbiór encji Place</w:t>
        </w:r>
        <w:r>
          <w:rPr>
            <w:noProof/>
            <w:webHidden/>
          </w:rPr>
          <w:tab/>
        </w:r>
        <w:r>
          <w:rPr>
            <w:noProof/>
            <w:webHidden/>
          </w:rPr>
          <w:fldChar w:fldCharType="begin"/>
        </w:r>
        <w:r>
          <w:rPr>
            <w:noProof/>
            <w:webHidden/>
          </w:rPr>
          <w:instrText xml:space="preserve"> PAGEREF _Toc437271175 \h </w:instrText>
        </w:r>
        <w:r>
          <w:rPr>
            <w:noProof/>
            <w:webHidden/>
          </w:rPr>
        </w:r>
      </w:ins>
      <w:r>
        <w:rPr>
          <w:noProof/>
          <w:webHidden/>
        </w:rPr>
        <w:fldChar w:fldCharType="separate"/>
      </w:r>
      <w:ins w:id="2132" w:author="DeeM" w:date="2015-12-07T17:03:00Z">
        <w:r>
          <w:rPr>
            <w:noProof/>
            <w:webHidden/>
          </w:rPr>
          <w:t>34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33" w:author="DeeM" w:date="2015-12-07T17:03:00Z"/>
          <w:rFonts w:asciiTheme="minorHAnsi" w:eastAsiaTheme="minorEastAsia" w:hAnsiTheme="minorHAnsi" w:cstheme="minorBidi"/>
          <w:noProof/>
          <w:sz w:val="22"/>
          <w:szCs w:val="22"/>
        </w:rPr>
      </w:pPr>
      <w:ins w:id="2134"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"_Toc437271176"</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5.2.</w:t>
        </w:r>
        <w:r w:rsidRPr="00366D87">
          <w:rPr>
            <w:rStyle w:val="Hipercze"/>
            <w:noProof/>
          </w:rPr>
          <w:t xml:space="preserve"> Zbiór encji Status</w:t>
        </w:r>
        <w:r>
          <w:rPr>
            <w:noProof/>
            <w:webHidden/>
          </w:rPr>
          <w:tab/>
        </w:r>
        <w:r>
          <w:rPr>
            <w:noProof/>
            <w:webHidden/>
          </w:rPr>
          <w:fldChar w:fldCharType="begin"/>
        </w:r>
        <w:r>
          <w:rPr>
            <w:noProof/>
            <w:webHidden/>
          </w:rPr>
          <w:instrText xml:space="preserve"> PAGEREF _Toc437271176 \h </w:instrText>
        </w:r>
        <w:r>
          <w:rPr>
            <w:noProof/>
            <w:webHidden/>
          </w:rPr>
        </w:r>
      </w:ins>
      <w:r>
        <w:rPr>
          <w:noProof/>
          <w:webHidden/>
        </w:rPr>
        <w:fldChar w:fldCharType="separate"/>
      </w:r>
      <w:ins w:id="2135" w:author="DeeM" w:date="2015-12-07T17:03:00Z">
        <w:r>
          <w:rPr>
            <w:noProof/>
            <w:webHidden/>
          </w:rPr>
          <w:t>34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36" w:author="DeeM" w:date="2015-12-07T17:03:00Z"/>
          <w:rFonts w:asciiTheme="minorHAnsi" w:eastAsiaTheme="minorEastAsia" w:hAnsiTheme="minorHAnsi" w:cstheme="minorBidi"/>
          <w:noProof/>
          <w:sz w:val="22"/>
          <w:szCs w:val="22"/>
        </w:rPr>
      </w:pPr>
      <w:ins w:id="2137"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"_Toc437271177"</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5.3.</w:t>
        </w:r>
        <w:r w:rsidRPr="00366D87">
          <w:rPr>
            <w:rStyle w:val="Hipercze"/>
            <w:noProof/>
          </w:rPr>
          <w:t xml:space="preserve"> Zbiór encji Pricing</w:t>
        </w:r>
        <w:r>
          <w:rPr>
            <w:noProof/>
            <w:webHidden/>
          </w:rPr>
          <w:tab/>
        </w:r>
        <w:r>
          <w:rPr>
            <w:noProof/>
            <w:webHidden/>
          </w:rPr>
          <w:fldChar w:fldCharType="begin"/>
        </w:r>
        <w:r>
          <w:rPr>
            <w:noProof/>
            <w:webHidden/>
          </w:rPr>
          <w:instrText xml:space="preserve"> PAGEREF _Toc437271177 \h </w:instrText>
        </w:r>
        <w:r>
          <w:rPr>
            <w:noProof/>
            <w:webHidden/>
          </w:rPr>
        </w:r>
      </w:ins>
      <w:r>
        <w:rPr>
          <w:noProof/>
          <w:webHidden/>
        </w:rPr>
        <w:fldChar w:fldCharType="separate"/>
      </w:r>
      <w:ins w:id="2138" w:author="DeeM" w:date="2015-12-07T17:03:00Z">
        <w:r>
          <w:rPr>
            <w:noProof/>
            <w:webHidden/>
          </w:rPr>
          <w:t>34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39" w:author="DeeM" w:date="2015-12-07T17:03:00Z"/>
          <w:rFonts w:asciiTheme="minorHAnsi" w:eastAsiaTheme="minorEastAsia" w:hAnsiTheme="minorHAnsi" w:cstheme="minorBidi"/>
          <w:noProof/>
          <w:sz w:val="22"/>
          <w:szCs w:val="22"/>
        </w:rPr>
      </w:pPr>
      <w:ins w:id="2140"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"_Toc437271178"</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5.4.</w:t>
        </w:r>
        <w:r w:rsidRPr="00366D87">
          <w:rPr>
            <w:rStyle w:val="Hipercze"/>
            <w:noProof/>
          </w:rPr>
          <w:t xml:space="preserve"> Zbiór encji Pricing_element</w:t>
        </w:r>
        <w:r>
          <w:rPr>
            <w:noProof/>
            <w:webHidden/>
          </w:rPr>
          <w:tab/>
        </w:r>
        <w:r>
          <w:rPr>
            <w:noProof/>
            <w:webHidden/>
          </w:rPr>
          <w:fldChar w:fldCharType="begin"/>
        </w:r>
        <w:r>
          <w:rPr>
            <w:noProof/>
            <w:webHidden/>
          </w:rPr>
          <w:instrText xml:space="preserve"> PAGEREF _Toc437271178 \h </w:instrText>
        </w:r>
        <w:r>
          <w:rPr>
            <w:noProof/>
            <w:webHidden/>
          </w:rPr>
        </w:r>
      </w:ins>
      <w:r>
        <w:rPr>
          <w:noProof/>
          <w:webHidden/>
        </w:rPr>
        <w:fldChar w:fldCharType="separate"/>
      </w:r>
      <w:ins w:id="2141" w:author="DeeM" w:date="2015-12-07T17:03:00Z">
        <w:r>
          <w:rPr>
            <w:noProof/>
            <w:webHidden/>
          </w:rPr>
          <w:t>34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42" w:author="DeeM" w:date="2015-12-07T17:03:00Z"/>
          <w:rFonts w:asciiTheme="minorHAnsi" w:eastAsiaTheme="minorEastAsia" w:hAnsiTheme="minorHAnsi" w:cstheme="minorBidi"/>
          <w:noProof/>
          <w:sz w:val="22"/>
          <w:szCs w:val="22"/>
        </w:rPr>
      </w:pPr>
      <w:ins w:id="2143"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"_Toc437271179"</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5.5.</w:t>
        </w:r>
        <w:r w:rsidRPr="00366D87">
          <w:rPr>
            <w:rStyle w:val="Hipercze"/>
            <w:noProof/>
          </w:rPr>
          <w:t xml:space="preserve"> Zbiór encji Place_to_type</w:t>
        </w:r>
        <w:r>
          <w:rPr>
            <w:noProof/>
            <w:webHidden/>
          </w:rPr>
          <w:tab/>
        </w:r>
        <w:r>
          <w:rPr>
            <w:noProof/>
            <w:webHidden/>
          </w:rPr>
          <w:fldChar w:fldCharType="begin"/>
        </w:r>
        <w:r>
          <w:rPr>
            <w:noProof/>
            <w:webHidden/>
          </w:rPr>
          <w:instrText xml:space="preserve"> PAGEREF _Toc437271179 \h </w:instrText>
        </w:r>
        <w:r>
          <w:rPr>
            <w:noProof/>
            <w:webHidden/>
          </w:rPr>
        </w:r>
      </w:ins>
      <w:r>
        <w:rPr>
          <w:noProof/>
          <w:webHidden/>
        </w:rPr>
        <w:fldChar w:fldCharType="separate"/>
      </w:r>
      <w:ins w:id="2144" w:author="DeeM" w:date="2015-12-07T17:03:00Z">
        <w:r>
          <w:rPr>
            <w:noProof/>
            <w:webHidden/>
          </w:rPr>
          <w:t>35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45" w:author="DeeM" w:date="2015-12-07T17:03:00Z"/>
          <w:rFonts w:asciiTheme="minorHAnsi" w:eastAsiaTheme="minorEastAsia" w:hAnsiTheme="minorHAnsi" w:cstheme="minorBidi"/>
          <w:noProof/>
          <w:sz w:val="22"/>
          <w:szCs w:val="22"/>
        </w:rPr>
      </w:pPr>
      <w:ins w:id="2146"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"_Toc437271180"</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5.6.</w:t>
        </w:r>
        <w:r w:rsidRPr="00366D87">
          <w:rPr>
            <w:rStyle w:val="Hipercze"/>
            <w:noProof/>
          </w:rPr>
          <w:t xml:space="preserve"> Zbiór encji Place_type</w:t>
        </w:r>
        <w:r>
          <w:rPr>
            <w:noProof/>
            <w:webHidden/>
          </w:rPr>
          <w:tab/>
        </w:r>
        <w:r>
          <w:rPr>
            <w:noProof/>
            <w:webHidden/>
          </w:rPr>
          <w:fldChar w:fldCharType="begin"/>
        </w:r>
        <w:r>
          <w:rPr>
            <w:noProof/>
            <w:webHidden/>
          </w:rPr>
          <w:instrText xml:space="preserve"> PAGEREF _Toc437271180 \h </w:instrText>
        </w:r>
        <w:r>
          <w:rPr>
            <w:noProof/>
            <w:webHidden/>
          </w:rPr>
        </w:r>
      </w:ins>
      <w:r>
        <w:rPr>
          <w:noProof/>
          <w:webHidden/>
        </w:rPr>
        <w:fldChar w:fldCharType="separate"/>
      </w:r>
      <w:ins w:id="2147" w:author="DeeM" w:date="2015-12-07T17:03:00Z">
        <w:r>
          <w:rPr>
            <w:noProof/>
            <w:webHidden/>
          </w:rPr>
          <w:t>35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48" w:author="DeeM" w:date="2015-12-07T17:03:00Z"/>
          <w:rFonts w:asciiTheme="minorHAnsi" w:eastAsiaTheme="minorEastAsia" w:hAnsiTheme="minorHAnsi" w:cstheme="minorBidi"/>
          <w:noProof/>
          <w:sz w:val="22"/>
          <w:szCs w:val="22"/>
        </w:rPr>
      </w:pPr>
      <w:ins w:id="2149"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"_Toc437271181"</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5.7.</w:t>
        </w:r>
        <w:r w:rsidRPr="00366D87">
          <w:rPr>
            <w:rStyle w:val="Hipercze"/>
            <w:noProof/>
          </w:rPr>
          <w:t xml:space="preserve"> Zbiór encji Score</w:t>
        </w:r>
        <w:r>
          <w:rPr>
            <w:noProof/>
            <w:webHidden/>
          </w:rPr>
          <w:tab/>
        </w:r>
        <w:r>
          <w:rPr>
            <w:noProof/>
            <w:webHidden/>
          </w:rPr>
          <w:fldChar w:fldCharType="begin"/>
        </w:r>
        <w:r>
          <w:rPr>
            <w:noProof/>
            <w:webHidden/>
          </w:rPr>
          <w:instrText xml:space="preserve"> PAGEREF _Toc437271181 \h </w:instrText>
        </w:r>
        <w:r>
          <w:rPr>
            <w:noProof/>
            <w:webHidden/>
          </w:rPr>
        </w:r>
      </w:ins>
      <w:r>
        <w:rPr>
          <w:noProof/>
          <w:webHidden/>
        </w:rPr>
        <w:fldChar w:fldCharType="separate"/>
      </w:r>
      <w:ins w:id="2150" w:author="DeeM" w:date="2015-12-07T17:03:00Z">
        <w:r>
          <w:rPr>
            <w:noProof/>
            <w:webHidden/>
          </w:rPr>
          <w:t>35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51" w:author="DeeM" w:date="2015-12-07T17:03:00Z"/>
          <w:rFonts w:asciiTheme="minorHAnsi" w:eastAsiaTheme="minorEastAsia" w:hAnsiTheme="minorHAnsi" w:cstheme="minorBidi"/>
          <w:noProof/>
          <w:sz w:val="22"/>
          <w:szCs w:val="22"/>
        </w:rPr>
      </w:pPr>
      <w:ins w:id="2152"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"_Toc437271182"</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5.8.</w:t>
        </w:r>
        <w:r w:rsidRPr="00366D87">
          <w:rPr>
            <w:rStyle w:val="Hipercze"/>
            <w:noProof/>
          </w:rPr>
          <w:t xml:space="preserve"> Zbiór encji Report</w:t>
        </w:r>
        <w:r>
          <w:rPr>
            <w:noProof/>
            <w:webHidden/>
          </w:rPr>
          <w:tab/>
        </w:r>
        <w:r>
          <w:rPr>
            <w:noProof/>
            <w:webHidden/>
          </w:rPr>
          <w:fldChar w:fldCharType="begin"/>
        </w:r>
        <w:r>
          <w:rPr>
            <w:noProof/>
            <w:webHidden/>
          </w:rPr>
          <w:instrText xml:space="preserve"> PAGEREF _Toc437271182 \h </w:instrText>
        </w:r>
        <w:r>
          <w:rPr>
            <w:noProof/>
            <w:webHidden/>
          </w:rPr>
        </w:r>
      </w:ins>
      <w:r>
        <w:rPr>
          <w:noProof/>
          <w:webHidden/>
        </w:rPr>
        <w:fldChar w:fldCharType="separate"/>
      </w:r>
      <w:ins w:id="2153" w:author="DeeM" w:date="2015-12-07T17:03:00Z">
        <w:r>
          <w:rPr>
            <w:noProof/>
            <w:webHidden/>
          </w:rPr>
          <w:t>35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54" w:author="DeeM" w:date="2015-12-07T17:03:00Z"/>
          <w:rFonts w:asciiTheme="minorHAnsi" w:eastAsiaTheme="minorEastAsia" w:hAnsiTheme="minorHAnsi" w:cstheme="minorBidi"/>
          <w:noProof/>
          <w:sz w:val="22"/>
          <w:szCs w:val="22"/>
        </w:rPr>
      </w:pPr>
      <w:ins w:id="2155"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"_Toc437271183"</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5.9.</w:t>
        </w:r>
        <w:r w:rsidRPr="00366D87">
          <w:rPr>
            <w:rStyle w:val="Hipercze"/>
            <w:noProof/>
          </w:rPr>
          <w:t xml:space="preserve"> Zbiór encji User</w:t>
        </w:r>
        <w:r>
          <w:rPr>
            <w:noProof/>
            <w:webHidden/>
          </w:rPr>
          <w:tab/>
        </w:r>
        <w:r>
          <w:rPr>
            <w:noProof/>
            <w:webHidden/>
          </w:rPr>
          <w:fldChar w:fldCharType="begin"/>
        </w:r>
        <w:r>
          <w:rPr>
            <w:noProof/>
            <w:webHidden/>
          </w:rPr>
          <w:instrText xml:space="preserve"> PAGEREF _Toc437271183 \h </w:instrText>
        </w:r>
        <w:r>
          <w:rPr>
            <w:noProof/>
            <w:webHidden/>
          </w:rPr>
        </w:r>
      </w:ins>
      <w:r>
        <w:rPr>
          <w:noProof/>
          <w:webHidden/>
        </w:rPr>
        <w:fldChar w:fldCharType="separate"/>
      </w:r>
      <w:ins w:id="2156" w:author="DeeM" w:date="2015-12-07T17:03:00Z">
        <w:r>
          <w:rPr>
            <w:noProof/>
            <w:webHidden/>
          </w:rPr>
          <w:t>36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57" w:author="DeeM" w:date="2015-12-07T17:03:00Z"/>
          <w:rFonts w:asciiTheme="minorHAnsi" w:eastAsiaTheme="minorEastAsia" w:hAnsiTheme="minorHAnsi" w:cstheme="minorBidi"/>
          <w:noProof/>
          <w:sz w:val="22"/>
          <w:szCs w:val="22"/>
        </w:rPr>
      </w:pPr>
      <w:ins w:id="2158"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"_Toc437271184"</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5.10</w:t>
        </w:r>
        <w:r w:rsidRPr="00366D87">
          <w:rPr>
            <w:rStyle w:val="Hipercze"/>
            <w:noProof/>
          </w:rPr>
          <w:t>. Zbiór encji User_friend</w:t>
        </w:r>
        <w:r>
          <w:rPr>
            <w:noProof/>
            <w:webHidden/>
          </w:rPr>
          <w:tab/>
        </w:r>
        <w:r>
          <w:rPr>
            <w:noProof/>
            <w:webHidden/>
          </w:rPr>
          <w:fldChar w:fldCharType="begin"/>
        </w:r>
        <w:r>
          <w:rPr>
            <w:noProof/>
            <w:webHidden/>
          </w:rPr>
          <w:instrText xml:space="preserve"> PAGEREF _Toc437271184 \h </w:instrText>
        </w:r>
        <w:r>
          <w:rPr>
            <w:noProof/>
            <w:webHidden/>
          </w:rPr>
        </w:r>
      </w:ins>
      <w:r>
        <w:rPr>
          <w:noProof/>
          <w:webHidden/>
        </w:rPr>
        <w:fldChar w:fldCharType="separate"/>
      </w:r>
      <w:ins w:id="2159" w:author="DeeM" w:date="2015-12-07T17:03:00Z">
        <w:r>
          <w:rPr>
            <w:noProof/>
            <w:webHidden/>
          </w:rPr>
          <w:t>36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60" w:author="DeeM" w:date="2015-12-07T17:03:00Z"/>
          <w:rFonts w:asciiTheme="minorHAnsi" w:eastAsiaTheme="minorEastAsia" w:hAnsiTheme="minorHAnsi" w:cstheme="minorBidi"/>
          <w:noProof/>
          <w:sz w:val="22"/>
          <w:szCs w:val="22"/>
        </w:rPr>
      </w:pPr>
      <w:ins w:id="2161"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"_Toc437271185"</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5.11.</w:t>
        </w:r>
        <w:r w:rsidRPr="00366D87">
          <w:rPr>
            <w:rStyle w:val="Hipercze"/>
            <w:noProof/>
          </w:rPr>
          <w:t xml:space="preserve"> Zbiór encji Friendship_status</w:t>
        </w:r>
        <w:r>
          <w:rPr>
            <w:noProof/>
            <w:webHidden/>
          </w:rPr>
          <w:tab/>
        </w:r>
        <w:r>
          <w:rPr>
            <w:noProof/>
            <w:webHidden/>
          </w:rPr>
          <w:fldChar w:fldCharType="begin"/>
        </w:r>
        <w:r>
          <w:rPr>
            <w:noProof/>
            <w:webHidden/>
          </w:rPr>
          <w:instrText xml:space="preserve"> PAGEREF _Toc437271185 \h </w:instrText>
        </w:r>
        <w:r>
          <w:rPr>
            <w:noProof/>
            <w:webHidden/>
          </w:rPr>
        </w:r>
      </w:ins>
      <w:r>
        <w:rPr>
          <w:noProof/>
          <w:webHidden/>
        </w:rPr>
        <w:fldChar w:fldCharType="separate"/>
      </w:r>
      <w:ins w:id="2162" w:author="DeeM" w:date="2015-12-07T17:03:00Z">
        <w:r>
          <w:rPr>
            <w:noProof/>
            <w:webHidden/>
          </w:rPr>
          <w:t>36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63" w:author="DeeM" w:date="2015-12-07T17:03:00Z"/>
          <w:rFonts w:asciiTheme="minorHAnsi" w:eastAsiaTheme="minorEastAsia" w:hAnsiTheme="minorHAnsi" w:cstheme="minorBidi"/>
          <w:noProof/>
          <w:sz w:val="22"/>
          <w:szCs w:val="22"/>
        </w:rPr>
      </w:pPr>
      <w:ins w:id="2164"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"_Toc437271186"</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5.12.</w:t>
        </w:r>
        <w:r w:rsidRPr="00366D87">
          <w:rPr>
            <w:rStyle w:val="Hipercze"/>
            <w:noProof/>
          </w:rPr>
          <w:t xml:space="preserve"> Zbiór encji Activity</w:t>
        </w:r>
        <w:r>
          <w:rPr>
            <w:noProof/>
            <w:webHidden/>
          </w:rPr>
          <w:tab/>
        </w:r>
        <w:r>
          <w:rPr>
            <w:noProof/>
            <w:webHidden/>
          </w:rPr>
          <w:fldChar w:fldCharType="begin"/>
        </w:r>
        <w:r>
          <w:rPr>
            <w:noProof/>
            <w:webHidden/>
          </w:rPr>
          <w:instrText xml:space="preserve"> PAGEREF _Toc437271186 \h </w:instrText>
        </w:r>
        <w:r>
          <w:rPr>
            <w:noProof/>
            <w:webHidden/>
          </w:rPr>
        </w:r>
      </w:ins>
      <w:r>
        <w:rPr>
          <w:noProof/>
          <w:webHidden/>
        </w:rPr>
        <w:fldChar w:fldCharType="separate"/>
      </w:r>
      <w:ins w:id="2165" w:author="DeeM" w:date="2015-12-07T17:03:00Z">
        <w:r>
          <w:rPr>
            <w:noProof/>
            <w:webHidden/>
          </w:rPr>
          <w:t>36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66" w:author="DeeM" w:date="2015-12-07T17:03:00Z"/>
          <w:rFonts w:asciiTheme="minorHAnsi" w:eastAsiaTheme="minorEastAsia" w:hAnsiTheme="minorHAnsi" w:cstheme="minorBidi"/>
          <w:noProof/>
          <w:sz w:val="22"/>
          <w:szCs w:val="22"/>
        </w:rPr>
      </w:pPr>
      <w:ins w:id="2167"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"_Toc437271187"</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5.13.</w:t>
        </w:r>
        <w:r w:rsidRPr="00366D87">
          <w:rPr>
            <w:rStyle w:val="Hipercze"/>
            <w:noProof/>
          </w:rPr>
          <w:t xml:space="preserve"> Zbiór encji ActivityType</w:t>
        </w:r>
        <w:r>
          <w:rPr>
            <w:noProof/>
            <w:webHidden/>
          </w:rPr>
          <w:tab/>
        </w:r>
        <w:r>
          <w:rPr>
            <w:noProof/>
            <w:webHidden/>
          </w:rPr>
          <w:fldChar w:fldCharType="begin"/>
        </w:r>
        <w:r>
          <w:rPr>
            <w:noProof/>
            <w:webHidden/>
          </w:rPr>
          <w:instrText xml:space="preserve"> PAGEREF _Toc437271187 \h </w:instrText>
        </w:r>
        <w:r>
          <w:rPr>
            <w:noProof/>
            <w:webHidden/>
          </w:rPr>
        </w:r>
      </w:ins>
      <w:r>
        <w:rPr>
          <w:noProof/>
          <w:webHidden/>
        </w:rPr>
        <w:fldChar w:fldCharType="separate"/>
      </w:r>
      <w:ins w:id="2168" w:author="DeeM" w:date="2015-12-07T17:03:00Z">
        <w:r>
          <w:rPr>
            <w:noProof/>
            <w:webHidden/>
          </w:rPr>
          <w:t>37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69" w:author="DeeM" w:date="2015-12-07T17:03:00Z"/>
          <w:rFonts w:asciiTheme="minorHAnsi" w:eastAsiaTheme="minorEastAsia" w:hAnsiTheme="minorHAnsi" w:cstheme="minorBidi"/>
          <w:noProof/>
          <w:sz w:val="22"/>
          <w:szCs w:val="22"/>
        </w:rPr>
      </w:pPr>
      <w:ins w:id="2170"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"_Toc437271188"</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5.14.</w:t>
        </w:r>
        <w:r w:rsidRPr="00366D87">
          <w:rPr>
            <w:rStyle w:val="Hipercze"/>
            <w:noProof/>
          </w:rPr>
          <w:t xml:space="preserve"> Zbiór encji User_role</w:t>
        </w:r>
        <w:r>
          <w:rPr>
            <w:noProof/>
            <w:webHidden/>
          </w:rPr>
          <w:tab/>
        </w:r>
        <w:r>
          <w:rPr>
            <w:noProof/>
            <w:webHidden/>
          </w:rPr>
          <w:fldChar w:fldCharType="begin"/>
        </w:r>
        <w:r>
          <w:rPr>
            <w:noProof/>
            <w:webHidden/>
          </w:rPr>
          <w:instrText xml:space="preserve"> PAGEREF _Toc437271188 \h </w:instrText>
        </w:r>
        <w:r>
          <w:rPr>
            <w:noProof/>
            <w:webHidden/>
          </w:rPr>
        </w:r>
      </w:ins>
      <w:r>
        <w:rPr>
          <w:noProof/>
          <w:webHidden/>
        </w:rPr>
        <w:fldChar w:fldCharType="separate"/>
      </w:r>
      <w:ins w:id="2171" w:author="DeeM" w:date="2015-12-07T17:03:00Z">
        <w:r>
          <w:rPr>
            <w:noProof/>
            <w:webHidden/>
          </w:rPr>
          <w:t>37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72" w:author="DeeM" w:date="2015-12-07T17:03:00Z"/>
          <w:rFonts w:asciiTheme="minorHAnsi" w:eastAsiaTheme="minorEastAsia" w:hAnsiTheme="minorHAnsi" w:cstheme="minorBidi"/>
          <w:noProof/>
          <w:sz w:val="22"/>
          <w:szCs w:val="22"/>
        </w:rPr>
      </w:pPr>
      <w:ins w:id="2173"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"_Toc437271189"</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5.15.</w:t>
        </w:r>
        <w:r w:rsidRPr="00366D87">
          <w:rPr>
            <w:rStyle w:val="Hipercze"/>
            <w:noProof/>
          </w:rPr>
          <w:t xml:space="preserve"> Zbiór encji Role</w:t>
        </w:r>
        <w:r>
          <w:rPr>
            <w:noProof/>
            <w:webHidden/>
          </w:rPr>
          <w:tab/>
        </w:r>
        <w:r>
          <w:rPr>
            <w:noProof/>
            <w:webHidden/>
          </w:rPr>
          <w:fldChar w:fldCharType="begin"/>
        </w:r>
        <w:r>
          <w:rPr>
            <w:noProof/>
            <w:webHidden/>
          </w:rPr>
          <w:instrText xml:space="preserve"> PAGEREF _Toc437271189 \h </w:instrText>
        </w:r>
        <w:r>
          <w:rPr>
            <w:noProof/>
            <w:webHidden/>
          </w:rPr>
        </w:r>
      </w:ins>
      <w:r>
        <w:rPr>
          <w:noProof/>
          <w:webHidden/>
        </w:rPr>
        <w:fldChar w:fldCharType="separate"/>
      </w:r>
      <w:ins w:id="2174" w:author="DeeM" w:date="2015-12-07T17:03:00Z">
        <w:r>
          <w:rPr>
            <w:noProof/>
            <w:webHidden/>
          </w:rPr>
          <w:t>37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75" w:author="DeeM" w:date="2015-12-07T17:03:00Z"/>
          <w:rFonts w:asciiTheme="minorHAnsi" w:eastAsiaTheme="minorEastAsia" w:hAnsiTheme="minorHAnsi" w:cstheme="minorBidi"/>
          <w:noProof/>
          <w:sz w:val="22"/>
          <w:szCs w:val="22"/>
        </w:rPr>
      </w:pPr>
      <w:ins w:id="2176"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"_Toc437271190"</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5.16.</w:t>
        </w:r>
        <w:r w:rsidRPr="00366D87">
          <w:rPr>
            <w:rStyle w:val="Hipercze"/>
            <w:noProof/>
          </w:rPr>
          <w:t xml:space="preserve"> Zbiór encji ForkFile</w:t>
        </w:r>
        <w:r>
          <w:rPr>
            <w:noProof/>
            <w:webHidden/>
          </w:rPr>
          <w:tab/>
        </w:r>
        <w:r>
          <w:rPr>
            <w:noProof/>
            <w:webHidden/>
          </w:rPr>
          <w:fldChar w:fldCharType="begin"/>
        </w:r>
        <w:r>
          <w:rPr>
            <w:noProof/>
            <w:webHidden/>
          </w:rPr>
          <w:instrText xml:space="preserve"> PAGEREF _Toc437271190 \h </w:instrText>
        </w:r>
        <w:r>
          <w:rPr>
            <w:noProof/>
            <w:webHidden/>
          </w:rPr>
        </w:r>
      </w:ins>
      <w:r>
        <w:rPr>
          <w:noProof/>
          <w:webHidden/>
        </w:rPr>
        <w:fldChar w:fldCharType="separate"/>
      </w:r>
      <w:ins w:id="2177" w:author="DeeM" w:date="2015-12-07T17:03:00Z">
        <w:r>
          <w:rPr>
            <w:noProof/>
            <w:webHidden/>
          </w:rPr>
          <w:t>37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78" w:author="DeeM" w:date="2015-12-07T17:03:00Z"/>
          <w:rFonts w:asciiTheme="minorHAnsi" w:eastAsiaTheme="minorEastAsia" w:hAnsiTheme="minorHAnsi" w:cstheme="minorBidi"/>
          <w:noProof/>
          <w:sz w:val="22"/>
          <w:szCs w:val="22"/>
        </w:rPr>
      </w:pPr>
      <w:ins w:id="2179"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"_Toc437271191"</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5.17.</w:t>
        </w:r>
        <w:r w:rsidRPr="00366D87">
          <w:rPr>
            <w:rStyle w:val="Hipercze"/>
            <w:noProof/>
          </w:rPr>
          <w:t xml:space="preserve"> Zbiór encji Event</w:t>
        </w:r>
        <w:r>
          <w:rPr>
            <w:noProof/>
            <w:webHidden/>
          </w:rPr>
          <w:tab/>
        </w:r>
        <w:r>
          <w:rPr>
            <w:noProof/>
            <w:webHidden/>
          </w:rPr>
          <w:fldChar w:fldCharType="begin"/>
        </w:r>
        <w:r>
          <w:rPr>
            <w:noProof/>
            <w:webHidden/>
          </w:rPr>
          <w:instrText xml:space="preserve"> PAGEREF _Toc437271191 \h </w:instrText>
        </w:r>
        <w:r>
          <w:rPr>
            <w:noProof/>
            <w:webHidden/>
          </w:rPr>
        </w:r>
      </w:ins>
      <w:r>
        <w:rPr>
          <w:noProof/>
          <w:webHidden/>
        </w:rPr>
        <w:fldChar w:fldCharType="separate"/>
      </w:r>
      <w:ins w:id="2180" w:author="DeeM" w:date="2015-12-07T17:03:00Z">
        <w:r>
          <w:rPr>
            <w:noProof/>
            <w:webHidden/>
          </w:rPr>
          <w:t>38</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81" w:author="DeeM" w:date="2015-12-07T17:03:00Z"/>
          <w:rFonts w:asciiTheme="minorHAnsi" w:eastAsiaTheme="minorEastAsia" w:hAnsiTheme="minorHAnsi" w:cstheme="minorBidi"/>
          <w:noProof/>
          <w:sz w:val="22"/>
          <w:szCs w:val="22"/>
        </w:rPr>
      </w:pPr>
      <w:ins w:id="2182"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"_Toc437271192"</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5.18.</w:t>
        </w:r>
        <w:r w:rsidRPr="00366D87">
          <w:rPr>
            <w:rStyle w:val="Hipercze"/>
            <w:noProof/>
          </w:rPr>
          <w:t xml:space="preserve"> Zbiór encji Event_participant</w:t>
        </w:r>
        <w:r>
          <w:rPr>
            <w:noProof/>
            <w:webHidden/>
          </w:rPr>
          <w:tab/>
        </w:r>
        <w:r>
          <w:rPr>
            <w:noProof/>
            <w:webHidden/>
          </w:rPr>
          <w:fldChar w:fldCharType="begin"/>
        </w:r>
        <w:r>
          <w:rPr>
            <w:noProof/>
            <w:webHidden/>
          </w:rPr>
          <w:instrText xml:space="preserve"> PAGEREF _Toc437271192 \h </w:instrText>
        </w:r>
        <w:r>
          <w:rPr>
            <w:noProof/>
            <w:webHidden/>
          </w:rPr>
        </w:r>
      </w:ins>
      <w:r>
        <w:rPr>
          <w:noProof/>
          <w:webHidden/>
        </w:rPr>
        <w:fldChar w:fldCharType="separate"/>
      </w:r>
      <w:ins w:id="2183" w:author="DeeM" w:date="2015-12-07T17:03:00Z">
        <w:r>
          <w:rPr>
            <w:noProof/>
            <w:webHidden/>
          </w:rPr>
          <w:t>38</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84" w:author="DeeM" w:date="2015-12-07T17:03:00Z"/>
          <w:rFonts w:asciiTheme="minorHAnsi" w:eastAsiaTheme="minorEastAsia" w:hAnsiTheme="minorHAnsi" w:cstheme="minorBidi"/>
          <w:noProof/>
          <w:sz w:val="22"/>
          <w:szCs w:val="22"/>
        </w:rPr>
      </w:pPr>
      <w:ins w:id="2185"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"_Toc437271193"</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5.19.</w:t>
        </w:r>
        <w:r w:rsidRPr="00366D87">
          <w:rPr>
            <w:rStyle w:val="Hipercze"/>
            <w:noProof/>
          </w:rPr>
          <w:t xml:space="preserve"> Zbiór encji Comment</w:t>
        </w:r>
        <w:r>
          <w:rPr>
            <w:noProof/>
            <w:webHidden/>
          </w:rPr>
          <w:tab/>
        </w:r>
        <w:r>
          <w:rPr>
            <w:noProof/>
            <w:webHidden/>
          </w:rPr>
          <w:fldChar w:fldCharType="begin"/>
        </w:r>
        <w:r>
          <w:rPr>
            <w:noProof/>
            <w:webHidden/>
          </w:rPr>
          <w:instrText xml:space="preserve"> PAGEREF _Toc437271193 \h </w:instrText>
        </w:r>
        <w:r>
          <w:rPr>
            <w:noProof/>
            <w:webHidden/>
          </w:rPr>
        </w:r>
      </w:ins>
      <w:r>
        <w:rPr>
          <w:noProof/>
          <w:webHidden/>
        </w:rPr>
        <w:fldChar w:fldCharType="separate"/>
      </w:r>
      <w:ins w:id="2186" w:author="DeeM" w:date="2015-12-07T17:03:00Z">
        <w:r>
          <w:rPr>
            <w:noProof/>
            <w:webHidden/>
          </w:rPr>
          <w:t>38</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87" w:author="DeeM" w:date="2015-12-07T17:03:00Z"/>
          <w:rFonts w:asciiTheme="minorHAnsi" w:eastAsiaTheme="minorEastAsia" w:hAnsiTheme="minorHAnsi" w:cstheme="minorBidi"/>
          <w:noProof/>
          <w:sz w:val="22"/>
          <w:szCs w:val="22"/>
        </w:rPr>
      </w:pPr>
      <w:ins w:id="2188"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"_Toc437271194"</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w:t>
        </w:r>
        <w:r w:rsidRPr="00366D87">
          <w:rPr>
            <w:rStyle w:val="Hipercze"/>
            <w:noProof/>
          </w:rPr>
          <w:t xml:space="preserve"> Przypadek testowy prawidłowego rejestrowania nowego użytkownika</w:t>
        </w:r>
        <w:r>
          <w:rPr>
            <w:noProof/>
            <w:webHidden/>
          </w:rPr>
          <w:tab/>
        </w:r>
        <w:r>
          <w:rPr>
            <w:noProof/>
            <w:webHidden/>
          </w:rPr>
          <w:fldChar w:fldCharType="begin"/>
        </w:r>
        <w:r>
          <w:rPr>
            <w:noProof/>
            <w:webHidden/>
          </w:rPr>
          <w:instrText xml:space="preserve"> PAGEREF _Toc437271194 \h </w:instrText>
        </w:r>
        <w:r>
          <w:rPr>
            <w:noProof/>
            <w:webHidden/>
          </w:rPr>
        </w:r>
      </w:ins>
      <w:r>
        <w:rPr>
          <w:noProof/>
          <w:webHidden/>
        </w:rPr>
        <w:fldChar w:fldCharType="separate"/>
      </w:r>
      <w:ins w:id="2189" w:author="DeeM" w:date="2015-12-07T17:03:00Z">
        <w:r>
          <w:rPr>
            <w:noProof/>
            <w:webHidden/>
          </w:rPr>
          <w:t>59</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90" w:author="DeeM" w:date="2015-12-07T17:03:00Z"/>
          <w:rFonts w:asciiTheme="minorHAnsi" w:eastAsiaTheme="minorEastAsia" w:hAnsiTheme="minorHAnsi" w:cstheme="minorBidi"/>
          <w:noProof/>
          <w:sz w:val="22"/>
          <w:szCs w:val="22"/>
        </w:rPr>
      </w:pPr>
      <w:ins w:id="2191"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"_Toc437271195"</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w:t>
        </w:r>
        <w:r w:rsidRPr="00366D87">
          <w:rPr>
            <w:rStyle w:val="Hipercze"/>
            <w:noProof/>
          </w:rPr>
          <w:t xml:space="preserve"> Przypadek testowy rejestracji z podaniem błędnych danych</w:t>
        </w:r>
        <w:r>
          <w:rPr>
            <w:noProof/>
            <w:webHidden/>
          </w:rPr>
          <w:tab/>
        </w:r>
        <w:r>
          <w:rPr>
            <w:noProof/>
            <w:webHidden/>
          </w:rPr>
          <w:fldChar w:fldCharType="begin"/>
        </w:r>
        <w:r>
          <w:rPr>
            <w:noProof/>
            <w:webHidden/>
          </w:rPr>
          <w:instrText xml:space="preserve"> PAGEREF _Toc437271195 \h </w:instrText>
        </w:r>
        <w:r>
          <w:rPr>
            <w:noProof/>
            <w:webHidden/>
          </w:rPr>
        </w:r>
      </w:ins>
      <w:r>
        <w:rPr>
          <w:noProof/>
          <w:webHidden/>
        </w:rPr>
        <w:fldChar w:fldCharType="separate"/>
      </w:r>
      <w:ins w:id="2192" w:author="DeeM" w:date="2015-12-07T17:03:00Z">
        <w:r>
          <w:rPr>
            <w:noProof/>
            <w:webHidden/>
          </w:rPr>
          <w:t>60</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93" w:author="DeeM" w:date="2015-12-07T17:03:00Z"/>
          <w:rFonts w:asciiTheme="minorHAnsi" w:eastAsiaTheme="minorEastAsia" w:hAnsiTheme="minorHAnsi" w:cstheme="minorBidi"/>
          <w:noProof/>
          <w:sz w:val="22"/>
          <w:szCs w:val="22"/>
        </w:rPr>
      </w:pPr>
      <w:ins w:id="2194"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"_Toc437271196"</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 xml:space="preserve">Tabela 7.3. </w:t>
        </w:r>
        <w:r w:rsidRPr="00366D87">
          <w:rPr>
            <w:rStyle w:val="Hipercze"/>
            <w:noProof/>
          </w:rPr>
          <w:t>Przypadek testowy zgłaszania nowego właściciela atrakcji</w:t>
        </w:r>
        <w:r>
          <w:rPr>
            <w:noProof/>
            <w:webHidden/>
          </w:rPr>
          <w:tab/>
        </w:r>
        <w:r>
          <w:rPr>
            <w:noProof/>
            <w:webHidden/>
          </w:rPr>
          <w:fldChar w:fldCharType="begin"/>
        </w:r>
        <w:r>
          <w:rPr>
            <w:noProof/>
            <w:webHidden/>
          </w:rPr>
          <w:instrText xml:space="preserve"> PAGEREF _Toc437271196 \h </w:instrText>
        </w:r>
        <w:r>
          <w:rPr>
            <w:noProof/>
            <w:webHidden/>
          </w:rPr>
        </w:r>
      </w:ins>
      <w:r>
        <w:rPr>
          <w:noProof/>
          <w:webHidden/>
        </w:rPr>
        <w:fldChar w:fldCharType="separate"/>
      </w:r>
      <w:ins w:id="2195" w:author="DeeM" w:date="2015-12-07T17:03:00Z">
        <w:r>
          <w:rPr>
            <w:noProof/>
            <w:webHidden/>
          </w:rPr>
          <w:t>60</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96" w:author="DeeM" w:date="2015-12-07T17:03:00Z"/>
          <w:rFonts w:asciiTheme="minorHAnsi" w:eastAsiaTheme="minorEastAsia" w:hAnsiTheme="minorHAnsi" w:cstheme="minorBidi"/>
          <w:noProof/>
          <w:sz w:val="22"/>
          <w:szCs w:val="22"/>
        </w:rPr>
      </w:pPr>
      <w:ins w:id="2197"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"_Toc437271197"</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7.4.</w:t>
        </w:r>
        <w:r w:rsidRPr="00366D87">
          <w:rPr>
            <w:rStyle w:val="Hipercze"/>
            <w:noProof/>
          </w:rPr>
          <w:t xml:space="preserve"> Przypadek testowy akceptacji prośby o bycie właścicielem</w:t>
        </w:r>
        <w:r>
          <w:rPr>
            <w:noProof/>
            <w:webHidden/>
          </w:rPr>
          <w:tab/>
        </w:r>
        <w:r>
          <w:rPr>
            <w:noProof/>
            <w:webHidden/>
          </w:rPr>
          <w:fldChar w:fldCharType="begin"/>
        </w:r>
        <w:r>
          <w:rPr>
            <w:noProof/>
            <w:webHidden/>
          </w:rPr>
          <w:instrText xml:space="preserve"> PAGEREF _Toc437271197 \h </w:instrText>
        </w:r>
        <w:r>
          <w:rPr>
            <w:noProof/>
            <w:webHidden/>
          </w:rPr>
        </w:r>
      </w:ins>
      <w:r>
        <w:rPr>
          <w:noProof/>
          <w:webHidden/>
        </w:rPr>
        <w:fldChar w:fldCharType="separate"/>
      </w:r>
      <w:ins w:id="2198" w:author="DeeM" w:date="2015-12-07T17:03:00Z">
        <w:r>
          <w:rPr>
            <w:noProof/>
            <w:webHidden/>
          </w:rPr>
          <w:t>60</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199" w:author="DeeM" w:date="2015-12-07T17:03:00Z"/>
          <w:rFonts w:asciiTheme="minorHAnsi" w:eastAsiaTheme="minorEastAsia" w:hAnsiTheme="minorHAnsi" w:cstheme="minorBidi"/>
          <w:noProof/>
          <w:sz w:val="22"/>
          <w:szCs w:val="22"/>
        </w:rPr>
      </w:pPr>
      <w:ins w:id="2200"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"_Toc437271198"</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7.5.</w:t>
        </w:r>
        <w:r w:rsidRPr="00366D87">
          <w:rPr>
            <w:rStyle w:val="Hipercze"/>
            <w:noProof/>
          </w:rPr>
          <w:t xml:space="preserve"> Przypadek testowy wysyłania propozycji zawarcia nowej przyjaźni</w:t>
        </w:r>
        <w:r>
          <w:rPr>
            <w:noProof/>
            <w:webHidden/>
          </w:rPr>
          <w:tab/>
        </w:r>
        <w:r>
          <w:rPr>
            <w:noProof/>
            <w:webHidden/>
          </w:rPr>
          <w:fldChar w:fldCharType="begin"/>
        </w:r>
        <w:r>
          <w:rPr>
            <w:noProof/>
            <w:webHidden/>
          </w:rPr>
          <w:instrText xml:space="preserve"> PAGEREF _Toc437271198 \h </w:instrText>
        </w:r>
        <w:r>
          <w:rPr>
            <w:noProof/>
            <w:webHidden/>
          </w:rPr>
        </w:r>
      </w:ins>
      <w:r>
        <w:rPr>
          <w:noProof/>
          <w:webHidden/>
        </w:rPr>
        <w:fldChar w:fldCharType="separate"/>
      </w:r>
      <w:ins w:id="2201" w:author="DeeM" w:date="2015-12-07T17:03:00Z">
        <w:r>
          <w:rPr>
            <w:noProof/>
            <w:webHidden/>
          </w:rPr>
          <w:t>61</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02" w:author="DeeM" w:date="2015-12-07T17:03:00Z"/>
          <w:rFonts w:asciiTheme="minorHAnsi" w:eastAsiaTheme="minorEastAsia" w:hAnsiTheme="minorHAnsi" w:cstheme="minorBidi"/>
          <w:noProof/>
          <w:sz w:val="22"/>
          <w:szCs w:val="22"/>
        </w:rPr>
      </w:pPr>
      <w:ins w:id="2203"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"_Toc437271199"</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7.6.</w:t>
        </w:r>
        <w:r w:rsidRPr="00366D87">
          <w:rPr>
            <w:rStyle w:val="Hipercze"/>
            <w:noProof/>
          </w:rPr>
          <w:t xml:space="preserve"> Przypadek testowy akceptacji wysłanej propozycji przyjaźni</w:t>
        </w:r>
        <w:r>
          <w:rPr>
            <w:noProof/>
            <w:webHidden/>
          </w:rPr>
          <w:tab/>
        </w:r>
        <w:r>
          <w:rPr>
            <w:noProof/>
            <w:webHidden/>
          </w:rPr>
          <w:fldChar w:fldCharType="begin"/>
        </w:r>
        <w:r>
          <w:rPr>
            <w:noProof/>
            <w:webHidden/>
          </w:rPr>
          <w:instrText xml:space="preserve"> PAGEREF _Toc437271199 \h </w:instrText>
        </w:r>
        <w:r>
          <w:rPr>
            <w:noProof/>
            <w:webHidden/>
          </w:rPr>
        </w:r>
      </w:ins>
      <w:r>
        <w:rPr>
          <w:noProof/>
          <w:webHidden/>
        </w:rPr>
        <w:fldChar w:fldCharType="separate"/>
      </w:r>
      <w:ins w:id="2204" w:author="DeeM" w:date="2015-12-07T17:03:00Z">
        <w:r>
          <w:rPr>
            <w:noProof/>
            <w:webHidden/>
          </w:rPr>
          <w:t>61</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05" w:author="DeeM" w:date="2015-12-07T17:03:00Z"/>
          <w:rFonts w:asciiTheme="minorHAnsi" w:eastAsiaTheme="minorEastAsia" w:hAnsiTheme="minorHAnsi" w:cstheme="minorBidi"/>
          <w:noProof/>
          <w:sz w:val="22"/>
          <w:szCs w:val="22"/>
        </w:rPr>
      </w:pPr>
      <w:ins w:id="2206"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"_Toc437271200"</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7.7.</w:t>
        </w:r>
        <w:r w:rsidRPr="00366D87">
          <w:rPr>
            <w:rStyle w:val="Hipercze"/>
            <w:noProof/>
          </w:rPr>
          <w:t xml:space="preserve"> Przypadek testowy dodawania opinii do atrakcji</w:t>
        </w:r>
        <w:r>
          <w:rPr>
            <w:noProof/>
            <w:webHidden/>
          </w:rPr>
          <w:tab/>
        </w:r>
        <w:r>
          <w:rPr>
            <w:noProof/>
            <w:webHidden/>
          </w:rPr>
          <w:fldChar w:fldCharType="begin"/>
        </w:r>
        <w:r>
          <w:rPr>
            <w:noProof/>
            <w:webHidden/>
          </w:rPr>
          <w:instrText xml:space="preserve"> PAGEREF _Toc437271200 \h </w:instrText>
        </w:r>
        <w:r>
          <w:rPr>
            <w:noProof/>
            <w:webHidden/>
          </w:rPr>
        </w:r>
      </w:ins>
      <w:r>
        <w:rPr>
          <w:noProof/>
          <w:webHidden/>
        </w:rPr>
        <w:fldChar w:fldCharType="separate"/>
      </w:r>
      <w:ins w:id="2207" w:author="DeeM" w:date="2015-12-07T17:03:00Z">
        <w:r>
          <w:rPr>
            <w:noProof/>
            <w:webHidden/>
          </w:rPr>
          <w:t>61</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08" w:author="DeeM" w:date="2015-12-07T17:03:00Z"/>
          <w:rFonts w:asciiTheme="minorHAnsi" w:eastAsiaTheme="minorEastAsia" w:hAnsiTheme="minorHAnsi" w:cstheme="minorBidi"/>
          <w:noProof/>
          <w:sz w:val="22"/>
          <w:szCs w:val="22"/>
        </w:rPr>
      </w:pPr>
      <w:ins w:id="2209"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"_Toc437271201"</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7.8.</w:t>
        </w:r>
        <w:r w:rsidRPr="00366D87">
          <w:rPr>
            <w:rStyle w:val="Hipercze"/>
            <w:noProof/>
          </w:rPr>
          <w:t xml:space="preserve"> Przypadek testowy wyszukiwania określonej atrakcji</w:t>
        </w:r>
        <w:r>
          <w:rPr>
            <w:noProof/>
            <w:webHidden/>
          </w:rPr>
          <w:tab/>
        </w:r>
        <w:r>
          <w:rPr>
            <w:noProof/>
            <w:webHidden/>
          </w:rPr>
          <w:fldChar w:fldCharType="begin"/>
        </w:r>
        <w:r>
          <w:rPr>
            <w:noProof/>
            <w:webHidden/>
          </w:rPr>
          <w:instrText xml:space="preserve"> PAGEREF _Toc437271201 \h </w:instrText>
        </w:r>
        <w:r>
          <w:rPr>
            <w:noProof/>
            <w:webHidden/>
          </w:rPr>
        </w:r>
      </w:ins>
      <w:r>
        <w:rPr>
          <w:noProof/>
          <w:webHidden/>
        </w:rPr>
        <w:fldChar w:fldCharType="separate"/>
      </w:r>
      <w:ins w:id="2210" w:author="DeeM" w:date="2015-12-07T17:03:00Z">
        <w:r>
          <w:rPr>
            <w:noProof/>
            <w:webHidden/>
          </w:rPr>
          <w:t>62</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11" w:author="DeeM" w:date="2015-12-07T17:03:00Z"/>
          <w:rFonts w:asciiTheme="minorHAnsi" w:eastAsiaTheme="minorEastAsia" w:hAnsiTheme="minorHAnsi" w:cstheme="minorBidi"/>
          <w:noProof/>
          <w:sz w:val="22"/>
          <w:szCs w:val="22"/>
        </w:rPr>
      </w:pPr>
      <w:ins w:id="2212"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"_Toc437271202"</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7.9.</w:t>
        </w:r>
        <w:r w:rsidRPr="00366D87">
          <w:rPr>
            <w:rStyle w:val="Hipercze"/>
            <w:noProof/>
          </w:rPr>
          <w:t xml:space="preserve"> Przypadek testowy akceptacji proponowanej przez użytkownika atrakcji</w:t>
        </w:r>
        <w:r>
          <w:rPr>
            <w:noProof/>
            <w:webHidden/>
          </w:rPr>
          <w:tab/>
        </w:r>
        <w:r>
          <w:rPr>
            <w:noProof/>
            <w:webHidden/>
          </w:rPr>
          <w:fldChar w:fldCharType="begin"/>
        </w:r>
        <w:r>
          <w:rPr>
            <w:noProof/>
            <w:webHidden/>
          </w:rPr>
          <w:instrText xml:space="preserve"> PAGEREF _Toc437271202 \h </w:instrText>
        </w:r>
        <w:r>
          <w:rPr>
            <w:noProof/>
            <w:webHidden/>
          </w:rPr>
        </w:r>
      </w:ins>
      <w:r>
        <w:rPr>
          <w:noProof/>
          <w:webHidden/>
        </w:rPr>
        <w:fldChar w:fldCharType="separate"/>
      </w:r>
      <w:ins w:id="2213" w:author="DeeM" w:date="2015-12-07T17:03:00Z">
        <w:r>
          <w:rPr>
            <w:noProof/>
            <w:webHidden/>
          </w:rPr>
          <w:t>62</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14" w:author="DeeM" w:date="2015-12-07T17:03:00Z"/>
          <w:rFonts w:asciiTheme="minorHAnsi" w:eastAsiaTheme="minorEastAsia" w:hAnsiTheme="minorHAnsi" w:cstheme="minorBidi"/>
          <w:noProof/>
          <w:sz w:val="22"/>
          <w:szCs w:val="22"/>
        </w:rPr>
      </w:pPr>
      <w:ins w:id="2215"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"_Toc437271203"</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7.10.</w:t>
        </w:r>
        <w:r w:rsidRPr="00366D87">
          <w:rPr>
            <w:rStyle w:val="Hipercze"/>
            <w:noProof/>
          </w:rPr>
          <w:t xml:space="preserve"> Przypadek testowy zgłaszania wybranej opinii</w:t>
        </w:r>
        <w:r>
          <w:rPr>
            <w:noProof/>
            <w:webHidden/>
          </w:rPr>
          <w:tab/>
        </w:r>
        <w:r>
          <w:rPr>
            <w:noProof/>
            <w:webHidden/>
          </w:rPr>
          <w:fldChar w:fldCharType="begin"/>
        </w:r>
        <w:r>
          <w:rPr>
            <w:noProof/>
            <w:webHidden/>
          </w:rPr>
          <w:instrText xml:space="preserve"> PAGEREF _Toc437271203 \h </w:instrText>
        </w:r>
        <w:r>
          <w:rPr>
            <w:noProof/>
            <w:webHidden/>
          </w:rPr>
        </w:r>
      </w:ins>
      <w:r>
        <w:rPr>
          <w:noProof/>
          <w:webHidden/>
        </w:rPr>
        <w:fldChar w:fldCharType="separate"/>
      </w:r>
      <w:ins w:id="2216" w:author="DeeM" w:date="2015-12-07T17:03:00Z">
        <w:r>
          <w:rPr>
            <w:noProof/>
            <w:webHidden/>
          </w:rPr>
          <w:t>62</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17" w:author="DeeM" w:date="2015-12-07T17:03:00Z"/>
          <w:rFonts w:asciiTheme="minorHAnsi" w:eastAsiaTheme="minorEastAsia" w:hAnsiTheme="minorHAnsi" w:cstheme="minorBidi"/>
          <w:noProof/>
          <w:sz w:val="22"/>
          <w:szCs w:val="22"/>
        </w:rPr>
      </w:pPr>
      <w:ins w:id="2218"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"_Toc437271204"</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7.11.</w:t>
        </w:r>
        <w:r w:rsidRPr="00366D87">
          <w:rPr>
            <w:rStyle w:val="Hipercze"/>
            <w:noProof/>
          </w:rPr>
          <w:t xml:space="preserve"> Przypadek testowy usuwania zgłoszonej przez użytkowników opinii</w:t>
        </w:r>
        <w:r>
          <w:rPr>
            <w:noProof/>
            <w:webHidden/>
          </w:rPr>
          <w:tab/>
        </w:r>
        <w:r>
          <w:rPr>
            <w:noProof/>
            <w:webHidden/>
          </w:rPr>
          <w:fldChar w:fldCharType="begin"/>
        </w:r>
        <w:r>
          <w:rPr>
            <w:noProof/>
            <w:webHidden/>
          </w:rPr>
          <w:instrText xml:space="preserve"> PAGEREF _Toc437271204 \h </w:instrText>
        </w:r>
        <w:r>
          <w:rPr>
            <w:noProof/>
            <w:webHidden/>
          </w:rPr>
        </w:r>
      </w:ins>
      <w:r>
        <w:rPr>
          <w:noProof/>
          <w:webHidden/>
        </w:rPr>
        <w:fldChar w:fldCharType="separate"/>
      </w:r>
      <w:ins w:id="2219" w:author="DeeM" w:date="2015-12-07T17:03:00Z">
        <w:r>
          <w:rPr>
            <w:noProof/>
            <w:webHidden/>
          </w:rPr>
          <w:t>63</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20" w:author="DeeM" w:date="2015-12-07T17:03:00Z"/>
          <w:rFonts w:asciiTheme="minorHAnsi" w:eastAsiaTheme="minorEastAsia" w:hAnsiTheme="minorHAnsi" w:cstheme="minorBidi"/>
          <w:noProof/>
          <w:sz w:val="22"/>
          <w:szCs w:val="22"/>
        </w:rPr>
      </w:pPr>
      <w:ins w:id="2221"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"_Toc437271205"</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7.12</w:t>
        </w:r>
        <w:r w:rsidRPr="00366D87">
          <w:rPr>
            <w:rStyle w:val="Hipercze"/>
            <w:noProof/>
          </w:rPr>
          <w:t>. Przypadek testowy dodawania menu do atrakcji</w:t>
        </w:r>
        <w:r>
          <w:rPr>
            <w:noProof/>
            <w:webHidden/>
          </w:rPr>
          <w:tab/>
        </w:r>
        <w:r>
          <w:rPr>
            <w:noProof/>
            <w:webHidden/>
          </w:rPr>
          <w:fldChar w:fldCharType="begin"/>
        </w:r>
        <w:r>
          <w:rPr>
            <w:noProof/>
            <w:webHidden/>
          </w:rPr>
          <w:instrText xml:space="preserve"> PAGEREF _Toc437271205 \h </w:instrText>
        </w:r>
        <w:r>
          <w:rPr>
            <w:noProof/>
            <w:webHidden/>
          </w:rPr>
        </w:r>
      </w:ins>
      <w:r>
        <w:rPr>
          <w:noProof/>
          <w:webHidden/>
        </w:rPr>
        <w:fldChar w:fldCharType="separate"/>
      </w:r>
      <w:ins w:id="2222" w:author="DeeM" w:date="2015-12-07T17:03:00Z">
        <w:r>
          <w:rPr>
            <w:noProof/>
            <w:webHidden/>
          </w:rPr>
          <w:t>63</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23" w:author="DeeM" w:date="2015-12-07T17:03:00Z"/>
          <w:rFonts w:asciiTheme="minorHAnsi" w:eastAsiaTheme="minorEastAsia" w:hAnsiTheme="minorHAnsi" w:cstheme="minorBidi"/>
          <w:noProof/>
          <w:sz w:val="22"/>
          <w:szCs w:val="22"/>
        </w:rPr>
      </w:pPr>
      <w:ins w:id="2224"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"_Toc437271206"</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7.13</w:t>
        </w:r>
        <w:r w:rsidRPr="00366D87">
          <w:rPr>
            <w:rStyle w:val="Hipercze"/>
            <w:noProof/>
          </w:rPr>
          <w:t>. Przypadek testowy poprawnego logowania do systemu</w:t>
        </w:r>
        <w:r>
          <w:rPr>
            <w:noProof/>
            <w:webHidden/>
          </w:rPr>
          <w:tab/>
        </w:r>
        <w:r>
          <w:rPr>
            <w:noProof/>
            <w:webHidden/>
          </w:rPr>
          <w:fldChar w:fldCharType="begin"/>
        </w:r>
        <w:r>
          <w:rPr>
            <w:noProof/>
            <w:webHidden/>
          </w:rPr>
          <w:instrText xml:space="preserve"> PAGEREF _Toc437271206 \h </w:instrText>
        </w:r>
        <w:r>
          <w:rPr>
            <w:noProof/>
            <w:webHidden/>
          </w:rPr>
        </w:r>
      </w:ins>
      <w:r>
        <w:rPr>
          <w:noProof/>
          <w:webHidden/>
        </w:rPr>
        <w:fldChar w:fldCharType="separate"/>
      </w:r>
      <w:ins w:id="2225" w:author="DeeM" w:date="2015-12-07T17:03:00Z">
        <w:r>
          <w:rPr>
            <w:noProof/>
            <w:webHidden/>
          </w:rPr>
          <w:t>63</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26" w:author="DeeM" w:date="2015-12-07T17:03:00Z"/>
          <w:rFonts w:asciiTheme="minorHAnsi" w:eastAsiaTheme="minorEastAsia" w:hAnsiTheme="minorHAnsi" w:cstheme="minorBidi"/>
          <w:noProof/>
          <w:sz w:val="22"/>
          <w:szCs w:val="22"/>
        </w:rPr>
      </w:pPr>
      <w:ins w:id="2227"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"_Toc437271207"</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7.14</w:t>
        </w:r>
        <w:r w:rsidRPr="00366D87">
          <w:rPr>
            <w:rStyle w:val="Hipercze"/>
            <w:noProof/>
          </w:rPr>
          <w:t>. Przypadek testowy błędnego logowania do systemu</w:t>
        </w:r>
        <w:r>
          <w:rPr>
            <w:noProof/>
            <w:webHidden/>
          </w:rPr>
          <w:tab/>
        </w:r>
        <w:r>
          <w:rPr>
            <w:noProof/>
            <w:webHidden/>
          </w:rPr>
          <w:fldChar w:fldCharType="begin"/>
        </w:r>
        <w:r>
          <w:rPr>
            <w:noProof/>
            <w:webHidden/>
          </w:rPr>
          <w:instrText xml:space="preserve"> PAGEREF _Toc437271207 \h </w:instrText>
        </w:r>
        <w:r>
          <w:rPr>
            <w:noProof/>
            <w:webHidden/>
          </w:rPr>
        </w:r>
      </w:ins>
      <w:r>
        <w:rPr>
          <w:noProof/>
          <w:webHidden/>
        </w:rPr>
        <w:fldChar w:fldCharType="separate"/>
      </w:r>
      <w:ins w:id="2228" w:author="DeeM" w:date="2015-12-07T17:03:00Z">
        <w:r>
          <w:rPr>
            <w:noProof/>
            <w:webHidden/>
          </w:rPr>
          <w:t>64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29" w:author="DeeM" w:date="2015-12-07T17:03:00Z"/>
          <w:rFonts w:asciiTheme="minorHAnsi" w:eastAsiaTheme="minorEastAsia" w:hAnsiTheme="minorHAnsi" w:cstheme="minorBidi"/>
          <w:noProof/>
          <w:sz w:val="22"/>
          <w:szCs w:val="22"/>
        </w:rPr>
      </w:pPr>
      <w:ins w:id="2230"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"_Toc437271208"</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7.15.</w:t>
        </w:r>
        <w:r w:rsidRPr="00366D87">
          <w:rPr>
            <w:rStyle w:val="Hipercze"/>
            <w:noProof/>
          </w:rPr>
          <w:t xml:space="preserve"> Przypadek testowy dodawania nowej atrakcji</w:t>
        </w:r>
        <w:r>
          <w:rPr>
            <w:noProof/>
            <w:webHidden/>
          </w:rPr>
          <w:tab/>
        </w:r>
        <w:r>
          <w:rPr>
            <w:noProof/>
            <w:webHidden/>
          </w:rPr>
          <w:fldChar w:fldCharType="begin"/>
        </w:r>
        <w:r>
          <w:rPr>
            <w:noProof/>
            <w:webHidden/>
          </w:rPr>
          <w:instrText xml:space="preserve"> PAGEREF _Toc437271208 \h </w:instrText>
        </w:r>
        <w:r>
          <w:rPr>
            <w:noProof/>
            <w:webHidden/>
          </w:rPr>
        </w:r>
      </w:ins>
      <w:r>
        <w:rPr>
          <w:noProof/>
          <w:webHidden/>
        </w:rPr>
        <w:fldChar w:fldCharType="separate"/>
      </w:r>
      <w:ins w:id="2231" w:author="DeeM" w:date="2015-12-07T17:03:00Z">
        <w:r>
          <w:rPr>
            <w:noProof/>
            <w:webHidden/>
          </w:rPr>
          <w:t>64</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32" w:author="DeeM" w:date="2015-12-07T17:03:00Z"/>
          <w:rFonts w:asciiTheme="minorHAnsi" w:eastAsiaTheme="minorEastAsia" w:hAnsiTheme="minorHAnsi" w:cstheme="minorBidi"/>
          <w:noProof/>
          <w:sz w:val="22"/>
          <w:szCs w:val="22"/>
        </w:rPr>
      </w:pPr>
      <w:ins w:id="2233"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"_Toc437271209"</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7.16.</w:t>
        </w:r>
        <w:r w:rsidRPr="00366D87">
          <w:rPr>
            <w:rStyle w:val="Hipercze"/>
            <w:noProof/>
          </w:rPr>
          <w:t xml:space="preserve"> Przypadek testowy dodawania nowego wydarzenia</w:t>
        </w:r>
        <w:r>
          <w:rPr>
            <w:noProof/>
            <w:webHidden/>
          </w:rPr>
          <w:tab/>
        </w:r>
        <w:r>
          <w:rPr>
            <w:noProof/>
            <w:webHidden/>
          </w:rPr>
          <w:fldChar w:fldCharType="begin"/>
        </w:r>
        <w:r>
          <w:rPr>
            <w:noProof/>
            <w:webHidden/>
          </w:rPr>
          <w:instrText xml:space="preserve"> PAGEREF _Toc437271209 \h </w:instrText>
        </w:r>
        <w:r>
          <w:rPr>
            <w:noProof/>
            <w:webHidden/>
          </w:rPr>
        </w:r>
      </w:ins>
      <w:r>
        <w:rPr>
          <w:noProof/>
          <w:webHidden/>
        </w:rPr>
        <w:fldChar w:fldCharType="separate"/>
      </w:r>
      <w:ins w:id="2234" w:author="DeeM" w:date="2015-12-07T17:03:00Z">
        <w:r>
          <w:rPr>
            <w:noProof/>
            <w:webHidden/>
          </w:rPr>
          <w:t>65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35" w:author="DeeM" w:date="2015-12-07T17:03:00Z"/>
          <w:rFonts w:asciiTheme="minorHAnsi" w:eastAsiaTheme="minorEastAsia" w:hAnsiTheme="minorHAnsi" w:cstheme="minorBidi"/>
          <w:noProof/>
          <w:sz w:val="22"/>
          <w:szCs w:val="22"/>
        </w:rPr>
      </w:pPr>
      <w:ins w:id="2236"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"_Toc437271210"</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7.17.</w:t>
        </w:r>
        <w:r w:rsidRPr="00366D87">
          <w:rPr>
            <w:rStyle w:val="Hipercze"/>
            <w:noProof/>
          </w:rPr>
          <w:t xml:space="preserve"> Przypadek testowy dołączania do utworzonego wydarzenia</w:t>
        </w:r>
        <w:r>
          <w:rPr>
            <w:noProof/>
            <w:webHidden/>
          </w:rPr>
          <w:tab/>
        </w:r>
        <w:r>
          <w:rPr>
            <w:noProof/>
            <w:webHidden/>
          </w:rPr>
          <w:fldChar w:fldCharType="begin"/>
        </w:r>
        <w:r>
          <w:rPr>
            <w:noProof/>
            <w:webHidden/>
          </w:rPr>
          <w:instrText xml:space="preserve"> PAGEREF _Toc437271210 \h </w:instrText>
        </w:r>
        <w:r>
          <w:rPr>
            <w:noProof/>
            <w:webHidden/>
          </w:rPr>
        </w:r>
      </w:ins>
      <w:r>
        <w:rPr>
          <w:noProof/>
          <w:webHidden/>
        </w:rPr>
        <w:fldChar w:fldCharType="separate"/>
      </w:r>
      <w:ins w:id="2237" w:author="DeeM" w:date="2015-12-07T17:03:00Z">
        <w:r>
          <w:rPr>
            <w:noProof/>
            <w:webHidden/>
          </w:rPr>
          <w:t>65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38" w:author="DeeM" w:date="2015-12-07T17:03:00Z"/>
          <w:rFonts w:asciiTheme="minorHAnsi" w:eastAsiaTheme="minorEastAsia" w:hAnsiTheme="minorHAnsi" w:cstheme="minorBidi"/>
          <w:noProof/>
          <w:sz w:val="22"/>
          <w:szCs w:val="22"/>
        </w:rPr>
      </w:pPr>
      <w:ins w:id="2239"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"_Toc437271211"</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7.18.</w:t>
        </w:r>
        <w:r w:rsidRPr="00366D87">
          <w:rPr>
            <w:rStyle w:val="Hipercze"/>
            <w:noProof/>
          </w:rPr>
          <w:t xml:space="preserve"> Przypadek testowy wyświetlenia trasy i informacji o atrakcji w aplikacji mobilnej</w:t>
        </w:r>
        <w:r>
          <w:rPr>
            <w:noProof/>
            <w:webHidden/>
          </w:rPr>
          <w:tab/>
        </w:r>
        <w:r>
          <w:rPr>
            <w:noProof/>
            <w:webHidden/>
          </w:rPr>
          <w:fldChar w:fldCharType="begin"/>
        </w:r>
        <w:r>
          <w:rPr>
            <w:noProof/>
            <w:webHidden/>
          </w:rPr>
          <w:instrText xml:space="preserve"> PAGEREF _Toc437271211 \h </w:instrText>
        </w:r>
        <w:r>
          <w:rPr>
            <w:noProof/>
            <w:webHidden/>
          </w:rPr>
        </w:r>
      </w:ins>
      <w:r>
        <w:rPr>
          <w:noProof/>
          <w:webHidden/>
        </w:rPr>
        <w:fldChar w:fldCharType="separate"/>
      </w:r>
      <w:ins w:id="2240" w:author="DeeM" w:date="2015-12-07T17:03:00Z">
        <w:r>
          <w:rPr>
            <w:noProof/>
            <w:webHidden/>
          </w:rPr>
          <w:t>65</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41" w:author="DeeM" w:date="2015-12-07T17:03:00Z"/>
          <w:rFonts w:asciiTheme="minorHAnsi" w:eastAsiaTheme="minorEastAsia" w:hAnsiTheme="minorHAnsi" w:cstheme="minorBidi"/>
          <w:noProof/>
          <w:sz w:val="22"/>
          <w:szCs w:val="22"/>
        </w:rPr>
      </w:pPr>
      <w:ins w:id="2242"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"_Toc437271212"</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7.19.</w:t>
        </w:r>
        <w:r w:rsidRPr="00366D87">
          <w:rPr>
            <w:rStyle w:val="Hipercze"/>
            <w:noProof/>
          </w:rPr>
          <w:t xml:space="preserve"> Scenariusz testowy rejestracji konta użytkownika</w:t>
        </w:r>
        <w:r>
          <w:rPr>
            <w:noProof/>
            <w:webHidden/>
          </w:rPr>
          <w:tab/>
        </w:r>
        <w:r>
          <w:rPr>
            <w:noProof/>
            <w:webHidden/>
          </w:rPr>
          <w:fldChar w:fldCharType="begin"/>
        </w:r>
        <w:r>
          <w:rPr>
            <w:noProof/>
            <w:webHidden/>
          </w:rPr>
          <w:instrText xml:space="preserve"> PAGEREF _Toc437271212 \h </w:instrText>
        </w:r>
        <w:r>
          <w:rPr>
            <w:noProof/>
            <w:webHidden/>
          </w:rPr>
        </w:r>
      </w:ins>
      <w:r>
        <w:rPr>
          <w:noProof/>
          <w:webHidden/>
        </w:rPr>
        <w:fldChar w:fldCharType="separate"/>
      </w:r>
      <w:ins w:id="2243" w:author="DeeM" w:date="2015-12-07T17:03:00Z">
        <w:r>
          <w:rPr>
            <w:noProof/>
            <w:webHidden/>
          </w:rPr>
          <w:t>66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44" w:author="DeeM" w:date="2015-12-07T17:03:00Z"/>
          <w:rFonts w:asciiTheme="minorHAnsi" w:eastAsiaTheme="minorEastAsia" w:hAnsiTheme="minorHAnsi" w:cstheme="minorBidi"/>
          <w:noProof/>
          <w:sz w:val="22"/>
          <w:szCs w:val="22"/>
        </w:rPr>
      </w:pPr>
      <w:ins w:id="2245"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"_Toc437271213"</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7.20.</w:t>
        </w:r>
        <w:r w:rsidRPr="00366D87">
          <w:rPr>
            <w:rStyle w:val="Hipercze"/>
            <w:noProof/>
          </w:rPr>
          <w:t xml:space="preserve"> Scenariusz testowy dodawania nowych atrakcji</w:t>
        </w:r>
        <w:r>
          <w:rPr>
            <w:noProof/>
            <w:webHidden/>
          </w:rPr>
          <w:tab/>
        </w:r>
        <w:r>
          <w:rPr>
            <w:noProof/>
            <w:webHidden/>
          </w:rPr>
          <w:fldChar w:fldCharType="begin"/>
        </w:r>
        <w:r>
          <w:rPr>
            <w:noProof/>
            <w:webHidden/>
          </w:rPr>
          <w:instrText xml:space="preserve"> PAGEREF _Toc437271213 \h </w:instrText>
        </w:r>
        <w:r>
          <w:rPr>
            <w:noProof/>
            <w:webHidden/>
          </w:rPr>
        </w:r>
      </w:ins>
      <w:r>
        <w:rPr>
          <w:noProof/>
          <w:webHidden/>
        </w:rPr>
        <w:fldChar w:fldCharType="separate"/>
      </w:r>
      <w:ins w:id="2246" w:author="DeeM" w:date="2015-12-07T17:03:00Z">
        <w:r>
          <w:rPr>
            <w:noProof/>
            <w:webHidden/>
          </w:rPr>
          <w:t>66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47" w:author="DeeM" w:date="2015-12-07T17:03:00Z"/>
          <w:rFonts w:asciiTheme="minorHAnsi" w:eastAsiaTheme="minorEastAsia" w:hAnsiTheme="minorHAnsi" w:cstheme="minorBidi"/>
          <w:noProof/>
          <w:sz w:val="22"/>
          <w:szCs w:val="22"/>
        </w:rPr>
      </w:pPr>
      <w:ins w:id="2248"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"_Toc437271214"</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7.21.</w:t>
        </w:r>
        <w:r w:rsidRPr="00366D87">
          <w:rPr>
            <w:rStyle w:val="Hipercze"/>
            <w:noProof/>
          </w:rPr>
          <w:t xml:space="preserve"> Scenariusz testowy uzupełniania szczegółów atrakcji</w:t>
        </w:r>
        <w:r>
          <w:rPr>
            <w:noProof/>
            <w:webHidden/>
          </w:rPr>
          <w:tab/>
        </w:r>
        <w:r>
          <w:rPr>
            <w:noProof/>
            <w:webHidden/>
          </w:rPr>
          <w:fldChar w:fldCharType="begin"/>
        </w:r>
        <w:r>
          <w:rPr>
            <w:noProof/>
            <w:webHidden/>
          </w:rPr>
          <w:instrText xml:space="preserve"> PAGEREF _Toc437271214 \h </w:instrText>
        </w:r>
        <w:r>
          <w:rPr>
            <w:noProof/>
            <w:webHidden/>
          </w:rPr>
        </w:r>
      </w:ins>
      <w:r>
        <w:rPr>
          <w:noProof/>
          <w:webHidden/>
        </w:rPr>
        <w:fldChar w:fldCharType="separate"/>
      </w:r>
      <w:ins w:id="2249" w:author="DeeM" w:date="2015-12-07T17:03:00Z">
        <w:r>
          <w:rPr>
            <w:noProof/>
            <w:webHidden/>
          </w:rPr>
          <w:t>66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50" w:author="DeeM" w:date="2015-12-07T17:03:00Z"/>
          <w:rFonts w:asciiTheme="minorHAnsi" w:eastAsiaTheme="minorEastAsia" w:hAnsiTheme="minorHAnsi" w:cstheme="minorBidi"/>
          <w:noProof/>
          <w:sz w:val="22"/>
          <w:szCs w:val="22"/>
        </w:rPr>
      </w:pPr>
      <w:ins w:id="2251"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"_Toc437271215"</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7.22.</w:t>
        </w:r>
        <w:r w:rsidRPr="00366D87">
          <w:rPr>
            <w:rStyle w:val="Hipercze"/>
            <w:noProof/>
          </w:rPr>
          <w:t xml:space="preserve"> Scenariusz testowy dodawania, zgłaszania i usuwania opinii</w:t>
        </w:r>
        <w:r>
          <w:rPr>
            <w:noProof/>
            <w:webHidden/>
          </w:rPr>
          <w:tab/>
        </w:r>
        <w:r>
          <w:rPr>
            <w:noProof/>
            <w:webHidden/>
          </w:rPr>
          <w:fldChar w:fldCharType="begin"/>
        </w:r>
        <w:r>
          <w:rPr>
            <w:noProof/>
            <w:webHidden/>
          </w:rPr>
          <w:instrText xml:space="preserve"> PAGEREF _Toc437271215 \h </w:instrText>
        </w:r>
        <w:r>
          <w:rPr>
            <w:noProof/>
            <w:webHidden/>
          </w:rPr>
        </w:r>
      </w:ins>
      <w:r>
        <w:rPr>
          <w:noProof/>
          <w:webHidden/>
        </w:rPr>
        <w:fldChar w:fldCharType="separate"/>
      </w:r>
      <w:ins w:id="2252" w:author="DeeM" w:date="2015-12-07T17:03:00Z">
        <w:r>
          <w:rPr>
            <w:noProof/>
            <w:webHidden/>
          </w:rPr>
          <w:t>66</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53" w:author="DeeM" w:date="2015-12-07T17:03:00Z"/>
          <w:rFonts w:asciiTheme="minorHAnsi" w:eastAsiaTheme="minorEastAsia" w:hAnsiTheme="minorHAnsi" w:cstheme="minorBidi"/>
          <w:noProof/>
          <w:sz w:val="22"/>
          <w:szCs w:val="22"/>
        </w:rPr>
      </w:pPr>
      <w:ins w:id="2254"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"_Toc437271216"</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7.23.</w:t>
        </w:r>
        <w:r w:rsidRPr="00366D87">
          <w:rPr>
            <w:rStyle w:val="Hipercze"/>
            <w:noProof/>
          </w:rPr>
          <w:t xml:space="preserve"> Scenariusz testowy dodawania, zgłaszania i usuwania opinii</w:t>
        </w:r>
        <w:r>
          <w:rPr>
            <w:noProof/>
            <w:webHidden/>
          </w:rPr>
          <w:tab/>
        </w:r>
        <w:r>
          <w:rPr>
            <w:noProof/>
            <w:webHidden/>
          </w:rPr>
          <w:fldChar w:fldCharType="begin"/>
        </w:r>
        <w:r>
          <w:rPr>
            <w:noProof/>
            <w:webHidden/>
          </w:rPr>
          <w:instrText xml:space="preserve"> PAGEREF _Toc437271216 \h </w:instrText>
        </w:r>
        <w:r>
          <w:rPr>
            <w:noProof/>
            <w:webHidden/>
          </w:rPr>
        </w:r>
      </w:ins>
      <w:r>
        <w:rPr>
          <w:noProof/>
          <w:webHidden/>
        </w:rPr>
        <w:fldChar w:fldCharType="separate"/>
      </w:r>
      <w:ins w:id="2255" w:author="DeeM" w:date="2015-12-07T17:03:00Z">
        <w:r>
          <w:rPr>
            <w:noProof/>
            <w:webHidden/>
          </w:rPr>
          <w:t>67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56" w:author="DeeM" w:date="2015-12-07T17:03:00Z"/>
          <w:rFonts w:asciiTheme="minorHAnsi" w:eastAsiaTheme="minorEastAsia" w:hAnsiTheme="minorHAnsi" w:cstheme="minorBidi"/>
          <w:noProof/>
          <w:sz w:val="22"/>
          <w:szCs w:val="22"/>
        </w:rPr>
      </w:pPr>
      <w:ins w:id="2257"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"_Toc437271217"</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7.24.</w:t>
        </w:r>
        <w:r w:rsidRPr="00366D87">
          <w:rPr>
            <w:rStyle w:val="Hipercze"/>
            <w:noProof/>
          </w:rPr>
          <w:t xml:space="preserve"> Scenariusz testowy dodawania właściciela do atrakcji</w:t>
        </w:r>
        <w:r>
          <w:rPr>
            <w:noProof/>
            <w:webHidden/>
          </w:rPr>
          <w:tab/>
        </w:r>
        <w:r>
          <w:rPr>
            <w:noProof/>
            <w:webHidden/>
          </w:rPr>
          <w:fldChar w:fldCharType="begin"/>
        </w:r>
        <w:r>
          <w:rPr>
            <w:noProof/>
            <w:webHidden/>
          </w:rPr>
          <w:instrText xml:space="preserve"> PAGEREF _Toc437271217 \h </w:instrText>
        </w:r>
        <w:r>
          <w:rPr>
            <w:noProof/>
            <w:webHidden/>
          </w:rPr>
        </w:r>
      </w:ins>
      <w:r>
        <w:rPr>
          <w:noProof/>
          <w:webHidden/>
        </w:rPr>
        <w:fldChar w:fldCharType="separate"/>
      </w:r>
      <w:ins w:id="2258" w:author="DeeM" w:date="2015-12-07T17:03:00Z">
        <w:r>
          <w:rPr>
            <w:noProof/>
            <w:webHidden/>
          </w:rPr>
          <w:t>67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59" w:author="DeeM" w:date="2015-12-07T17:03:00Z"/>
          <w:rFonts w:asciiTheme="minorHAnsi" w:eastAsiaTheme="minorEastAsia" w:hAnsiTheme="minorHAnsi" w:cstheme="minorBidi"/>
          <w:noProof/>
          <w:sz w:val="22"/>
          <w:szCs w:val="22"/>
        </w:rPr>
      </w:pPr>
      <w:ins w:id="2260"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"_Toc437271218"</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7.25</w:t>
        </w:r>
        <w:r w:rsidRPr="00366D87">
          <w:rPr>
            <w:rStyle w:val="Hipercze"/>
            <w:noProof/>
          </w:rPr>
          <w:t>. Scenariusz testowy rejestracji konta użytkownika</w:t>
        </w:r>
        <w:r>
          <w:rPr>
            <w:noProof/>
            <w:webHidden/>
          </w:rPr>
          <w:tab/>
        </w:r>
        <w:r>
          <w:rPr>
            <w:noProof/>
            <w:webHidden/>
          </w:rPr>
          <w:fldChar w:fldCharType="begin"/>
        </w:r>
        <w:r>
          <w:rPr>
            <w:noProof/>
            <w:webHidden/>
          </w:rPr>
          <w:instrText xml:space="preserve"> PAGEREF _Toc437271218 \h </w:instrText>
        </w:r>
        <w:r>
          <w:rPr>
            <w:noProof/>
            <w:webHidden/>
          </w:rPr>
        </w:r>
      </w:ins>
      <w:r>
        <w:rPr>
          <w:noProof/>
          <w:webHidden/>
        </w:rPr>
        <w:fldChar w:fldCharType="separate"/>
      </w:r>
      <w:ins w:id="2261" w:author="DeeM" w:date="2015-12-07T17:03:00Z">
        <w:r>
          <w:rPr>
            <w:noProof/>
            <w:webHidden/>
          </w:rPr>
          <w:t>67</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62" w:author="DeeM" w:date="2015-12-07T17:03:00Z"/>
          <w:rFonts w:asciiTheme="minorHAnsi" w:eastAsiaTheme="minorEastAsia" w:hAnsiTheme="minorHAnsi" w:cstheme="minorBidi"/>
          <w:noProof/>
          <w:sz w:val="22"/>
          <w:szCs w:val="22"/>
        </w:rPr>
      </w:pPr>
      <w:ins w:id="2263"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"_Toc437271219"</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7.26.</w:t>
        </w:r>
        <w:r w:rsidRPr="00366D87">
          <w:rPr>
            <w:rStyle w:val="Hipercze"/>
            <w:noProof/>
          </w:rPr>
          <w:t xml:space="preserve"> Statystyki zgłoszonych błędów</w:t>
        </w:r>
        <w:r>
          <w:rPr>
            <w:noProof/>
            <w:webHidden/>
          </w:rPr>
          <w:tab/>
        </w:r>
        <w:r>
          <w:rPr>
            <w:noProof/>
            <w:webHidden/>
          </w:rPr>
          <w:fldChar w:fldCharType="begin"/>
        </w:r>
        <w:r>
          <w:rPr>
            <w:noProof/>
            <w:webHidden/>
          </w:rPr>
          <w:instrText xml:space="preserve"> PAGEREF _Toc437271219 \h </w:instrText>
        </w:r>
        <w:r>
          <w:rPr>
            <w:noProof/>
            <w:webHidden/>
          </w:rPr>
        </w:r>
      </w:ins>
      <w:r>
        <w:rPr>
          <w:noProof/>
          <w:webHidden/>
        </w:rPr>
        <w:fldChar w:fldCharType="separate"/>
      </w:r>
      <w:ins w:id="2264" w:author="DeeM" w:date="2015-12-07T17:03:00Z">
        <w:r>
          <w:rPr>
            <w:noProof/>
            <w:webHidden/>
          </w:rPr>
          <w:t>68</w:t>
        </w:r>
        <w:r>
          <w:rPr>
            <w:noProof/>
            <w:webHidden/>
          </w:rPr>
          <w:fldChar w:fldCharType="end"/>
        </w:r>
        <w:r w:rsidRPr="00366D87">
          <w:rPr>
            <w:rStyle w:val="Hipercze"/>
            <w:noProof/>
          </w:rPr>
          <w:fldChar w:fldCharType="end"/>
        </w:r>
      </w:ins>
    </w:p>
    <w:p w:rsidR="00252F3E" w:rsidRDefault="00252F3E">
      <w:pPr>
        <w:pStyle w:val="Spisilustracji"/>
        <w:tabs>
          <w:tab w:val="right" w:leader="dot" w:pos="8492"/>
        </w:tabs>
        <w:rPr>
          <w:ins w:id="2265" w:author="DeeM" w:date="2015-12-07T17:03:00Z"/>
          <w:rFonts w:asciiTheme="minorHAnsi" w:eastAsiaTheme="minorEastAsia" w:hAnsiTheme="minorHAnsi" w:cstheme="minorBidi"/>
          <w:noProof/>
          <w:sz w:val="22"/>
          <w:szCs w:val="22"/>
        </w:rPr>
      </w:pPr>
      <w:ins w:id="2266" w:author="DeeM" w:date="2015-12-07T17:03:00Z">
        <w:r w:rsidRPr="00366D87">
          <w:rPr>
            <w:rStyle w:val="Hipercze"/>
            <w:noProof/>
          </w:rPr>
          <w:fldChar w:fldCharType="begin"/>
        </w:r>
        <w:r w:rsidRPr="00366D87">
          <w:rPr>
            <w:rStyle w:val="Hipercze"/>
            <w:noProof/>
          </w:rPr>
          <w:instrText xml:space="preserve"> </w:instrText>
        </w:r>
        <w:r>
          <w:rPr>
            <w:noProof/>
          </w:rPr>
          <w:instrText>HYPERLINK \l "_Toc437271220"</w:instrText>
        </w:r>
        <w:r w:rsidRPr="00366D87">
          <w:rPr>
            <w:rStyle w:val="Hipercze"/>
            <w:noProof/>
          </w:rPr>
          <w:instrText xml:space="preserve"> </w:instrText>
        </w:r>
        <w:r w:rsidRPr="00366D87">
          <w:rPr>
            <w:rStyle w:val="Hipercze"/>
            <w:noProof/>
          </w:rPr>
        </w:r>
        <w:r w:rsidRPr="00366D87">
          <w:rPr>
            <w:rStyle w:val="Hipercze"/>
            <w:noProof/>
          </w:rPr>
          <w:fldChar w:fldCharType="separate"/>
        </w:r>
        <w:r w:rsidRPr="00366D87">
          <w:rPr>
            <w:rStyle w:val="Hipercze"/>
            <w:b/>
            <w:noProof/>
          </w:rPr>
          <w:t>Tabela 7.27.</w:t>
        </w:r>
        <w:r w:rsidRPr="00366D87">
          <w:rPr>
            <w:rStyle w:val="Hipercze"/>
            <w:noProof/>
          </w:rPr>
          <w:t xml:space="preserve"> Statystyki przypisanych i naprawionych błędów dla konkretnych członków zespołu</w:t>
        </w:r>
        <w:r>
          <w:rPr>
            <w:noProof/>
            <w:webHidden/>
          </w:rPr>
          <w:tab/>
        </w:r>
        <w:r>
          <w:rPr>
            <w:noProof/>
            <w:webHidden/>
          </w:rPr>
          <w:fldChar w:fldCharType="begin"/>
        </w:r>
        <w:r>
          <w:rPr>
            <w:noProof/>
            <w:webHidden/>
          </w:rPr>
          <w:instrText xml:space="preserve"> PAGEREF _Toc437271220 \h </w:instrText>
        </w:r>
        <w:r>
          <w:rPr>
            <w:noProof/>
            <w:webHidden/>
          </w:rPr>
        </w:r>
      </w:ins>
      <w:r>
        <w:rPr>
          <w:noProof/>
          <w:webHidden/>
        </w:rPr>
        <w:fldChar w:fldCharType="separate"/>
      </w:r>
      <w:ins w:id="2267" w:author="DeeM" w:date="2015-12-07T17:03:00Z">
        <w:r>
          <w:rPr>
            <w:noProof/>
            <w:webHidden/>
          </w:rPr>
          <w:t>68</w:t>
        </w:r>
        <w:r>
          <w:rPr>
            <w:noProof/>
            <w:webHidden/>
          </w:rPr>
          <w:fldChar w:fldCharType="end"/>
        </w:r>
        <w:r w:rsidRPr="00366D87">
          <w:rPr>
            <w:rStyle w:val="Hipercze"/>
            <w:noProof/>
          </w:rPr>
          <w:fldChar w:fldCharType="end"/>
        </w:r>
      </w:ins>
    </w:p>
    <w:p w:rsidR="001D1000" w:rsidDel="00252F3E" w:rsidRDefault="001D1000">
      <w:pPr>
        <w:pStyle w:val="Spisilustracji"/>
        <w:tabs>
          <w:tab w:val="right" w:leader="dot" w:pos="8492"/>
        </w:tabs>
        <w:rPr>
          <w:del w:id="2268" w:author="DeeM" w:date="2015-12-07T17:03:00Z"/>
          <w:rFonts w:asciiTheme="minorHAnsi" w:eastAsiaTheme="minorEastAsia" w:hAnsiTheme="minorHAnsi" w:cstheme="minorBidi"/>
          <w:noProof/>
          <w:sz w:val="22"/>
          <w:szCs w:val="22"/>
        </w:rPr>
      </w:pPr>
      <w:del w:id="2269" w:author="DeeM" w:date="2015-12-07T17:03:00Z">
        <w:r w:rsidRPr="00252F3E" w:rsidDel="00252F3E">
          <w:rPr>
            <w:b/>
            <w:noProof/>
            <w:rPrChange w:id="2270" w:author="DeeM" w:date="2015-12-07T17:03:00Z">
              <w:rPr>
                <w:rStyle w:val="Hipercze"/>
                <w:b/>
                <w:noProof/>
              </w:rPr>
            </w:rPrChange>
          </w:rPr>
          <w:delText>Tabela 2.1.</w:delText>
        </w:r>
        <w:r w:rsidRPr="00252F3E" w:rsidDel="00252F3E">
          <w:rPr>
            <w:noProof/>
            <w:rPrChange w:id="2271" w:author="DeeM" w:date="2015-12-07T17:03:00Z">
              <w:rPr>
                <w:rStyle w:val="Hipercze"/>
                <w:noProof/>
              </w:rPr>
            </w:rPrChange>
          </w:rPr>
          <w:delText xml:space="preserve"> Planowane zakresy produktu</w:delText>
        </w:r>
        <w:r w:rsidDel="00252F3E">
          <w:rPr>
            <w:noProof/>
            <w:webHidden/>
          </w:rPr>
          <w:tab/>
        </w:r>
        <w:r w:rsidR="00CF274A" w:rsidDel="00252F3E">
          <w:rPr>
            <w:noProof/>
            <w:webHidden/>
          </w:rPr>
          <w:delText>13</w:delText>
        </w:r>
      </w:del>
    </w:p>
    <w:p w:rsidR="001D1000" w:rsidDel="00252F3E" w:rsidRDefault="001D1000">
      <w:pPr>
        <w:pStyle w:val="Spisilustracji"/>
        <w:tabs>
          <w:tab w:val="right" w:leader="dot" w:pos="8492"/>
        </w:tabs>
        <w:rPr>
          <w:del w:id="2272" w:author="DeeM" w:date="2015-12-07T17:03:00Z"/>
          <w:rFonts w:asciiTheme="minorHAnsi" w:eastAsiaTheme="minorEastAsia" w:hAnsiTheme="minorHAnsi" w:cstheme="minorBidi"/>
          <w:noProof/>
          <w:sz w:val="22"/>
          <w:szCs w:val="22"/>
        </w:rPr>
      </w:pPr>
      <w:del w:id="2273" w:author="DeeM" w:date="2015-12-07T17:03:00Z">
        <w:r w:rsidRPr="00252F3E" w:rsidDel="00252F3E">
          <w:rPr>
            <w:b/>
            <w:noProof/>
            <w:rPrChange w:id="2274" w:author="DeeM" w:date="2015-12-07T17:03:00Z">
              <w:rPr>
                <w:rStyle w:val="Hipercze"/>
                <w:b/>
                <w:noProof/>
              </w:rPr>
            </w:rPrChange>
          </w:rPr>
          <w:delText>Tabela 3.1.</w:delText>
        </w:r>
        <w:r w:rsidRPr="00252F3E" w:rsidDel="00252F3E">
          <w:rPr>
            <w:noProof/>
            <w:rPrChange w:id="2275" w:author="DeeM" w:date="2015-12-07T17:03:00Z">
              <w:rPr>
                <w:rStyle w:val="Hipercze"/>
                <w:noProof/>
              </w:rPr>
            </w:rPrChange>
          </w:rPr>
          <w:delText xml:space="preserve"> Konta członków zespołu w narzędziu Acunote</w:delText>
        </w:r>
        <w:r w:rsidDel="00252F3E">
          <w:rPr>
            <w:noProof/>
            <w:webHidden/>
          </w:rPr>
          <w:tab/>
        </w:r>
        <w:r w:rsidR="00CF274A" w:rsidDel="00252F3E">
          <w:rPr>
            <w:noProof/>
            <w:webHidden/>
          </w:rPr>
          <w:delText>15</w:delText>
        </w:r>
      </w:del>
    </w:p>
    <w:p w:rsidR="001D1000" w:rsidDel="00252F3E" w:rsidRDefault="001D1000">
      <w:pPr>
        <w:pStyle w:val="Spisilustracji"/>
        <w:tabs>
          <w:tab w:val="right" w:leader="dot" w:pos="8492"/>
        </w:tabs>
        <w:rPr>
          <w:del w:id="2276" w:author="DeeM" w:date="2015-12-07T17:03:00Z"/>
          <w:rFonts w:asciiTheme="minorHAnsi" w:eastAsiaTheme="minorEastAsia" w:hAnsiTheme="minorHAnsi" w:cstheme="minorBidi"/>
          <w:noProof/>
          <w:sz w:val="22"/>
          <w:szCs w:val="22"/>
        </w:rPr>
      </w:pPr>
      <w:del w:id="2277" w:author="DeeM" w:date="2015-12-07T17:03:00Z">
        <w:r w:rsidRPr="00252F3E" w:rsidDel="00252F3E">
          <w:rPr>
            <w:b/>
            <w:noProof/>
            <w:rPrChange w:id="2278" w:author="DeeM" w:date="2015-12-07T17:03:00Z">
              <w:rPr>
                <w:rStyle w:val="Hipercze"/>
                <w:b/>
                <w:noProof/>
              </w:rPr>
            </w:rPrChange>
          </w:rPr>
          <w:delText>Tabela 5.1.</w:delText>
        </w:r>
        <w:r w:rsidRPr="00252F3E" w:rsidDel="00252F3E">
          <w:rPr>
            <w:noProof/>
            <w:rPrChange w:id="2279" w:author="DeeM" w:date="2015-12-07T17:03:00Z">
              <w:rPr>
                <w:rStyle w:val="Hipercze"/>
                <w:noProof/>
              </w:rPr>
            </w:rPrChange>
          </w:rPr>
          <w:delText xml:space="preserve">  Zbiór encji Place</w:delText>
        </w:r>
        <w:r w:rsidDel="00252F3E">
          <w:rPr>
            <w:noProof/>
            <w:webHidden/>
          </w:rPr>
          <w:tab/>
        </w:r>
        <w:r w:rsidR="00CF274A" w:rsidDel="00252F3E">
          <w:rPr>
            <w:noProof/>
            <w:webHidden/>
          </w:rPr>
          <w:delText>37</w:delText>
        </w:r>
      </w:del>
    </w:p>
    <w:p w:rsidR="001D1000" w:rsidDel="00252F3E" w:rsidRDefault="001D1000">
      <w:pPr>
        <w:pStyle w:val="Spisilustracji"/>
        <w:tabs>
          <w:tab w:val="right" w:leader="dot" w:pos="8492"/>
        </w:tabs>
        <w:rPr>
          <w:del w:id="2280" w:author="DeeM" w:date="2015-12-07T17:03:00Z"/>
          <w:rFonts w:asciiTheme="minorHAnsi" w:eastAsiaTheme="minorEastAsia" w:hAnsiTheme="minorHAnsi" w:cstheme="minorBidi"/>
          <w:noProof/>
          <w:sz w:val="22"/>
          <w:szCs w:val="22"/>
        </w:rPr>
      </w:pPr>
      <w:del w:id="2281" w:author="DeeM" w:date="2015-12-07T17:03:00Z">
        <w:r w:rsidRPr="00252F3E" w:rsidDel="00252F3E">
          <w:rPr>
            <w:b/>
            <w:noProof/>
            <w:rPrChange w:id="2282" w:author="DeeM" w:date="2015-12-07T17:03:00Z">
              <w:rPr>
                <w:rStyle w:val="Hipercze"/>
                <w:b/>
                <w:noProof/>
              </w:rPr>
            </w:rPrChange>
          </w:rPr>
          <w:delText>Tabela 5.2.</w:delText>
        </w:r>
        <w:r w:rsidRPr="00252F3E" w:rsidDel="00252F3E">
          <w:rPr>
            <w:noProof/>
            <w:rPrChange w:id="2283" w:author="DeeM" w:date="2015-12-07T17:03:00Z">
              <w:rPr>
                <w:rStyle w:val="Hipercze"/>
                <w:noProof/>
              </w:rPr>
            </w:rPrChange>
          </w:rPr>
          <w:delText xml:space="preserve"> Zbiór encji Status</w:delText>
        </w:r>
        <w:r w:rsidDel="00252F3E">
          <w:rPr>
            <w:noProof/>
            <w:webHidden/>
          </w:rPr>
          <w:tab/>
        </w:r>
        <w:r w:rsidR="00CF274A" w:rsidDel="00252F3E">
          <w:rPr>
            <w:noProof/>
            <w:webHidden/>
          </w:rPr>
          <w:delText>37</w:delText>
        </w:r>
      </w:del>
    </w:p>
    <w:p w:rsidR="001D1000" w:rsidDel="00252F3E" w:rsidRDefault="001D1000">
      <w:pPr>
        <w:pStyle w:val="Spisilustracji"/>
        <w:tabs>
          <w:tab w:val="right" w:leader="dot" w:pos="8492"/>
        </w:tabs>
        <w:rPr>
          <w:del w:id="2284" w:author="DeeM" w:date="2015-12-07T17:03:00Z"/>
          <w:rFonts w:asciiTheme="minorHAnsi" w:eastAsiaTheme="minorEastAsia" w:hAnsiTheme="minorHAnsi" w:cstheme="minorBidi"/>
          <w:noProof/>
          <w:sz w:val="22"/>
          <w:szCs w:val="22"/>
        </w:rPr>
      </w:pPr>
      <w:del w:id="2285" w:author="DeeM" w:date="2015-12-07T17:03:00Z">
        <w:r w:rsidRPr="00252F3E" w:rsidDel="00252F3E">
          <w:rPr>
            <w:b/>
            <w:noProof/>
            <w:rPrChange w:id="2286" w:author="DeeM" w:date="2015-12-07T17:03:00Z">
              <w:rPr>
                <w:rStyle w:val="Hipercze"/>
                <w:b/>
                <w:noProof/>
              </w:rPr>
            </w:rPrChange>
          </w:rPr>
          <w:delText>Tabela 5.3.</w:delText>
        </w:r>
        <w:r w:rsidRPr="00252F3E" w:rsidDel="00252F3E">
          <w:rPr>
            <w:noProof/>
            <w:rPrChange w:id="2287" w:author="DeeM" w:date="2015-12-07T17:03:00Z">
              <w:rPr>
                <w:rStyle w:val="Hipercze"/>
                <w:noProof/>
              </w:rPr>
            </w:rPrChange>
          </w:rPr>
          <w:delText xml:space="preserve"> Zbiór encji Pricing</w:delText>
        </w:r>
        <w:r w:rsidDel="00252F3E">
          <w:rPr>
            <w:noProof/>
            <w:webHidden/>
          </w:rPr>
          <w:tab/>
        </w:r>
        <w:r w:rsidR="00CF274A" w:rsidDel="00252F3E">
          <w:rPr>
            <w:noProof/>
            <w:webHidden/>
          </w:rPr>
          <w:delText>37</w:delText>
        </w:r>
      </w:del>
    </w:p>
    <w:p w:rsidR="001D1000" w:rsidDel="00252F3E" w:rsidRDefault="001D1000">
      <w:pPr>
        <w:pStyle w:val="Spisilustracji"/>
        <w:tabs>
          <w:tab w:val="right" w:leader="dot" w:pos="8492"/>
        </w:tabs>
        <w:rPr>
          <w:del w:id="2288" w:author="DeeM" w:date="2015-12-07T17:03:00Z"/>
          <w:rFonts w:asciiTheme="minorHAnsi" w:eastAsiaTheme="minorEastAsia" w:hAnsiTheme="minorHAnsi" w:cstheme="minorBidi"/>
          <w:noProof/>
          <w:sz w:val="22"/>
          <w:szCs w:val="22"/>
        </w:rPr>
      </w:pPr>
      <w:del w:id="2289" w:author="DeeM" w:date="2015-12-07T17:03:00Z">
        <w:r w:rsidRPr="00252F3E" w:rsidDel="00252F3E">
          <w:rPr>
            <w:b/>
            <w:noProof/>
            <w:rPrChange w:id="2290" w:author="DeeM" w:date="2015-12-07T17:03:00Z">
              <w:rPr>
                <w:rStyle w:val="Hipercze"/>
                <w:b/>
                <w:noProof/>
              </w:rPr>
            </w:rPrChange>
          </w:rPr>
          <w:delText>Tabela 5.4.</w:delText>
        </w:r>
        <w:r w:rsidRPr="00252F3E" w:rsidDel="00252F3E">
          <w:rPr>
            <w:noProof/>
            <w:rPrChange w:id="2291" w:author="DeeM" w:date="2015-12-07T17:03:00Z">
              <w:rPr>
                <w:rStyle w:val="Hipercze"/>
                <w:noProof/>
              </w:rPr>
            </w:rPrChange>
          </w:rPr>
          <w:delText xml:space="preserve"> Zbiór encji Pricing_element</w:delText>
        </w:r>
        <w:r w:rsidDel="00252F3E">
          <w:rPr>
            <w:noProof/>
            <w:webHidden/>
          </w:rPr>
          <w:tab/>
        </w:r>
        <w:r w:rsidR="00CF274A" w:rsidDel="00252F3E">
          <w:rPr>
            <w:noProof/>
            <w:webHidden/>
          </w:rPr>
          <w:delText>37</w:delText>
        </w:r>
      </w:del>
    </w:p>
    <w:p w:rsidR="001D1000" w:rsidDel="00252F3E" w:rsidRDefault="001D1000">
      <w:pPr>
        <w:pStyle w:val="Spisilustracji"/>
        <w:tabs>
          <w:tab w:val="right" w:leader="dot" w:pos="8492"/>
        </w:tabs>
        <w:rPr>
          <w:del w:id="2292" w:author="DeeM" w:date="2015-12-07T17:03:00Z"/>
          <w:rFonts w:asciiTheme="minorHAnsi" w:eastAsiaTheme="minorEastAsia" w:hAnsiTheme="minorHAnsi" w:cstheme="minorBidi"/>
          <w:noProof/>
          <w:sz w:val="22"/>
          <w:szCs w:val="22"/>
        </w:rPr>
      </w:pPr>
      <w:del w:id="2293" w:author="DeeM" w:date="2015-12-07T17:03:00Z">
        <w:r w:rsidRPr="00252F3E" w:rsidDel="00252F3E">
          <w:rPr>
            <w:b/>
            <w:noProof/>
            <w:rPrChange w:id="2294" w:author="DeeM" w:date="2015-12-07T17:03:00Z">
              <w:rPr>
                <w:rStyle w:val="Hipercze"/>
                <w:b/>
                <w:noProof/>
              </w:rPr>
            </w:rPrChange>
          </w:rPr>
          <w:delText>Tabela 5.5.</w:delText>
        </w:r>
        <w:r w:rsidRPr="00252F3E" w:rsidDel="00252F3E">
          <w:rPr>
            <w:noProof/>
            <w:rPrChange w:id="2295" w:author="DeeM" w:date="2015-12-07T17:03:00Z">
              <w:rPr>
                <w:rStyle w:val="Hipercze"/>
                <w:noProof/>
              </w:rPr>
            </w:rPrChange>
          </w:rPr>
          <w:delText xml:space="preserve"> Zbiór encji Place_to_type</w:delText>
        </w:r>
        <w:r w:rsidDel="00252F3E">
          <w:rPr>
            <w:noProof/>
            <w:webHidden/>
          </w:rPr>
          <w:tab/>
        </w:r>
        <w:r w:rsidR="00CF274A" w:rsidDel="00252F3E">
          <w:rPr>
            <w:noProof/>
            <w:webHidden/>
          </w:rPr>
          <w:delText>38</w:delText>
        </w:r>
      </w:del>
    </w:p>
    <w:p w:rsidR="001D1000" w:rsidDel="00252F3E" w:rsidRDefault="001D1000">
      <w:pPr>
        <w:pStyle w:val="Spisilustracji"/>
        <w:tabs>
          <w:tab w:val="right" w:leader="dot" w:pos="8492"/>
        </w:tabs>
        <w:rPr>
          <w:del w:id="2296" w:author="DeeM" w:date="2015-12-07T17:03:00Z"/>
          <w:rFonts w:asciiTheme="minorHAnsi" w:eastAsiaTheme="minorEastAsia" w:hAnsiTheme="minorHAnsi" w:cstheme="minorBidi"/>
          <w:noProof/>
          <w:sz w:val="22"/>
          <w:szCs w:val="22"/>
        </w:rPr>
      </w:pPr>
      <w:del w:id="2297" w:author="DeeM" w:date="2015-12-07T17:03:00Z">
        <w:r w:rsidRPr="00252F3E" w:rsidDel="00252F3E">
          <w:rPr>
            <w:b/>
            <w:noProof/>
            <w:rPrChange w:id="2298" w:author="DeeM" w:date="2015-12-07T17:03:00Z">
              <w:rPr>
                <w:rStyle w:val="Hipercze"/>
                <w:b/>
                <w:noProof/>
              </w:rPr>
            </w:rPrChange>
          </w:rPr>
          <w:delText>Tabela 5.6.</w:delText>
        </w:r>
        <w:r w:rsidRPr="00252F3E" w:rsidDel="00252F3E">
          <w:rPr>
            <w:noProof/>
            <w:rPrChange w:id="2299" w:author="DeeM" w:date="2015-12-07T17:03:00Z">
              <w:rPr>
                <w:rStyle w:val="Hipercze"/>
                <w:noProof/>
              </w:rPr>
            </w:rPrChange>
          </w:rPr>
          <w:delText xml:space="preserve"> Zbiór encji Place_type</w:delText>
        </w:r>
        <w:r w:rsidDel="00252F3E">
          <w:rPr>
            <w:noProof/>
            <w:webHidden/>
          </w:rPr>
          <w:tab/>
        </w:r>
        <w:r w:rsidR="00CF274A" w:rsidDel="00252F3E">
          <w:rPr>
            <w:noProof/>
            <w:webHidden/>
          </w:rPr>
          <w:delText>38</w:delText>
        </w:r>
      </w:del>
    </w:p>
    <w:p w:rsidR="001D1000" w:rsidDel="00252F3E" w:rsidRDefault="001D1000">
      <w:pPr>
        <w:pStyle w:val="Spisilustracji"/>
        <w:tabs>
          <w:tab w:val="right" w:leader="dot" w:pos="8492"/>
        </w:tabs>
        <w:rPr>
          <w:del w:id="2300" w:author="DeeM" w:date="2015-12-07T17:03:00Z"/>
          <w:rFonts w:asciiTheme="minorHAnsi" w:eastAsiaTheme="minorEastAsia" w:hAnsiTheme="minorHAnsi" w:cstheme="minorBidi"/>
          <w:noProof/>
          <w:sz w:val="22"/>
          <w:szCs w:val="22"/>
        </w:rPr>
      </w:pPr>
      <w:del w:id="2301" w:author="DeeM" w:date="2015-12-07T17:03:00Z">
        <w:r w:rsidRPr="00252F3E" w:rsidDel="00252F3E">
          <w:rPr>
            <w:b/>
            <w:noProof/>
            <w:rPrChange w:id="2302" w:author="DeeM" w:date="2015-12-07T17:03:00Z">
              <w:rPr>
                <w:rStyle w:val="Hipercze"/>
                <w:b/>
                <w:noProof/>
              </w:rPr>
            </w:rPrChange>
          </w:rPr>
          <w:delText>Tabela 5.7.</w:delText>
        </w:r>
        <w:r w:rsidRPr="00252F3E" w:rsidDel="00252F3E">
          <w:rPr>
            <w:noProof/>
            <w:rPrChange w:id="2303" w:author="DeeM" w:date="2015-12-07T17:03:00Z">
              <w:rPr>
                <w:rStyle w:val="Hipercze"/>
                <w:noProof/>
              </w:rPr>
            </w:rPrChange>
          </w:rPr>
          <w:delText xml:space="preserve"> Zbiór encji Score</w:delText>
        </w:r>
        <w:r w:rsidDel="00252F3E">
          <w:rPr>
            <w:noProof/>
            <w:webHidden/>
          </w:rPr>
          <w:tab/>
        </w:r>
        <w:r w:rsidR="00CF274A" w:rsidDel="00252F3E">
          <w:rPr>
            <w:noProof/>
            <w:webHidden/>
          </w:rPr>
          <w:delText>38</w:delText>
        </w:r>
      </w:del>
    </w:p>
    <w:p w:rsidR="001D1000" w:rsidDel="00252F3E" w:rsidRDefault="001D1000">
      <w:pPr>
        <w:pStyle w:val="Spisilustracji"/>
        <w:tabs>
          <w:tab w:val="right" w:leader="dot" w:pos="8492"/>
        </w:tabs>
        <w:rPr>
          <w:del w:id="2304" w:author="DeeM" w:date="2015-12-07T17:03:00Z"/>
          <w:rFonts w:asciiTheme="minorHAnsi" w:eastAsiaTheme="minorEastAsia" w:hAnsiTheme="minorHAnsi" w:cstheme="minorBidi"/>
          <w:noProof/>
          <w:sz w:val="22"/>
          <w:szCs w:val="22"/>
        </w:rPr>
      </w:pPr>
      <w:del w:id="2305" w:author="DeeM" w:date="2015-12-07T17:03:00Z">
        <w:r w:rsidRPr="00252F3E" w:rsidDel="00252F3E">
          <w:rPr>
            <w:b/>
            <w:noProof/>
            <w:rPrChange w:id="2306" w:author="DeeM" w:date="2015-12-07T17:03:00Z">
              <w:rPr>
                <w:rStyle w:val="Hipercze"/>
                <w:b/>
                <w:noProof/>
              </w:rPr>
            </w:rPrChange>
          </w:rPr>
          <w:delText>Tabela 5.8.</w:delText>
        </w:r>
        <w:r w:rsidRPr="00252F3E" w:rsidDel="00252F3E">
          <w:rPr>
            <w:noProof/>
            <w:rPrChange w:id="2307" w:author="DeeM" w:date="2015-12-07T17:03:00Z">
              <w:rPr>
                <w:rStyle w:val="Hipercze"/>
                <w:noProof/>
              </w:rPr>
            </w:rPrChange>
          </w:rPr>
          <w:delText xml:space="preserve"> Zbiór encji Report</w:delText>
        </w:r>
        <w:r w:rsidDel="00252F3E">
          <w:rPr>
            <w:noProof/>
            <w:webHidden/>
          </w:rPr>
          <w:tab/>
        </w:r>
        <w:r w:rsidR="00CF274A" w:rsidDel="00252F3E">
          <w:rPr>
            <w:noProof/>
            <w:webHidden/>
          </w:rPr>
          <w:delText>38</w:delText>
        </w:r>
      </w:del>
    </w:p>
    <w:p w:rsidR="001D1000" w:rsidDel="00252F3E" w:rsidRDefault="001D1000">
      <w:pPr>
        <w:pStyle w:val="Spisilustracji"/>
        <w:tabs>
          <w:tab w:val="right" w:leader="dot" w:pos="8492"/>
        </w:tabs>
        <w:rPr>
          <w:del w:id="2308" w:author="DeeM" w:date="2015-12-07T17:03:00Z"/>
          <w:rFonts w:asciiTheme="minorHAnsi" w:eastAsiaTheme="minorEastAsia" w:hAnsiTheme="minorHAnsi" w:cstheme="minorBidi"/>
          <w:noProof/>
          <w:sz w:val="22"/>
          <w:szCs w:val="22"/>
        </w:rPr>
      </w:pPr>
      <w:del w:id="2309" w:author="DeeM" w:date="2015-12-07T17:03:00Z">
        <w:r w:rsidRPr="00252F3E" w:rsidDel="00252F3E">
          <w:rPr>
            <w:b/>
            <w:noProof/>
            <w:rPrChange w:id="2310" w:author="DeeM" w:date="2015-12-07T17:03:00Z">
              <w:rPr>
                <w:rStyle w:val="Hipercze"/>
                <w:b/>
                <w:noProof/>
              </w:rPr>
            </w:rPrChange>
          </w:rPr>
          <w:delText>Tabela 5.9.</w:delText>
        </w:r>
        <w:r w:rsidRPr="00252F3E" w:rsidDel="00252F3E">
          <w:rPr>
            <w:noProof/>
            <w:rPrChange w:id="2311" w:author="DeeM" w:date="2015-12-07T17:03:00Z">
              <w:rPr>
                <w:rStyle w:val="Hipercze"/>
                <w:noProof/>
              </w:rPr>
            </w:rPrChange>
          </w:rPr>
          <w:delText xml:space="preserve"> Zbiór encji User</w:delText>
        </w:r>
        <w:r w:rsidDel="00252F3E">
          <w:rPr>
            <w:noProof/>
            <w:webHidden/>
          </w:rPr>
          <w:tab/>
        </w:r>
        <w:r w:rsidR="00CF274A" w:rsidDel="00252F3E">
          <w:rPr>
            <w:noProof/>
            <w:webHidden/>
          </w:rPr>
          <w:delText>39</w:delText>
        </w:r>
      </w:del>
    </w:p>
    <w:p w:rsidR="001D1000" w:rsidDel="00252F3E" w:rsidRDefault="001D1000">
      <w:pPr>
        <w:pStyle w:val="Spisilustracji"/>
        <w:tabs>
          <w:tab w:val="right" w:leader="dot" w:pos="8492"/>
        </w:tabs>
        <w:rPr>
          <w:del w:id="2312" w:author="DeeM" w:date="2015-12-07T17:03:00Z"/>
          <w:rFonts w:asciiTheme="minorHAnsi" w:eastAsiaTheme="minorEastAsia" w:hAnsiTheme="minorHAnsi" w:cstheme="minorBidi"/>
          <w:noProof/>
          <w:sz w:val="22"/>
          <w:szCs w:val="22"/>
        </w:rPr>
      </w:pPr>
      <w:del w:id="2313" w:author="DeeM" w:date="2015-12-07T17:03:00Z">
        <w:r w:rsidRPr="00252F3E" w:rsidDel="00252F3E">
          <w:rPr>
            <w:b/>
            <w:noProof/>
            <w:rPrChange w:id="2314" w:author="DeeM" w:date="2015-12-07T17:03:00Z">
              <w:rPr>
                <w:rStyle w:val="Hipercze"/>
                <w:b/>
                <w:noProof/>
              </w:rPr>
            </w:rPrChange>
          </w:rPr>
          <w:delText>Tabela 5.10</w:delText>
        </w:r>
        <w:r w:rsidRPr="00252F3E" w:rsidDel="00252F3E">
          <w:rPr>
            <w:noProof/>
            <w:rPrChange w:id="2315" w:author="DeeM" w:date="2015-12-07T17:03:00Z">
              <w:rPr>
                <w:rStyle w:val="Hipercze"/>
                <w:noProof/>
              </w:rPr>
            </w:rPrChange>
          </w:rPr>
          <w:delText>. Zbiór encji User_friend</w:delText>
        </w:r>
        <w:r w:rsidDel="00252F3E">
          <w:rPr>
            <w:noProof/>
            <w:webHidden/>
          </w:rPr>
          <w:tab/>
        </w:r>
        <w:r w:rsidR="00CF274A" w:rsidDel="00252F3E">
          <w:rPr>
            <w:noProof/>
            <w:webHidden/>
          </w:rPr>
          <w:delText>39</w:delText>
        </w:r>
      </w:del>
    </w:p>
    <w:p w:rsidR="001D1000" w:rsidDel="00252F3E" w:rsidRDefault="001D1000">
      <w:pPr>
        <w:pStyle w:val="Spisilustracji"/>
        <w:tabs>
          <w:tab w:val="right" w:leader="dot" w:pos="8492"/>
        </w:tabs>
        <w:rPr>
          <w:del w:id="2316" w:author="DeeM" w:date="2015-12-07T17:03:00Z"/>
          <w:rFonts w:asciiTheme="minorHAnsi" w:eastAsiaTheme="minorEastAsia" w:hAnsiTheme="minorHAnsi" w:cstheme="minorBidi"/>
          <w:noProof/>
          <w:sz w:val="22"/>
          <w:szCs w:val="22"/>
        </w:rPr>
      </w:pPr>
      <w:del w:id="2317" w:author="DeeM" w:date="2015-12-07T17:03:00Z">
        <w:r w:rsidRPr="00252F3E" w:rsidDel="00252F3E">
          <w:rPr>
            <w:b/>
            <w:noProof/>
            <w:rPrChange w:id="2318" w:author="DeeM" w:date="2015-12-07T17:03:00Z">
              <w:rPr>
                <w:rStyle w:val="Hipercze"/>
                <w:b/>
                <w:noProof/>
              </w:rPr>
            </w:rPrChange>
          </w:rPr>
          <w:delText>Tabela 5.11.</w:delText>
        </w:r>
        <w:r w:rsidRPr="00252F3E" w:rsidDel="00252F3E">
          <w:rPr>
            <w:noProof/>
            <w:rPrChange w:id="2319" w:author="DeeM" w:date="2015-12-07T17:03:00Z">
              <w:rPr>
                <w:rStyle w:val="Hipercze"/>
                <w:noProof/>
              </w:rPr>
            </w:rPrChange>
          </w:rPr>
          <w:delText xml:space="preserve"> Zbiór encji Friendship_status</w:delText>
        </w:r>
        <w:r w:rsidDel="00252F3E">
          <w:rPr>
            <w:noProof/>
            <w:webHidden/>
          </w:rPr>
          <w:tab/>
        </w:r>
        <w:r w:rsidR="00CF274A" w:rsidDel="00252F3E">
          <w:rPr>
            <w:noProof/>
            <w:webHidden/>
          </w:rPr>
          <w:delText>39</w:delText>
        </w:r>
      </w:del>
    </w:p>
    <w:p w:rsidR="001D1000" w:rsidDel="00252F3E" w:rsidRDefault="001D1000">
      <w:pPr>
        <w:pStyle w:val="Spisilustracji"/>
        <w:tabs>
          <w:tab w:val="right" w:leader="dot" w:pos="8492"/>
        </w:tabs>
        <w:rPr>
          <w:del w:id="2320" w:author="DeeM" w:date="2015-12-07T17:03:00Z"/>
          <w:rFonts w:asciiTheme="minorHAnsi" w:eastAsiaTheme="minorEastAsia" w:hAnsiTheme="minorHAnsi" w:cstheme="minorBidi"/>
          <w:noProof/>
          <w:sz w:val="22"/>
          <w:szCs w:val="22"/>
        </w:rPr>
      </w:pPr>
      <w:del w:id="2321" w:author="DeeM" w:date="2015-12-07T17:03:00Z">
        <w:r w:rsidRPr="00252F3E" w:rsidDel="00252F3E">
          <w:rPr>
            <w:b/>
            <w:noProof/>
            <w:rPrChange w:id="2322" w:author="DeeM" w:date="2015-12-07T17:03:00Z">
              <w:rPr>
                <w:rStyle w:val="Hipercze"/>
                <w:b/>
                <w:noProof/>
              </w:rPr>
            </w:rPrChange>
          </w:rPr>
          <w:delText>Tabela 5.12.</w:delText>
        </w:r>
        <w:r w:rsidRPr="00252F3E" w:rsidDel="00252F3E">
          <w:rPr>
            <w:noProof/>
            <w:rPrChange w:id="2323" w:author="DeeM" w:date="2015-12-07T17:03:00Z">
              <w:rPr>
                <w:rStyle w:val="Hipercze"/>
                <w:noProof/>
              </w:rPr>
            </w:rPrChange>
          </w:rPr>
          <w:delText xml:space="preserve"> Zbiór encji Activity</w:delText>
        </w:r>
        <w:r w:rsidDel="00252F3E">
          <w:rPr>
            <w:noProof/>
            <w:webHidden/>
          </w:rPr>
          <w:tab/>
        </w:r>
        <w:r w:rsidR="00CF274A" w:rsidDel="00252F3E">
          <w:rPr>
            <w:noProof/>
            <w:webHidden/>
          </w:rPr>
          <w:delText>39</w:delText>
        </w:r>
      </w:del>
    </w:p>
    <w:p w:rsidR="001D1000" w:rsidDel="00252F3E" w:rsidRDefault="001D1000">
      <w:pPr>
        <w:pStyle w:val="Spisilustracji"/>
        <w:tabs>
          <w:tab w:val="right" w:leader="dot" w:pos="8492"/>
        </w:tabs>
        <w:rPr>
          <w:del w:id="2324" w:author="DeeM" w:date="2015-12-07T17:03:00Z"/>
          <w:rFonts w:asciiTheme="minorHAnsi" w:eastAsiaTheme="minorEastAsia" w:hAnsiTheme="minorHAnsi" w:cstheme="minorBidi"/>
          <w:noProof/>
          <w:sz w:val="22"/>
          <w:szCs w:val="22"/>
        </w:rPr>
      </w:pPr>
      <w:del w:id="2325" w:author="DeeM" w:date="2015-12-07T17:03:00Z">
        <w:r w:rsidRPr="00252F3E" w:rsidDel="00252F3E">
          <w:rPr>
            <w:b/>
            <w:noProof/>
            <w:rPrChange w:id="2326" w:author="DeeM" w:date="2015-12-07T17:03:00Z">
              <w:rPr>
                <w:rStyle w:val="Hipercze"/>
                <w:b/>
                <w:noProof/>
              </w:rPr>
            </w:rPrChange>
          </w:rPr>
          <w:delText>Tabela 5.13.</w:delText>
        </w:r>
        <w:r w:rsidRPr="00252F3E" w:rsidDel="00252F3E">
          <w:rPr>
            <w:noProof/>
            <w:rPrChange w:id="2327" w:author="DeeM" w:date="2015-12-07T17:03:00Z">
              <w:rPr>
                <w:rStyle w:val="Hipercze"/>
                <w:noProof/>
              </w:rPr>
            </w:rPrChange>
          </w:rPr>
          <w:delText xml:space="preserve"> Zbiór encji ActivityType</w:delText>
        </w:r>
        <w:r w:rsidDel="00252F3E">
          <w:rPr>
            <w:noProof/>
            <w:webHidden/>
          </w:rPr>
          <w:tab/>
        </w:r>
        <w:r w:rsidR="00CF274A" w:rsidDel="00252F3E">
          <w:rPr>
            <w:noProof/>
            <w:webHidden/>
          </w:rPr>
          <w:delText>40</w:delText>
        </w:r>
      </w:del>
    </w:p>
    <w:p w:rsidR="001D1000" w:rsidDel="00252F3E" w:rsidRDefault="001D1000">
      <w:pPr>
        <w:pStyle w:val="Spisilustracji"/>
        <w:tabs>
          <w:tab w:val="right" w:leader="dot" w:pos="8492"/>
        </w:tabs>
        <w:rPr>
          <w:del w:id="2328" w:author="DeeM" w:date="2015-12-07T17:03:00Z"/>
          <w:rFonts w:asciiTheme="minorHAnsi" w:eastAsiaTheme="minorEastAsia" w:hAnsiTheme="minorHAnsi" w:cstheme="minorBidi"/>
          <w:noProof/>
          <w:sz w:val="22"/>
          <w:szCs w:val="22"/>
        </w:rPr>
      </w:pPr>
      <w:del w:id="2329" w:author="DeeM" w:date="2015-12-07T17:03:00Z">
        <w:r w:rsidRPr="00252F3E" w:rsidDel="00252F3E">
          <w:rPr>
            <w:b/>
            <w:noProof/>
            <w:rPrChange w:id="2330" w:author="DeeM" w:date="2015-12-07T17:03:00Z">
              <w:rPr>
                <w:rStyle w:val="Hipercze"/>
                <w:b/>
                <w:noProof/>
              </w:rPr>
            </w:rPrChange>
          </w:rPr>
          <w:delText>Tabela 5.14.</w:delText>
        </w:r>
        <w:r w:rsidRPr="00252F3E" w:rsidDel="00252F3E">
          <w:rPr>
            <w:noProof/>
            <w:rPrChange w:id="2331" w:author="DeeM" w:date="2015-12-07T17:03:00Z">
              <w:rPr>
                <w:rStyle w:val="Hipercze"/>
                <w:noProof/>
              </w:rPr>
            </w:rPrChange>
          </w:rPr>
          <w:delText xml:space="preserve"> Zbiór encji User_role</w:delText>
        </w:r>
        <w:r w:rsidDel="00252F3E">
          <w:rPr>
            <w:noProof/>
            <w:webHidden/>
          </w:rPr>
          <w:tab/>
        </w:r>
        <w:r w:rsidR="00CF274A" w:rsidDel="00252F3E">
          <w:rPr>
            <w:noProof/>
            <w:webHidden/>
          </w:rPr>
          <w:delText>40</w:delText>
        </w:r>
      </w:del>
    </w:p>
    <w:p w:rsidR="001D1000" w:rsidDel="00252F3E" w:rsidRDefault="001D1000">
      <w:pPr>
        <w:pStyle w:val="Spisilustracji"/>
        <w:tabs>
          <w:tab w:val="right" w:leader="dot" w:pos="8492"/>
        </w:tabs>
        <w:rPr>
          <w:del w:id="2332" w:author="DeeM" w:date="2015-12-07T17:03:00Z"/>
          <w:rFonts w:asciiTheme="minorHAnsi" w:eastAsiaTheme="minorEastAsia" w:hAnsiTheme="minorHAnsi" w:cstheme="minorBidi"/>
          <w:noProof/>
          <w:sz w:val="22"/>
          <w:szCs w:val="22"/>
        </w:rPr>
      </w:pPr>
      <w:del w:id="2333" w:author="DeeM" w:date="2015-12-07T17:03:00Z">
        <w:r w:rsidRPr="00252F3E" w:rsidDel="00252F3E">
          <w:rPr>
            <w:b/>
            <w:noProof/>
            <w:rPrChange w:id="2334" w:author="DeeM" w:date="2015-12-07T17:03:00Z">
              <w:rPr>
                <w:rStyle w:val="Hipercze"/>
                <w:b/>
                <w:noProof/>
              </w:rPr>
            </w:rPrChange>
          </w:rPr>
          <w:delText>Tabela 5.15.</w:delText>
        </w:r>
        <w:r w:rsidRPr="00252F3E" w:rsidDel="00252F3E">
          <w:rPr>
            <w:noProof/>
            <w:rPrChange w:id="2335" w:author="DeeM" w:date="2015-12-07T17:03:00Z">
              <w:rPr>
                <w:rStyle w:val="Hipercze"/>
                <w:noProof/>
              </w:rPr>
            </w:rPrChange>
          </w:rPr>
          <w:delText xml:space="preserve"> Zbiór encji Role</w:delText>
        </w:r>
        <w:r w:rsidDel="00252F3E">
          <w:rPr>
            <w:noProof/>
            <w:webHidden/>
          </w:rPr>
          <w:tab/>
        </w:r>
        <w:r w:rsidR="00CF274A" w:rsidDel="00252F3E">
          <w:rPr>
            <w:noProof/>
            <w:webHidden/>
          </w:rPr>
          <w:delText>40</w:delText>
        </w:r>
      </w:del>
    </w:p>
    <w:p w:rsidR="001D1000" w:rsidDel="00252F3E" w:rsidRDefault="001D1000">
      <w:pPr>
        <w:pStyle w:val="Spisilustracji"/>
        <w:tabs>
          <w:tab w:val="right" w:leader="dot" w:pos="8492"/>
        </w:tabs>
        <w:rPr>
          <w:del w:id="2336" w:author="DeeM" w:date="2015-12-07T17:03:00Z"/>
          <w:rFonts w:asciiTheme="minorHAnsi" w:eastAsiaTheme="minorEastAsia" w:hAnsiTheme="minorHAnsi" w:cstheme="minorBidi"/>
          <w:noProof/>
          <w:sz w:val="22"/>
          <w:szCs w:val="22"/>
        </w:rPr>
      </w:pPr>
      <w:del w:id="2337" w:author="DeeM" w:date="2015-12-07T17:03:00Z">
        <w:r w:rsidRPr="00252F3E" w:rsidDel="00252F3E">
          <w:rPr>
            <w:b/>
            <w:noProof/>
            <w:rPrChange w:id="2338" w:author="DeeM" w:date="2015-12-07T17:03:00Z">
              <w:rPr>
                <w:rStyle w:val="Hipercze"/>
                <w:b/>
                <w:noProof/>
              </w:rPr>
            </w:rPrChange>
          </w:rPr>
          <w:delText>Tabela 5.16.</w:delText>
        </w:r>
        <w:r w:rsidRPr="00252F3E" w:rsidDel="00252F3E">
          <w:rPr>
            <w:noProof/>
            <w:rPrChange w:id="2339" w:author="DeeM" w:date="2015-12-07T17:03:00Z">
              <w:rPr>
                <w:rStyle w:val="Hipercze"/>
                <w:noProof/>
              </w:rPr>
            </w:rPrChange>
          </w:rPr>
          <w:delText xml:space="preserve"> Zbiór encji ForkFile</w:delText>
        </w:r>
        <w:r w:rsidDel="00252F3E">
          <w:rPr>
            <w:noProof/>
            <w:webHidden/>
          </w:rPr>
          <w:tab/>
        </w:r>
        <w:r w:rsidR="00CF274A" w:rsidDel="00252F3E">
          <w:rPr>
            <w:noProof/>
            <w:webHidden/>
          </w:rPr>
          <w:delText>40</w:delText>
        </w:r>
      </w:del>
    </w:p>
    <w:p w:rsidR="001D1000" w:rsidDel="00252F3E" w:rsidRDefault="001D1000">
      <w:pPr>
        <w:pStyle w:val="Spisilustracji"/>
        <w:tabs>
          <w:tab w:val="right" w:leader="dot" w:pos="8492"/>
        </w:tabs>
        <w:rPr>
          <w:del w:id="2340" w:author="DeeM" w:date="2015-12-07T17:03:00Z"/>
          <w:rFonts w:asciiTheme="minorHAnsi" w:eastAsiaTheme="minorEastAsia" w:hAnsiTheme="minorHAnsi" w:cstheme="minorBidi"/>
          <w:noProof/>
          <w:sz w:val="22"/>
          <w:szCs w:val="22"/>
        </w:rPr>
      </w:pPr>
      <w:del w:id="2341" w:author="DeeM" w:date="2015-12-07T17:03:00Z">
        <w:r w:rsidRPr="00252F3E" w:rsidDel="00252F3E">
          <w:rPr>
            <w:b/>
            <w:noProof/>
            <w:rPrChange w:id="2342" w:author="DeeM" w:date="2015-12-07T17:03:00Z">
              <w:rPr>
                <w:rStyle w:val="Hipercze"/>
                <w:b/>
                <w:noProof/>
              </w:rPr>
            </w:rPrChange>
          </w:rPr>
          <w:delText>Tabela 5.17.</w:delText>
        </w:r>
        <w:r w:rsidRPr="00252F3E" w:rsidDel="00252F3E">
          <w:rPr>
            <w:noProof/>
            <w:rPrChange w:id="2343" w:author="DeeM" w:date="2015-12-07T17:03:00Z">
              <w:rPr>
                <w:rStyle w:val="Hipercze"/>
                <w:noProof/>
              </w:rPr>
            </w:rPrChange>
          </w:rPr>
          <w:delText xml:space="preserve"> Zbiór encji Event</w:delText>
        </w:r>
        <w:r w:rsidDel="00252F3E">
          <w:rPr>
            <w:noProof/>
            <w:webHidden/>
          </w:rPr>
          <w:tab/>
        </w:r>
        <w:r w:rsidR="00CF274A" w:rsidDel="00252F3E">
          <w:rPr>
            <w:noProof/>
            <w:webHidden/>
          </w:rPr>
          <w:delText>41</w:delText>
        </w:r>
      </w:del>
    </w:p>
    <w:p w:rsidR="001D1000" w:rsidDel="00252F3E" w:rsidRDefault="001D1000">
      <w:pPr>
        <w:pStyle w:val="Spisilustracji"/>
        <w:tabs>
          <w:tab w:val="right" w:leader="dot" w:pos="8492"/>
        </w:tabs>
        <w:rPr>
          <w:del w:id="2344" w:author="DeeM" w:date="2015-12-07T17:03:00Z"/>
          <w:rFonts w:asciiTheme="minorHAnsi" w:eastAsiaTheme="minorEastAsia" w:hAnsiTheme="minorHAnsi" w:cstheme="minorBidi"/>
          <w:noProof/>
          <w:sz w:val="22"/>
          <w:szCs w:val="22"/>
        </w:rPr>
      </w:pPr>
      <w:del w:id="2345" w:author="DeeM" w:date="2015-12-07T17:03:00Z">
        <w:r w:rsidRPr="00252F3E" w:rsidDel="00252F3E">
          <w:rPr>
            <w:b/>
            <w:noProof/>
            <w:rPrChange w:id="2346" w:author="DeeM" w:date="2015-12-07T17:03:00Z">
              <w:rPr>
                <w:rStyle w:val="Hipercze"/>
                <w:b/>
                <w:noProof/>
              </w:rPr>
            </w:rPrChange>
          </w:rPr>
          <w:delText>Tabela 5.18.</w:delText>
        </w:r>
        <w:r w:rsidRPr="00252F3E" w:rsidDel="00252F3E">
          <w:rPr>
            <w:noProof/>
            <w:rPrChange w:id="2347" w:author="DeeM" w:date="2015-12-07T17:03:00Z">
              <w:rPr>
                <w:rStyle w:val="Hipercze"/>
                <w:noProof/>
              </w:rPr>
            </w:rPrChange>
          </w:rPr>
          <w:delText xml:space="preserve"> Zbiór encji Event_participant</w:delText>
        </w:r>
        <w:r w:rsidDel="00252F3E">
          <w:rPr>
            <w:noProof/>
            <w:webHidden/>
          </w:rPr>
          <w:tab/>
        </w:r>
        <w:r w:rsidR="00CF274A" w:rsidDel="00252F3E">
          <w:rPr>
            <w:noProof/>
            <w:webHidden/>
          </w:rPr>
          <w:delText>41</w:delText>
        </w:r>
      </w:del>
    </w:p>
    <w:p w:rsidR="001D1000" w:rsidDel="00252F3E" w:rsidRDefault="001D1000">
      <w:pPr>
        <w:pStyle w:val="Spisilustracji"/>
        <w:tabs>
          <w:tab w:val="right" w:leader="dot" w:pos="8492"/>
        </w:tabs>
        <w:rPr>
          <w:del w:id="2348" w:author="DeeM" w:date="2015-12-07T17:03:00Z"/>
          <w:rFonts w:asciiTheme="minorHAnsi" w:eastAsiaTheme="minorEastAsia" w:hAnsiTheme="minorHAnsi" w:cstheme="minorBidi"/>
          <w:noProof/>
          <w:sz w:val="22"/>
          <w:szCs w:val="22"/>
        </w:rPr>
      </w:pPr>
      <w:del w:id="2349" w:author="DeeM" w:date="2015-12-07T17:03:00Z">
        <w:r w:rsidRPr="00252F3E" w:rsidDel="00252F3E">
          <w:rPr>
            <w:b/>
            <w:noProof/>
            <w:rPrChange w:id="2350" w:author="DeeM" w:date="2015-12-07T17:03:00Z">
              <w:rPr>
                <w:rStyle w:val="Hipercze"/>
                <w:b/>
                <w:noProof/>
              </w:rPr>
            </w:rPrChange>
          </w:rPr>
          <w:delText>Tabela 5.19.</w:delText>
        </w:r>
        <w:r w:rsidRPr="00252F3E" w:rsidDel="00252F3E">
          <w:rPr>
            <w:noProof/>
            <w:rPrChange w:id="2351" w:author="DeeM" w:date="2015-12-07T17:03:00Z">
              <w:rPr>
                <w:rStyle w:val="Hipercze"/>
                <w:noProof/>
              </w:rPr>
            </w:rPrChange>
          </w:rPr>
          <w:delText xml:space="preserve"> Zbiór encji Comment</w:delText>
        </w:r>
        <w:r w:rsidDel="00252F3E">
          <w:rPr>
            <w:noProof/>
            <w:webHidden/>
          </w:rPr>
          <w:tab/>
        </w:r>
        <w:r w:rsidR="00CF274A" w:rsidDel="00252F3E">
          <w:rPr>
            <w:noProof/>
            <w:webHidden/>
          </w:rPr>
          <w:delText>41</w:delText>
        </w:r>
      </w:del>
    </w:p>
    <w:p w:rsidR="001D1000" w:rsidDel="00252F3E" w:rsidRDefault="001D1000">
      <w:pPr>
        <w:pStyle w:val="Spisilustracji"/>
        <w:tabs>
          <w:tab w:val="right" w:leader="dot" w:pos="8492"/>
        </w:tabs>
        <w:rPr>
          <w:del w:id="2352" w:author="DeeM" w:date="2015-12-07T17:03:00Z"/>
          <w:rFonts w:asciiTheme="minorHAnsi" w:eastAsiaTheme="minorEastAsia" w:hAnsiTheme="minorHAnsi" w:cstheme="minorBidi"/>
          <w:noProof/>
          <w:sz w:val="22"/>
          <w:szCs w:val="22"/>
        </w:rPr>
      </w:pPr>
      <w:del w:id="2353" w:author="DeeM" w:date="2015-12-07T17:03:00Z">
        <w:r w:rsidRPr="00252F3E" w:rsidDel="00252F3E">
          <w:rPr>
            <w:b/>
            <w:noProof/>
            <w:rPrChange w:id="2354" w:author="DeeM" w:date="2015-12-07T17:03:00Z">
              <w:rPr>
                <w:rStyle w:val="Hipercze"/>
                <w:b/>
                <w:noProof/>
              </w:rPr>
            </w:rPrChange>
          </w:rPr>
          <w:delText>Tabela 7.1.</w:delText>
        </w:r>
        <w:r w:rsidRPr="00252F3E" w:rsidDel="00252F3E">
          <w:rPr>
            <w:noProof/>
            <w:rPrChange w:id="2355" w:author="DeeM" w:date="2015-12-07T17:03:00Z">
              <w:rPr>
                <w:rStyle w:val="Hipercze"/>
                <w:noProof/>
              </w:rPr>
            </w:rPrChange>
          </w:rPr>
          <w:delText xml:space="preserve"> Przypadek testowy prawidłowego rejestrowania nowego użytkownika</w:delText>
        </w:r>
        <w:r w:rsidDel="00252F3E">
          <w:rPr>
            <w:noProof/>
            <w:webHidden/>
          </w:rPr>
          <w:tab/>
        </w:r>
        <w:r w:rsidR="00CF274A" w:rsidDel="00252F3E">
          <w:rPr>
            <w:noProof/>
            <w:webHidden/>
          </w:rPr>
          <w:delText>62</w:delText>
        </w:r>
      </w:del>
    </w:p>
    <w:p w:rsidR="001D1000" w:rsidDel="00252F3E" w:rsidRDefault="001D1000">
      <w:pPr>
        <w:pStyle w:val="Spisilustracji"/>
        <w:tabs>
          <w:tab w:val="right" w:leader="dot" w:pos="8492"/>
        </w:tabs>
        <w:rPr>
          <w:del w:id="2356" w:author="DeeM" w:date="2015-12-07T17:03:00Z"/>
          <w:rFonts w:asciiTheme="minorHAnsi" w:eastAsiaTheme="minorEastAsia" w:hAnsiTheme="minorHAnsi" w:cstheme="minorBidi"/>
          <w:noProof/>
          <w:sz w:val="22"/>
          <w:szCs w:val="22"/>
        </w:rPr>
      </w:pPr>
      <w:del w:id="2357" w:author="DeeM" w:date="2015-12-07T17:03:00Z">
        <w:r w:rsidRPr="00252F3E" w:rsidDel="00252F3E">
          <w:rPr>
            <w:b/>
            <w:noProof/>
            <w:rPrChange w:id="2358" w:author="DeeM" w:date="2015-12-07T17:03:00Z">
              <w:rPr>
                <w:rStyle w:val="Hipercze"/>
                <w:b/>
                <w:noProof/>
              </w:rPr>
            </w:rPrChange>
          </w:rPr>
          <w:delText>Tabela 7.2.</w:delText>
        </w:r>
        <w:r w:rsidRPr="00252F3E" w:rsidDel="00252F3E">
          <w:rPr>
            <w:noProof/>
            <w:rPrChange w:id="2359" w:author="DeeM" w:date="2015-12-07T17:03:00Z">
              <w:rPr>
                <w:rStyle w:val="Hipercze"/>
                <w:noProof/>
              </w:rPr>
            </w:rPrChange>
          </w:rPr>
          <w:delText xml:space="preserve"> Przypadek testowy rejestracji z podaniem błędnych danych</w:delText>
        </w:r>
        <w:r w:rsidDel="00252F3E">
          <w:rPr>
            <w:noProof/>
            <w:webHidden/>
          </w:rPr>
          <w:tab/>
        </w:r>
        <w:r w:rsidR="00CF274A" w:rsidDel="00252F3E">
          <w:rPr>
            <w:noProof/>
            <w:webHidden/>
          </w:rPr>
          <w:delText>63</w:delText>
        </w:r>
      </w:del>
    </w:p>
    <w:p w:rsidR="001D1000" w:rsidDel="00252F3E" w:rsidRDefault="001D1000">
      <w:pPr>
        <w:pStyle w:val="Spisilustracji"/>
        <w:tabs>
          <w:tab w:val="right" w:leader="dot" w:pos="8492"/>
        </w:tabs>
        <w:rPr>
          <w:del w:id="2360" w:author="DeeM" w:date="2015-12-07T17:03:00Z"/>
          <w:rFonts w:asciiTheme="minorHAnsi" w:eastAsiaTheme="minorEastAsia" w:hAnsiTheme="minorHAnsi" w:cstheme="minorBidi"/>
          <w:noProof/>
          <w:sz w:val="22"/>
          <w:szCs w:val="22"/>
        </w:rPr>
      </w:pPr>
      <w:del w:id="2361" w:author="DeeM" w:date="2015-12-07T17:03:00Z">
        <w:r w:rsidRPr="00252F3E" w:rsidDel="00252F3E">
          <w:rPr>
            <w:b/>
            <w:noProof/>
            <w:rPrChange w:id="2362" w:author="DeeM" w:date="2015-12-07T17:03:00Z">
              <w:rPr>
                <w:rStyle w:val="Hipercze"/>
                <w:b/>
                <w:noProof/>
              </w:rPr>
            </w:rPrChange>
          </w:rPr>
          <w:delText xml:space="preserve">Tabela 7.3. </w:delText>
        </w:r>
        <w:r w:rsidRPr="00252F3E" w:rsidDel="00252F3E">
          <w:rPr>
            <w:noProof/>
            <w:rPrChange w:id="2363" w:author="DeeM" w:date="2015-12-07T17:03:00Z">
              <w:rPr>
                <w:rStyle w:val="Hipercze"/>
                <w:noProof/>
              </w:rPr>
            </w:rPrChange>
          </w:rPr>
          <w:delText>Przypadek testowy zgłaszania nowego właściciela atrakcji</w:delText>
        </w:r>
        <w:r w:rsidDel="00252F3E">
          <w:rPr>
            <w:noProof/>
            <w:webHidden/>
          </w:rPr>
          <w:tab/>
        </w:r>
        <w:r w:rsidR="00CF274A" w:rsidDel="00252F3E">
          <w:rPr>
            <w:noProof/>
            <w:webHidden/>
          </w:rPr>
          <w:delText>63</w:delText>
        </w:r>
      </w:del>
    </w:p>
    <w:p w:rsidR="001D1000" w:rsidDel="00252F3E" w:rsidRDefault="001D1000">
      <w:pPr>
        <w:pStyle w:val="Spisilustracji"/>
        <w:tabs>
          <w:tab w:val="right" w:leader="dot" w:pos="8492"/>
        </w:tabs>
        <w:rPr>
          <w:del w:id="2364" w:author="DeeM" w:date="2015-12-07T17:03:00Z"/>
          <w:rFonts w:asciiTheme="minorHAnsi" w:eastAsiaTheme="minorEastAsia" w:hAnsiTheme="minorHAnsi" w:cstheme="minorBidi"/>
          <w:noProof/>
          <w:sz w:val="22"/>
          <w:szCs w:val="22"/>
        </w:rPr>
      </w:pPr>
      <w:del w:id="2365" w:author="DeeM" w:date="2015-12-07T17:03:00Z">
        <w:r w:rsidRPr="00252F3E" w:rsidDel="00252F3E">
          <w:rPr>
            <w:b/>
            <w:noProof/>
            <w:rPrChange w:id="2366" w:author="DeeM" w:date="2015-12-07T17:03:00Z">
              <w:rPr>
                <w:rStyle w:val="Hipercze"/>
                <w:b/>
                <w:noProof/>
              </w:rPr>
            </w:rPrChange>
          </w:rPr>
          <w:delText>Tabela 7.4.</w:delText>
        </w:r>
        <w:r w:rsidRPr="00252F3E" w:rsidDel="00252F3E">
          <w:rPr>
            <w:noProof/>
            <w:rPrChange w:id="2367" w:author="DeeM" w:date="2015-12-07T17:03:00Z">
              <w:rPr>
                <w:rStyle w:val="Hipercze"/>
                <w:noProof/>
              </w:rPr>
            </w:rPrChange>
          </w:rPr>
          <w:delText xml:space="preserve"> Przypadek testowy akceptacji prośby o bycie właścicielem</w:delText>
        </w:r>
        <w:r w:rsidDel="00252F3E">
          <w:rPr>
            <w:noProof/>
            <w:webHidden/>
          </w:rPr>
          <w:tab/>
        </w:r>
        <w:r w:rsidR="00CF274A" w:rsidDel="00252F3E">
          <w:rPr>
            <w:noProof/>
            <w:webHidden/>
          </w:rPr>
          <w:delText>63</w:delText>
        </w:r>
      </w:del>
    </w:p>
    <w:p w:rsidR="001D1000" w:rsidDel="00252F3E" w:rsidRDefault="001D1000">
      <w:pPr>
        <w:pStyle w:val="Spisilustracji"/>
        <w:tabs>
          <w:tab w:val="right" w:leader="dot" w:pos="8492"/>
        </w:tabs>
        <w:rPr>
          <w:del w:id="2368" w:author="DeeM" w:date="2015-12-07T17:03:00Z"/>
          <w:rFonts w:asciiTheme="minorHAnsi" w:eastAsiaTheme="minorEastAsia" w:hAnsiTheme="minorHAnsi" w:cstheme="minorBidi"/>
          <w:noProof/>
          <w:sz w:val="22"/>
          <w:szCs w:val="22"/>
        </w:rPr>
      </w:pPr>
      <w:del w:id="2369" w:author="DeeM" w:date="2015-12-07T17:03:00Z">
        <w:r w:rsidRPr="00252F3E" w:rsidDel="00252F3E">
          <w:rPr>
            <w:b/>
            <w:noProof/>
            <w:rPrChange w:id="2370" w:author="DeeM" w:date="2015-12-07T17:03:00Z">
              <w:rPr>
                <w:rStyle w:val="Hipercze"/>
                <w:b/>
                <w:noProof/>
              </w:rPr>
            </w:rPrChange>
          </w:rPr>
          <w:delText>Tabela 7.5.</w:delText>
        </w:r>
        <w:r w:rsidRPr="00252F3E" w:rsidDel="00252F3E">
          <w:rPr>
            <w:noProof/>
            <w:rPrChange w:id="2371" w:author="DeeM" w:date="2015-12-07T17:03:00Z">
              <w:rPr>
                <w:rStyle w:val="Hipercze"/>
                <w:noProof/>
              </w:rPr>
            </w:rPrChange>
          </w:rPr>
          <w:delText xml:space="preserve"> Przypadek testowy wysyłania propozycji zawarcia nowej przyjaźni</w:delText>
        </w:r>
        <w:r w:rsidDel="00252F3E">
          <w:rPr>
            <w:noProof/>
            <w:webHidden/>
          </w:rPr>
          <w:tab/>
        </w:r>
        <w:r w:rsidR="00CF274A" w:rsidDel="00252F3E">
          <w:rPr>
            <w:noProof/>
            <w:webHidden/>
          </w:rPr>
          <w:delText>64</w:delText>
        </w:r>
      </w:del>
    </w:p>
    <w:p w:rsidR="001D1000" w:rsidDel="00252F3E" w:rsidRDefault="001D1000">
      <w:pPr>
        <w:pStyle w:val="Spisilustracji"/>
        <w:tabs>
          <w:tab w:val="right" w:leader="dot" w:pos="8492"/>
        </w:tabs>
        <w:rPr>
          <w:del w:id="2372" w:author="DeeM" w:date="2015-12-07T17:03:00Z"/>
          <w:rFonts w:asciiTheme="minorHAnsi" w:eastAsiaTheme="minorEastAsia" w:hAnsiTheme="minorHAnsi" w:cstheme="minorBidi"/>
          <w:noProof/>
          <w:sz w:val="22"/>
          <w:szCs w:val="22"/>
        </w:rPr>
      </w:pPr>
      <w:del w:id="2373" w:author="DeeM" w:date="2015-12-07T17:03:00Z">
        <w:r w:rsidRPr="00252F3E" w:rsidDel="00252F3E">
          <w:rPr>
            <w:b/>
            <w:noProof/>
            <w:rPrChange w:id="2374" w:author="DeeM" w:date="2015-12-07T17:03:00Z">
              <w:rPr>
                <w:rStyle w:val="Hipercze"/>
                <w:b/>
                <w:noProof/>
              </w:rPr>
            </w:rPrChange>
          </w:rPr>
          <w:delText>Tabela 7.6.</w:delText>
        </w:r>
        <w:r w:rsidRPr="00252F3E" w:rsidDel="00252F3E">
          <w:rPr>
            <w:noProof/>
            <w:rPrChange w:id="2375" w:author="DeeM" w:date="2015-12-07T17:03:00Z">
              <w:rPr>
                <w:rStyle w:val="Hipercze"/>
                <w:noProof/>
              </w:rPr>
            </w:rPrChange>
          </w:rPr>
          <w:delText xml:space="preserve"> Przypadek testowy akceptacji wysłanej propozycji przyjaźni</w:delText>
        </w:r>
        <w:r w:rsidDel="00252F3E">
          <w:rPr>
            <w:noProof/>
            <w:webHidden/>
          </w:rPr>
          <w:tab/>
        </w:r>
        <w:r w:rsidR="00CF274A" w:rsidDel="00252F3E">
          <w:rPr>
            <w:noProof/>
            <w:webHidden/>
          </w:rPr>
          <w:delText>64</w:delText>
        </w:r>
      </w:del>
    </w:p>
    <w:p w:rsidR="001D1000" w:rsidDel="00252F3E" w:rsidRDefault="001D1000">
      <w:pPr>
        <w:pStyle w:val="Spisilustracji"/>
        <w:tabs>
          <w:tab w:val="right" w:leader="dot" w:pos="8492"/>
        </w:tabs>
        <w:rPr>
          <w:del w:id="2376" w:author="DeeM" w:date="2015-12-07T17:03:00Z"/>
          <w:rFonts w:asciiTheme="minorHAnsi" w:eastAsiaTheme="minorEastAsia" w:hAnsiTheme="minorHAnsi" w:cstheme="minorBidi"/>
          <w:noProof/>
          <w:sz w:val="22"/>
          <w:szCs w:val="22"/>
        </w:rPr>
      </w:pPr>
      <w:del w:id="2377" w:author="DeeM" w:date="2015-12-07T17:03:00Z">
        <w:r w:rsidRPr="00252F3E" w:rsidDel="00252F3E">
          <w:rPr>
            <w:b/>
            <w:noProof/>
            <w:rPrChange w:id="2378" w:author="DeeM" w:date="2015-12-07T17:03:00Z">
              <w:rPr>
                <w:rStyle w:val="Hipercze"/>
                <w:b/>
                <w:noProof/>
              </w:rPr>
            </w:rPrChange>
          </w:rPr>
          <w:delText>Tabela 7.7.</w:delText>
        </w:r>
        <w:r w:rsidRPr="00252F3E" w:rsidDel="00252F3E">
          <w:rPr>
            <w:noProof/>
            <w:rPrChange w:id="2379" w:author="DeeM" w:date="2015-12-07T17:03:00Z">
              <w:rPr>
                <w:rStyle w:val="Hipercze"/>
                <w:noProof/>
              </w:rPr>
            </w:rPrChange>
          </w:rPr>
          <w:delText xml:space="preserve"> Przypadek testowy dodawania opinii do atrakcji</w:delText>
        </w:r>
        <w:r w:rsidDel="00252F3E">
          <w:rPr>
            <w:noProof/>
            <w:webHidden/>
          </w:rPr>
          <w:tab/>
        </w:r>
        <w:r w:rsidR="00CF274A" w:rsidDel="00252F3E">
          <w:rPr>
            <w:noProof/>
            <w:webHidden/>
          </w:rPr>
          <w:delText>64</w:delText>
        </w:r>
      </w:del>
    </w:p>
    <w:p w:rsidR="001D1000" w:rsidDel="00252F3E" w:rsidRDefault="001D1000">
      <w:pPr>
        <w:pStyle w:val="Spisilustracji"/>
        <w:tabs>
          <w:tab w:val="right" w:leader="dot" w:pos="8492"/>
        </w:tabs>
        <w:rPr>
          <w:del w:id="2380" w:author="DeeM" w:date="2015-12-07T17:03:00Z"/>
          <w:rFonts w:asciiTheme="minorHAnsi" w:eastAsiaTheme="minorEastAsia" w:hAnsiTheme="minorHAnsi" w:cstheme="minorBidi"/>
          <w:noProof/>
          <w:sz w:val="22"/>
          <w:szCs w:val="22"/>
        </w:rPr>
      </w:pPr>
      <w:del w:id="2381" w:author="DeeM" w:date="2015-12-07T17:03:00Z">
        <w:r w:rsidRPr="00252F3E" w:rsidDel="00252F3E">
          <w:rPr>
            <w:b/>
            <w:noProof/>
            <w:rPrChange w:id="2382" w:author="DeeM" w:date="2015-12-07T17:03:00Z">
              <w:rPr>
                <w:rStyle w:val="Hipercze"/>
                <w:b/>
                <w:noProof/>
              </w:rPr>
            </w:rPrChange>
          </w:rPr>
          <w:delText>Tabela 7.8.</w:delText>
        </w:r>
        <w:r w:rsidRPr="00252F3E" w:rsidDel="00252F3E">
          <w:rPr>
            <w:noProof/>
            <w:rPrChange w:id="2383" w:author="DeeM" w:date="2015-12-07T17:03:00Z">
              <w:rPr>
                <w:rStyle w:val="Hipercze"/>
                <w:noProof/>
              </w:rPr>
            </w:rPrChange>
          </w:rPr>
          <w:delText xml:space="preserve"> Przypadek testowy wyszukiwania określonej atrakcji</w:delText>
        </w:r>
        <w:r w:rsidDel="00252F3E">
          <w:rPr>
            <w:noProof/>
            <w:webHidden/>
          </w:rPr>
          <w:tab/>
        </w:r>
        <w:r w:rsidR="00CF274A" w:rsidDel="00252F3E">
          <w:rPr>
            <w:noProof/>
            <w:webHidden/>
          </w:rPr>
          <w:delText>65</w:delText>
        </w:r>
      </w:del>
    </w:p>
    <w:p w:rsidR="001D1000" w:rsidDel="00252F3E" w:rsidRDefault="001D1000">
      <w:pPr>
        <w:pStyle w:val="Spisilustracji"/>
        <w:tabs>
          <w:tab w:val="right" w:leader="dot" w:pos="8492"/>
        </w:tabs>
        <w:rPr>
          <w:del w:id="2384" w:author="DeeM" w:date="2015-12-07T17:03:00Z"/>
          <w:rFonts w:asciiTheme="minorHAnsi" w:eastAsiaTheme="minorEastAsia" w:hAnsiTheme="minorHAnsi" w:cstheme="minorBidi"/>
          <w:noProof/>
          <w:sz w:val="22"/>
          <w:szCs w:val="22"/>
        </w:rPr>
      </w:pPr>
      <w:del w:id="2385" w:author="DeeM" w:date="2015-12-07T17:03:00Z">
        <w:r w:rsidRPr="00252F3E" w:rsidDel="00252F3E">
          <w:rPr>
            <w:b/>
            <w:noProof/>
            <w:rPrChange w:id="2386" w:author="DeeM" w:date="2015-12-07T17:03:00Z">
              <w:rPr>
                <w:rStyle w:val="Hipercze"/>
                <w:b/>
                <w:noProof/>
              </w:rPr>
            </w:rPrChange>
          </w:rPr>
          <w:delText>Tabela 7.9.</w:delText>
        </w:r>
        <w:r w:rsidRPr="00252F3E" w:rsidDel="00252F3E">
          <w:rPr>
            <w:noProof/>
            <w:rPrChange w:id="2387" w:author="DeeM" w:date="2015-12-07T17:03:00Z">
              <w:rPr>
                <w:rStyle w:val="Hipercze"/>
                <w:noProof/>
              </w:rPr>
            </w:rPrChange>
          </w:rPr>
          <w:delText xml:space="preserve"> Przypadek testowy akceptacji proponowanej przez użytkownika atrakcji</w:delText>
        </w:r>
        <w:r w:rsidDel="00252F3E">
          <w:rPr>
            <w:noProof/>
            <w:webHidden/>
          </w:rPr>
          <w:tab/>
        </w:r>
        <w:r w:rsidR="00CF274A" w:rsidDel="00252F3E">
          <w:rPr>
            <w:noProof/>
            <w:webHidden/>
          </w:rPr>
          <w:delText>65</w:delText>
        </w:r>
      </w:del>
    </w:p>
    <w:p w:rsidR="001D1000" w:rsidDel="00252F3E" w:rsidRDefault="001D1000">
      <w:pPr>
        <w:pStyle w:val="Spisilustracji"/>
        <w:tabs>
          <w:tab w:val="right" w:leader="dot" w:pos="8492"/>
        </w:tabs>
        <w:rPr>
          <w:del w:id="2388" w:author="DeeM" w:date="2015-12-07T17:03:00Z"/>
          <w:rFonts w:asciiTheme="minorHAnsi" w:eastAsiaTheme="minorEastAsia" w:hAnsiTheme="minorHAnsi" w:cstheme="minorBidi"/>
          <w:noProof/>
          <w:sz w:val="22"/>
          <w:szCs w:val="22"/>
        </w:rPr>
      </w:pPr>
      <w:del w:id="2389" w:author="DeeM" w:date="2015-12-07T17:03:00Z">
        <w:r w:rsidRPr="00252F3E" w:rsidDel="00252F3E">
          <w:rPr>
            <w:b/>
            <w:noProof/>
            <w:rPrChange w:id="2390" w:author="DeeM" w:date="2015-12-07T17:03:00Z">
              <w:rPr>
                <w:rStyle w:val="Hipercze"/>
                <w:b/>
                <w:noProof/>
              </w:rPr>
            </w:rPrChange>
          </w:rPr>
          <w:delText>Tabela 7.10.</w:delText>
        </w:r>
        <w:r w:rsidRPr="00252F3E" w:rsidDel="00252F3E">
          <w:rPr>
            <w:noProof/>
            <w:rPrChange w:id="2391" w:author="DeeM" w:date="2015-12-07T17:03:00Z">
              <w:rPr>
                <w:rStyle w:val="Hipercze"/>
                <w:noProof/>
              </w:rPr>
            </w:rPrChange>
          </w:rPr>
          <w:delText xml:space="preserve"> Przypadek testowy zgłaszania wybranej opinii</w:delText>
        </w:r>
        <w:r w:rsidDel="00252F3E">
          <w:rPr>
            <w:noProof/>
            <w:webHidden/>
          </w:rPr>
          <w:tab/>
        </w:r>
        <w:r w:rsidR="00CF274A" w:rsidDel="00252F3E">
          <w:rPr>
            <w:noProof/>
            <w:webHidden/>
          </w:rPr>
          <w:delText>65</w:delText>
        </w:r>
      </w:del>
    </w:p>
    <w:p w:rsidR="001D1000" w:rsidDel="00252F3E" w:rsidRDefault="001D1000">
      <w:pPr>
        <w:pStyle w:val="Spisilustracji"/>
        <w:tabs>
          <w:tab w:val="right" w:leader="dot" w:pos="8492"/>
        </w:tabs>
        <w:rPr>
          <w:del w:id="2392" w:author="DeeM" w:date="2015-12-07T17:03:00Z"/>
          <w:rFonts w:asciiTheme="minorHAnsi" w:eastAsiaTheme="minorEastAsia" w:hAnsiTheme="minorHAnsi" w:cstheme="minorBidi"/>
          <w:noProof/>
          <w:sz w:val="22"/>
          <w:szCs w:val="22"/>
        </w:rPr>
      </w:pPr>
      <w:del w:id="2393" w:author="DeeM" w:date="2015-12-07T17:03:00Z">
        <w:r w:rsidRPr="00252F3E" w:rsidDel="00252F3E">
          <w:rPr>
            <w:b/>
            <w:noProof/>
            <w:rPrChange w:id="2394" w:author="DeeM" w:date="2015-12-07T17:03:00Z">
              <w:rPr>
                <w:rStyle w:val="Hipercze"/>
                <w:b/>
                <w:noProof/>
              </w:rPr>
            </w:rPrChange>
          </w:rPr>
          <w:delText>Tabela 7.11.</w:delText>
        </w:r>
        <w:r w:rsidRPr="00252F3E" w:rsidDel="00252F3E">
          <w:rPr>
            <w:noProof/>
            <w:rPrChange w:id="2395" w:author="DeeM" w:date="2015-12-07T17:03:00Z">
              <w:rPr>
                <w:rStyle w:val="Hipercze"/>
                <w:noProof/>
              </w:rPr>
            </w:rPrChange>
          </w:rPr>
          <w:delText xml:space="preserve"> Przypadek testowy usuwania zgłoszonej przez użytkowników opinii</w:delText>
        </w:r>
        <w:r w:rsidDel="00252F3E">
          <w:rPr>
            <w:noProof/>
            <w:webHidden/>
          </w:rPr>
          <w:tab/>
        </w:r>
        <w:r w:rsidR="00CF274A" w:rsidDel="00252F3E">
          <w:rPr>
            <w:noProof/>
            <w:webHidden/>
          </w:rPr>
          <w:delText>66</w:delText>
        </w:r>
      </w:del>
    </w:p>
    <w:p w:rsidR="001D1000" w:rsidDel="00252F3E" w:rsidRDefault="001D1000">
      <w:pPr>
        <w:pStyle w:val="Spisilustracji"/>
        <w:tabs>
          <w:tab w:val="right" w:leader="dot" w:pos="8492"/>
        </w:tabs>
        <w:rPr>
          <w:del w:id="2396" w:author="DeeM" w:date="2015-12-07T17:03:00Z"/>
          <w:rFonts w:asciiTheme="minorHAnsi" w:eastAsiaTheme="minorEastAsia" w:hAnsiTheme="minorHAnsi" w:cstheme="minorBidi"/>
          <w:noProof/>
          <w:sz w:val="22"/>
          <w:szCs w:val="22"/>
        </w:rPr>
      </w:pPr>
      <w:del w:id="2397" w:author="DeeM" w:date="2015-12-07T17:03:00Z">
        <w:r w:rsidRPr="00252F3E" w:rsidDel="00252F3E">
          <w:rPr>
            <w:b/>
            <w:noProof/>
            <w:rPrChange w:id="2398" w:author="DeeM" w:date="2015-12-07T17:03:00Z">
              <w:rPr>
                <w:rStyle w:val="Hipercze"/>
                <w:b/>
                <w:noProof/>
              </w:rPr>
            </w:rPrChange>
          </w:rPr>
          <w:delText>Tabela 7.12</w:delText>
        </w:r>
        <w:r w:rsidRPr="00252F3E" w:rsidDel="00252F3E">
          <w:rPr>
            <w:noProof/>
            <w:rPrChange w:id="2399" w:author="DeeM" w:date="2015-12-07T17:03:00Z">
              <w:rPr>
                <w:rStyle w:val="Hipercze"/>
                <w:noProof/>
              </w:rPr>
            </w:rPrChange>
          </w:rPr>
          <w:delText>. Przypadek testowy dodawania menu do atrakcji</w:delText>
        </w:r>
        <w:r w:rsidDel="00252F3E">
          <w:rPr>
            <w:noProof/>
            <w:webHidden/>
          </w:rPr>
          <w:tab/>
        </w:r>
        <w:r w:rsidR="00CF274A" w:rsidDel="00252F3E">
          <w:rPr>
            <w:noProof/>
            <w:webHidden/>
          </w:rPr>
          <w:delText>66</w:delText>
        </w:r>
      </w:del>
    </w:p>
    <w:p w:rsidR="001D1000" w:rsidDel="00252F3E" w:rsidRDefault="001D1000">
      <w:pPr>
        <w:pStyle w:val="Spisilustracji"/>
        <w:tabs>
          <w:tab w:val="right" w:leader="dot" w:pos="8492"/>
        </w:tabs>
        <w:rPr>
          <w:del w:id="2400" w:author="DeeM" w:date="2015-12-07T17:03:00Z"/>
          <w:rFonts w:asciiTheme="minorHAnsi" w:eastAsiaTheme="minorEastAsia" w:hAnsiTheme="minorHAnsi" w:cstheme="minorBidi"/>
          <w:noProof/>
          <w:sz w:val="22"/>
          <w:szCs w:val="22"/>
        </w:rPr>
      </w:pPr>
      <w:del w:id="2401" w:author="DeeM" w:date="2015-12-07T17:03:00Z">
        <w:r w:rsidRPr="00252F3E" w:rsidDel="00252F3E">
          <w:rPr>
            <w:b/>
            <w:noProof/>
            <w:rPrChange w:id="2402" w:author="DeeM" w:date="2015-12-07T17:03:00Z">
              <w:rPr>
                <w:rStyle w:val="Hipercze"/>
                <w:b/>
                <w:noProof/>
              </w:rPr>
            </w:rPrChange>
          </w:rPr>
          <w:delText>Tabela 7.13</w:delText>
        </w:r>
        <w:r w:rsidRPr="00252F3E" w:rsidDel="00252F3E">
          <w:rPr>
            <w:noProof/>
            <w:rPrChange w:id="2403" w:author="DeeM" w:date="2015-12-07T17:03:00Z">
              <w:rPr>
                <w:rStyle w:val="Hipercze"/>
                <w:noProof/>
              </w:rPr>
            </w:rPrChange>
          </w:rPr>
          <w:delText>. Przypadek testowy poprawnego logowania do systemu</w:delText>
        </w:r>
        <w:r w:rsidDel="00252F3E">
          <w:rPr>
            <w:noProof/>
            <w:webHidden/>
          </w:rPr>
          <w:tab/>
        </w:r>
        <w:r w:rsidR="00CF274A" w:rsidDel="00252F3E">
          <w:rPr>
            <w:noProof/>
            <w:webHidden/>
          </w:rPr>
          <w:delText>66</w:delText>
        </w:r>
      </w:del>
    </w:p>
    <w:p w:rsidR="001D1000" w:rsidDel="00252F3E" w:rsidRDefault="001D1000">
      <w:pPr>
        <w:pStyle w:val="Spisilustracji"/>
        <w:tabs>
          <w:tab w:val="right" w:leader="dot" w:pos="8492"/>
        </w:tabs>
        <w:rPr>
          <w:del w:id="2404" w:author="DeeM" w:date="2015-12-07T17:03:00Z"/>
          <w:rFonts w:asciiTheme="minorHAnsi" w:eastAsiaTheme="minorEastAsia" w:hAnsiTheme="minorHAnsi" w:cstheme="minorBidi"/>
          <w:noProof/>
          <w:sz w:val="22"/>
          <w:szCs w:val="22"/>
        </w:rPr>
      </w:pPr>
      <w:del w:id="2405" w:author="DeeM" w:date="2015-12-07T17:03:00Z">
        <w:r w:rsidRPr="00252F3E" w:rsidDel="00252F3E">
          <w:rPr>
            <w:b/>
            <w:noProof/>
            <w:rPrChange w:id="2406" w:author="DeeM" w:date="2015-12-07T17:03:00Z">
              <w:rPr>
                <w:rStyle w:val="Hipercze"/>
                <w:b/>
                <w:noProof/>
              </w:rPr>
            </w:rPrChange>
          </w:rPr>
          <w:delText>Tabela 7.14</w:delText>
        </w:r>
        <w:r w:rsidRPr="00252F3E" w:rsidDel="00252F3E">
          <w:rPr>
            <w:noProof/>
            <w:rPrChange w:id="2407" w:author="DeeM" w:date="2015-12-07T17:03:00Z">
              <w:rPr>
                <w:rStyle w:val="Hipercze"/>
                <w:noProof/>
              </w:rPr>
            </w:rPrChange>
          </w:rPr>
          <w:delText>. Przypadek testowy błędnego logowania do systemu</w:delText>
        </w:r>
        <w:r w:rsidDel="00252F3E">
          <w:rPr>
            <w:noProof/>
            <w:webHidden/>
          </w:rPr>
          <w:tab/>
        </w:r>
        <w:r w:rsidR="00CF274A" w:rsidDel="00252F3E">
          <w:rPr>
            <w:noProof/>
            <w:webHidden/>
          </w:rPr>
          <w:delText>67</w:delText>
        </w:r>
      </w:del>
    </w:p>
    <w:p w:rsidR="001D1000" w:rsidDel="00252F3E" w:rsidRDefault="001D1000">
      <w:pPr>
        <w:pStyle w:val="Spisilustracji"/>
        <w:tabs>
          <w:tab w:val="right" w:leader="dot" w:pos="8492"/>
        </w:tabs>
        <w:rPr>
          <w:del w:id="2408" w:author="DeeM" w:date="2015-12-07T17:03:00Z"/>
          <w:rFonts w:asciiTheme="minorHAnsi" w:eastAsiaTheme="minorEastAsia" w:hAnsiTheme="minorHAnsi" w:cstheme="minorBidi"/>
          <w:noProof/>
          <w:sz w:val="22"/>
          <w:szCs w:val="22"/>
        </w:rPr>
      </w:pPr>
      <w:del w:id="2409" w:author="DeeM" w:date="2015-12-07T17:03:00Z">
        <w:r w:rsidRPr="00252F3E" w:rsidDel="00252F3E">
          <w:rPr>
            <w:b/>
            <w:noProof/>
            <w:rPrChange w:id="2410" w:author="DeeM" w:date="2015-12-07T17:03:00Z">
              <w:rPr>
                <w:rStyle w:val="Hipercze"/>
                <w:b/>
                <w:noProof/>
              </w:rPr>
            </w:rPrChange>
          </w:rPr>
          <w:delText>Tabela 7.15.</w:delText>
        </w:r>
        <w:r w:rsidRPr="00252F3E" w:rsidDel="00252F3E">
          <w:rPr>
            <w:noProof/>
            <w:rPrChange w:id="2411" w:author="DeeM" w:date="2015-12-07T17:03:00Z">
              <w:rPr>
                <w:rStyle w:val="Hipercze"/>
                <w:noProof/>
              </w:rPr>
            </w:rPrChange>
          </w:rPr>
          <w:delText xml:space="preserve"> Przypadek testowy dodawania nowej atrakcji</w:delText>
        </w:r>
        <w:r w:rsidDel="00252F3E">
          <w:rPr>
            <w:noProof/>
            <w:webHidden/>
          </w:rPr>
          <w:tab/>
        </w:r>
        <w:r w:rsidR="00CF274A" w:rsidDel="00252F3E">
          <w:rPr>
            <w:noProof/>
            <w:webHidden/>
          </w:rPr>
          <w:delText>67</w:delText>
        </w:r>
      </w:del>
    </w:p>
    <w:p w:rsidR="001D1000" w:rsidDel="00252F3E" w:rsidRDefault="001D1000">
      <w:pPr>
        <w:pStyle w:val="Spisilustracji"/>
        <w:tabs>
          <w:tab w:val="right" w:leader="dot" w:pos="8492"/>
        </w:tabs>
        <w:rPr>
          <w:del w:id="2412" w:author="DeeM" w:date="2015-12-07T17:03:00Z"/>
          <w:rFonts w:asciiTheme="minorHAnsi" w:eastAsiaTheme="minorEastAsia" w:hAnsiTheme="minorHAnsi" w:cstheme="minorBidi"/>
          <w:noProof/>
          <w:sz w:val="22"/>
          <w:szCs w:val="22"/>
        </w:rPr>
      </w:pPr>
      <w:del w:id="2413" w:author="DeeM" w:date="2015-12-07T17:03:00Z">
        <w:r w:rsidRPr="00252F3E" w:rsidDel="00252F3E">
          <w:rPr>
            <w:b/>
            <w:noProof/>
            <w:rPrChange w:id="2414" w:author="DeeM" w:date="2015-12-07T17:03:00Z">
              <w:rPr>
                <w:rStyle w:val="Hipercze"/>
                <w:b/>
                <w:noProof/>
              </w:rPr>
            </w:rPrChange>
          </w:rPr>
          <w:delText>Tabela 7.16.</w:delText>
        </w:r>
        <w:r w:rsidRPr="00252F3E" w:rsidDel="00252F3E">
          <w:rPr>
            <w:noProof/>
            <w:rPrChange w:id="2415" w:author="DeeM" w:date="2015-12-07T17:03:00Z">
              <w:rPr>
                <w:rStyle w:val="Hipercze"/>
                <w:noProof/>
              </w:rPr>
            </w:rPrChange>
          </w:rPr>
          <w:delText xml:space="preserve"> Przypadek testowy dodawania nowego wydarzenia</w:delText>
        </w:r>
        <w:r w:rsidDel="00252F3E">
          <w:rPr>
            <w:noProof/>
            <w:webHidden/>
          </w:rPr>
          <w:tab/>
        </w:r>
        <w:r w:rsidR="00CF274A" w:rsidDel="00252F3E">
          <w:rPr>
            <w:noProof/>
            <w:webHidden/>
          </w:rPr>
          <w:delText>68</w:delText>
        </w:r>
      </w:del>
    </w:p>
    <w:p w:rsidR="001D1000" w:rsidDel="00252F3E" w:rsidRDefault="001D1000">
      <w:pPr>
        <w:pStyle w:val="Spisilustracji"/>
        <w:tabs>
          <w:tab w:val="right" w:leader="dot" w:pos="8492"/>
        </w:tabs>
        <w:rPr>
          <w:del w:id="2416" w:author="DeeM" w:date="2015-12-07T17:03:00Z"/>
          <w:rFonts w:asciiTheme="minorHAnsi" w:eastAsiaTheme="minorEastAsia" w:hAnsiTheme="minorHAnsi" w:cstheme="minorBidi"/>
          <w:noProof/>
          <w:sz w:val="22"/>
          <w:szCs w:val="22"/>
        </w:rPr>
      </w:pPr>
      <w:del w:id="2417" w:author="DeeM" w:date="2015-12-07T17:03:00Z">
        <w:r w:rsidRPr="00252F3E" w:rsidDel="00252F3E">
          <w:rPr>
            <w:b/>
            <w:noProof/>
            <w:rPrChange w:id="2418" w:author="DeeM" w:date="2015-12-07T17:03:00Z">
              <w:rPr>
                <w:rStyle w:val="Hipercze"/>
                <w:b/>
                <w:noProof/>
              </w:rPr>
            </w:rPrChange>
          </w:rPr>
          <w:delText>Tabela 7.17.</w:delText>
        </w:r>
        <w:r w:rsidRPr="00252F3E" w:rsidDel="00252F3E">
          <w:rPr>
            <w:noProof/>
            <w:rPrChange w:id="2419" w:author="DeeM" w:date="2015-12-07T17:03:00Z">
              <w:rPr>
                <w:rStyle w:val="Hipercze"/>
                <w:noProof/>
              </w:rPr>
            </w:rPrChange>
          </w:rPr>
          <w:delText xml:space="preserve"> Przypadek testowy dołączania do utworzonego wydarzenia</w:delText>
        </w:r>
        <w:r w:rsidDel="00252F3E">
          <w:rPr>
            <w:noProof/>
            <w:webHidden/>
          </w:rPr>
          <w:tab/>
        </w:r>
        <w:r w:rsidR="00CF274A" w:rsidDel="00252F3E">
          <w:rPr>
            <w:noProof/>
            <w:webHidden/>
          </w:rPr>
          <w:delText>68</w:delText>
        </w:r>
      </w:del>
    </w:p>
    <w:p w:rsidR="001D1000" w:rsidDel="00252F3E" w:rsidRDefault="001D1000">
      <w:pPr>
        <w:pStyle w:val="Spisilustracji"/>
        <w:tabs>
          <w:tab w:val="right" w:leader="dot" w:pos="8492"/>
        </w:tabs>
        <w:rPr>
          <w:del w:id="2420" w:author="DeeM" w:date="2015-12-07T17:03:00Z"/>
          <w:rFonts w:asciiTheme="minorHAnsi" w:eastAsiaTheme="minorEastAsia" w:hAnsiTheme="minorHAnsi" w:cstheme="minorBidi"/>
          <w:noProof/>
          <w:sz w:val="22"/>
          <w:szCs w:val="22"/>
        </w:rPr>
      </w:pPr>
      <w:del w:id="2421" w:author="DeeM" w:date="2015-12-07T17:03:00Z">
        <w:r w:rsidRPr="00252F3E" w:rsidDel="00252F3E">
          <w:rPr>
            <w:b/>
            <w:noProof/>
            <w:rPrChange w:id="2422" w:author="DeeM" w:date="2015-12-07T17:03:00Z">
              <w:rPr>
                <w:rStyle w:val="Hipercze"/>
                <w:b/>
                <w:noProof/>
              </w:rPr>
            </w:rPrChange>
          </w:rPr>
          <w:delText>Tabela 7.18.</w:delText>
        </w:r>
        <w:r w:rsidRPr="00252F3E" w:rsidDel="00252F3E">
          <w:rPr>
            <w:noProof/>
            <w:rPrChange w:id="2423" w:author="DeeM" w:date="2015-12-07T17:03:00Z">
              <w:rPr>
                <w:rStyle w:val="Hipercze"/>
                <w:noProof/>
              </w:rPr>
            </w:rPrChange>
          </w:rPr>
          <w:delText xml:space="preserve"> Przypadek testowy wyświetlenia trasy i informacji o atrakcji w aplikacji mobilnej</w:delText>
        </w:r>
        <w:r w:rsidDel="00252F3E">
          <w:rPr>
            <w:noProof/>
            <w:webHidden/>
          </w:rPr>
          <w:tab/>
        </w:r>
        <w:r w:rsidR="00CF274A" w:rsidDel="00252F3E">
          <w:rPr>
            <w:noProof/>
            <w:webHidden/>
          </w:rPr>
          <w:delText>68</w:delText>
        </w:r>
      </w:del>
    </w:p>
    <w:p w:rsidR="001D1000" w:rsidDel="00252F3E" w:rsidRDefault="001D1000">
      <w:pPr>
        <w:pStyle w:val="Spisilustracji"/>
        <w:tabs>
          <w:tab w:val="right" w:leader="dot" w:pos="8492"/>
        </w:tabs>
        <w:rPr>
          <w:del w:id="2424" w:author="DeeM" w:date="2015-12-07T17:03:00Z"/>
          <w:rFonts w:asciiTheme="minorHAnsi" w:eastAsiaTheme="minorEastAsia" w:hAnsiTheme="minorHAnsi" w:cstheme="minorBidi"/>
          <w:noProof/>
          <w:sz w:val="22"/>
          <w:szCs w:val="22"/>
        </w:rPr>
      </w:pPr>
      <w:del w:id="2425" w:author="DeeM" w:date="2015-12-07T17:03:00Z">
        <w:r w:rsidRPr="00252F3E" w:rsidDel="00252F3E">
          <w:rPr>
            <w:b/>
            <w:noProof/>
            <w:rPrChange w:id="2426" w:author="DeeM" w:date="2015-12-07T17:03:00Z">
              <w:rPr>
                <w:rStyle w:val="Hipercze"/>
                <w:b/>
                <w:noProof/>
              </w:rPr>
            </w:rPrChange>
          </w:rPr>
          <w:delText>Tabela 7.19.</w:delText>
        </w:r>
        <w:r w:rsidRPr="00252F3E" w:rsidDel="00252F3E">
          <w:rPr>
            <w:noProof/>
            <w:rPrChange w:id="2427" w:author="DeeM" w:date="2015-12-07T17:03:00Z">
              <w:rPr>
                <w:rStyle w:val="Hipercze"/>
                <w:noProof/>
              </w:rPr>
            </w:rPrChange>
          </w:rPr>
          <w:delText xml:space="preserve"> Scenariusz testowy rejestracji konta użytkownika</w:delText>
        </w:r>
        <w:r w:rsidDel="00252F3E">
          <w:rPr>
            <w:noProof/>
            <w:webHidden/>
          </w:rPr>
          <w:tab/>
        </w:r>
        <w:r w:rsidR="00CF274A" w:rsidDel="00252F3E">
          <w:rPr>
            <w:noProof/>
            <w:webHidden/>
          </w:rPr>
          <w:delText>69</w:delText>
        </w:r>
      </w:del>
    </w:p>
    <w:p w:rsidR="001D1000" w:rsidDel="00252F3E" w:rsidRDefault="001D1000">
      <w:pPr>
        <w:pStyle w:val="Spisilustracji"/>
        <w:tabs>
          <w:tab w:val="right" w:leader="dot" w:pos="8492"/>
        </w:tabs>
        <w:rPr>
          <w:del w:id="2428" w:author="DeeM" w:date="2015-12-07T17:03:00Z"/>
          <w:rFonts w:asciiTheme="minorHAnsi" w:eastAsiaTheme="minorEastAsia" w:hAnsiTheme="minorHAnsi" w:cstheme="minorBidi"/>
          <w:noProof/>
          <w:sz w:val="22"/>
          <w:szCs w:val="22"/>
        </w:rPr>
      </w:pPr>
      <w:del w:id="2429" w:author="DeeM" w:date="2015-12-07T17:03:00Z">
        <w:r w:rsidRPr="00252F3E" w:rsidDel="00252F3E">
          <w:rPr>
            <w:b/>
            <w:noProof/>
            <w:rPrChange w:id="2430" w:author="DeeM" w:date="2015-12-07T17:03:00Z">
              <w:rPr>
                <w:rStyle w:val="Hipercze"/>
                <w:b/>
                <w:noProof/>
              </w:rPr>
            </w:rPrChange>
          </w:rPr>
          <w:delText>Tabela 7.20.</w:delText>
        </w:r>
        <w:r w:rsidRPr="00252F3E" w:rsidDel="00252F3E">
          <w:rPr>
            <w:noProof/>
            <w:rPrChange w:id="2431" w:author="DeeM" w:date="2015-12-07T17:03:00Z">
              <w:rPr>
                <w:rStyle w:val="Hipercze"/>
                <w:noProof/>
              </w:rPr>
            </w:rPrChange>
          </w:rPr>
          <w:delText xml:space="preserve"> Scenariusz testowy dodawania nowych atrakcji</w:delText>
        </w:r>
        <w:r w:rsidDel="00252F3E">
          <w:rPr>
            <w:noProof/>
            <w:webHidden/>
          </w:rPr>
          <w:tab/>
        </w:r>
        <w:r w:rsidR="00CF274A" w:rsidDel="00252F3E">
          <w:rPr>
            <w:noProof/>
            <w:webHidden/>
          </w:rPr>
          <w:delText>69</w:delText>
        </w:r>
      </w:del>
    </w:p>
    <w:p w:rsidR="001D1000" w:rsidDel="00252F3E" w:rsidRDefault="001D1000">
      <w:pPr>
        <w:pStyle w:val="Spisilustracji"/>
        <w:tabs>
          <w:tab w:val="right" w:leader="dot" w:pos="8492"/>
        </w:tabs>
        <w:rPr>
          <w:del w:id="2432" w:author="DeeM" w:date="2015-12-07T17:03:00Z"/>
          <w:rFonts w:asciiTheme="minorHAnsi" w:eastAsiaTheme="minorEastAsia" w:hAnsiTheme="minorHAnsi" w:cstheme="minorBidi"/>
          <w:noProof/>
          <w:sz w:val="22"/>
          <w:szCs w:val="22"/>
        </w:rPr>
      </w:pPr>
      <w:del w:id="2433" w:author="DeeM" w:date="2015-12-07T17:03:00Z">
        <w:r w:rsidRPr="00252F3E" w:rsidDel="00252F3E">
          <w:rPr>
            <w:b/>
            <w:noProof/>
            <w:rPrChange w:id="2434" w:author="DeeM" w:date="2015-12-07T17:03:00Z">
              <w:rPr>
                <w:rStyle w:val="Hipercze"/>
                <w:b/>
                <w:noProof/>
              </w:rPr>
            </w:rPrChange>
          </w:rPr>
          <w:delText>Tabela 7.21.</w:delText>
        </w:r>
        <w:r w:rsidRPr="00252F3E" w:rsidDel="00252F3E">
          <w:rPr>
            <w:noProof/>
            <w:rPrChange w:id="2435" w:author="DeeM" w:date="2015-12-07T17:03:00Z">
              <w:rPr>
                <w:rStyle w:val="Hipercze"/>
                <w:noProof/>
              </w:rPr>
            </w:rPrChange>
          </w:rPr>
          <w:delText xml:space="preserve"> Scenariusz testowy uzupełniania szczegółów atrakcji</w:delText>
        </w:r>
        <w:r w:rsidDel="00252F3E">
          <w:rPr>
            <w:noProof/>
            <w:webHidden/>
          </w:rPr>
          <w:tab/>
        </w:r>
        <w:r w:rsidR="00CF274A" w:rsidDel="00252F3E">
          <w:rPr>
            <w:noProof/>
            <w:webHidden/>
          </w:rPr>
          <w:delText>69</w:delText>
        </w:r>
      </w:del>
    </w:p>
    <w:p w:rsidR="001D1000" w:rsidDel="00252F3E" w:rsidRDefault="001D1000">
      <w:pPr>
        <w:pStyle w:val="Spisilustracji"/>
        <w:tabs>
          <w:tab w:val="right" w:leader="dot" w:pos="8492"/>
        </w:tabs>
        <w:rPr>
          <w:del w:id="2436" w:author="DeeM" w:date="2015-12-07T17:03:00Z"/>
          <w:rFonts w:asciiTheme="minorHAnsi" w:eastAsiaTheme="minorEastAsia" w:hAnsiTheme="minorHAnsi" w:cstheme="minorBidi"/>
          <w:noProof/>
          <w:sz w:val="22"/>
          <w:szCs w:val="22"/>
        </w:rPr>
      </w:pPr>
      <w:del w:id="2437" w:author="DeeM" w:date="2015-12-07T17:03:00Z">
        <w:r w:rsidRPr="00252F3E" w:rsidDel="00252F3E">
          <w:rPr>
            <w:b/>
            <w:noProof/>
            <w:rPrChange w:id="2438" w:author="DeeM" w:date="2015-12-07T17:03:00Z">
              <w:rPr>
                <w:rStyle w:val="Hipercze"/>
                <w:b/>
                <w:noProof/>
              </w:rPr>
            </w:rPrChange>
          </w:rPr>
          <w:delText>Tabela 7.22.</w:delText>
        </w:r>
        <w:r w:rsidRPr="00252F3E" w:rsidDel="00252F3E">
          <w:rPr>
            <w:noProof/>
            <w:rPrChange w:id="2439" w:author="DeeM" w:date="2015-12-07T17:03:00Z">
              <w:rPr>
                <w:rStyle w:val="Hipercze"/>
                <w:noProof/>
              </w:rPr>
            </w:rPrChange>
          </w:rPr>
          <w:delText xml:space="preserve"> Scenariusz testowy dodawania, zgłaszania i usuwania opinii</w:delText>
        </w:r>
        <w:r w:rsidDel="00252F3E">
          <w:rPr>
            <w:noProof/>
            <w:webHidden/>
          </w:rPr>
          <w:tab/>
        </w:r>
        <w:r w:rsidR="00CF274A" w:rsidDel="00252F3E">
          <w:rPr>
            <w:noProof/>
            <w:webHidden/>
          </w:rPr>
          <w:delText>69</w:delText>
        </w:r>
      </w:del>
    </w:p>
    <w:p w:rsidR="001D1000" w:rsidDel="00252F3E" w:rsidRDefault="001D1000">
      <w:pPr>
        <w:pStyle w:val="Spisilustracji"/>
        <w:tabs>
          <w:tab w:val="right" w:leader="dot" w:pos="8492"/>
        </w:tabs>
        <w:rPr>
          <w:del w:id="2440" w:author="DeeM" w:date="2015-12-07T17:03:00Z"/>
          <w:rFonts w:asciiTheme="minorHAnsi" w:eastAsiaTheme="minorEastAsia" w:hAnsiTheme="minorHAnsi" w:cstheme="minorBidi"/>
          <w:noProof/>
          <w:sz w:val="22"/>
          <w:szCs w:val="22"/>
        </w:rPr>
      </w:pPr>
      <w:del w:id="2441" w:author="DeeM" w:date="2015-12-07T17:03:00Z">
        <w:r w:rsidRPr="00252F3E" w:rsidDel="00252F3E">
          <w:rPr>
            <w:b/>
            <w:noProof/>
            <w:rPrChange w:id="2442" w:author="DeeM" w:date="2015-12-07T17:03:00Z">
              <w:rPr>
                <w:rStyle w:val="Hipercze"/>
                <w:b/>
                <w:noProof/>
              </w:rPr>
            </w:rPrChange>
          </w:rPr>
          <w:delText>Tabela 7.23.</w:delText>
        </w:r>
        <w:r w:rsidRPr="00252F3E" w:rsidDel="00252F3E">
          <w:rPr>
            <w:noProof/>
            <w:rPrChange w:id="2443" w:author="DeeM" w:date="2015-12-07T17:03:00Z">
              <w:rPr>
                <w:rStyle w:val="Hipercze"/>
                <w:noProof/>
              </w:rPr>
            </w:rPrChange>
          </w:rPr>
          <w:delText xml:space="preserve"> Scenariusz testowy dodawania, zgłaszania i usuwania opinii</w:delText>
        </w:r>
        <w:r w:rsidDel="00252F3E">
          <w:rPr>
            <w:noProof/>
            <w:webHidden/>
          </w:rPr>
          <w:tab/>
        </w:r>
        <w:r w:rsidR="00CF274A" w:rsidDel="00252F3E">
          <w:rPr>
            <w:noProof/>
            <w:webHidden/>
          </w:rPr>
          <w:delText>70</w:delText>
        </w:r>
      </w:del>
    </w:p>
    <w:p w:rsidR="001D1000" w:rsidDel="00252F3E" w:rsidRDefault="001D1000">
      <w:pPr>
        <w:pStyle w:val="Spisilustracji"/>
        <w:tabs>
          <w:tab w:val="right" w:leader="dot" w:pos="8492"/>
        </w:tabs>
        <w:rPr>
          <w:del w:id="2444" w:author="DeeM" w:date="2015-12-07T17:03:00Z"/>
          <w:rFonts w:asciiTheme="minorHAnsi" w:eastAsiaTheme="minorEastAsia" w:hAnsiTheme="minorHAnsi" w:cstheme="minorBidi"/>
          <w:noProof/>
          <w:sz w:val="22"/>
          <w:szCs w:val="22"/>
        </w:rPr>
      </w:pPr>
      <w:del w:id="2445" w:author="DeeM" w:date="2015-12-07T17:03:00Z">
        <w:r w:rsidRPr="00252F3E" w:rsidDel="00252F3E">
          <w:rPr>
            <w:b/>
            <w:noProof/>
            <w:rPrChange w:id="2446" w:author="DeeM" w:date="2015-12-07T17:03:00Z">
              <w:rPr>
                <w:rStyle w:val="Hipercze"/>
                <w:b/>
                <w:noProof/>
              </w:rPr>
            </w:rPrChange>
          </w:rPr>
          <w:delText>Tabela 7.24.</w:delText>
        </w:r>
        <w:r w:rsidRPr="00252F3E" w:rsidDel="00252F3E">
          <w:rPr>
            <w:noProof/>
            <w:rPrChange w:id="2447" w:author="DeeM" w:date="2015-12-07T17:03:00Z">
              <w:rPr>
                <w:rStyle w:val="Hipercze"/>
                <w:noProof/>
              </w:rPr>
            </w:rPrChange>
          </w:rPr>
          <w:delText xml:space="preserve"> Scenariusz testowy dodawania właściciela do atrakcji</w:delText>
        </w:r>
        <w:r w:rsidDel="00252F3E">
          <w:rPr>
            <w:noProof/>
            <w:webHidden/>
          </w:rPr>
          <w:tab/>
        </w:r>
        <w:r w:rsidR="00CF274A" w:rsidDel="00252F3E">
          <w:rPr>
            <w:noProof/>
            <w:webHidden/>
          </w:rPr>
          <w:delText>70</w:delText>
        </w:r>
      </w:del>
    </w:p>
    <w:p w:rsidR="001D1000" w:rsidDel="00252F3E" w:rsidRDefault="001D1000">
      <w:pPr>
        <w:pStyle w:val="Spisilustracji"/>
        <w:tabs>
          <w:tab w:val="right" w:leader="dot" w:pos="8492"/>
        </w:tabs>
        <w:rPr>
          <w:del w:id="2448" w:author="DeeM" w:date="2015-12-07T17:03:00Z"/>
          <w:rFonts w:asciiTheme="minorHAnsi" w:eastAsiaTheme="minorEastAsia" w:hAnsiTheme="minorHAnsi" w:cstheme="minorBidi"/>
          <w:noProof/>
          <w:sz w:val="22"/>
          <w:szCs w:val="22"/>
        </w:rPr>
      </w:pPr>
      <w:del w:id="2449" w:author="DeeM" w:date="2015-12-07T17:03:00Z">
        <w:r w:rsidRPr="00252F3E" w:rsidDel="00252F3E">
          <w:rPr>
            <w:b/>
            <w:noProof/>
            <w:rPrChange w:id="2450" w:author="DeeM" w:date="2015-12-07T17:03:00Z">
              <w:rPr>
                <w:rStyle w:val="Hipercze"/>
                <w:b/>
                <w:noProof/>
              </w:rPr>
            </w:rPrChange>
          </w:rPr>
          <w:delText>Tabela 7.25</w:delText>
        </w:r>
        <w:r w:rsidRPr="00252F3E" w:rsidDel="00252F3E">
          <w:rPr>
            <w:noProof/>
            <w:rPrChange w:id="2451" w:author="DeeM" w:date="2015-12-07T17:03:00Z">
              <w:rPr>
                <w:rStyle w:val="Hipercze"/>
                <w:noProof/>
              </w:rPr>
            </w:rPrChange>
          </w:rPr>
          <w:delText>. Scenariusz testowy rejestracji konta użytkownika</w:delText>
        </w:r>
        <w:r w:rsidDel="00252F3E">
          <w:rPr>
            <w:noProof/>
            <w:webHidden/>
          </w:rPr>
          <w:tab/>
        </w:r>
        <w:r w:rsidR="00CF274A" w:rsidDel="00252F3E">
          <w:rPr>
            <w:noProof/>
            <w:webHidden/>
          </w:rPr>
          <w:delText>70</w:delText>
        </w:r>
      </w:del>
    </w:p>
    <w:p w:rsidR="001D1000" w:rsidDel="00252F3E" w:rsidRDefault="001D1000">
      <w:pPr>
        <w:pStyle w:val="Spisilustracji"/>
        <w:tabs>
          <w:tab w:val="right" w:leader="dot" w:pos="8492"/>
        </w:tabs>
        <w:rPr>
          <w:del w:id="2452" w:author="DeeM" w:date="2015-12-07T17:03:00Z"/>
          <w:rFonts w:asciiTheme="minorHAnsi" w:eastAsiaTheme="minorEastAsia" w:hAnsiTheme="minorHAnsi" w:cstheme="minorBidi"/>
          <w:noProof/>
          <w:sz w:val="22"/>
          <w:szCs w:val="22"/>
        </w:rPr>
      </w:pPr>
      <w:del w:id="2453" w:author="DeeM" w:date="2015-12-07T17:03:00Z">
        <w:r w:rsidRPr="00252F3E" w:rsidDel="00252F3E">
          <w:rPr>
            <w:b/>
            <w:noProof/>
            <w:rPrChange w:id="2454" w:author="DeeM" w:date="2015-12-07T17:03:00Z">
              <w:rPr>
                <w:rStyle w:val="Hipercze"/>
                <w:b/>
                <w:noProof/>
              </w:rPr>
            </w:rPrChange>
          </w:rPr>
          <w:delText>Tabela 7.26.</w:delText>
        </w:r>
        <w:r w:rsidRPr="00252F3E" w:rsidDel="00252F3E">
          <w:rPr>
            <w:noProof/>
            <w:rPrChange w:id="2455" w:author="DeeM" w:date="2015-12-07T17:03:00Z">
              <w:rPr>
                <w:rStyle w:val="Hipercze"/>
                <w:noProof/>
              </w:rPr>
            </w:rPrChange>
          </w:rPr>
          <w:delText xml:space="preserve"> Statystyki zgłoszonych błędów</w:delText>
        </w:r>
        <w:r w:rsidDel="00252F3E">
          <w:rPr>
            <w:noProof/>
            <w:webHidden/>
          </w:rPr>
          <w:tab/>
        </w:r>
        <w:r w:rsidR="00CF274A" w:rsidDel="00252F3E">
          <w:rPr>
            <w:noProof/>
            <w:webHidden/>
          </w:rPr>
          <w:delText>71</w:delText>
        </w:r>
      </w:del>
    </w:p>
    <w:p w:rsidR="001D1000" w:rsidDel="00252F3E" w:rsidRDefault="001D1000">
      <w:pPr>
        <w:pStyle w:val="Spisilustracji"/>
        <w:tabs>
          <w:tab w:val="right" w:leader="dot" w:pos="8492"/>
        </w:tabs>
        <w:rPr>
          <w:del w:id="2456" w:author="DeeM" w:date="2015-12-07T17:03:00Z"/>
          <w:rFonts w:asciiTheme="minorHAnsi" w:eastAsiaTheme="minorEastAsia" w:hAnsiTheme="minorHAnsi" w:cstheme="minorBidi"/>
          <w:noProof/>
          <w:sz w:val="22"/>
          <w:szCs w:val="22"/>
        </w:rPr>
      </w:pPr>
      <w:del w:id="2457" w:author="DeeM" w:date="2015-12-07T17:03:00Z">
        <w:r w:rsidRPr="00252F3E" w:rsidDel="00252F3E">
          <w:rPr>
            <w:b/>
            <w:noProof/>
            <w:rPrChange w:id="2458" w:author="DeeM" w:date="2015-12-07T17:03:00Z">
              <w:rPr>
                <w:rStyle w:val="Hipercze"/>
                <w:b/>
                <w:noProof/>
              </w:rPr>
            </w:rPrChange>
          </w:rPr>
          <w:delText>Tabela 7.27.</w:delText>
        </w:r>
        <w:r w:rsidRPr="00252F3E" w:rsidDel="00252F3E">
          <w:rPr>
            <w:noProof/>
            <w:rPrChange w:id="2459" w:author="DeeM" w:date="2015-12-07T17:03:00Z">
              <w:rPr>
                <w:rStyle w:val="Hipercze"/>
                <w:noProof/>
              </w:rPr>
            </w:rPrChange>
          </w:rPr>
          <w:delText xml:space="preserve"> Statystyki przypisanych i naprawionych błędów dla konkretnych członków zespołu</w:delText>
        </w:r>
        <w:r w:rsidDel="00252F3E">
          <w:rPr>
            <w:noProof/>
            <w:webHidden/>
          </w:rPr>
          <w:tab/>
        </w:r>
        <w:r w:rsidR="00CF274A" w:rsidDel="00252F3E">
          <w:rPr>
            <w:noProof/>
            <w:webHidden/>
          </w:rPr>
          <w:delText>71</w:delText>
        </w:r>
      </w:del>
    </w:p>
    <w:p w:rsidR="004220E7" w:rsidRPr="00EB64D7" w:rsidRDefault="001631E4" w:rsidP="004220E7">
      <w:pPr>
        <w:pStyle w:val="Zwykyakapit"/>
        <w:rPr>
          <w:lang w:val="en-US"/>
        </w:rPr>
      </w:pPr>
      <w:r>
        <w:rPr>
          <w:lang w:val="en-US"/>
        </w:rPr>
        <w:fldChar w:fldCharType="end"/>
      </w:r>
    </w:p>
    <w:sectPr w:rsidR="004220E7" w:rsidRPr="00EB64D7" w:rsidSect="001057CA">
      <w:footerReference w:type="default" r:id="rId61"/>
      <w:footerReference w:type="first" r:id="rId62"/>
      <w:pgSz w:w="11905" w:h="16837"/>
      <w:pgMar w:top="1418" w:right="1418" w:bottom="1418" w:left="1985" w:header="1077" w:footer="567" w:gutter="0"/>
      <w:pgNumType w:start="1"/>
      <w:cols w:space="708"/>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Olek" w:date="2015-12-07T09:28:00Z" w:initials="AJ">
    <w:p w:rsidR="00252F3E" w:rsidRDefault="00252F3E">
      <w:pPr>
        <w:pStyle w:val="Tekstkomentarza"/>
      </w:pPr>
      <w:r>
        <w:rPr>
          <w:rStyle w:val="Odwoaniedokomentarza"/>
        </w:rPr>
        <w:annotationRef/>
      </w:r>
      <w:r>
        <w:t>Uporządkujcie alfabetycznie, podobnie jak te oświadczenia dalej</w:t>
      </w:r>
    </w:p>
  </w:comment>
  <w:comment w:id="1003" w:author="Olek" w:date="2015-12-07T09:36:00Z" w:initials="AJ">
    <w:p w:rsidR="00252F3E" w:rsidRDefault="00252F3E">
      <w:pPr>
        <w:pStyle w:val="Tekstkomentarza"/>
      </w:pPr>
      <w:r>
        <w:rPr>
          <w:rStyle w:val="Odwoaniedokomentarza"/>
        </w:rPr>
        <w:annotationRef/>
      </w:r>
      <w:r>
        <w:t>Odwołania do źródeł w takiej konwencji (dotyczy całego tekstu)</w:t>
      </w:r>
    </w:p>
  </w:comment>
  <w:comment w:id="1137" w:author="Olek" w:date="2015-12-07T09:42:00Z" w:initials="AJ">
    <w:p w:rsidR="00252F3E" w:rsidRDefault="00252F3E">
      <w:pPr>
        <w:pStyle w:val="Tekstkomentarza"/>
      </w:pPr>
      <w:r>
        <w:rPr>
          <w:rStyle w:val="Odwoaniedokomentarza"/>
        </w:rPr>
        <w:annotationRef/>
      </w:r>
      <w:r>
        <w:t>Jest tam też jakiś reopened, co wygląda dość dziwnie</w:t>
      </w:r>
    </w:p>
  </w:comment>
  <w:comment w:id="1364" w:author="Olek" w:date="2015-12-07T09:48:00Z" w:initials="AJ">
    <w:p w:rsidR="00252F3E" w:rsidRDefault="00252F3E">
      <w:pPr>
        <w:pStyle w:val="Tekstkomentarza"/>
      </w:pPr>
      <w:r>
        <w:rPr>
          <w:rStyle w:val="Odwoaniedokomentarza"/>
        </w:rPr>
        <w:annotationRef/>
      </w:r>
      <w:r>
        <w:t>Vide poprzednie uwagi</w:t>
      </w:r>
    </w:p>
  </w:comment>
  <w:comment w:id="1662" w:author="Olek" w:date="2015-12-07T09:51:00Z" w:initials="AJ">
    <w:p w:rsidR="00252F3E" w:rsidRDefault="00252F3E">
      <w:pPr>
        <w:pStyle w:val="Tekstkomentarza"/>
      </w:pPr>
      <w:r>
        <w:rPr>
          <w:rStyle w:val="Odwoaniedokomentarza"/>
        </w:rPr>
        <w:annotationRef/>
      </w:r>
      <w:r>
        <w:t>Tu i w podpisach częściowe Boldy, trochę to razi</w:t>
      </w:r>
    </w:p>
  </w:comment>
  <w:comment w:id="1824" w:author="Olek" w:date="2015-12-07T10:02:00Z" w:initials="AJ">
    <w:p w:rsidR="00252F3E" w:rsidRDefault="00252F3E">
      <w:pPr>
        <w:pStyle w:val="Tekstkomentarza"/>
      </w:pPr>
      <w:r>
        <w:rPr>
          <w:rStyle w:val="Odwoaniedokomentarza"/>
        </w:rPr>
        <w:annotationRef/>
      </w:r>
      <w:r>
        <w:t xml:space="preserve">Doceniam, ale podziękowania w pracach mgr/inż dotyczą tylko osób z zewnątrz, udział i zaangażowanie opiekuna czy konsultanta jest jego obowiązkiem. </w:t>
      </w:r>
    </w:p>
  </w:comment>
  <w:comment w:id="1829" w:author="Olek" w:date="2015-12-07T10:03:00Z" w:initials="AJ">
    <w:p w:rsidR="00252F3E" w:rsidRDefault="00252F3E">
      <w:pPr>
        <w:pStyle w:val="Tekstkomentarza"/>
      </w:pPr>
      <w:r>
        <w:rPr>
          <w:rStyle w:val="Odwoaniedokomentarza"/>
        </w:rPr>
        <w:annotationRef/>
      </w:r>
      <w:r>
        <w:t>Upewnić się, że do wszystkich pozycji literatury są odwołania z tekstu.</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119F" w:rsidRDefault="007B119F" w:rsidP="009D2F6E">
      <w:r>
        <w:separator/>
      </w:r>
    </w:p>
  </w:endnote>
  <w:endnote w:type="continuationSeparator" w:id="1">
    <w:p w:rsidR="007B119F" w:rsidRDefault="007B119F" w:rsidP="009D2F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252F3E">
    <w:pPr>
      <w:pStyle w:val="Stopka"/>
      <w:jc w:val="center"/>
    </w:pPr>
    <w:fldSimple w:instr=" PAGE   \* MERGEFORMAT ">
      <w:r w:rsidR="004B5BBA">
        <w:rPr>
          <w:noProof/>
        </w:rPr>
        <w:t>1</w:t>
      </w:r>
    </w:fldSimple>
  </w:p>
  <w:p w:rsidR="00252F3E" w:rsidRDefault="00252F3E">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252F3E">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119F" w:rsidRDefault="007B119F" w:rsidP="009D2F6E">
      <w:r>
        <w:separator/>
      </w:r>
    </w:p>
  </w:footnote>
  <w:footnote w:type="continuationSeparator" w:id="1">
    <w:p w:rsidR="007B119F" w:rsidRDefault="007B119F" w:rsidP="009D2F6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252F3E">
      <w:tc>
        <w:tcPr>
          <w:tcW w:w="9711" w:type="dxa"/>
        </w:tcPr>
        <w:p w:rsidR="00252F3E" w:rsidRDefault="00252F3E"/>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mirrorMargins/>
  <w:hideSpellingErrors/>
  <w:activeWritingStyle w:appName="MSWord" w:lang="en-US" w:vendorID="64" w:dllVersion="131078" w:nlCheck="1" w:checkStyle="0"/>
  <w:revisionView w:markup="0"/>
  <w:trackRevisions/>
  <w:defaultTabStop w:val="708"/>
  <w:hyphenationZone w:val="425"/>
  <w:drawingGridHorizontalSpacing w:val="100"/>
  <w:displayHorizontalDrawingGridEvery w:val="2"/>
  <w:noPunctuationKerning/>
  <w:characterSpacingControl w:val="doNotCompress"/>
  <w:hdrShapeDefaults>
    <o:shapedefaults v:ext="edit" spidmax="11266"/>
  </w:hdrShapeDefaults>
  <w:footnotePr>
    <w:footnote w:id="0"/>
    <w:footnote w:id="1"/>
  </w:footnotePr>
  <w:endnotePr>
    <w:endnote w:id="0"/>
    <w:endnote w:id="1"/>
  </w:endnotePr>
  <w:compat/>
  <w:rsids>
    <w:rsidRoot w:val="009D2F6E"/>
    <w:rsid w:val="00051934"/>
    <w:rsid w:val="00054EC9"/>
    <w:rsid w:val="00084473"/>
    <w:rsid w:val="000B3EC6"/>
    <w:rsid w:val="001057CA"/>
    <w:rsid w:val="00137A22"/>
    <w:rsid w:val="001631E4"/>
    <w:rsid w:val="001B7039"/>
    <w:rsid w:val="001D1000"/>
    <w:rsid w:val="002119F7"/>
    <w:rsid w:val="00247572"/>
    <w:rsid w:val="00252F3E"/>
    <w:rsid w:val="0029244D"/>
    <w:rsid w:val="002A2FE3"/>
    <w:rsid w:val="002A41BA"/>
    <w:rsid w:val="002B4B7A"/>
    <w:rsid w:val="00306BCB"/>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B5BBA"/>
    <w:rsid w:val="004C78F1"/>
    <w:rsid w:val="005170C0"/>
    <w:rsid w:val="00517A23"/>
    <w:rsid w:val="00533281"/>
    <w:rsid w:val="0055298E"/>
    <w:rsid w:val="005E4E9F"/>
    <w:rsid w:val="005E5E4F"/>
    <w:rsid w:val="006927F1"/>
    <w:rsid w:val="006B5D2F"/>
    <w:rsid w:val="006C3C84"/>
    <w:rsid w:val="006C7E4F"/>
    <w:rsid w:val="00706883"/>
    <w:rsid w:val="00721CD9"/>
    <w:rsid w:val="007713EE"/>
    <w:rsid w:val="00784F91"/>
    <w:rsid w:val="00787C13"/>
    <w:rsid w:val="007A10BA"/>
    <w:rsid w:val="007B119F"/>
    <w:rsid w:val="007C6741"/>
    <w:rsid w:val="007E6925"/>
    <w:rsid w:val="00800821"/>
    <w:rsid w:val="00800865"/>
    <w:rsid w:val="00880123"/>
    <w:rsid w:val="008D486D"/>
    <w:rsid w:val="008E6E7F"/>
    <w:rsid w:val="008F5E3F"/>
    <w:rsid w:val="008F76F6"/>
    <w:rsid w:val="00904F52"/>
    <w:rsid w:val="0091207B"/>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A7A75"/>
    <w:rsid w:val="00AD6163"/>
    <w:rsid w:val="00B17032"/>
    <w:rsid w:val="00B42833"/>
    <w:rsid w:val="00B65A93"/>
    <w:rsid w:val="00B65B12"/>
    <w:rsid w:val="00B9167C"/>
    <w:rsid w:val="00BA7AAA"/>
    <w:rsid w:val="00BC770F"/>
    <w:rsid w:val="00BE33D5"/>
    <w:rsid w:val="00BE3676"/>
    <w:rsid w:val="00BE5DA9"/>
    <w:rsid w:val="00C17151"/>
    <w:rsid w:val="00C31140"/>
    <w:rsid w:val="00C32759"/>
    <w:rsid w:val="00C62558"/>
    <w:rsid w:val="00C765C2"/>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62928"/>
    <w:rsid w:val="00E85057"/>
    <w:rsid w:val="00EB3F41"/>
    <w:rsid w:val="00EC607C"/>
    <w:rsid w:val="00ED28E0"/>
    <w:rsid w:val="00EF376B"/>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9D01E1"/>
    <w:rPr>
      <w:rFonts w:ascii="Arial" w:hAnsi="Arial"/>
    </w:rPr>
  </w:style>
  <w:style w:type="paragraph" w:styleId="Nagwek1">
    <w:name w:val="heading 1"/>
    <w:basedOn w:val="Normalny"/>
    <w:next w:val="Normalny"/>
    <w:link w:val="Nagwek1Znak"/>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Nagwek3">
    <w:name w:val="heading 3"/>
    <w:basedOn w:val="Normalny"/>
    <w:next w:val="Normalny"/>
    <w:link w:val="Nagwek3Znak"/>
    <w:uiPriority w:val="9"/>
    <w:unhideWhenUsed/>
    <w:qFormat/>
    <w:rsid w:val="00E34B38"/>
    <w:pPr>
      <w:keepNext/>
      <w:numPr>
        <w:ilvl w:val="2"/>
        <w:numId w:val="63"/>
      </w:numPr>
      <w:spacing w:before="120" w:after="120" w:line="360" w:lineRule="auto"/>
      <w:jc w:val="both"/>
      <w:outlineLvl w:val="2"/>
    </w:pPr>
    <w:rPr>
      <w:bCs/>
      <w:i/>
      <w:szCs w:val="26"/>
    </w:rPr>
  </w:style>
  <w:style w:type="paragraph" w:styleId="Nagwek4">
    <w:name w:val="heading 4"/>
    <w:basedOn w:val="Normalny"/>
    <w:next w:val="Normalny"/>
    <w:link w:val="Nagwek4Znak"/>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uiPriority w:val="39"/>
    <w:rsid w:val="009B3C8F"/>
    <w:pPr>
      <w:ind w:left="600"/>
    </w:pPr>
    <w:rPr>
      <w:rFonts w:ascii="Calibri" w:hAnsi="Calibri"/>
      <w:sz w:val="18"/>
      <w:szCs w:val="18"/>
    </w:rPr>
  </w:style>
  <w:style w:type="character" w:styleId="Hipercze">
    <w:name w:val="Hyperlink"/>
    <w:uiPriority w:val="99"/>
    <w:rsid w:val="009D2F6E"/>
    <w:rPr>
      <w:color w:val="0000FF"/>
      <w:u w:val="single"/>
    </w:rPr>
  </w:style>
  <w:style w:type="paragraph" w:styleId="Nagwek">
    <w:name w:val="header"/>
    <w:basedOn w:val="Normalny"/>
    <w:link w:val="NagwekZnak"/>
    <w:uiPriority w:val="99"/>
    <w:semiHidden/>
    <w:unhideWhenUsed/>
    <w:rsid w:val="00A616E5"/>
    <w:pPr>
      <w:tabs>
        <w:tab w:val="center" w:pos="4536"/>
        <w:tab w:val="right" w:pos="9072"/>
      </w:tabs>
    </w:pPr>
  </w:style>
  <w:style w:type="character" w:customStyle="1" w:styleId="NagwekZnak">
    <w:name w:val="Nagłówek Znak"/>
    <w:basedOn w:val="Domylnaczcionkaakapitu"/>
    <w:link w:val="Nagwek"/>
    <w:uiPriority w:val="99"/>
    <w:semiHidden/>
    <w:rsid w:val="00A616E5"/>
  </w:style>
  <w:style w:type="paragraph" w:styleId="Stopka">
    <w:name w:val="footer"/>
    <w:basedOn w:val="Normalny"/>
    <w:link w:val="StopkaZnak"/>
    <w:uiPriority w:val="99"/>
    <w:unhideWhenUsed/>
    <w:rsid w:val="00A616E5"/>
    <w:pPr>
      <w:tabs>
        <w:tab w:val="center" w:pos="4536"/>
        <w:tab w:val="right" w:pos="9072"/>
      </w:tabs>
    </w:pPr>
  </w:style>
  <w:style w:type="character" w:customStyle="1" w:styleId="StopkaZnak">
    <w:name w:val="Stopka Znak"/>
    <w:basedOn w:val="Domylnaczcionkaakapitu"/>
    <w:link w:val="Stopka"/>
    <w:uiPriority w:val="99"/>
    <w:rsid w:val="00A616E5"/>
  </w:style>
  <w:style w:type="character" w:customStyle="1" w:styleId="Nagwek1Znak">
    <w:name w:val="Nagłówek 1 Znak"/>
    <w:basedOn w:val="Domylnaczcionkaakapitu"/>
    <w:link w:val="Nagwek1"/>
    <w:uiPriority w:val="9"/>
    <w:rsid w:val="003A4741"/>
    <w:rPr>
      <w:rFonts w:ascii="Arial" w:hAnsi="Arial"/>
      <w:b/>
      <w:bCs/>
      <w:caps/>
      <w:kern w:val="32"/>
      <w:sz w:val="24"/>
      <w:szCs w:val="32"/>
    </w:rPr>
  </w:style>
  <w:style w:type="paragraph" w:styleId="Nagwekspisutreci">
    <w:name w:val="TOC Heading"/>
    <w:basedOn w:val="Nagwek1"/>
    <w:next w:val="Normalny"/>
    <w:uiPriority w:val="39"/>
    <w:unhideWhenUsed/>
    <w:qFormat/>
    <w:rsid w:val="004220E7"/>
    <w:pPr>
      <w:outlineLvl w:val="9"/>
    </w:pPr>
  </w:style>
  <w:style w:type="character" w:customStyle="1" w:styleId="Nagwek2Znak">
    <w:name w:val="Nagłówek 2 Znak"/>
    <w:basedOn w:val="Domylnaczcionkaakapitu"/>
    <w:link w:val="Nagwek2"/>
    <w:uiPriority w:val="9"/>
    <w:rsid w:val="004220E7"/>
    <w:rPr>
      <w:rFonts w:ascii="Arial" w:hAnsi="Arial"/>
      <w:b/>
      <w:bCs/>
      <w:i/>
      <w:iCs/>
      <w:szCs w:val="28"/>
    </w:rPr>
  </w:style>
  <w:style w:type="character" w:customStyle="1" w:styleId="Nagwek3Znak">
    <w:name w:val="Nagłówek 3 Znak"/>
    <w:basedOn w:val="Domylnaczcionkaakapitu"/>
    <w:link w:val="Nagwek3"/>
    <w:uiPriority w:val="9"/>
    <w:rsid w:val="00E34B38"/>
    <w:rPr>
      <w:rFonts w:ascii="Arial" w:hAnsi="Arial"/>
      <w:bCs/>
      <w:i/>
      <w:szCs w:val="26"/>
    </w:rPr>
  </w:style>
  <w:style w:type="character" w:customStyle="1" w:styleId="Nagwek4Znak">
    <w:name w:val="Nagłówek 4 Znak"/>
    <w:basedOn w:val="Domylnaczcionkaakapitu"/>
    <w:link w:val="Nagwek4"/>
    <w:uiPriority w:val="9"/>
    <w:rsid w:val="004220E7"/>
    <w:rPr>
      <w:rFonts w:ascii="Calibri" w:hAnsi="Calibri"/>
      <w:b/>
      <w:bCs/>
      <w:sz w:val="28"/>
      <w:szCs w:val="28"/>
    </w:rPr>
  </w:style>
  <w:style w:type="character" w:customStyle="1" w:styleId="Nagwek5Znak">
    <w:name w:val="Nagłówek 5 Znak"/>
    <w:basedOn w:val="Domylnaczcionkaakapitu"/>
    <w:link w:val="Nagwek5"/>
    <w:uiPriority w:val="9"/>
    <w:semiHidden/>
    <w:rsid w:val="004220E7"/>
    <w:rPr>
      <w:rFonts w:ascii="Calibri" w:hAnsi="Calibri"/>
      <w:b/>
      <w:bCs/>
      <w:i/>
      <w:iCs/>
      <w:sz w:val="26"/>
      <w:szCs w:val="26"/>
    </w:rPr>
  </w:style>
  <w:style w:type="character" w:customStyle="1" w:styleId="Nagwek6Znak">
    <w:name w:val="Nagłówek 6 Znak"/>
    <w:basedOn w:val="Domylnaczcionkaakapitu"/>
    <w:link w:val="Nagwek6"/>
    <w:uiPriority w:val="9"/>
    <w:semiHidden/>
    <w:rsid w:val="004220E7"/>
    <w:rPr>
      <w:rFonts w:ascii="Calibri" w:hAnsi="Calibri"/>
      <w:b/>
      <w:bCs/>
      <w:sz w:val="22"/>
      <w:szCs w:val="22"/>
    </w:rPr>
  </w:style>
  <w:style w:type="character" w:customStyle="1" w:styleId="Nagwek7Znak">
    <w:name w:val="Nagłówek 7 Znak"/>
    <w:basedOn w:val="Domylnaczcionkaakapitu"/>
    <w:link w:val="Nagwek7"/>
    <w:uiPriority w:val="9"/>
    <w:semiHidden/>
    <w:rsid w:val="004220E7"/>
    <w:rPr>
      <w:rFonts w:ascii="Calibri" w:hAnsi="Calibri"/>
      <w:sz w:val="24"/>
      <w:szCs w:val="24"/>
    </w:rPr>
  </w:style>
  <w:style w:type="character" w:customStyle="1" w:styleId="Nagwek8Znak">
    <w:name w:val="Nagłówek 8 Znak"/>
    <w:basedOn w:val="Domylnaczcionkaakapitu"/>
    <w:link w:val="Nagwek8"/>
    <w:uiPriority w:val="9"/>
    <w:semiHidden/>
    <w:rsid w:val="004220E7"/>
    <w:rPr>
      <w:rFonts w:ascii="Calibri" w:hAnsi="Calibri"/>
      <w:i/>
      <w:iCs/>
      <w:sz w:val="24"/>
      <w:szCs w:val="24"/>
    </w:rPr>
  </w:style>
  <w:style w:type="character" w:customStyle="1" w:styleId="Nagwek9Znak">
    <w:name w:val="Nagłówek 9 Znak"/>
    <w:basedOn w:val="Domylnaczcionkaakapitu"/>
    <w:link w:val="Nagwek9"/>
    <w:uiPriority w:val="9"/>
    <w:semiHidden/>
    <w:rsid w:val="004220E7"/>
    <w:rPr>
      <w:rFonts w:ascii="Cambria" w:hAnsi="Cambria"/>
      <w:sz w:val="22"/>
      <w:szCs w:val="22"/>
    </w:rPr>
  </w:style>
  <w:style w:type="table" w:styleId="Tabela-Siatka">
    <w:name w:val="Table Grid"/>
    <w:basedOn w:val="Standardowy"/>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Nagwek1"/>
    <w:next w:val="Normalny"/>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ny"/>
    <w:link w:val="H2Znak"/>
    <w:rsid w:val="004220E7"/>
    <w:pPr>
      <w:numPr>
        <w:numId w:val="2"/>
      </w:numPr>
      <w:spacing w:before="6" w:after="6" w:line="360" w:lineRule="auto"/>
      <w:jc w:val="both"/>
    </w:pPr>
    <w:rPr>
      <w:b/>
    </w:rPr>
  </w:style>
  <w:style w:type="character" w:customStyle="1" w:styleId="H1Znak">
    <w:name w:val="H1 Znak"/>
    <w:basedOn w:val="Domylnaczcionkaakapitu"/>
    <w:link w:val="H1"/>
    <w:rsid w:val="004220E7"/>
    <w:rPr>
      <w:rFonts w:ascii="Arial" w:hAnsi="Arial" w:cs="Arial"/>
      <w:b/>
      <w:bCs/>
      <w:caps/>
      <w:kern w:val="32"/>
      <w:sz w:val="24"/>
      <w:szCs w:val="24"/>
    </w:rPr>
  </w:style>
  <w:style w:type="character" w:customStyle="1" w:styleId="H2Znak">
    <w:name w:val="H2 Znak"/>
    <w:basedOn w:val="Domylnaczcionkaakapitu"/>
    <w:link w:val="H2"/>
    <w:rsid w:val="004220E7"/>
    <w:rPr>
      <w:rFonts w:ascii="Arial" w:hAnsi="Arial"/>
      <w:b/>
    </w:rPr>
  </w:style>
  <w:style w:type="character" w:styleId="Odwoaniedelikatne">
    <w:name w:val="Subtle Reference"/>
    <w:basedOn w:val="Domylnaczcionkaakapitu"/>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ny"/>
    <w:link w:val="OdsyaczZnak"/>
    <w:qFormat/>
    <w:rsid w:val="004220E7"/>
    <w:pPr>
      <w:spacing w:before="6" w:after="6" w:line="360" w:lineRule="auto"/>
      <w:ind w:firstLine="709"/>
      <w:jc w:val="both"/>
    </w:pPr>
    <w:rPr>
      <w:i/>
    </w:rPr>
  </w:style>
  <w:style w:type="character" w:customStyle="1" w:styleId="PodpisobrazkaZnak">
    <w:name w:val="Podpis obrazka Znak"/>
    <w:basedOn w:val="Domylnaczcionkaakapitu"/>
    <w:link w:val="Podpisobrazka"/>
    <w:rsid w:val="004220E7"/>
    <w:rPr>
      <w:rFonts w:ascii="Arial" w:hAnsi="Arial"/>
      <w:color w:val="000000"/>
      <w:sz w:val="18"/>
      <w:lang w:val="pl-PL" w:eastAsia="pl-PL" w:bidi="ar-SA"/>
    </w:rPr>
  </w:style>
  <w:style w:type="character" w:customStyle="1" w:styleId="OdsyaczZnak">
    <w:name w:val="Odsyłacz Znak"/>
    <w:basedOn w:val="Domylnaczcionkaakapitu"/>
    <w:link w:val="Odsyacz"/>
    <w:rsid w:val="004220E7"/>
    <w:rPr>
      <w:rFonts w:ascii="Arial" w:hAnsi="Arial"/>
      <w:i/>
    </w:rPr>
  </w:style>
  <w:style w:type="paragraph" w:styleId="Spistreci1">
    <w:name w:val="toc 1"/>
    <w:basedOn w:val="Normalny"/>
    <w:next w:val="Normalny"/>
    <w:autoRedefine/>
    <w:uiPriority w:val="39"/>
    <w:unhideWhenUsed/>
    <w:qFormat/>
    <w:rsid w:val="00EF376B"/>
    <w:pPr>
      <w:tabs>
        <w:tab w:val="left" w:pos="400"/>
        <w:tab w:val="right" w:leader="dot" w:pos="8492"/>
      </w:tabs>
    </w:pPr>
    <w:rPr>
      <w:rFonts w:ascii="Calibri" w:hAnsi="Calibri"/>
      <w:b/>
      <w:bCs/>
      <w:caps/>
    </w:rPr>
  </w:style>
  <w:style w:type="paragraph" w:styleId="Spistreci2">
    <w:name w:val="toc 2"/>
    <w:basedOn w:val="Normalny"/>
    <w:next w:val="Normalny"/>
    <w:autoRedefine/>
    <w:uiPriority w:val="39"/>
    <w:unhideWhenUsed/>
    <w:qFormat/>
    <w:rsid w:val="004220E7"/>
    <w:pPr>
      <w:ind w:left="200"/>
    </w:pPr>
    <w:rPr>
      <w:rFonts w:ascii="Calibri" w:hAnsi="Calibri"/>
      <w:smallCaps/>
    </w:rPr>
  </w:style>
  <w:style w:type="paragraph" w:styleId="Spistreci3">
    <w:name w:val="toc 3"/>
    <w:basedOn w:val="Normalny"/>
    <w:next w:val="Normalny"/>
    <w:autoRedefine/>
    <w:uiPriority w:val="39"/>
    <w:unhideWhenUsed/>
    <w:qFormat/>
    <w:rsid w:val="004220E7"/>
    <w:pPr>
      <w:ind w:left="400"/>
    </w:pPr>
    <w:rPr>
      <w:rFonts w:ascii="Calibri" w:hAnsi="Calibri"/>
      <w:i/>
      <w:iCs/>
    </w:rPr>
  </w:style>
  <w:style w:type="paragraph" w:styleId="Plandokumentu">
    <w:name w:val="Document Map"/>
    <w:basedOn w:val="Normalny"/>
    <w:link w:val="PlandokumentuZnak"/>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4220E7"/>
    <w:rPr>
      <w:rFonts w:ascii="Tahoma" w:hAnsi="Tahoma" w:cs="Tahoma"/>
      <w:sz w:val="16"/>
      <w:szCs w:val="16"/>
    </w:rPr>
  </w:style>
  <w:style w:type="paragraph" w:styleId="Tekstdymka">
    <w:name w:val="Balloon Text"/>
    <w:basedOn w:val="Normalny"/>
    <w:link w:val="TekstdymkaZnak"/>
    <w:uiPriority w:val="99"/>
    <w:semiHidden/>
    <w:unhideWhenUsed/>
    <w:rsid w:val="004220E7"/>
    <w:pPr>
      <w:ind w:firstLine="709"/>
      <w:jc w:val="both"/>
    </w:pPr>
    <w:rPr>
      <w:rFonts w:ascii="Tahoma" w:hAnsi="Tahoma" w:cs="Tahoma"/>
      <w:sz w:val="16"/>
      <w:szCs w:val="16"/>
    </w:rPr>
  </w:style>
  <w:style w:type="character" w:customStyle="1" w:styleId="TekstdymkaZnak">
    <w:name w:val="Tekst dymka Znak"/>
    <w:basedOn w:val="Domylnaczcionkaakapitu"/>
    <w:link w:val="Tekstdymka"/>
    <w:uiPriority w:val="99"/>
    <w:semiHidden/>
    <w:rsid w:val="004220E7"/>
    <w:rPr>
      <w:rFonts w:ascii="Tahoma" w:hAnsi="Tahoma" w:cs="Tahoma"/>
      <w:sz w:val="16"/>
      <w:szCs w:val="16"/>
    </w:rPr>
  </w:style>
  <w:style w:type="paragraph" w:customStyle="1" w:styleId="Podpisobrazka2">
    <w:name w:val="Podpis obrazka2"/>
    <w:basedOn w:val="Normalny"/>
    <w:link w:val="Podpisobrazka2Znak"/>
    <w:rsid w:val="004220E7"/>
    <w:pPr>
      <w:spacing w:before="6" w:after="6" w:line="360" w:lineRule="auto"/>
      <w:ind w:firstLine="360"/>
      <w:jc w:val="both"/>
    </w:pPr>
  </w:style>
  <w:style w:type="paragraph" w:styleId="Akapitzlist">
    <w:name w:val="List Paragraph"/>
    <w:basedOn w:val="Normalny"/>
    <w:link w:val="AkapitzlistZnak"/>
    <w:uiPriority w:val="34"/>
    <w:rsid w:val="004220E7"/>
    <w:pPr>
      <w:spacing w:before="6" w:after="6" w:line="360" w:lineRule="auto"/>
      <w:ind w:left="720" w:firstLine="709"/>
      <w:contextualSpacing/>
      <w:jc w:val="both"/>
    </w:pPr>
  </w:style>
  <w:style w:type="character" w:customStyle="1" w:styleId="Podpisobrazka2Znak">
    <w:name w:val="Podpis obrazka2 Znak"/>
    <w:basedOn w:val="Domylnaczcionkaakapitu"/>
    <w:link w:val="Podpisobrazka2"/>
    <w:rsid w:val="004220E7"/>
    <w:rPr>
      <w:rFonts w:ascii="Arial" w:hAnsi="Arial"/>
    </w:rPr>
  </w:style>
  <w:style w:type="paragraph" w:customStyle="1" w:styleId="Nagwekpozaspisemtreci">
    <w:name w:val="Nagłówek poza spisem treści"/>
    <w:next w:val="Normalny"/>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Nagwek3Znak"/>
    <w:link w:val="Nagwektekstu"/>
    <w:rsid w:val="004220E7"/>
    <w:rPr>
      <w:rFonts w:ascii="Arial" w:hAnsi="Arial"/>
      <w:b/>
      <w:bCs/>
      <w:i/>
      <w:szCs w:val="26"/>
      <w:lang w:val="pl-PL" w:eastAsia="pl-PL" w:bidi="ar-SA"/>
    </w:rPr>
  </w:style>
  <w:style w:type="paragraph" w:customStyle="1" w:styleId="Wyliczeniamodeli">
    <w:name w:val="Wyliczenia modeli"/>
    <w:basedOn w:val="Akapitzlist"/>
    <w:link w:val="WyliczeniamodeliZnak"/>
    <w:rsid w:val="004220E7"/>
    <w:pPr>
      <w:numPr>
        <w:numId w:val="7"/>
      </w:numPr>
      <w:spacing w:before="120" w:after="120"/>
      <w:ind w:left="714" w:hanging="357"/>
    </w:pPr>
  </w:style>
  <w:style w:type="character" w:customStyle="1" w:styleId="NagwektabeliZnak">
    <w:name w:val="Nagłówek tabeli Znak"/>
    <w:basedOn w:val="Domylnaczcionkaakapitu"/>
    <w:link w:val="Nagwektabeli"/>
    <w:rsid w:val="004220E7"/>
    <w:rPr>
      <w:rFonts w:ascii="Arial" w:hAnsi="Arial" w:cs="Arial"/>
      <w:color w:val="000000"/>
      <w:sz w:val="18"/>
      <w:lang w:val="pl-PL" w:eastAsia="pl-PL" w:bidi="ar-SA"/>
    </w:rPr>
  </w:style>
  <w:style w:type="character" w:customStyle="1" w:styleId="AkapitzlistZnak">
    <w:name w:val="Akapit z listą Znak"/>
    <w:basedOn w:val="Domylnaczcionkaakapitu"/>
    <w:link w:val="Akapitzlist"/>
    <w:uiPriority w:val="34"/>
    <w:rsid w:val="004220E7"/>
    <w:rPr>
      <w:rFonts w:ascii="Arial" w:hAnsi="Arial"/>
    </w:rPr>
  </w:style>
  <w:style w:type="character" w:customStyle="1" w:styleId="WyliczeniamodeliZnak">
    <w:name w:val="Wyliczenia modeli Znak"/>
    <w:basedOn w:val="AkapitzlistZnak"/>
    <w:link w:val="Wyliczeniamodeli"/>
    <w:rsid w:val="004220E7"/>
    <w:rPr>
      <w:rFonts w:ascii="Arial" w:hAnsi="Arial"/>
    </w:rPr>
  </w:style>
  <w:style w:type="paragraph" w:customStyle="1" w:styleId="Normalny-sekcjapierwsza">
    <w:name w:val="Normalny - sekcja pierwsza"/>
    <w:basedOn w:val="Normalny"/>
    <w:qFormat/>
    <w:rsid w:val="004220E7"/>
    <w:pPr>
      <w:spacing w:before="6" w:after="6"/>
      <w:jc w:val="both"/>
    </w:pPr>
    <w:rPr>
      <w:rFonts w:eastAsia="Arial" w:cs="Arial"/>
      <w:color w:val="000000"/>
    </w:rPr>
  </w:style>
  <w:style w:type="paragraph" w:styleId="Legenda">
    <w:name w:val="caption"/>
    <w:basedOn w:val="Normalny"/>
    <w:next w:val="Normalny"/>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ny"/>
    <w:link w:val="ZwykyakapitZnak"/>
    <w:qFormat/>
    <w:rsid w:val="004220E7"/>
    <w:pPr>
      <w:spacing w:before="6" w:after="6" w:line="360" w:lineRule="auto"/>
      <w:ind w:firstLine="709"/>
      <w:jc w:val="both"/>
    </w:pPr>
  </w:style>
  <w:style w:type="character" w:customStyle="1" w:styleId="ZwykyakapitZnak">
    <w:name w:val="Zwykły akapit Znak"/>
    <w:basedOn w:val="Domylnaczcionkaakapitu"/>
    <w:link w:val="Zwykyakapit"/>
    <w:rsid w:val="004220E7"/>
    <w:rPr>
      <w:rFonts w:ascii="Arial" w:hAnsi="Arial"/>
    </w:rPr>
  </w:style>
  <w:style w:type="paragraph" w:customStyle="1" w:styleId="Tytu1">
    <w:name w:val="Tytuł 1"/>
    <w:basedOn w:val="Nagwek1"/>
    <w:link w:val="Tytu1Znak"/>
    <w:qFormat/>
    <w:rsid w:val="00DB5C6F"/>
    <w:pPr>
      <w:spacing w:after="120" w:line="360" w:lineRule="auto"/>
      <w:jc w:val="both"/>
    </w:pPr>
  </w:style>
  <w:style w:type="paragraph" w:customStyle="1" w:styleId="Tytu2">
    <w:name w:val="Tytuł 2"/>
    <w:basedOn w:val="Nagwek2"/>
    <w:link w:val="Tytu2Znak"/>
    <w:qFormat/>
    <w:rsid w:val="00B42833"/>
    <w:pPr>
      <w:ind w:left="862" w:hanging="578"/>
    </w:pPr>
  </w:style>
  <w:style w:type="character" w:customStyle="1" w:styleId="Tytu1Znak">
    <w:name w:val="Tytuł 1 Znak"/>
    <w:basedOn w:val="Nagwek1Znak"/>
    <w:link w:val="Tytu1"/>
    <w:rsid w:val="00DB5C6F"/>
    <w:rPr>
      <w:rFonts w:ascii="Arial" w:hAnsi="Arial"/>
      <w:b/>
      <w:bCs/>
      <w:caps/>
      <w:kern w:val="32"/>
      <w:sz w:val="24"/>
      <w:szCs w:val="32"/>
    </w:rPr>
  </w:style>
  <w:style w:type="paragraph" w:customStyle="1" w:styleId="Tytu3">
    <w:name w:val="Tytuł 3"/>
    <w:basedOn w:val="Nagwek3"/>
    <w:link w:val="Tytu3Znak"/>
    <w:qFormat/>
    <w:rsid w:val="00B42833"/>
    <w:pPr>
      <w:ind w:left="1287"/>
    </w:pPr>
  </w:style>
  <w:style w:type="character" w:customStyle="1" w:styleId="Tytu2Znak">
    <w:name w:val="Tytuł 2 Znak"/>
    <w:basedOn w:val="Nagwek2Znak"/>
    <w:link w:val="Tytu2"/>
    <w:rsid w:val="00B42833"/>
    <w:rPr>
      <w:rFonts w:ascii="Arial" w:hAnsi="Arial"/>
      <w:b/>
      <w:bCs/>
      <w:i/>
      <w:iCs/>
      <w:szCs w:val="28"/>
    </w:rPr>
  </w:style>
  <w:style w:type="character" w:customStyle="1" w:styleId="Tytu3Znak">
    <w:name w:val="Tytuł 3 Znak"/>
    <w:basedOn w:val="Nagwek3Znak"/>
    <w:link w:val="Tytu3"/>
    <w:rsid w:val="00B42833"/>
    <w:rPr>
      <w:rFonts w:ascii="Arial" w:hAnsi="Arial"/>
      <w:bCs/>
      <w:i/>
      <w:szCs w:val="26"/>
    </w:rPr>
  </w:style>
  <w:style w:type="paragraph" w:styleId="Spistreci5">
    <w:name w:val="toc 5"/>
    <w:basedOn w:val="Normalny"/>
    <w:next w:val="Normalny"/>
    <w:autoRedefine/>
    <w:uiPriority w:val="39"/>
    <w:unhideWhenUsed/>
    <w:rsid w:val="009D01E1"/>
    <w:pPr>
      <w:ind w:left="800"/>
    </w:pPr>
    <w:rPr>
      <w:rFonts w:ascii="Calibri" w:hAnsi="Calibri"/>
      <w:sz w:val="18"/>
      <w:szCs w:val="18"/>
    </w:rPr>
  </w:style>
  <w:style w:type="paragraph" w:styleId="Spistreci6">
    <w:name w:val="toc 6"/>
    <w:basedOn w:val="Normalny"/>
    <w:next w:val="Normalny"/>
    <w:autoRedefine/>
    <w:uiPriority w:val="39"/>
    <w:unhideWhenUsed/>
    <w:rsid w:val="009D01E1"/>
    <w:pPr>
      <w:ind w:left="1000"/>
    </w:pPr>
    <w:rPr>
      <w:rFonts w:ascii="Calibri" w:hAnsi="Calibri"/>
      <w:sz w:val="18"/>
      <w:szCs w:val="18"/>
    </w:rPr>
  </w:style>
  <w:style w:type="paragraph" w:styleId="Spistreci7">
    <w:name w:val="toc 7"/>
    <w:basedOn w:val="Normalny"/>
    <w:next w:val="Normalny"/>
    <w:autoRedefine/>
    <w:uiPriority w:val="39"/>
    <w:unhideWhenUsed/>
    <w:rsid w:val="009D01E1"/>
    <w:pPr>
      <w:ind w:left="1200"/>
    </w:pPr>
    <w:rPr>
      <w:rFonts w:ascii="Calibri" w:hAnsi="Calibri"/>
      <w:sz w:val="18"/>
      <w:szCs w:val="18"/>
    </w:rPr>
  </w:style>
  <w:style w:type="paragraph" w:styleId="Spistreci8">
    <w:name w:val="toc 8"/>
    <w:basedOn w:val="Normalny"/>
    <w:next w:val="Normalny"/>
    <w:autoRedefine/>
    <w:uiPriority w:val="39"/>
    <w:unhideWhenUsed/>
    <w:rsid w:val="009D01E1"/>
    <w:pPr>
      <w:ind w:left="1400"/>
    </w:pPr>
    <w:rPr>
      <w:rFonts w:ascii="Calibri" w:hAnsi="Calibri"/>
      <w:sz w:val="18"/>
      <w:szCs w:val="18"/>
    </w:rPr>
  </w:style>
  <w:style w:type="paragraph" w:styleId="Spistreci9">
    <w:name w:val="toc 9"/>
    <w:basedOn w:val="Normalny"/>
    <w:next w:val="Normalny"/>
    <w:autoRedefine/>
    <w:uiPriority w:val="39"/>
    <w:unhideWhenUsed/>
    <w:rsid w:val="009D01E1"/>
    <w:pPr>
      <w:ind w:left="1600"/>
    </w:pPr>
    <w:rPr>
      <w:rFonts w:ascii="Calibri" w:hAnsi="Calibri"/>
      <w:sz w:val="18"/>
      <w:szCs w:val="18"/>
    </w:rPr>
  </w:style>
  <w:style w:type="paragraph" w:styleId="Spisilustracji">
    <w:name w:val="table of figures"/>
    <w:basedOn w:val="Normalny"/>
    <w:next w:val="Normalny"/>
    <w:uiPriority w:val="99"/>
    <w:unhideWhenUsed/>
    <w:rsid w:val="00FA054D"/>
  </w:style>
  <w:style w:type="paragraph" w:styleId="Bezodstpw">
    <w:name w:val="No Spacing"/>
    <w:uiPriority w:val="1"/>
    <w:rsid w:val="009F5055"/>
    <w:rPr>
      <w:rFonts w:ascii="Arial" w:hAnsi="Arial"/>
    </w:rPr>
  </w:style>
  <w:style w:type="character" w:styleId="UyteHipercze">
    <w:name w:val="FollowedHyperlink"/>
    <w:basedOn w:val="Domylnaczcionkaakapitu"/>
    <w:uiPriority w:val="99"/>
    <w:semiHidden/>
    <w:unhideWhenUsed/>
    <w:rsid w:val="00084473"/>
    <w:rPr>
      <w:color w:val="800080" w:themeColor="followedHyperlink"/>
      <w:u w:val="single"/>
    </w:rPr>
  </w:style>
  <w:style w:type="character" w:customStyle="1" w:styleId="apple-converted-space">
    <w:name w:val="apple-converted-space"/>
    <w:basedOn w:val="Domylnaczcionkaakapitu"/>
    <w:rsid w:val="00084473"/>
  </w:style>
  <w:style w:type="character" w:styleId="Odwoaniedokomentarza">
    <w:name w:val="annotation reference"/>
    <w:basedOn w:val="Domylnaczcionkaakapitu"/>
    <w:uiPriority w:val="99"/>
    <w:semiHidden/>
    <w:unhideWhenUsed/>
    <w:rsid w:val="009D02FE"/>
    <w:rPr>
      <w:sz w:val="16"/>
      <w:szCs w:val="16"/>
    </w:rPr>
  </w:style>
  <w:style w:type="paragraph" w:styleId="Tekstkomentarza">
    <w:name w:val="annotation text"/>
    <w:basedOn w:val="Normalny"/>
    <w:link w:val="TekstkomentarzaZnak"/>
    <w:uiPriority w:val="99"/>
    <w:unhideWhenUsed/>
    <w:rsid w:val="009D02FE"/>
  </w:style>
  <w:style w:type="character" w:customStyle="1" w:styleId="TekstkomentarzaZnak">
    <w:name w:val="Tekst komentarza Znak"/>
    <w:basedOn w:val="Domylnaczcionkaakapitu"/>
    <w:link w:val="Tekstkomentarza"/>
    <w:uiPriority w:val="99"/>
    <w:rsid w:val="009D02FE"/>
    <w:rPr>
      <w:rFonts w:ascii="Arial" w:hAnsi="Arial"/>
    </w:rPr>
  </w:style>
  <w:style w:type="paragraph" w:styleId="Tematkomentarza">
    <w:name w:val="annotation subject"/>
    <w:basedOn w:val="Tekstkomentarza"/>
    <w:next w:val="Tekstkomentarza"/>
    <w:link w:val="TematkomentarzaZnak"/>
    <w:uiPriority w:val="99"/>
    <w:semiHidden/>
    <w:unhideWhenUsed/>
    <w:rsid w:val="009D02FE"/>
    <w:rPr>
      <w:b/>
      <w:bCs/>
    </w:rPr>
  </w:style>
  <w:style w:type="character" w:customStyle="1" w:styleId="TematkomentarzaZnak">
    <w:name w:val="Temat komentarza Znak"/>
    <w:basedOn w:val="TekstkomentarzaZnak"/>
    <w:link w:val="Tematkomentarza"/>
    <w:uiPriority w:val="99"/>
    <w:semiHidden/>
    <w:rsid w:val="009D02FE"/>
    <w:rPr>
      <w:b/>
      <w:bC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wordml://75.png"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wordml://76.png"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9FE46C-C001-4D3A-8914-B50358BE3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23170</Words>
  <Characters>139022</Characters>
  <Application>Microsoft Office Word</Application>
  <DocSecurity>0</DocSecurity>
  <Lines>1158</Lines>
  <Paragraphs>323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161869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DeeM</cp:lastModifiedBy>
  <cp:revision>2</cp:revision>
  <cp:lastPrinted>2015-12-06T17:52:00Z</cp:lastPrinted>
  <dcterms:created xsi:type="dcterms:W3CDTF">2015-12-07T16:26:00Z</dcterms:created>
  <dcterms:modified xsi:type="dcterms:W3CDTF">2015-12-07T16:26:00Z</dcterms:modified>
</cp:coreProperties>
</file>