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C65655">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C65655">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Odwoaniedokomentarza"/>
                          </w:rPr>
                          <w:commentReference w:id="2"/>
                        </w:r>
                        <w:r>
                          <w:rPr>
                            <w:rFonts w:eastAsia="Arial" w:cs="Arial"/>
                            <w:color w:val="000000"/>
                          </w:rPr>
                          <w:t xml:space="preserve"> </w:t>
                        </w:r>
                        <w:del w:id="3" w:author="DeeM" w:date="2015-12-07T16:34:00Z">
                          <w:r w:rsidR="00C65655" w:rsidRPr="00C65655">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65655" w:rsidRPr="00C65655">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65655" w:rsidRPr="00C65655">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C65655" w:rsidRPr="00C65655">
                          <w:rPr>
                            <w:rFonts w:eastAsia="Arial" w:cs="Arial"/>
                            <w:caps/>
                            <w:color w:val="000000"/>
                            <w:rPrChange w:id="23" w:author="DeeM" w:date="2015-12-07T17:08:00Z">
                              <w:rPr>
                                <w:rFonts w:eastAsia="Arial" w:cs="Arial"/>
                                <w:color w:val="000000"/>
                              </w:rPr>
                            </w:rPrChange>
                          </w:rPr>
                          <w:t xml:space="preserve">Patryk </w:t>
                        </w:r>
                        <w:del w:id="24" w:author="DeeM" w:date="2015-12-07T17:23:00Z">
                          <w:r w:rsidR="00C65655" w:rsidRPr="00C65655">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65655" w:rsidRPr="00C65655">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65655" w:rsidRPr="00C65655">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C87C4A"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C87C4A"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C87C4A"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000000" w:rsidRDefault="009D02FE">
                  <w:pPr>
                    <w:pPrChange w:id="39" w:author="Olek" w:date="2015-12-07T09:26:00Z">
                      <w:pPr>
                        <w:jc w:val="center"/>
                      </w:pPr>
                    </w:pPrChange>
                  </w:pPr>
                  <w:ins w:id="40" w:author="Olek" w:date="2015-12-07T09:27:00Z">
                    <w:del w:id="41" w:author="DeeM" w:date="2015-12-07T19:11:00Z">
                      <w:r w:rsidDel="002A16C7">
                        <w:delText>prof. dr hab. inż. Krzysztof Goczyła</w:delText>
                      </w:r>
                    </w:del>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2" w:author="DeeM" w:date="2015-12-07T17:07:00Z">
                    <w:r w:rsidDel="007A10BA">
                      <w:rPr>
                        <w:rFonts w:eastAsia="Arial" w:cs="Arial"/>
                        <w:color w:val="000000"/>
                      </w:rPr>
                      <w:delText xml:space="preserve">pracy </w:delText>
                    </w:r>
                  </w:del>
                  <w:ins w:id="43"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rsidDel="00992A4B">
        <w:trPr>
          <w:del w:id="44" w:author="DeeM" w:date="2015-12-07T17:24:00Z"/>
        </w:trPr>
        <w:tc>
          <w:tcPr>
            <w:tcW w:w="3805" w:type="dxa"/>
            <w:gridSpan w:val="2"/>
            <w:vMerge w:val="restart"/>
          </w:tcPr>
          <w:p w:rsidR="00A616E5" w:rsidDel="00992A4B" w:rsidRDefault="00C65655">
            <w:pPr>
              <w:rPr>
                <w:del w:id="45" w:author="DeeM" w:date="2015-12-07T17:24:00Z"/>
              </w:rPr>
            </w:pPr>
            <w:del w:id="46"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274D40">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7" w:author="DeeM" w:date="2015-12-07T17:24:00Z"/>
              </w:rPr>
            </w:pPr>
          </w:p>
        </w:tc>
        <w:tc>
          <w:tcPr>
            <w:tcW w:w="3180" w:type="dxa"/>
          </w:tcPr>
          <w:p w:rsidR="00A616E5" w:rsidDel="00992A4B" w:rsidRDefault="00C65655">
            <w:pPr>
              <w:jc w:val="right"/>
              <w:rPr>
                <w:del w:id="48" w:author="DeeM" w:date="2015-12-07T17:24:00Z"/>
              </w:rPr>
            </w:pPr>
            <w:del w:id="49"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274D40">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50" w:author="DeeM" w:date="2015-12-07T17:24:00Z"/>
        </w:trPr>
        <w:tc>
          <w:tcPr>
            <w:tcW w:w="820" w:type="dxa"/>
            <w:tcMar>
              <w:top w:w="620" w:type="dxa"/>
              <w:left w:w="0" w:type="dxa"/>
              <w:bottom w:w="0" w:type="dxa"/>
              <w:right w:w="0" w:type="dxa"/>
            </w:tcMar>
          </w:tcPr>
          <w:p w:rsidR="00A616E5" w:rsidDel="00992A4B" w:rsidRDefault="00A616E5">
            <w:pPr>
              <w:rPr>
                <w:del w:id="51"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2" w:author="DeeM" w:date="2015-12-07T17:24:00Z"/>
              </w:rPr>
            </w:pPr>
            <w:del w:id="53" w:author="DeeM" w:date="2015-12-07T17:24:00Z">
              <w:r w:rsidDel="00992A4B">
                <w:rPr>
                  <w:rFonts w:eastAsia="Arial" w:cs="Arial"/>
                  <w:b/>
                  <w:bCs/>
                  <w:color w:val="000000"/>
                  <w:sz w:val="24"/>
                  <w:szCs w:val="24"/>
                </w:rPr>
                <w:delText>OŚWIADCZENIE</w:delText>
              </w:r>
            </w:del>
          </w:p>
        </w:tc>
      </w:tr>
      <w:tr w:rsidR="00A616E5" w:rsidDel="00992A4B">
        <w:trPr>
          <w:del w:id="54" w:author="DeeM" w:date="2015-12-07T17:24:00Z"/>
        </w:trPr>
        <w:tc>
          <w:tcPr>
            <w:tcW w:w="820" w:type="dxa"/>
            <w:tcMar>
              <w:top w:w="220" w:type="dxa"/>
              <w:left w:w="0" w:type="dxa"/>
              <w:bottom w:w="0" w:type="dxa"/>
              <w:right w:w="0" w:type="dxa"/>
            </w:tcMar>
          </w:tcPr>
          <w:p w:rsidR="00A616E5" w:rsidDel="00992A4B" w:rsidRDefault="00A616E5">
            <w:pPr>
              <w:rPr>
                <w:del w:id="55"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56" w:author="DeeM" w:date="2015-12-07T17:24:00Z"/>
              </w:trPr>
              <w:tc>
                <w:tcPr>
                  <w:tcW w:w="8670" w:type="dxa"/>
                  <w:tcMar>
                    <w:top w:w="0" w:type="dxa"/>
                    <w:left w:w="0" w:type="dxa"/>
                    <w:bottom w:w="20" w:type="dxa"/>
                    <w:right w:w="0" w:type="dxa"/>
                  </w:tcMar>
                </w:tcPr>
                <w:p w:rsidR="00A616E5" w:rsidDel="00992A4B" w:rsidRDefault="00A616E5">
                  <w:pPr>
                    <w:rPr>
                      <w:del w:id="57" w:author="DeeM" w:date="2015-12-07T17:24:00Z"/>
                    </w:rPr>
                  </w:pPr>
                  <w:del w:id="58" w:author="DeeM" w:date="2015-12-07T17:24:00Z">
                    <w:r w:rsidDel="00992A4B">
                      <w:rPr>
                        <w:rFonts w:eastAsia="Arial" w:cs="Arial"/>
                        <w:color w:val="000000"/>
                      </w:rPr>
                      <w:delText>Imię i nazwisko: Dorian Krefft</w:delText>
                    </w:r>
                  </w:del>
                </w:p>
                <w:p w:rsidR="00A616E5" w:rsidDel="00992A4B" w:rsidRDefault="00A616E5">
                  <w:pPr>
                    <w:rPr>
                      <w:del w:id="59" w:author="DeeM" w:date="2015-12-07T17:24:00Z"/>
                    </w:rPr>
                  </w:pPr>
                  <w:del w:id="60" w:author="DeeM" w:date="2015-12-07T17:24:00Z">
                    <w:r w:rsidDel="00992A4B">
                      <w:rPr>
                        <w:rFonts w:eastAsia="Arial" w:cs="Arial"/>
                        <w:color w:val="000000"/>
                      </w:rPr>
                      <w:delText>Data i miejsce urodzenia: 25.08.1992, Kościerzyna</w:delText>
                    </w:r>
                  </w:del>
                </w:p>
                <w:p w:rsidR="00A616E5" w:rsidDel="00992A4B" w:rsidRDefault="00A616E5">
                  <w:pPr>
                    <w:rPr>
                      <w:del w:id="61" w:author="DeeM" w:date="2015-12-07T17:24:00Z"/>
                    </w:rPr>
                  </w:pPr>
                  <w:del w:id="62" w:author="DeeM" w:date="2015-12-07T17:24:00Z">
                    <w:r w:rsidDel="00992A4B">
                      <w:rPr>
                        <w:rFonts w:eastAsia="Arial" w:cs="Arial"/>
                        <w:color w:val="000000"/>
                      </w:rPr>
                      <w:delText>Nr albumu: 143263</w:delText>
                    </w:r>
                  </w:del>
                </w:p>
                <w:p w:rsidR="00A616E5" w:rsidDel="00992A4B" w:rsidRDefault="00A616E5">
                  <w:pPr>
                    <w:rPr>
                      <w:del w:id="63" w:author="DeeM" w:date="2015-12-07T17:24:00Z"/>
                    </w:rPr>
                  </w:pPr>
                  <w:del w:id="64" w:author="DeeM" w:date="2015-12-07T17:24:00Z">
                    <w:r w:rsidDel="00992A4B">
                      <w:rPr>
                        <w:rFonts w:eastAsia="Arial" w:cs="Arial"/>
                        <w:color w:val="000000"/>
                      </w:rPr>
                      <w:delText>Wydział: Wydział Elektroniki, Telekomunikacji i Informatyki</w:delText>
                    </w:r>
                  </w:del>
                </w:p>
                <w:p w:rsidR="00A616E5" w:rsidDel="00992A4B" w:rsidRDefault="00A616E5">
                  <w:pPr>
                    <w:rPr>
                      <w:del w:id="65" w:author="DeeM" w:date="2015-12-07T17:24:00Z"/>
                    </w:rPr>
                  </w:pPr>
                  <w:del w:id="66" w:author="DeeM" w:date="2015-12-07T17:24:00Z">
                    <w:r w:rsidDel="00992A4B">
                      <w:rPr>
                        <w:rFonts w:eastAsia="Arial" w:cs="Arial"/>
                        <w:color w:val="000000"/>
                      </w:rPr>
                      <w:delText>Kierunek: informatyka</w:delText>
                    </w:r>
                  </w:del>
                </w:p>
                <w:p w:rsidR="00A616E5" w:rsidDel="00992A4B" w:rsidRDefault="00A616E5">
                  <w:pPr>
                    <w:rPr>
                      <w:del w:id="67" w:author="DeeM" w:date="2015-12-07T17:24:00Z"/>
                    </w:rPr>
                  </w:pPr>
                  <w:del w:id="68" w:author="DeeM" w:date="2015-12-07T17:24:00Z">
                    <w:r w:rsidDel="00992A4B">
                      <w:rPr>
                        <w:rFonts w:eastAsia="Arial" w:cs="Arial"/>
                        <w:color w:val="000000"/>
                      </w:rPr>
                      <w:delText>Poziom studiów: I stopnia - inżynierskie</w:delText>
                    </w:r>
                  </w:del>
                </w:p>
                <w:p w:rsidR="00A616E5" w:rsidDel="00992A4B" w:rsidRDefault="00A616E5">
                  <w:pPr>
                    <w:rPr>
                      <w:del w:id="69" w:author="DeeM" w:date="2015-12-07T17:24:00Z"/>
                    </w:rPr>
                  </w:pPr>
                  <w:del w:id="70" w:author="DeeM" w:date="2015-12-07T17:24:00Z">
                    <w:r w:rsidDel="00992A4B">
                      <w:rPr>
                        <w:rFonts w:eastAsia="Arial" w:cs="Arial"/>
                        <w:color w:val="000000"/>
                      </w:rPr>
                      <w:delText>Forma studiów: stacjonarne</w:delText>
                    </w:r>
                  </w:del>
                </w:p>
              </w:tc>
            </w:tr>
          </w:tbl>
          <w:p w:rsidR="00A616E5" w:rsidDel="00992A4B" w:rsidRDefault="00A616E5">
            <w:pPr>
              <w:rPr>
                <w:del w:id="71" w:author="DeeM" w:date="2015-12-07T17:24:00Z"/>
              </w:rPr>
            </w:pPr>
          </w:p>
        </w:tc>
      </w:tr>
      <w:tr w:rsidR="00A616E5" w:rsidDel="00992A4B">
        <w:trPr>
          <w:del w:id="72" w:author="DeeM" w:date="2015-12-07T17:24:00Z"/>
        </w:trPr>
        <w:tc>
          <w:tcPr>
            <w:tcW w:w="820" w:type="dxa"/>
            <w:tcMar>
              <w:top w:w="320" w:type="dxa"/>
              <w:left w:w="0" w:type="dxa"/>
              <w:bottom w:w="0" w:type="dxa"/>
              <w:right w:w="0" w:type="dxa"/>
            </w:tcMar>
          </w:tcPr>
          <w:p w:rsidR="00A616E5" w:rsidDel="00992A4B" w:rsidRDefault="00A616E5">
            <w:pPr>
              <w:rPr>
                <w:del w:id="73"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74" w:author="DeeM" w:date="2015-12-07T17:24:00Z"/>
              </w:trPr>
              <w:tc>
                <w:tcPr>
                  <w:tcW w:w="8670" w:type="dxa"/>
                  <w:tcMar>
                    <w:top w:w="0" w:type="dxa"/>
                    <w:left w:w="0" w:type="dxa"/>
                    <w:bottom w:w="20" w:type="dxa"/>
                    <w:right w:w="0" w:type="dxa"/>
                  </w:tcMar>
                </w:tcPr>
                <w:p w:rsidR="00A616E5" w:rsidDel="00992A4B" w:rsidRDefault="00A616E5">
                  <w:pPr>
                    <w:jc w:val="both"/>
                    <w:rPr>
                      <w:del w:id="75" w:author="DeeM" w:date="2015-12-07T17:24:00Z"/>
                    </w:rPr>
                  </w:pPr>
                  <w:del w:id="76"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7" w:author="DeeM" w:date="2015-12-07T17:24:00Z"/>
                    </w:rPr>
                  </w:pPr>
                  <w:del w:id="78"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9" w:author="DeeM" w:date="2015-12-07T17:24:00Z"/>
              </w:rPr>
            </w:pPr>
          </w:p>
        </w:tc>
      </w:tr>
      <w:tr w:rsidR="00A616E5" w:rsidDel="00992A4B">
        <w:trPr>
          <w:trHeight w:val="230"/>
          <w:hidden/>
          <w:del w:id="80"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1" w:author="DeeM" w:date="2015-12-07T17:24:00Z"/>
                <w:vanish/>
              </w:rPr>
            </w:pPr>
          </w:p>
          <w:tbl>
            <w:tblPr>
              <w:tblOverlap w:val="never"/>
              <w:tblW w:w="8625" w:type="dxa"/>
              <w:tblLayout w:type="fixed"/>
              <w:tblLook w:val="01E0"/>
            </w:tblPr>
            <w:tblGrid>
              <w:gridCol w:w="4545"/>
              <w:gridCol w:w="4080"/>
            </w:tblGrid>
            <w:tr w:rsidR="00A616E5" w:rsidDel="00992A4B">
              <w:trPr>
                <w:del w:id="82" w:author="DeeM" w:date="2015-12-07T17:24:00Z"/>
              </w:trPr>
              <w:tc>
                <w:tcPr>
                  <w:tcW w:w="4545" w:type="dxa"/>
                </w:tcPr>
                <w:p w:rsidR="00A616E5" w:rsidDel="00992A4B" w:rsidRDefault="00A616E5">
                  <w:pPr>
                    <w:rPr>
                      <w:del w:id="83" w:author="DeeM" w:date="2015-12-07T17:24:00Z"/>
                    </w:rPr>
                  </w:pPr>
                  <w:del w:id="84"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5" w:author="DeeM" w:date="2015-12-07T17:24:00Z"/>
                    </w:rPr>
                  </w:pPr>
                  <w:del w:id="86" w:author="DeeM" w:date="2015-12-07T17:24:00Z">
                    <w:r w:rsidDel="00992A4B">
                      <w:rPr>
                        <w:rFonts w:eastAsia="Arial" w:cs="Arial"/>
                        <w:color w:val="000000"/>
                      </w:rPr>
                      <w:delText>.....................................................</w:delText>
                    </w:r>
                  </w:del>
                </w:p>
                <w:p w:rsidR="00A616E5" w:rsidDel="00992A4B" w:rsidRDefault="00A616E5">
                  <w:pPr>
                    <w:jc w:val="center"/>
                    <w:rPr>
                      <w:del w:id="87" w:author="DeeM" w:date="2015-12-07T17:24:00Z"/>
                    </w:rPr>
                  </w:pPr>
                  <w:del w:id="88" w:author="DeeM" w:date="2015-12-07T17:24:00Z">
                    <w:r w:rsidDel="00992A4B">
                      <w:rPr>
                        <w:rFonts w:eastAsia="Arial" w:cs="Arial"/>
                        <w:i/>
                        <w:iCs/>
                        <w:color w:val="000000"/>
                        <w:sz w:val="16"/>
                        <w:szCs w:val="16"/>
                      </w:rPr>
                      <w:delText>podpis studenta</w:delText>
                    </w:r>
                  </w:del>
                </w:p>
              </w:tc>
            </w:tr>
          </w:tbl>
          <w:p w:rsidR="00A616E5" w:rsidDel="00992A4B" w:rsidRDefault="00A616E5">
            <w:pPr>
              <w:rPr>
                <w:del w:id="89" w:author="DeeM" w:date="2015-12-07T17:24:00Z"/>
              </w:rPr>
            </w:pPr>
          </w:p>
        </w:tc>
      </w:tr>
      <w:tr w:rsidR="00A616E5" w:rsidDel="00992A4B">
        <w:trPr>
          <w:del w:id="90" w:author="DeeM" w:date="2015-12-07T17:24:00Z"/>
        </w:trPr>
        <w:tc>
          <w:tcPr>
            <w:tcW w:w="820" w:type="dxa"/>
            <w:tcMar>
              <w:top w:w="140" w:type="dxa"/>
              <w:left w:w="0" w:type="dxa"/>
              <w:bottom w:w="0" w:type="dxa"/>
              <w:right w:w="0" w:type="dxa"/>
            </w:tcMar>
          </w:tcPr>
          <w:p w:rsidR="00A616E5" w:rsidDel="00992A4B" w:rsidRDefault="00A616E5">
            <w:pPr>
              <w:rPr>
                <w:del w:id="91"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92" w:author="DeeM" w:date="2015-12-07T17:24:00Z"/>
              </w:trPr>
              <w:tc>
                <w:tcPr>
                  <w:tcW w:w="8670" w:type="dxa"/>
                </w:tcPr>
                <w:p w:rsidR="00A616E5" w:rsidDel="00992A4B" w:rsidRDefault="00A616E5">
                  <w:pPr>
                    <w:jc w:val="both"/>
                    <w:rPr>
                      <w:del w:id="93" w:author="DeeM" w:date="2015-12-07T17:24:00Z"/>
                    </w:rPr>
                  </w:pPr>
                  <w:del w:id="94"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5" w:author="DeeM" w:date="2015-12-07T17:24:00Z"/>
                    </w:rPr>
                  </w:pPr>
                </w:p>
                <w:p w:rsidR="00A616E5" w:rsidDel="00992A4B" w:rsidRDefault="00A616E5">
                  <w:pPr>
                    <w:jc w:val="both"/>
                    <w:rPr>
                      <w:del w:id="96" w:author="DeeM" w:date="2015-12-07T17:24:00Z"/>
                    </w:rPr>
                  </w:pPr>
                  <w:del w:id="97"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8" w:author="DeeM" w:date="2015-12-07T17:24:00Z"/>
                    </w:rPr>
                  </w:pPr>
                </w:p>
                <w:p w:rsidR="00A616E5" w:rsidDel="00992A4B" w:rsidRDefault="00A616E5">
                  <w:pPr>
                    <w:jc w:val="both"/>
                    <w:rPr>
                      <w:del w:id="99" w:author="DeeM" w:date="2015-12-07T17:24:00Z"/>
                    </w:rPr>
                  </w:pPr>
                  <w:del w:id="100"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1" w:author="DeeM" w:date="2015-12-07T17:24:00Z"/>
                    </w:rPr>
                  </w:pPr>
                </w:p>
                <w:p w:rsidR="00A616E5" w:rsidDel="00992A4B" w:rsidRDefault="00A616E5">
                  <w:pPr>
                    <w:jc w:val="both"/>
                    <w:rPr>
                      <w:del w:id="102" w:author="DeeM" w:date="2015-12-07T17:24:00Z"/>
                    </w:rPr>
                  </w:pPr>
                  <w:del w:id="103"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4" w:author="DeeM" w:date="2015-12-07T17:24:00Z"/>
                    </w:rPr>
                  </w:pPr>
                </w:p>
              </w:tc>
            </w:tr>
          </w:tbl>
          <w:p w:rsidR="00A616E5" w:rsidDel="00992A4B" w:rsidRDefault="00A616E5">
            <w:pPr>
              <w:rPr>
                <w:del w:id="105" w:author="DeeM" w:date="2015-12-07T17:24:00Z"/>
              </w:rPr>
            </w:pPr>
          </w:p>
        </w:tc>
      </w:tr>
      <w:tr w:rsidR="00A616E5" w:rsidDel="00992A4B">
        <w:trPr>
          <w:trHeight w:val="230"/>
          <w:hidden/>
          <w:del w:id="106"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7" w:author="DeeM" w:date="2015-12-07T17:24:00Z"/>
                <w:vanish/>
              </w:rPr>
            </w:pPr>
          </w:p>
          <w:tbl>
            <w:tblPr>
              <w:tblOverlap w:val="never"/>
              <w:tblW w:w="8785" w:type="dxa"/>
              <w:tblLayout w:type="fixed"/>
              <w:tblLook w:val="01E0"/>
            </w:tblPr>
            <w:tblGrid>
              <w:gridCol w:w="4544"/>
              <w:gridCol w:w="4241"/>
            </w:tblGrid>
            <w:tr w:rsidR="00A616E5" w:rsidDel="00992A4B">
              <w:trPr>
                <w:del w:id="108" w:author="DeeM" w:date="2015-12-07T17:24:00Z"/>
              </w:trPr>
              <w:tc>
                <w:tcPr>
                  <w:tcW w:w="4544" w:type="dxa"/>
                </w:tcPr>
                <w:p w:rsidR="00A616E5" w:rsidDel="00992A4B" w:rsidRDefault="00A616E5">
                  <w:pPr>
                    <w:rPr>
                      <w:del w:id="109" w:author="DeeM" w:date="2015-12-07T17:24:00Z"/>
                    </w:rPr>
                  </w:pPr>
                  <w:del w:id="110"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1" w:author="DeeM" w:date="2015-12-07T17:24:00Z"/>
                    </w:rPr>
                  </w:pPr>
                  <w:del w:id="112" w:author="DeeM" w:date="2015-12-07T17:24:00Z">
                    <w:r w:rsidDel="00992A4B">
                      <w:rPr>
                        <w:rFonts w:eastAsia="Arial" w:cs="Arial"/>
                        <w:color w:val="000000"/>
                      </w:rPr>
                      <w:delText>.....................................................</w:delText>
                    </w:r>
                  </w:del>
                </w:p>
                <w:p w:rsidR="00A616E5" w:rsidDel="00992A4B" w:rsidRDefault="00A616E5">
                  <w:pPr>
                    <w:jc w:val="center"/>
                    <w:rPr>
                      <w:del w:id="113" w:author="DeeM" w:date="2015-12-07T17:24:00Z"/>
                    </w:rPr>
                  </w:pPr>
                  <w:del w:id="114"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5" w:author="DeeM" w:date="2015-12-07T17:24:00Z"/>
              </w:rPr>
            </w:pPr>
          </w:p>
        </w:tc>
      </w:tr>
      <w:tr w:rsidR="00A616E5" w:rsidDel="00992A4B">
        <w:trPr>
          <w:del w:id="116" w:author="DeeM" w:date="2015-12-07T17:24:00Z"/>
        </w:trPr>
        <w:tc>
          <w:tcPr>
            <w:tcW w:w="820" w:type="dxa"/>
            <w:tcMar>
              <w:top w:w="180" w:type="dxa"/>
              <w:left w:w="0" w:type="dxa"/>
              <w:bottom w:w="0" w:type="dxa"/>
              <w:right w:w="0" w:type="dxa"/>
            </w:tcMar>
          </w:tcPr>
          <w:p w:rsidR="00A616E5" w:rsidDel="00992A4B" w:rsidRDefault="00A616E5">
            <w:pPr>
              <w:rPr>
                <w:del w:id="117"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8" w:author="DeeM" w:date="2015-12-07T17:24:00Z"/>
              </w:rPr>
            </w:pPr>
            <w:del w:id="119"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20"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121" w:author="DeeM" w:date="2015-12-07T17:24:00Z"/>
              </w:trPr>
              <w:tc>
                <w:tcPr>
                  <w:tcW w:w="4544" w:type="dxa"/>
                </w:tcPr>
                <w:p w:rsidR="00A616E5" w:rsidDel="00992A4B" w:rsidRDefault="00A616E5">
                  <w:pPr>
                    <w:rPr>
                      <w:del w:id="122" w:author="DeeM" w:date="2015-12-07T17:24:00Z"/>
                    </w:rPr>
                  </w:pPr>
                  <w:del w:id="12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4" w:author="DeeM" w:date="2015-12-07T17:24:00Z"/>
                    </w:rPr>
                  </w:pPr>
                  <w:del w:id="125" w:author="DeeM" w:date="2015-12-07T17:24:00Z">
                    <w:r w:rsidDel="00992A4B">
                      <w:rPr>
                        <w:rFonts w:eastAsia="Arial" w:cs="Arial"/>
                        <w:color w:val="000000"/>
                      </w:rPr>
                      <w:delText>.....................................................</w:delText>
                    </w:r>
                  </w:del>
                </w:p>
                <w:p w:rsidR="00A616E5" w:rsidDel="00992A4B" w:rsidRDefault="00A616E5">
                  <w:pPr>
                    <w:jc w:val="center"/>
                    <w:rPr>
                      <w:del w:id="126" w:author="DeeM" w:date="2015-12-07T17:24:00Z"/>
                    </w:rPr>
                  </w:pPr>
                  <w:del w:id="127"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8" w:author="DeeM" w:date="2015-12-07T17:24:00Z"/>
              </w:rPr>
            </w:pPr>
          </w:p>
        </w:tc>
      </w:tr>
      <w:tr w:rsidR="00A616E5" w:rsidDel="00992A4B">
        <w:trPr>
          <w:del w:id="129" w:author="DeeM" w:date="2015-12-07T17:24:00Z"/>
        </w:trPr>
        <w:tc>
          <w:tcPr>
            <w:tcW w:w="820" w:type="dxa"/>
            <w:tcMar>
              <w:top w:w="140" w:type="dxa"/>
              <w:left w:w="0" w:type="dxa"/>
              <w:bottom w:w="0" w:type="dxa"/>
              <w:right w:w="0" w:type="dxa"/>
            </w:tcMar>
          </w:tcPr>
          <w:p w:rsidR="00A616E5" w:rsidDel="00992A4B" w:rsidRDefault="00A616E5">
            <w:pPr>
              <w:rPr>
                <w:del w:id="130"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31" w:author="DeeM" w:date="2015-12-07T17:24:00Z"/>
              </w:trPr>
              <w:tc>
                <w:tcPr>
                  <w:tcW w:w="8670" w:type="dxa"/>
                </w:tcPr>
                <w:p w:rsidR="00A616E5" w:rsidDel="00992A4B" w:rsidRDefault="00A616E5">
                  <w:pPr>
                    <w:jc w:val="both"/>
                    <w:rPr>
                      <w:del w:id="132" w:author="DeeM" w:date="2015-12-07T17:24:00Z"/>
                    </w:rPr>
                  </w:pPr>
                  <w:del w:id="133" w:author="DeeM" w:date="2015-12-07T17:24:00Z">
                    <w:r w:rsidDel="00992A4B">
                      <w:rPr>
                        <w:rFonts w:eastAsia="Arial" w:cs="Arial"/>
                        <w:color w:val="000000"/>
                      </w:rPr>
                      <w:delText>*) niepotrzebne skreślić</w:delText>
                    </w:r>
                  </w:del>
                </w:p>
              </w:tc>
            </w:tr>
          </w:tbl>
          <w:p w:rsidR="00A616E5" w:rsidDel="00992A4B" w:rsidRDefault="00A616E5">
            <w:pPr>
              <w:rPr>
                <w:del w:id="134" w:author="DeeM" w:date="2015-12-07T17:24:00Z"/>
              </w:rPr>
            </w:pPr>
          </w:p>
        </w:tc>
      </w:tr>
      <w:tr w:rsidR="00A616E5" w:rsidDel="00992A4B">
        <w:trPr>
          <w:trHeight w:val="230"/>
          <w:hidden/>
          <w:del w:id="135"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6" w:author="DeeM" w:date="2015-12-07T17:24:00Z"/>
                <w:vanish/>
              </w:rPr>
            </w:pPr>
          </w:p>
          <w:tbl>
            <w:tblPr>
              <w:tblOverlap w:val="never"/>
              <w:tblW w:w="2880" w:type="dxa"/>
              <w:tblLayout w:type="fixed"/>
              <w:tblLook w:val="01E0"/>
            </w:tblPr>
            <w:tblGrid>
              <w:gridCol w:w="2880"/>
            </w:tblGrid>
            <w:tr w:rsidR="00A616E5" w:rsidDel="00992A4B">
              <w:trPr>
                <w:del w:id="137" w:author="DeeM" w:date="2015-12-07T17:24:00Z"/>
              </w:trPr>
              <w:tc>
                <w:tcPr>
                  <w:tcW w:w="2880" w:type="dxa"/>
                  <w:tcBorders>
                    <w:bottom w:val="single" w:sz="6" w:space="0" w:color="000000"/>
                  </w:tcBorders>
                </w:tcPr>
                <w:p w:rsidR="00A616E5" w:rsidDel="00992A4B" w:rsidRDefault="00A616E5">
                  <w:pPr>
                    <w:rPr>
                      <w:del w:id="138" w:author="DeeM" w:date="2015-12-07T17:24:00Z"/>
                    </w:rPr>
                  </w:pPr>
                </w:p>
              </w:tc>
            </w:tr>
          </w:tbl>
          <w:p w:rsidR="00A616E5" w:rsidDel="00992A4B" w:rsidRDefault="00A616E5">
            <w:pPr>
              <w:rPr>
                <w:del w:id="139" w:author="DeeM" w:date="2015-12-07T17:24:00Z"/>
              </w:rPr>
            </w:pPr>
          </w:p>
        </w:tc>
      </w:tr>
      <w:tr w:rsidR="00A616E5" w:rsidDel="00992A4B">
        <w:trPr>
          <w:trHeight w:val="230"/>
          <w:hidden/>
          <w:del w:id="140"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1" w:author="DeeM" w:date="2015-12-07T17:24:00Z"/>
                <w:vanish/>
              </w:rPr>
            </w:pPr>
            <w:bookmarkStart w:id="142" w:name="__bookmark_2"/>
            <w:bookmarkEnd w:id="142"/>
          </w:p>
          <w:tbl>
            <w:tblPr>
              <w:tblOverlap w:val="never"/>
              <w:tblW w:w="8770" w:type="dxa"/>
              <w:tblLayout w:type="fixed"/>
              <w:tblLook w:val="01E0"/>
            </w:tblPr>
            <w:tblGrid>
              <w:gridCol w:w="236"/>
              <w:gridCol w:w="8534"/>
            </w:tblGrid>
            <w:tr w:rsidR="00A616E5" w:rsidDel="00992A4B">
              <w:trPr>
                <w:del w:id="14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44" w:author="DeeM" w:date="2015-12-07T17:24:00Z"/>
                    </w:trPr>
                    <w:tc>
                      <w:tcPr>
                        <w:tcW w:w="165" w:type="dxa"/>
                      </w:tcPr>
                      <w:p w:rsidR="00A616E5" w:rsidDel="00992A4B" w:rsidRDefault="00A616E5">
                        <w:pPr>
                          <w:rPr>
                            <w:del w:id="145" w:author="DeeM" w:date="2015-12-07T17:24:00Z"/>
                          </w:rPr>
                        </w:pPr>
                        <w:del w:id="146" w:author="DeeM" w:date="2015-12-07T17:24:00Z">
                          <w:r w:rsidDel="00992A4B">
                            <w:rPr>
                              <w:rFonts w:eastAsia="Arial" w:cs="Arial"/>
                              <w:color w:val="000000"/>
                              <w:position w:val="4"/>
                              <w:sz w:val="12"/>
                              <w:szCs w:val="12"/>
                            </w:rPr>
                            <w:delText>1</w:delText>
                          </w:r>
                        </w:del>
                      </w:p>
                    </w:tc>
                  </w:tr>
                </w:tbl>
                <w:p w:rsidR="00A616E5" w:rsidDel="00992A4B" w:rsidRDefault="00A616E5">
                  <w:pPr>
                    <w:rPr>
                      <w:del w:id="14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48" w:author="DeeM" w:date="2015-12-07T17:24:00Z"/>
                    </w:trPr>
                    <w:tc>
                      <w:tcPr>
                        <w:tcW w:w="8492" w:type="dxa"/>
                      </w:tcPr>
                      <w:p w:rsidR="00A616E5" w:rsidDel="00992A4B" w:rsidRDefault="00A616E5">
                        <w:pPr>
                          <w:jc w:val="both"/>
                          <w:rPr>
                            <w:del w:id="149" w:author="DeeM" w:date="2015-12-07T17:24:00Z"/>
                          </w:rPr>
                        </w:pPr>
                        <w:del w:id="15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1" w:author="DeeM" w:date="2015-12-07T17:24:00Z"/>
                    </w:rPr>
                  </w:pPr>
                </w:p>
              </w:tc>
            </w:tr>
            <w:tr w:rsidR="00A616E5" w:rsidDel="00992A4B">
              <w:trPr>
                <w:del w:id="152"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153" w:author="DeeM" w:date="2015-12-07T17:24:00Z"/>
                    </w:trPr>
                    <w:tc>
                      <w:tcPr>
                        <w:tcW w:w="165" w:type="dxa"/>
                      </w:tcPr>
                      <w:p w:rsidR="00A616E5" w:rsidDel="00992A4B" w:rsidRDefault="00A616E5">
                        <w:pPr>
                          <w:rPr>
                            <w:del w:id="154" w:author="DeeM" w:date="2015-12-07T17:24:00Z"/>
                          </w:rPr>
                        </w:pPr>
                        <w:del w:id="155" w:author="DeeM" w:date="2015-12-07T17:24:00Z">
                          <w:r w:rsidDel="00992A4B">
                            <w:rPr>
                              <w:rFonts w:eastAsia="Arial" w:cs="Arial"/>
                              <w:color w:val="000000"/>
                              <w:position w:val="4"/>
                              <w:sz w:val="12"/>
                              <w:szCs w:val="12"/>
                            </w:rPr>
                            <w:delText>2</w:delText>
                          </w:r>
                        </w:del>
                      </w:p>
                    </w:tc>
                  </w:tr>
                </w:tbl>
                <w:p w:rsidR="00A616E5" w:rsidDel="00992A4B" w:rsidRDefault="00A616E5">
                  <w:pPr>
                    <w:rPr>
                      <w:del w:id="15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57" w:author="DeeM" w:date="2015-12-07T17:24:00Z"/>
                    </w:trPr>
                    <w:tc>
                      <w:tcPr>
                        <w:tcW w:w="8492" w:type="dxa"/>
                      </w:tcPr>
                      <w:p w:rsidR="00A616E5" w:rsidDel="00992A4B" w:rsidRDefault="00A616E5">
                        <w:pPr>
                          <w:jc w:val="both"/>
                          <w:rPr>
                            <w:del w:id="158" w:author="DeeM" w:date="2015-12-07T17:24:00Z"/>
                          </w:rPr>
                        </w:pPr>
                        <w:del w:id="15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60" w:author="DeeM" w:date="2015-12-07T17:24:00Z"/>
                    </w:rPr>
                  </w:pPr>
                </w:p>
              </w:tc>
            </w:tr>
            <w:tr w:rsidR="00A616E5" w:rsidDel="00992A4B">
              <w:trPr>
                <w:del w:id="161" w:author="DeeM" w:date="2015-12-07T17:24:00Z"/>
              </w:trPr>
              <w:tc>
                <w:tcPr>
                  <w:tcW w:w="165" w:type="dxa"/>
                </w:tcPr>
                <w:p w:rsidR="00A616E5" w:rsidDel="00992A4B" w:rsidRDefault="00A616E5">
                  <w:pPr>
                    <w:rPr>
                      <w:del w:id="16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3" w:author="DeeM" w:date="2015-12-07T17:24:00Z"/>
                    </w:trPr>
                    <w:tc>
                      <w:tcPr>
                        <w:tcW w:w="8492" w:type="dxa"/>
                      </w:tcPr>
                      <w:p w:rsidR="00A616E5" w:rsidDel="00992A4B" w:rsidRDefault="00A616E5">
                        <w:pPr>
                          <w:jc w:val="both"/>
                          <w:rPr>
                            <w:del w:id="164" w:author="DeeM" w:date="2015-12-07T17:24:00Z"/>
                          </w:rPr>
                        </w:pPr>
                        <w:del w:id="16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6" w:author="DeeM" w:date="2015-12-07T17:24:00Z"/>
                    </w:rPr>
                  </w:pPr>
                </w:p>
              </w:tc>
            </w:tr>
            <w:tr w:rsidR="00A616E5" w:rsidDel="00992A4B">
              <w:trPr>
                <w:del w:id="167" w:author="DeeM" w:date="2015-12-07T17:24:00Z"/>
              </w:trPr>
              <w:tc>
                <w:tcPr>
                  <w:tcW w:w="165" w:type="dxa"/>
                </w:tcPr>
                <w:p w:rsidR="00A616E5" w:rsidDel="00992A4B" w:rsidRDefault="00A616E5">
                  <w:pPr>
                    <w:rPr>
                      <w:del w:id="16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169" w:author="DeeM" w:date="2015-12-07T17:24:00Z"/>
                    </w:trPr>
                    <w:tc>
                      <w:tcPr>
                        <w:tcW w:w="8492" w:type="dxa"/>
                      </w:tcPr>
                      <w:p w:rsidR="00A616E5" w:rsidDel="00992A4B" w:rsidRDefault="00A616E5">
                        <w:pPr>
                          <w:jc w:val="both"/>
                          <w:rPr>
                            <w:del w:id="170" w:author="DeeM" w:date="2015-12-07T17:24:00Z"/>
                          </w:rPr>
                        </w:pPr>
                        <w:del w:id="17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tc>
      </w:tr>
    </w:tbl>
    <w:p w:rsidR="00A616E5" w:rsidDel="00992A4B" w:rsidRDefault="00A616E5">
      <w:pPr>
        <w:rPr>
          <w:del w:id="174" w:author="DeeM" w:date="2015-12-07T17:24:00Z"/>
        </w:rPr>
      </w:pPr>
    </w:p>
    <w:p w:rsidR="00A616E5" w:rsidDel="00992A4B" w:rsidRDefault="00A616E5">
      <w:pPr>
        <w:rPr>
          <w:del w:id="175"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176" w:author="DeeM" w:date="2015-12-07T17:24:00Z"/>
        </w:trPr>
        <w:tc>
          <w:tcPr>
            <w:tcW w:w="3805" w:type="dxa"/>
            <w:gridSpan w:val="2"/>
            <w:vMerge w:val="restart"/>
          </w:tcPr>
          <w:p w:rsidR="00A616E5" w:rsidDel="00992A4B" w:rsidRDefault="00C65655">
            <w:pPr>
              <w:rPr>
                <w:del w:id="177" w:author="DeeM" w:date="2015-12-07T17:24:00Z"/>
              </w:rPr>
            </w:pPr>
            <w:del w:id="178"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274D40">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9" w:author="DeeM" w:date="2015-12-07T17:24:00Z"/>
              </w:rPr>
            </w:pPr>
          </w:p>
        </w:tc>
        <w:tc>
          <w:tcPr>
            <w:tcW w:w="3180" w:type="dxa"/>
          </w:tcPr>
          <w:p w:rsidR="00A616E5" w:rsidDel="00992A4B" w:rsidRDefault="00C65655">
            <w:pPr>
              <w:jc w:val="right"/>
              <w:rPr>
                <w:del w:id="180" w:author="DeeM" w:date="2015-12-07T17:24:00Z"/>
              </w:rPr>
            </w:pPr>
            <w:del w:id="181"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274D40">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2" w:author="DeeM" w:date="2015-12-07T17:24:00Z"/>
        </w:trPr>
        <w:tc>
          <w:tcPr>
            <w:tcW w:w="820" w:type="dxa"/>
            <w:tcMar>
              <w:top w:w="620" w:type="dxa"/>
              <w:left w:w="0" w:type="dxa"/>
              <w:bottom w:w="0" w:type="dxa"/>
              <w:right w:w="0" w:type="dxa"/>
            </w:tcMar>
          </w:tcPr>
          <w:p w:rsidR="00A616E5" w:rsidDel="00992A4B" w:rsidRDefault="00A616E5">
            <w:pPr>
              <w:rPr>
                <w:del w:id="18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4" w:author="DeeM" w:date="2015-12-07T17:24:00Z"/>
              </w:rPr>
            </w:pPr>
            <w:del w:id="185" w:author="DeeM" w:date="2015-12-07T17:24:00Z">
              <w:r w:rsidDel="00992A4B">
                <w:rPr>
                  <w:rFonts w:eastAsia="Arial" w:cs="Arial"/>
                  <w:b/>
                  <w:bCs/>
                  <w:color w:val="000000"/>
                  <w:sz w:val="24"/>
                  <w:szCs w:val="24"/>
                </w:rPr>
                <w:delText>OŚWIADCZENIE</w:delText>
              </w:r>
            </w:del>
          </w:p>
        </w:tc>
      </w:tr>
      <w:tr w:rsidR="00A616E5" w:rsidDel="00992A4B">
        <w:trPr>
          <w:del w:id="186" w:author="DeeM" w:date="2015-12-07T17:24:00Z"/>
        </w:trPr>
        <w:tc>
          <w:tcPr>
            <w:tcW w:w="820" w:type="dxa"/>
            <w:tcMar>
              <w:top w:w="220" w:type="dxa"/>
              <w:left w:w="0" w:type="dxa"/>
              <w:bottom w:w="0" w:type="dxa"/>
              <w:right w:w="0" w:type="dxa"/>
            </w:tcMar>
          </w:tcPr>
          <w:p w:rsidR="00A616E5" w:rsidDel="00992A4B" w:rsidRDefault="00A616E5">
            <w:pPr>
              <w:rPr>
                <w:del w:id="18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188" w:author="DeeM" w:date="2015-12-07T17:24:00Z"/>
              </w:trPr>
              <w:tc>
                <w:tcPr>
                  <w:tcW w:w="8670" w:type="dxa"/>
                  <w:tcMar>
                    <w:top w:w="0" w:type="dxa"/>
                    <w:left w:w="0" w:type="dxa"/>
                    <w:bottom w:w="20" w:type="dxa"/>
                    <w:right w:w="0" w:type="dxa"/>
                  </w:tcMar>
                </w:tcPr>
                <w:p w:rsidR="00A616E5" w:rsidDel="00992A4B" w:rsidRDefault="00A616E5">
                  <w:pPr>
                    <w:rPr>
                      <w:del w:id="189" w:author="DeeM" w:date="2015-12-07T17:24:00Z"/>
                    </w:rPr>
                  </w:pPr>
                  <w:del w:id="190" w:author="DeeM" w:date="2015-12-07T17:24:00Z">
                    <w:r w:rsidDel="00992A4B">
                      <w:rPr>
                        <w:rFonts w:eastAsia="Arial" w:cs="Arial"/>
                        <w:color w:val="000000"/>
                      </w:rPr>
                      <w:delText>Imię i nazwisko: Marcin Kozij</w:delText>
                    </w:r>
                  </w:del>
                </w:p>
                <w:p w:rsidR="00A616E5" w:rsidDel="00992A4B" w:rsidRDefault="00A616E5">
                  <w:pPr>
                    <w:rPr>
                      <w:del w:id="191" w:author="DeeM" w:date="2015-12-07T17:24:00Z"/>
                    </w:rPr>
                  </w:pPr>
                  <w:del w:id="192" w:author="DeeM" w:date="2015-12-07T17:24:00Z">
                    <w:r w:rsidDel="00992A4B">
                      <w:rPr>
                        <w:rFonts w:eastAsia="Arial" w:cs="Arial"/>
                        <w:color w:val="000000"/>
                      </w:rPr>
                      <w:delText>Data i miejsce urodzenia: 27.04.1993, Gdańsk</w:delText>
                    </w:r>
                  </w:del>
                </w:p>
                <w:p w:rsidR="00A616E5" w:rsidDel="00992A4B" w:rsidRDefault="00A616E5">
                  <w:pPr>
                    <w:rPr>
                      <w:del w:id="193" w:author="DeeM" w:date="2015-12-07T17:24:00Z"/>
                    </w:rPr>
                  </w:pPr>
                  <w:del w:id="194" w:author="DeeM" w:date="2015-12-07T17:24:00Z">
                    <w:r w:rsidDel="00992A4B">
                      <w:rPr>
                        <w:rFonts w:eastAsia="Arial" w:cs="Arial"/>
                        <w:color w:val="000000"/>
                      </w:rPr>
                      <w:delText>Nr albumu: 143261</w:delText>
                    </w:r>
                  </w:del>
                </w:p>
                <w:p w:rsidR="00A616E5" w:rsidDel="00992A4B" w:rsidRDefault="00A616E5">
                  <w:pPr>
                    <w:rPr>
                      <w:del w:id="195" w:author="DeeM" w:date="2015-12-07T17:24:00Z"/>
                    </w:rPr>
                  </w:pPr>
                  <w:del w:id="196" w:author="DeeM" w:date="2015-12-07T17:24:00Z">
                    <w:r w:rsidDel="00992A4B">
                      <w:rPr>
                        <w:rFonts w:eastAsia="Arial" w:cs="Arial"/>
                        <w:color w:val="000000"/>
                      </w:rPr>
                      <w:delText>Wydział: Wydział Elektroniki, Telekomunikacji i Informatyki</w:delText>
                    </w:r>
                  </w:del>
                </w:p>
                <w:p w:rsidR="00A616E5" w:rsidDel="00992A4B" w:rsidRDefault="00A616E5">
                  <w:pPr>
                    <w:rPr>
                      <w:del w:id="197" w:author="DeeM" w:date="2015-12-07T17:24:00Z"/>
                    </w:rPr>
                  </w:pPr>
                  <w:del w:id="198" w:author="DeeM" w:date="2015-12-07T17:24:00Z">
                    <w:r w:rsidDel="00992A4B">
                      <w:rPr>
                        <w:rFonts w:eastAsia="Arial" w:cs="Arial"/>
                        <w:color w:val="000000"/>
                      </w:rPr>
                      <w:delText>Kierunek: informatyka</w:delText>
                    </w:r>
                  </w:del>
                </w:p>
                <w:p w:rsidR="00A616E5" w:rsidDel="00992A4B" w:rsidRDefault="00A616E5">
                  <w:pPr>
                    <w:rPr>
                      <w:del w:id="199" w:author="DeeM" w:date="2015-12-07T17:24:00Z"/>
                    </w:rPr>
                  </w:pPr>
                  <w:del w:id="200" w:author="DeeM" w:date="2015-12-07T17:24:00Z">
                    <w:r w:rsidDel="00992A4B">
                      <w:rPr>
                        <w:rFonts w:eastAsia="Arial" w:cs="Arial"/>
                        <w:color w:val="000000"/>
                      </w:rPr>
                      <w:delText>Poziom studiów: I stopnia - inżynierskie</w:delText>
                    </w:r>
                  </w:del>
                </w:p>
                <w:p w:rsidR="00A616E5" w:rsidDel="00992A4B" w:rsidRDefault="00A616E5">
                  <w:pPr>
                    <w:rPr>
                      <w:del w:id="201" w:author="DeeM" w:date="2015-12-07T17:24:00Z"/>
                    </w:rPr>
                  </w:pPr>
                  <w:del w:id="202" w:author="DeeM" w:date="2015-12-07T17:24:00Z">
                    <w:r w:rsidDel="00992A4B">
                      <w:rPr>
                        <w:rFonts w:eastAsia="Arial" w:cs="Arial"/>
                        <w:color w:val="000000"/>
                      </w:rPr>
                      <w:delText>Forma studiów: stacjonarne</w:delText>
                    </w:r>
                  </w:del>
                </w:p>
              </w:tc>
            </w:tr>
          </w:tbl>
          <w:p w:rsidR="00A616E5" w:rsidDel="00992A4B" w:rsidRDefault="00A616E5">
            <w:pPr>
              <w:rPr>
                <w:del w:id="203" w:author="DeeM" w:date="2015-12-07T17:24:00Z"/>
              </w:rPr>
            </w:pPr>
          </w:p>
        </w:tc>
      </w:tr>
      <w:tr w:rsidR="00A616E5" w:rsidDel="00992A4B">
        <w:trPr>
          <w:del w:id="204" w:author="DeeM" w:date="2015-12-07T17:24:00Z"/>
        </w:trPr>
        <w:tc>
          <w:tcPr>
            <w:tcW w:w="820" w:type="dxa"/>
            <w:tcMar>
              <w:top w:w="320" w:type="dxa"/>
              <w:left w:w="0" w:type="dxa"/>
              <w:bottom w:w="0" w:type="dxa"/>
              <w:right w:w="0" w:type="dxa"/>
            </w:tcMar>
          </w:tcPr>
          <w:p w:rsidR="00A616E5" w:rsidDel="00992A4B" w:rsidRDefault="00A616E5">
            <w:pPr>
              <w:rPr>
                <w:del w:id="20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06" w:author="DeeM" w:date="2015-12-07T17:24:00Z"/>
              </w:trPr>
              <w:tc>
                <w:tcPr>
                  <w:tcW w:w="8670" w:type="dxa"/>
                  <w:tcMar>
                    <w:top w:w="0" w:type="dxa"/>
                    <w:left w:w="0" w:type="dxa"/>
                    <w:bottom w:w="20" w:type="dxa"/>
                    <w:right w:w="0" w:type="dxa"/>
                  </w:tcMar>
                </w:tcPr>
                <w:p w:rsidR="00A616E5" w:rsidDel="00992A4B" w:rsidRDefault="00A616E5">
                  <w:pPr>
                    <w:jc w:val="both"/>
                    <w:rPr>
                      <w:del w:id="207" w:author="DeeM" w:date="2015-12-07T17:24:00Z"/>
                    </w:rPr>
                  </w:pPr>
                  <w:del w:id="20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9" w:author="DeeM" w:date="2015-12-07T17:24:00Z"/>
                    </w:rPr>
                  </w:pPr>
                  <w:del w:id="21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1" w:author="DeeM" w:date="2015-12-07T17:24:00Z"/>
              </w:rPr>
            </w:pPr>
          </w:p>
        </w:tc>
      </w:tr>
      <w:tr w:rsidR="00A616E5" w:rsidDel="00992A4B">
        <w:trPr>
          <w:trHeight w:val="230"/>
          <w:hidden/>
          <w:del w:id="21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3" w:author="DeeM" w:date="2015-12-07T17:24:00Z"/>
                <w:vanish/>
              </w:rPr>
            </w:pPr>
          </w:p>
          <w:tbl>
            <w:tblPr>
              <w:tblOverlap w:val="never"/>
              <w:tblW w:w="8625" w:type="dxa"/>
              <w:tblLayout w:type="fixed"/>
              <w:tblLook w:val="01E0"/>
            </w:tblPr>
            <w:tblGrid>
              <w:gridCol w:w="4545"/>
              <w:gridCol w:w="4080"/>
            </w:tblGrid>
            <w:tr w:rsidR="00A616E5" w:rsidDel="00992A4B">
              <w:trPr>
                <w:del w:id="214" w:author="DeeM" w:date="2015-12-07T17:24:00Z"/>
              </w:trPr>
              <w:tc>
                <w:tcPr>
                  <w:tcW w:w="4545" w:type="dxa"/>
                </w:tcPr>
                <w:p w:rsidR="00A616E5" w:rsidDel="00992A4B" w:rsidRDefault="00A616E5">
                  <w:pPr>
                    <w:rPr>
                      <w:del w:id="215" w:author="DeeM" w:date="2015-12-07T17:24:00Z"/>
                    </w:rPr>
                  </w:pPr>
                  <w:del w:id="21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7" w:author="DeeM" w:date="2015-12-07T17:24:00Z"/>
                    </w:rPr>
                  </w:pPr>
                  <w:del w:id="218" w:author="DeeM" w:date="2015-12-07T17:24:00Z">
                    <w:r w:rsidDel="00992A4B">
                      <w:rPr>
                        <w:rFonts w:eastAsia="Arial" w:cs="Arial"/>
                        <w:color w:val="000000"/>
                      </w:rPr>
                      <w:delText>.....................................................</w:delText>
                    </w:r>
                  </w:del>
                </w:p>
                <w:p w:rsidR="00A616E5" w:rsidDel="00992A4B" w:rsidRDefault="00A616E5">
                  <w:pPr>
                    <w:jc w:val="center"/>
                    <w:rPr>
                      <w:del w:id="219" w:author="DeeM" w:date="2015-12-07T17:24:00Z"/>
                    </w:rPr>
                  </w:pPr>
                  <w:del w:id="220"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1" w:author="DeeM" w:date="2015-12-07T17:24:00Z"/>
              </w:rPr>
            </w:pPr>
          </w:p>
        </w:tc>
      </w:tr>
      <w:tr w:rsidR="00A616E5" w:rsidDel="00992A4B">
        <w:trPr>
          <w:del w:id="222" w:author="DeeM" w:date="2015-12-07T17:24:00Z"/>
        </w:trPr>
        <w:tc>
          <w:tcPr>
            <w:tcW w:w="820" w:type="dxa"/>
            <w:tcMar>
              <w:top w:w="140" w:type="dxa"/>
              <w:left w:w="0" w:type="dxa"/>
              <w:bottom w:w="0" w:type="dxa"/>
              <w:right w:w="0" w:type="dxa"/>
            </w:tcMar>
          </w:tcPr>
          <w:p w:rsidR="00A616E5" w:rsidDel="00992A4B" w:rsidRDefault="00A616E5">
            <w:pPr>
              <w:rPr>
                <w:del w:id="22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24" w:author="DeeM" w:date="2015-12-07T17:24:00Z"/>
              </w:trPr>
              <w:tc>
                <w:tcPr>
                  <w:tcW w:w="8670" w:type="dxa"/>
                </w:tcPr>
                <w:p w:rsidR="00A616E5" w:rsidDel="00992A4B" w:rsidRDefault="00A616E5">
                  <w:pPr>
                    <w:jc w:val="both"/>
                    <w:rPr>
                      <w:del w:id="225" w:author="DeeM" w:date="2015-12-07T17:24:00Z"/>
                    </w:rPr>
                  </w:pPr>
                  <w:del w:id="22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7" w:author="DeeM" w:date="2015-12-07T17:24:00Z"/>
                    </w:rPr>
                  </w:pPr>
                </w:p>
                <w:p w:rsidR="00A616E5" w:rsidDel="00992A4B" w:rsidRDefault="00A616E5">
                  <w:pPr>
                    <w:jc w:val="both"/>
                    <w:rPr>
                      <w:del w:id="228" w:author="DeeM" w:date="2015-12-07T17:24:00Z"/>
                    </w:rPr>
                  </w:pPr>
                  <w:del w:id="22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30" w:author="DeeM" w:date="2015-12-07T17:24:00Z"/>
                    </w:rPr>
                  </w:pPr>
                </w:p>
                <w:p w:rsidR="00A616E5" w:rsidDel="00992A4B" w:rsidRDefault="00A616E5">
                  <w:pPr>
                    <w:jc w:val="both"/>
                    <w:rPr>
                      <w:del w:id="231" w:author="DeeM" w:date="2015-12-07T17:24:00Z"/>
                    </w:rPr>
                  </w:pPr>
                  <w:del w:id="23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3" w:author="DeeM" w:date="2015-12-07T17:24:00Z"/>
                    </w:rPr>
                  </w:pPr>
                </w:p>
                <w:p w:rsidR="00A616E5" w:rsidDel="00992A4B" w:rsidRDefault="00A616E5">
                  <w:pPr>
                    <w:jc w:val="both"/>
                    <w:rPr>
                      <w:del w:id="234" w:author="DeeM" w:date="2015-12-07T17:24:00Z"/>
                    </w:rPr>
                  </w:pPr>
                  <w:del w:id="23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6" w:author="DeeM" w:date="2015-12-07T17:24:00Z"/>
                    </w:rPr>
                  </w:pPr>
                </w:p>
              </w:tc>
            </w:tr>
          </w:tbl>
          <w:p w:rsidR="00A616E5" w:rsidDel="00992A4B" w:rsidRDefault="00A616E5">
            <w:pPr>
              <w:rPr>
                <w:del w:id="237" w:author="DeeM" w:date="2015-12-07T17:24:00Z"/>
              </w:rPr>
            </w:pPr>
          </w:p>
        </w:tc>
      </w:tr>
      <w:tr w:rsidR="00A616E5" w:rsidDel="00992A4B">
        <w:trPr>
          <w:trHeight w:val="230"/>
          <w:hidden/>
          <w:del w:id="23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9" w:author="DeeM" w:date="2015-12-07T17:24:00Z"/>
                <w:vanish/>
              </w:rPr>
            </w:pPr>
          </w:p>
          <w:tbl>
            <w:tblPr>
              <w:tblOverlap w:val="never"/>
              <w:tblW w:w="8785" w:type="dxa"/>
              <w:tblLayout w:type="fixed"/>
              <w:tblLook w:val="01E0"/>
            </w:tblPr>
            <w:tblGrid>
              <w:gridCol w:w="4544"/>
              <w:gridCol w:w="4241"/>
            </w:tblGrid>
            <w:tr w:rsidR="00A616E5" w:rsidDel="00992A4B">
              <w:trPr>
                <w:del w:id="240" w:author="DeeM" w:date="2015-12-07T17:24:00Z"/>
              </w:trPr>
              <w:tc>
                <w:tcPr>
                  <w:tcW w:w="4544" w:type="dxa"/>
                </w:tcPr>
                <w:p w:rsidR="00A616E5" w:rsidDel="00992A4B" w:rsidRDefault="00A616E5">
                  <w:pPr>
                    <w:rPr>
                      <w:del w:id="241" w:author="DeeM" w:date="2015-12-07T17:24:00Z"/>
                    </w:rPr>
                  </w:pPr>
                  <w:del w:id="24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3" w:author="DeeM" w:date="2015-12-07T17:24:00Z"/>
                    </w:rPr>
                  </w:pPr>
                  <w:del w:id="244" w:author="DeeM" w:date="2015-12-07T17:24:00Z">
                    <w:r w:rsidDel="00992A4B">
                      <w:rPr>
                        <w:rFonts w:eastAsia="Arial" w:cs="Arial"/>
                        <w:color w:val="000000"/>
                      </w:rPr>
                      <w:delText>.....................................................</w:delText>
                    </w:r>
                  </w:del>
                </w:p>
                <w:p w:rsidR="00A616E5" w:rsidDel="00992A4B" w:rsidRDefault="00A616E5">
                  <w:pPr>
                    <w:jc w:val="center"/>
                    <w:rPr>
                      <w:del w:id="245" w:author="DeeM" w:date="2015-12-07T17:24:00Z"/>
                    </w:rPr>
                  </w:pPr>
                  <w:del w:id="246"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7" w:author="DeeM" w:date="2015-12-07T17:24:00Z"/>
              </w:rPr>
            </w:pPr>
          </w:p>
        </w:tc>
      </w:tr>
      <w:tr w:rsidR="00A616E5" w:rsidDel="00992A4B">
        <w:trPr>
          <w:del w:id="248" w:author="DeeM" w:date="2015-12-07T17:24:00Z"/>
        </w:trPr>
        <w:tc>
          <w:tcPr>
            <w:tcW w:w="820" w:type="dxa"/>
            <w:tcMar>
              <w:top w:w="180" w:type="dxa"/>
              <w:left w:w="0" w:type="dxa"/>
              <w:bottom w:w="0" w:type="dxa"/>
              <w:right w:w="0" w:type="dxa"/>
            </w:tcMar>
          </w:tcPr>
          <w:p w:rsidR="00A616E5" w:rsidDel="00992A4B" w:rsidRDefault="00A616E5">
            <w:pPr>
              <w:rPr>
                <w:del w:id="24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50" w:author="DeeM" w:date="2015-12-07T17:24:00Z"/>
              </w:rPr>
            </w:pPr>
            <w:del w:id="25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253" w:author="DeeM" w:date="2015-12-07T17:24:00Z"/>
              </w:trPr>
              <w:tc>
                <w:tcPr>
                  <w:tcW w:w="4544" w:type="dxa"/>
                </w:tcPr>
                <w:p w:rsidR="00A616E5" w:rsidDel="00992A4B" w:rsidRDefault="00A616E5">
                  <w:pPr>
                    <w:rPr>
                      <w:del w:id="254" w:author="DeeM" w:date="2015-12-07T17:24:00Z"/>
                    </w:rPr>
                  </w:pPr>
                  <w:del w:id="25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6" w:author="DeeM" w:date="2015-12-07T17:24:00Z"/>
                    </w:rPr>
                  </w:pPr>
                  <w:del w:id="257" w:author="DeeM" w:date="2015-12-07T17:24:00Z">
                    <w:r w:rsidDel="00992A4B">
                      <w:rPr>
                        <w:rFonts w:eastAsia="Arial" w:cs="Arial"/>
                        <w:color w:val="000000"/>
                      </w:rPr>
                      <w:delText>.....................................................</w:delText>
                    </w:r>
                  </w:del>
                </w:p>
                <w:p w:rsidR="00A616E5" w:rsidDel="00992A4B" w:rsidRDefault="00A616E5">
                  <w:pPr>
                    <w:jc w:val="center"/>
                    <w:rPr>
                      <w:del w:id="258" w:author="DeeM" w:date="2015-12-07T17:24:00Z"/>
                    </w:rPr>
                  </w:pPr>
                  <w:del w:id="25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60" w:author="DeeM" w:date="2015-12-07T17:24:00Z"/>
              </w:rPr>
            </w:pPr>
          </w:p>
        </w:tc>
      </w:tr>
      <w:tr w:rsidR="00A616E5" w:rsidDel="00992A4B">
        <w:trPr>
          <w:del w:id="261" w:author="DeeM" w:date="2015-12-07T17:24:00Z"/>
        </w:trPr>
        <w:tc>
          <w:tcPr>
            <w:tcW w:w="820" w:type="dxa"/>
            <w:tcMar>
              <w:top w:w="140" w:type="dxa"/>
              <w:left w:w="0" w:type="dxa"/>
              <w:bottom w:w="0" w:type="dxa"/>
              <w:right w:w="0" w:type="dxa"/>
            </w:tcMar>
          </w:tcPr>
          <w:p w:rsidR="00A616E5" w:rsidDel="00992A4B" w:rsidRDefault="00A616E5">
            <w:pPr>
              <w:rPr>
                <w:del w:id="26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263" w:author="DeeM" w:date="2015-12-07T17:24:00Z"/>
              </w:trPr>
              <w:tc>
                <w:tcPr>
                  <w:tcW w:w="8670" w:type="dxa"/>
                </w:tcPr>
                <w:p w:rsidR="00A616E5" w:rsidDel="00992A4B" w:rsidRDefault="00A616E5">
                  <w:pPr>
                    <w:jc w:val="both"/>
                    <w:rPr>
                      <w:del w:id="264" w:author="DeeM" w:date="2015-12-07T17:24:00Z"/>
                    </w:rPr>
                  </w:pPr>
                  <w:del w:id="265" w:author="DeeM" w:date="2015-12-07T17:24:00Z">
                    <w:r w:rsidDel="00992A4B">
                      <w:rPr>
                        <w:rFonts w:eastAsia="Arial" w:cs="Arial"/>
                        <w:color w:val="000000"/>
                      </w:rPr>
                      <w:delText>*) niepotrzebne skreślić</w:delText>
                    </w:r>
                  </w:del>
                </w:p>
              </w:tc>
            </w:tr>
          </w:tbl>
          <w:p w:rsidR="00A616E5" w:rsidDel="00992A4B" w:rsidRDefault="00A616E5">
            <w:pPr>
              <w:rPr>
                <w:del w:id="266" w:author="DeeM" w:date="2015-12-07T17:24:00Z"/>
              </w:rPr>
            </w:pPr>
          </w:p>
        </w:tc>
      </w:tr>
      <w:tr w:rsidR="00A616E5" w:rsidDel="00992A4B">
        <w:trPr>
          <w:trHeight w:val="230"/>
          <w:hidden/>
          <w:del w:id="26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8" w:author="DeeM" w:date="2015-12-07T17:24:00Z"/>
                <w:vanish/>
              </w:rPr>
            </w:pPr>
          </w:p>
          <w:tbl>
            <w:tblPr>
              <w:tblOverlap w:val="never"/>
              <w:tblW w:w="2880" w:type="dxa"/>
              <w:tblLayout w:type="fixed"/>
              <w:tblLook w:val="01E0"/>
            </w:tblPr>
            <w:tblGrid>
              <w:gridCol w:w="2880"/>
            </w:tblGrid>
            <w:tr w:rsidR="00A616E5" w:rsidDel="00992A4B">
              <w:trPr>
                <w:del w:id="269" w:author="DeeM" w:date="2015-12-07T17:24:00Z"/>
              </w:trPr>
              <w:tc>
                <w:tcPr>
                  <w:tcW w:w="2880" w:type="dxa"/>
                  <w:tcBorders>
                    <w:bottom w:val="single" w:sz="6" w:space="0" w:color="000000"/>
                  </w:tcBorders>
                </w:tcPr>
                <w:p w:rsidR="00A616E5" w:rsidDel="00992A4B" w:rsidRDefault="00A616E5">
                  <w:pPr>
                    <w:rPr>
                      <w:del w:id="270" w:author="DeeM" w:date="2015-12-07T17:24:00Z"/>
                    </w:rPr>
                  </w:pPr>
                </w:p>
              </w:tc>
            </w:tr>
          </w:tbl>
          <w:p w:rsidR="00A616E5" w:rsidDel="00992A4B" w:rsidRDefault="00A616E5">
            <w:pPr>
              <w:rPr>
                <w:del w:id="271" w:author="DeeM" w:date="2015-12-07T17:24:00Z"/>
              </w:rPr>
            </w:pPr>
          </w:p>
        </w:tc>
      </w:tr>
      <w:tr w:rsidR="00A616E5" w:rsidDel="00992A4B">
        <w:trPr>
          <w:trHeight w:val="230"/>
          <w:hidden/>
          <w:del w:id="272"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3" w:author="DeeM" w:date="2015-12-07T17:24:00Z"/>
                <w:vanish/>
              </w:rPr>
            </w:pPr>
          </w:p>
          <w:tbl>
            <w:tblPr>
              <w:tblOverlap w:val="never"/>
              <w:tblW w:w="8770" w:type="dxa"/>
              <w:tblLayout w:type="fixed"/>
              <w:tblLook w:val="01E0"/>
            </w:tblPr>
            <w:tblGrid>
              <w:gridCol w:w="236"/>
              <w:gridCol w:w="8534"/>
            </w:tblGrid>
            <w:tr w:rsidR="00A616E5" w:rsidDel="00992A4B">
              <w:trPr>
                <w:del w:id="27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75" w:author="DeeM" w:date="2015-12-07T17:24:00Z"/>
                    </w:trPr>
                    <w:tc>
                      <w:tcPr>
                        <w:tcW w:w="165" w:type="dxa"/>
                      </w:tcPr>
                      <w:p w:rsidR="00A616E5" w:rsidDel="00992A4B" w:rsidRDefault="00A616E5">
                        <w:pPr>
                          <w:rPr>
                            <w:del w:id="276" w:author="DeeM" w:date="2015-12-07T17:24:00Z"/>
                          </w:rPr>
                        </w:pPr>
                        <w:del w:id="277" w:author="DeeM" w:date="2015-12-07T17:24:00Z">
                          <w:r w:rsidDel="00992A4B">
                            <w:rPr>
                              <w:rFonts w:eastAsia="Arial" w:cs="Arial"/>
                              <w:color w:val="000000"/>
                              <w:position w:val="4"/>
                              <w:sz w:val="12"/>
                              <w:szCs w:val="12"/>
                            </w:rPr>
                            <w:delText>1</w:delText>
                          </w:r>
                        </w:del>
                      </w:p>
                    </w:tc>
                  </w:tr>
                </w:tbl>
                <w:p w:rsidR="00A616E5" w:rsidDel="00992A4B" w:rsidRDefault="00A616E5">
                  <w:pPr>
                    <w:rPr>
                      <w:del w:id="27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79" w:author="DeeM" w:date="2015-12-07T17:24:00Z"/>
                    </w:trPr>
                    <w:tc>
                      <w:tcPr>
                        <w:tcW w:w="8492" w:type="dxa"/>
                      </w:tcPr>
                      <w:p w:rsidR="00A616E5" w:rsidDel="00992A4B" w:rsidRDefault="00A616E5">
                        <w:pPr>
                          <w:jc w:val="both"/>
                          <w:rPr>
                            <w:del w:id="280" w:author="DeeM" w:date="2015-12-07T17:24:00Z"/>
                          </w:rPr>
                        </w:pPr>
                        <w:del w:id="28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2" w:author="DeeM" w:date="2015-12-07T17:24:00Z"/>
                    </w:rPr>
                  </w:pPr>
                </w:p>
              </w:tc>
            </w:tr>
            <w:tr w:rsidR="00A616E5" w:rsidDel="00992A4B">
              <w:trPr>
                <w:del w:id="283"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284" w:author="DeeM" w:date="2015-12-07T17:24:00Z"/>
                    </w:trPr>
                    <w:tc>
                      <w:tcPr>
                        <w:tcW w:w="165" w:type="dxa"/>
                      </w:tcPr>
                      <w:p w:rsidR="00A616E5" w:rsidDel="00992A4B" w:rsidRDefault="00A616E5">
                        <w:pPr>
                          <w:rPr>
                            <w:del w:id="285" w:author="DeeM" w:date="2015-12-07T17:24:00Z"/>
                          </w:rPr>
                        </w:pPr>
                        <w:del w:id="286" w:author="DeeM" w:date="2015-12-07T17:24:00Z">
                          <w:r w:rsidDel="00992A4B">
                            <w:rPr>
                              <w:rFonts w:eastAsia="Arial" w:cs="Arial"/>
                              <w:color w:val="000000"/>
                              <w:position w:val="4"/>
                              <w:sz w:val="12"/>
                              <w:szCs w:val="12"/>
                            </w:rPr>
                            <w:delText>2</w:delText>
                          </w:r>
                        </w:del>
                      </w:p>
                    </w:tc>
                  </w:tr>
                </w:tbl>
                <w:p w:rsidR="00A616E5" w:rsidDel="00992A4B" w:rsidRDefault="00A616E5">
                  <w:pPr>
                    <w:rPr>
                      <w:del w:id="28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88" w:author="DeeM" w:date="2015-12-07T17:24:00Z"/>
                    </w:trPr>
                    <w:tc>
                      <w:tcPr>
                        <w:tcW w:w="8492" w:type="dxa"/>
                      </w:tcPr>
                      <w:p w:rsidR="00A616E5" w:rsidDel="00992A4B" w:rsidRDefault="00A616E5">
                        <w:pPr>
                          <w:jc w:val="both"/>
                          <w:rPr>
                            <w:del w:id="289" w:author="DeeM" w:date="2015-12-07T17:24:00Z"/>
                          </w:rPr>
                        </w:pPr>
                        <w:del w:id="29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1" w:author="DeeM" w:date="2015-12-07T17:24:00Z"/>
                    </w:rPr>
                  </w:pPr>
                </w:p>
              </w:tc>
            </w:tr>
            <w:tr w:rsidR="00A616E5" w:rsidDel="00992A4B">
              <w:trPr>
                <w:del w:id="292" w:author="DeeM" w:date="2015-12-07T17:24:00Z"/>
              </w:trPr>
              <w:tc>
                <w:tcPr>
                  <w:tcW w:w="165" w:type="dxa"/>
                </w:tcPr>
                <w:p w:rsidR="00A616E5" w:rsidDel="00992A4B" w:rsidRDefault="00A616E5">
                  <w:pPr>
                    <w:rPr>
                      <w:del w:id="29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294" w:author="DeeM" w:date="2015-12-07T17:24:00Z"/>
                    </w:trPr>
                    <w:tc>
                      <w:tcPr>
                        <w:tcW w:w="8492" w:type="dxa"/>
                      </w:tcPr>
                      <w:p w:rsidR="00A616E5" w:rsidDel="00992A4B" w:rsidRDefault="00A616E5">
                        <w:pPr>
                          <w:jc w:val="both"/>
                          <w:rPr>
                            <w:del w:id="295" w:author="DeeM" w:date="2015-12-07T17:24:00Z"/>
                          </w:rPr>
                        </w:pPr>
                        <w:del w:id="29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7" w:author="DeeM" w:date="2015-12-07T17:24:00Z"/>
                    </w:rPr>
                  </w:pPr>
                </w:p>
              </w:tc>
            </w:tr>
            <w:tr w:rsidR="00A616E5" w:rsidDel="00992A4B">
              <w:trPr>
                <w:del w:id="298" w:author="DeeM" w:date="2015-12-07T17:24:00Z"/>
              </w:trPr>
              <w:tc>
                <w:tcPr>
                  <w:tcW w:w="165" w:type="dxa"/>
                </w:tcPr>
                <w:p w:rsidR="00A616E5" w:rsidDel="00992A4B" w:rsidRDefault="00A616E5">
                  <w:pPr>
                    <w:rPr>
                      <w:del w:id="29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300" w:author="DeeM" w:date="2015-12-07T17:24:00Z"/>
                    </w:trPr>
                    <w:tc>
                      <w:tcPr>
                        <w:tcW w:w="8492" w:type="dxa"/>
                      </w:tcPr>
                      <w:p w:rsidR="00A616E5" w:rsidDel="00992A4B" w:rsidRDefault="00A616E5">
                        <w:pPr>
                          <w:jc w:val="both"/>
                          <w:rPr>
                            <w:del w:id="301" w:author="DeeM" w:date="2015-12-07T17:24:00Z"/>
                          </w:rPr>
                        </w:pPr>
                        <w:del w:id="30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tc>
      </w:tr>
    </w:tbl>
    <w:p w:rsidR="00A616E5" w:rsidDel="00992A4B" w:rsidRDefault="00A616E5">
      <w:pPr>
        <w:rPr>
          <w:del w:id="305" w:author="DeeM" w:date="2015-12-07T17:24:00Z"/>
        </w:rPr>
      </w:pPr>
    </w:p>
    <w:p w:rsidR="00A616E5" w:rsidDel="00992A4B" w:rsidRDefault="00A616E5">
      <w:pPr>
        <w:rPr>
          <w:del w:id="306" w:author="DeeM" w:date="2015-12-07T17:24:00Z"/>
        </w:rPr>
      </w:pPr>
    </w:p>
    <w:tbl>
      <w:tblPr>
        <w:tblOverlap w:val="never"/>
        <w:tblW w:w="9490" w:type="dxa"/>
        <w:tblLayout w:type="fixed"/>
        <w:tblLook w:val="01E0"/>
      </w:tblPr>
      <w:tblGrid>
        <w:gridCol w:w="820"/>
        <w:gridCol w:w="2985"/>
        <w:gridCol w:w="2505"/>
        <w:gridCol w:w="3180"/>
      </w:tblGrid>
      <w:tr w:rsidR="00A616E5" w:rsidDel="00992A4B">
        <w:trPr>
          <w:del w:id="307" w:author="DeeM" w:date="2015-12-07T17:24:00Z"/>
        </w:trPr>
        <w:tc>
          <w:tcPr>
            <w:tcW w:w="3805" w:type="dxa"/>
            <w:gridSpan w:val="2"/>
            <w:vMerge w:val="restart"/>
          </w:tcPr>
          <w:p w:rsidR="00A616E5" w:rsidDel="00992A4B" w:rsidRDefault="00C65655">
            <w:pPr>
              <w:rPr>
                <w:del w:id="308" w:author="DeeM" w:date="2015-12-07T17:24:00Z"/>
              </w:rPr>
            </w:pPr>
            <w:del w:id="309"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274D40">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1"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10" w:author="DeeM" w:date="2015-12-07T17:24:00Z"/>
              </w:rPr>
            </w:pPr>
          </w:p>
        </w:tc>
        <w:tc>
          <w:tcPr>
            <w:tcW w:w="3180" w:type="dxa"/>
          </w:tcPr>
          <w:p w:rsidR="00A616E5" w:rsidDel="00992A4B" w:rsidRDefault="00C65655">
            <w:pPr>
              <w:jc w:val="right"/>
              <w:rPr>
                <w:del w:id="311" w:author="DeeM" w:date="2015-12-07T17:24:00Z"/>
              </w:rPr>
            </w:pPr>
            <w:del w:id="312"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274D40">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2"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3" w:author="DeeM" w:date="2015-12-07T17:24:00Z"/>
        </w:trPr>
        <w:tc>
          <w:tcPr>
            <w:tcW w:w="820" w:type="dxa"/>
            <w:tcMar>
              <w:top w:w="620" w:type="dxa"/>
              <w:left w:w="0" w:type="dxa"/>
              <w:bottom w:w="0" w:type="dxa"/>
              <w:right w:w="0" w:type="dxa"/>
            </w:tcMar>
          </w:tcPr>
          <w:p w:rsidR="00A616E5" w:rsidDel="00992A4B" w:rsidRDefault="00A616E5">
            <w:pPr>
              <w:rPr>
                <w:del w:id="314"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5" w:author="DeeM" w:date="2015-12-07T17:24:00Z"/>
              </w:rPr>
            </w:pPr>
            <w:del w:id="316" w:author="DeeM" w:date="2015-12-07T17:24:00Z">
              <w:r w:rsidDel="00992A4B">
                <w:rPr>
                  <w:rFonts w:eastAsia="Arial" w:cs="Arial"/>
                  <w:b/>
                  <w:bCs/>
                  <w:color w:val="000000"/>
                  <w:sz w:val="24"/>
                  <w:szCs w:val="24"/>
                </w:rPr>
                <w:delText>OŚWIADCZENIE</w:delText>
              </w:r>
            </w:del>
          </w:p>
        </w:tc>
      </w:tr>
      <w:tr w:rsidR="00A616E5" w:rsidDel="00992A4B">
        <w:trPr>
          <w:del w:id="317" w:author="DeeM" w:date="2015-12-07T17:24:00Z"/>
        </w:trPr>
        <w:tc>
          <w:tcPr>
            <w:tcW w:w="820" w:type="dxa"/>
            <w:tcMar>
              <w:top w:w="220" w:type="dxa"/>
              <w:left w:w="0" w:type="dxa"/>
              <w:bottom w:w="0" w:type="dxa"/>
              <w:right w:w="0" w:type="dxa"/>
            </w:tcMar>
          </w:tcPr>
          <w:p w:rsidR="00A616E5" w:rsidDel="00992A4B" w:rsidRDefault="00A616E5">
            <w:pPr>
              <w:rPr>
                <w:del w:id="31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19" w:author="DeeM" w:date="2015-12-07T17:24:00Z"/>
              </w:trPr>
              <w:tc>
                <w:tcPr>
                  <w:tcW w:w="8670" w:type="dxa"/>
                  <w:tcMar>
                    <w:top w:w="0" w:type="dxa"/>
                    <w:left w:w="0" w:type="dxa"/>
                    <w:bottom w:w="20" w:type="dxa"/>
                    <w:right w:w="0" w:type="dxa"/>
                  </w:tcMar>
                </w:tcPr>
                <w:p w:rsidR="00A616E5" w:rsidDel="00992A4B" w:rsidRDefault="00A616E5">
                  <w:pPr>
                    <w:rPr>
                      <w:del w:id="320" w:author="DeeM" w:date="2015-12-07T17:24:00Z"/>
                    </w:rPr>
                  </w:pPr>
                  <w:del w:id="321" w:author="DeeM" w:date="2015-12-07T17:24:00Z">
                    <w:r w:rsidDel="00992A4B">
                      <w:rPr>
                        <w:rFonts w:eastAsia="Arial" w:cs="Arial"/>
                        <w:color w:val="000000"/>
                      </w:rPr>
                      <w:delText>Imię i nazwisko: Patryk Kuśmierek</w:delText>
                    </w:r>
                  </w:del>
                </w:p>
                <w:p w:rsidR="00A616E5" w:rsidDel="00992A4B" w:rsidRDefault="00A616E5">
                  <w:pPr>
                    <w:rPr>
                      <w:del w:id="322" w:author="DeeM" w:date="2015-12-07T17:24:00Z"/>
                    </w:rPr>
                  </w:pPr>
                  <w:del w:id="323" w:author="DeeM" w:date="2015-12-07T17:24:00Z">
                    <w:r w:rsidDel="00992A4B">
                      <w:rPr>
                        <w:rFonts w:eastAsia="Arial" w:cs="Arial"/>
                        <w:color w:val="000000"/>
                      </w:rPr>
                      <w:delText>Data i miejsce urodzenia: 25.07.1993, Gdańsk</w:delText>
                    </w:r>
                  </w:del>
                </w:p>
                <w:p w:rsidR="00A616E5" w:rsidDel="00992A4B" w:rsidRDefault="00A616E5">
                  <w:pPr>
                    <w:rPr>
                      <w:del w:id="324" w:author="DeeM" w:date="2015-12-07T17:24:00Z"/>
                    </w:rPr>
                  </w:pPr>
                  <w:del w:id="325" w:author="DeeM" w:date="2015-12-07T17:24:00Z">
                    <w:r w:rsidDel="00992A4B">
                      <w:rPr>
                        <w:rFonts w:eastAsia="Arial" w:cs="Arial"/>
                        <w:color w:val="000000"/>
                      </w:rPr>
                      <w:delText>Nr albumu: 143275</w:delText>
                    </w:r>
                  </w:del>
                </w:p>
                <w:p w:rsidR="00A616E5" w:rsidDel="00992A4B" w:rsidRDefault="00A616E5">
                  <w:pPr>
                    <w:rPr>
                      <w:del w:id="326" w:author="DeeM" w:date="2015-12-07T17:24:00Z"/>
                    </w:rPr>
                  </w:pPr>
                  <w:del w:id="327" w:author="DeeM" w:date="2015-12-07T17:24:00Z">
                    <w:r w:rsidDel="00992A4B">
                      <w:rPr>
                        <w:rFonts w:eastAsia="Arial" w:cs="Arial"/>
                        <w:color w:val="000000"/>
                      </w:rPr>
                      <w:delText>Wydział: Wydział Elektroniki, Telekomunikacji i Informatyki</w:delText>
                    </w:r>
                  </w:del>
                </w:p>
                <w:p w:rsidR="00A616E5" w:rsidDel="00992A4B" w:rsidRDefault="00A616E5">
                  <w:pPr>
                    <w:rPr>
                      <w:del w:id="328" w:author="DeeM" w:date="2015-12-07T17:24:00Z"/>
                    </w:rPr>
                  </w:pPr>
                  <w:del w:id="329" w:author="DeeM" w:date="2015-12-07T17:24:00Z">
                    <w:r w:rsidDel="00992A4B">
                      <w:rPr>
                        <w:rFonts w:eastAsia="Arial" w:cs="Arial"/>
                        <w:color w:val="000000"/>
                      </w:rPr>
                      <w:delText>Kierunek: informatyka</w:delText>
                    </w:r>
                  </w:del>
                </w:p>
                <w:p w:rsidR="00A616E5" w:rsidDel="00992A4B" w:rsidRDefault="00A616E5">
                  <w:pPr>
                    <w:rPr>
                      <w:del w:id="330" w:author="DeeM" w:date="2015-12-07T17:24:00Z"/>
                    </w:rPr>
                  </w:pPr>
                  <w:del w:id="331" w:author="DeeM" w:date="2015-12-07T17:24:00Z">
                    <w:r w:rsidDel="00992A4B">
                      <w:rPr>
                        <w:rFonts w:eastAsia="Arial" w:cs="Arial"/>
                        <w:color w:val="000000"/>
                      </w:rPr>
                      <w:delText>Poziom studiów: I stopnia - inżynierskie</w:delText>
                    </w:r>
                  </w:del>
                </w:p>
                <w:p w:rsidR="00A616E5" w:rsidDel="00992A4B" w:rsidRDefault="00A616E5">
                  <w:pPr>
                    <w:rPr>
                      <w:del w:id="332" w:author="DeeM" w:date="2015-12-07T17:24:00Z"/>
                    </w:rPr>
                  </w:pPr>
                  <w:del w:id="333" w:author="DeeM" w:date="2015-12-07T17:24:00Z">
                    <w:r w:rsidDel="00992A4B">
                      <w:rPr>
                        <w:rFonts w:eastAsia="Arial" w:cs="Arial"/>
                        <w:color w:val="000000"/>
                      </w:rPr>
                      <w:delText>Forma studiów: stacjonarne</w:delText>
                    </w:r>
                  </w:del>
                </w:p>
              </w:tc>
            </w:tr>
          </w:tbl>
          <w:p w:rsidR="00A616E5" w:rsidDel="00992A4B" w:rsidRDefault="00A616E5">
            <w:pPr>
              <w:rPr>
                <w:del w:id="334" w:author="DeeM" w:date="2015-12-07T17:24:00Z"/>
              </w:rPr>
            </w:pPr>
          </w:p>
        </w:tc>
      </w:tr>
      <w:tr w:rsidR="00A616E5" w:rsidDel="00992A4B">
        <w:trPr>
          <w:del w:id="335" w:author="DeeM" w:date="2015-12-07T17:24:00Z"/>
        </w:trPr>
        <w:tc>
          <w:tcPr>
            <w:tcW w:w="820" w:type="dxa"/>
            <w:tcMar>
              <w:top w:w="320" w:type="dxa"/>
              <w:left w:w="0" w:type="dxa"/>
              <w:bottom w:w="0" w:type="dxa"/>
              <w:right w:w="0" w:type="dxa"/>
            </w:tcMar>
          </w:tcPr>
          <w:p w:rsidR="00A616E5" w:rsidDel="00992A4B" w:rsidRDefault="00A616E5">
            <w:pPr>
              <w:rPr>
                <w:del w:id="33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37" w:author="DeeM" w:date="2015-12-07T17:24:00Z"/>
              </w:trPr>
              <w:tc>
                <w:tcPr>
                  <w:tcW w:w="8670" w:type="dxa"/>
                  <w:tcMar>
                    <w:top w:w="0" w:type="dxa"/>
                    <w:left w:w="0" w:type="dxa"/>
                    <w:bottom w:w="20" w:type="dxa"/>
                    <w:right w:w="0" w:type="dxa"/>
                  </w:tcMar>
                </w:tcPr>
                <w:p w:rsidR="00A616E5" w:rsidDel="00992A4B" w:rsidRDefault="00A616E5">
                  <w:pPr>
                    <w:jc w:val="both"/>
                    <w:rPr>
                      <w:del w:id="338" w:author="DeeM" w:date="2015-12-07T17:24:00Z"/>
                    </w:rPr>
                  </w:pPr>
                  <w:del w:id="33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40" w:author="DeeM" w:date="2015-12-07T17:24:00Z"/>
                    </w:rPr>
                  </w:pPr>
                  <w:del w:id="34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2" w:author="DeeM" w:date="2015-12-07T17:24:00Z"/>
              </w:rPr>
            </w:pPr>
          </w:p>
        </w:tc>
      </w:tr>
      <w:tr w:rsidR="00A616E5" w:rsidDel="00992A4B">
        <w:trPr>
          <w:trHeight w:val="230"/>
          <w:hidden/>
          <w:del w:id="343"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4" w:author="DeeM" w:date="2015-12-07T17:24:00Z"/>
                <w:vanish/>
              </w:rPr>
            </w:pPr>
          </w:p>
          <w:tbl>
            <w:tblPr>
              <w:tblOverlap w:val="never"/>
              <w:tblW w:w="8625" w:type="dxa"/>
              <w:tblLayout w:type="fixed"/>
              <w:tblLook w:val="01E0"/>
            </w:tblPr>
            <w:tblGrid>
              <w:gridCol w:w="4545"/>
              <w:gridCol w:w="4080"/>
            </w:tblGrid>
            <w:tr w:rsidR="00A616E5" w:rsidDel="00992A4B">
              <w:trPr>
                <w:del w:id="345" w:author="DeeM" w:date="2015-12-07T17:24:00Z"/>
              </w:trPr>
              <w:tc>
                <w:tcPr>
                  <w:tcW w:w="4545" w:type="dxa"/>
                </w:tcPr>
                <w:p w:rsidR="00A616E5" w:rsidDel="00992A4B" w:rsidRDefault="00A616E5">
                  <w:pPr>
                    <w:rPr>
                      <w:del w:id="346" w:author="DeeM" w:date="2015-12-07T17:24:00Z"/>
                    </w:rPr>
                  </w:pPr>
                  <w:del w:id="347"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8" w:author="DeeM" w:date="2015-12-07T17:24:00Z"/>
                    </w:rPr>
                  </w:pPr>
                  <w:del w:id="349" w:author="DeeM" w:date="2015-12-07T17:24:00Z">
                    <w:r w:rsidDel="00992A4B">
                      <w:rPr>
                        <w:rFonts w:eastAsia="Arial" w:cs="Arial"/>
                        <w:color w:val="000000"/>
                      </w:rPr>
                      <w:delText>.....................................................</w:delText>
                    </w:r>
                  </w:del>
                </w:p>
                <w:p w:rsidR="00A616E5" w:rsidDel="00992A4B" w:rsidRDefault="00A616E5">
                  <w:pPr>
                    <w:jc w:val="center"/>
                    <w:rPr>
                      <w:del w:id="350" w:author="DeeM" w:date="2015-12-07T17:24:00Z"/>
                    </w:rPr>
                  </w:pPr>
                  <w:del w:id="351"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2" w:author="DeeM" w:date="2015-12-07T17:24:00Z"/>
              </w:rPr>
            </w:pPr>
          </w:p>
        </w:tc>
      </w:tr>
      <w:tr w:rsidR="00A616E5" w:rsidDel="00992A4B">
        <w:trPr>
          <w:del w:id="353" w:author="DeeM" w:date="2015-12-07T17:24:00Z"/>
        </w:trPr>
        <w:tc>
          <w:tcPr>
            <w:tcW w:w="820" w:type="dxa"/>
            <w:tcMar>
              <w:top w:w="140" w:type="dxa"/>
              <w:left w:w="0" w:type="dxa"/>
              <w:bottom w:w="0" w:type="dxa"/>
              <w:right w:w="0" w:type="dxa"/>
            </w:tcMar>
          </w:tcPr>
          <w:p w:rsidR="00A616E5" w:rsidDel="00992A4B" w:rsidRDefault="00A616E5">
            <w:pPr>
              <w:rPr>
                <w:del w:id="35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55" w:author="DeeM" w:date="2015-12-07T17:24:00Z"/>
              </w:trPr>
              <w:tc>
                <w:tcPr>
                  <w:tcW w:w="8670" w:type="dxa"/>
                </w:tcPr>
                <w:p w:rsidR="00A616E5" w:rsidDel="00992A4B" w:rsidRDefault="00A616E5">
                  <w:pPr>
                    <w:jc w:val="both"/>
                    <w:rPr>
                      <w:del w:id="356" w:author="DeeM" w:date="2015-12-07T17:24:00Z"/>
                    </w:rPr>
                  </w:pPr>
                  <w:del w:id="35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8" w:author="DeeM" w:date="2015-12-07T17:24:00Z"/>
                    </w:rPr>
                  </w:pPr>
                </w:p>
                <w:p w:rsidR="00A616E5" w:rsidDel="00992A4B" w:rsidRDefault="00A616E5">
                  <w:pPr>
                    <w:jc w:val="both"/>
                    <w:rPr>
                      <w:del w:id="359" w:author="DeeM" w:date="2015-12-07T17:24:00Z"/>
                    </w:rPr>
                  </w:pPr>
                  <w:del w:id="36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1" w:author="DeeM" w:date="2015-12-07T17:24:00Z"/>
                    </w:rPr>
                  </w:pPr>
                </w:p>
                <w:p w:rsidR="00A616E5" w:rsidDel="00992A4B" w:rsidRDefault="00A616E5">
                  <w:pPr>
                    <w:jc w:val="both"/>
                    <w:rPr>
                      <w:del w:id="362" w:author="DeeM" w:date="2015-12-07T17:24:00Z"/>
                    </w:rPr>
                  </w:pPr>
                  <w:del w:id="36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4" w:author="DeeM" w:date="2015-12-07T17:24:00Z"/>
                    </w:rPr>
                  </w:pPr>
                </w:p>
                <w:p w:rsidR="00A616E5" w:rsidDel="00992A4B" w:rsidRDefault="00A616E5">
                  <w:pPr>
                    <w:jc w:val="both"/>
                    <w:rPr>
                      <w:del w:id="365" w:author="DeeM" w:date="2015-12-07T17:24:00Z"/>
                    </w:rPr>
                  </w:pPr>
                  <w:del w:id="366"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7" w:author="DeeM" w:date="2015-12-07T17:24:00Z"/>
                    </w:rPr>
                  </w:pPr>
                </w:p>
              </w:tc>
            </w:tr>
          </w:tbl>
          <w:p w:rsidR="00A616E5" w:rsidDel="00992A4B" w:rsidRDefault="00A616E5">
            <w:pPr>
              <w:rPr>
                <w:del w:id="368" w:author="DeeM" w:date="2015-12-07T17:24:00Z"/>
              </w:rPr>
            </w:pPr>
          </w:p>
        </w:tc>
      </w:tr>
      <w:tr w:rsidR="00A616E5" w:rsidDel="00992A4B">
        <w:trPr>
          <w:trHeight w:val="230"/>
          <w:hidden/>
          <w:del w:id="36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70" w:author="DeeM" w:date="2015-12-07T17:24:00Z"/>
                <w:vanish/>
              </w:rPr>
            </w:pPr>
          </w:p>
          <w:tbl>
            <w:tblPr>
              <w:tblOverlap w:val="never"/>
              <w:tblW w:w="8785" w:type="dxa"/>
              <w:tblLayout w:type="fixed"/>
              <w:tblLook w:val="01E0"/>
            </w:tblPr>
            <w:tblGrid>
              <w:gridCol w:w="4544"/>
              <w:gridCol w:w="4241"/>
            </w:tblGrid>
            <w:tr w:rsidR="00A616E5" w:rsidDel="00992A4B">
              <w:trPr>
                <w:del w:id="371" w:author="DeeM" w:date="2015-12-07T17:24:00Z"/>
              </w:trPr>
              <w:tc>
                <w:tcPr>
                  <w:tcW w:w="4544" w:type="dxa"/>
                </w:tcPr>
                <w:p w:rsidR="00A616E5" w:rsidDel="00992A4B" w:rsidRDefault="00A616E5">
                  <w:pPr>
                    <w:rPr>
                      <w:del w:id="372" w:author="DeeM" w:date="2015-12-07T17:24:00Z"/>
                    </w:rPr>
                  </w:pPr>
                  <w:del w:id="373"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4" w:author="DeeM" w:date="2015-12-07T17:24:00Z"/>
                    </w:rPr>
                  </w:pPr>
                  <w:del w:id="375" w:author="DeeM" w:date="2015-12-07T17:24:00Z">
                    <w:r w:rsidDel="00992A4B">
                      <w:rPr>
                        <w:rFonts w:eastAsia="Arial" w:cs="Arial"/>
                        <w:color w:val="000000"/>
                      </w:rPr>
                      <w:delText>.....................................................</w:delText>
                    </w:r>
                  </w:del>
                </w:p>
                <w:p w:rsidR="00A616E5" w:rsidDel="00992A4B" w:rsidRDefault="00A616E5">
                  <w:pPr>
                    <w:jc w:val="center"/>
                    <w:rPr>
                      <w:del w:id="376" w:author="DeeM" w:date="2015-12-07T17:24:00Z"/>
                    </w:rPr>
                  </w:pPr>
                  <w:del w:id="377"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8" w:author="DeeM" w:date="2015-12-07T17:24:00Z"/>
              </w:rPr>
            </w:pPr>
          </w:p>
        </w:tc>
      </w:tr>
      <w:tr w:rsidR="00A616E5" w:rsidDel="00992A4B">
        <w:trPr>
          <w:del w:id="379" w:author="DeeM" w:date="2015-12-07T17:24:00Z"/>
        </w:trPr>
        <w:tc>
          <w:tcPr>
            <w:tcW w:w="820" w:type="dxa"/>
            <w:tcMar>
              <w:top w:w="180" w:type="dxa"/>
              <w:left w:w="0" w:type="dxa"/>
              <w:bottom w:w="0" w:type="dxa"/>
              <w:right w:w="0" w:type="dxa"/>
            </w:tcMar>
          </w:tcPr>
          <w:p w:rsidR="00A616E5" w:rsidDel="00992A4B" w:rsidRDefault="00A616E5">
            <w:pPr>
              <w:rPr>
                <w:del w:id="380"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1" w:author="DeeM" w:date="2015-12-07T17:24:00Z"/>
              </w:rPr>
            </w:pPr>
            <w:del w:id="38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rsidDel="00992A4B">
              <w:trPr>
                <w:del w:id="384" w:author="DeeM" w:date="2015-12-07T17:24:00Z"/>
              </w:trPr>
              <w:tc>
                <w:tcPr>
                  <w:tcW w:w="4544" w:type="dxa"/>
                </w:tcPr>
                <w:p w:rsidR="00A616E5" w:rsidDel="00992A4B" w:rsidRDefault="00A616E5">
                  <w:pPr>
                    <w:rPr>
                      <w:del w:id="385" w:author="DeeM" w:date="2015-12-07T17:24:00Z"/>
                    </w:rPr>
                  </w:pPr>
                  <w:del w:id="386"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7" w:author="DeeM" w:date="2015-12-07T17:24:00Z"/>
                    </w:rPr>
                  </w:pPr>
                  <w:del w:id="388" w:author="DeeM" w:date="2015-12-07T17:24:00Z">
                    <w:r w:rsidDel="00992A4B">
                      <w:rPr>
                        <w:rFonts w:eastAsia="Arial" w:cs="Arial"/>
                        <w:color w:val="000000"/>
                      </w:rPr>
                      <w:delText>.....................................................</w:delText>
                    </w:r>
                  </w:del>
                </w:p>
                <w:p w:rsidR="00A616E5" w:rsidDel="00992A4B" w:rsidRDefault="00A616E5">
                  <w:pPr>
                    <w:jc w:val="center"/>
                    <w:rPr>
                      <w:del w:id="389" w:author="DeeM" w:date="2015-12-07T17:24:00Z"/>
                    </w:rPr>
                  </w:pPr>
                  <w:del w:id="39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1" w:author="DeeM" w:date="2015-12-07T17:24:00Z"/>
              </w:rPr>
            </w:pPr>
          </w:p>
        </w:tc>
      </w:tr>
      <w:tr w:rsidR="00A616E5" w:rsidDel="00992A4B">
        <w:trPr>
          <w:del w:id="392" w:author="DeeM" w:date="2015-12-07T17:24:00Z"/>
        </w:trPr>
        <w:tc>
          <w:tcPr>
            <w:tcW w:w="820" w:type="dxa"/>
            <w:tcMar>
              <w:top w:w="140" w:type="dxa"/>
              <w:left w:w="0" w:type="dxa"/>
              <w:bottom w:w="0" w:type="dxa"/>
              <w:right w:w="0" w:type="dxa"/>
            </w:tcMar>
          </w:tcPr>
          <w:p w:rsidR="00A616E5" w:rsidDel="00992A4B" w:rsidRDefault="00A616E5">
            <w:pPr>
              <w:rPr>
                <w:del w:id="39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rsidDel="00992A4B">
              <w:trPr>
                <w:del w:id="394" w:author="DeeM" w:date="2015-12-07T17:24:00Z"/>
              </w:trPr>
              <w:tc>
                <w:tcPr>
                  <w:tcW w:w="8670" w:type="dxa"/>
                </w:tcPr>
                <w:p w:rsidR="00A616E5" w:rsidDel="00992A4B" w:rsidRDefault="00A616E5">
                  <w:pPr>
                    <w:jc w:val="both"/>
                    <w:rPr>
                      <w:del w:id="395" w:author="DeeM" w:date="2015-12-07T17:24:00Z"/>
                    </w:rPr>
                  </w:pPr>
                  <w:del w:id="396" w:author="DeeM" w:date="2015-12-07T17:24:00Z">
                    <w:r w:rsidDel="00992A4B">
                      <w:rPr>
                        <w:rFonts w:eastAsia="Arial" w:cs="Arial"/>
                        <w:color w:val="000000"/>
                      </w:rPr>
                      <w:delText>*) niepotrzebne skreślić</w:delText>
                    </w:r>
                  </w:del>
                </w:p>
              </w:tc>
            </w:tr>
          </w:tbl>
          <w:p w:rsidR="00A616E5" w:rsidDel="00992A4B" w:rsidRDefault="00A616E5">
            <w:pPr>
              <w:rPr>
                <w:del w:id="397" w:author="DeeM" w:date="2015-12-07T17:24:00Z"/>
              </w:rPr>
            </w:pPr>
          </w:p>
        </w:tc>
      </w:tr>
      <w:tr w:rsidR="00A616E5" w:rsidDel="00992A4B">
        <w:trPr>
          <w:trHeight w:val="230"/>
          <w:hidden/>
          <w:del w:id="398"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9" w:author="DeeM" w:date="2015-12-07T17:24:00Z"/>
                <w:vanish/>
              </w:rPr>
            </w:pPr>
          </w:p>
          <w:tbl>
            <w:tblPr>
              <w:tblOverlap w:val="never"/>
              <w:tblW w:w="2880" w:type="dxa"/>
              <w:tblLayout w:type="fixed"/>
              <w:tblLook w:val="01E0"/>
            </w:tblPr>
            <w:tblGrid>
              <w:gridCol w:w="2880"/>
            </w:tblGrid>
            <w:tr w:rsidR="00A616E5" w:rsidDel="00992A4B">
              <w:trPr>
                <w:del w:id="400" w:author="DeeM" w:date="2015-12-07T17:24:00Z"/>
              </w:trPr>
              <w:tc>
                <w:tcPr>
                  <w:tcW w:w="2880" w:type="dxa"/>
                  <w:tcBorders>
                    <w:bottom w:val="single" w:sz="6" w:space="0" w:color="000000"/>
                  </w:tcBorders>
                </w:tcPr>
                <w:p w:rsidR="00A616E5" w:rsidDel="00992A4B" w:rsidRDefault="00A616E5">
                  <w:pPr>
                    <w:rPr>
                      <w:del w:id="401" w:author="DeeM" w:date="2015-12-07T17:24:00Z"/>
                    </w:rPr>
                  </w:pPr>
                </w:p>
              </w:tc>
            </w:tr>
          </w:tbl>
          <w:p w:rsidR="00A616E5" w:rsidDel="00992A4B" w:rsidRDefault="00A616E5">
            <w:pPr>
              <w:rPr>
                <w:del w:id="402" w:author="DeeM" w:date="2015-12-07T17:24:00Z"/>
              </w:rPr>
            </w:pPr>
          </w:p>
        </w:tc>
      </w:tr>
      <w:tr w:rsidR="00A616E5" w:rsidDel="00992A4B">
        <w:trPr>
          <w:trHeight w:val="230"/>
          <w:hidden/>
          <w:del w:id="403" w:author="DeeM" w:date="2015-12-07T17:24:00Z"/>
        </w:trPr>
        <w:tc>
          <w:tcPr>
            <w:tcW w:w="9490" w:type="dxa"/>
            <w:gridSpan w:val="4"/>
            <w:tcMar>
              <w:top w:w="60" w:type="dxa"/>
              <w:left w:w="720" w:type="dxa"/>
              <w:bottom w:w="0" w:type="dxa"/>
              <w:right w:w="0" w:type="dxa"/>
            </w:tcMar>
          </w:tcPr>
          <w:p w:rsidR="00A616E5" w:rsidDel="00992A4B" w:rsidRDefault="00A616E5">
            <w:pPr>
              <w:rPr>
                <w:del w:id="404" w:author="DeeM" w:date="2015-12-07T17:24:00Z"/>
                <w:vanish/>
              </w:rPr>
            </w:pPr>
          </w:p>
          <w:tbl>
            <w:tblPr>
              <w:tblOverlap w:val="never"/>
              <w:tblW w:w="8770" w:type="dxa"/>
              <w:tblLayout w:type="fixed"/>
              <w:tblLook w:val="01E0"/>
            </w:tblPr>
            <w:tblGrid>
              <w:gridCol w:w="236"/>
              <w:gridCol w:w="8534"/>
            </w:tblGrid>
            <w:tr w:rsidR="00A616E5" w:rsidDel="00992A4B">
              <w:trPr>
                <w:del w:id="40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06" w:author="DeeM" w:date="2015-12-07T17:24:00Z"/>
                    </w:trPr>
                    <w:tc>
                      <w:tcPr>
                        <w:tcW w:w="165" w:type="dxa"/>
                      </w:tcPr>
                      <w:p w:rsidR="00A616E5" w:rsidDel="00992A4B" w:rsidRDefault="00A616E5">
                        <w:pPr>
                          <w:rPr>
                            <w:del w:id="407" w:author="DeeM" w:date="2015-12-07T17:24:00Z"/>
                          </w:rPr>
                        </w:pPr>
                        <w:del w:id="408" w:author="DeeM" w:date="2015-12-07T17:24:00Z">
                          <w:r w:rsidDel="00992A4B">
                            <w:rPr>
                              <w:rFonts w:eastAsia="Arial" w:cs="Arial"/>
                              <w:color w:val="000000"/>
                              <w:position w:val="4"/>
                              <w:sz w:val="12"/>
                              <w:szCs w:val="12"/>
                            </w:rPr>
                            <w:delText>1</w:delText>
                          </w:r>
                        </w:del>
                      </w:p>
                    </w:tc>
                  </w:tr>
                </w:tbl>
                <w:p w:rsidR="00A616E5" w:rsidDel="00992A4B" w:rsidRDefault="00A616E5">
                  <w:pPr>
                    <w:rPr>
                      <w:del w:id="40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0" w:author="DeeM" w:date="2015-12-07T17:24:00Z"/>
                    </w:trPr>
                    <w:tc>
                      <w:tcPr>
                        <w:tcW w:w="8492" w:type="dxa"/>
                      </w:tcPr>
                      <w:p w:rsidR="00A616E5" w:rsidDel="00992A4B" w:rsidRDefault="00A616E5">
                        <w:pPr>
                          <w:jc w:val="both"/>
                          <w:rPr>
                            <w:del w:id="411" w:author="DeeM" w:date="2015-12-07T17:24:00Z"/>
                          </w:rPr>
                        </w:pPr>
                        <w:del w:id="41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3" w:author="DeeM" w:date="2015-12-07T17:24:00Z"/>
                    </w:rPr>
                  </w:pPr>
                </w:p>
              </w:tc>
            </w:tr>
            <w:tr w:rsidR="00A616E5" w:rsidDel="00992A4B">
              <w:trPr>
                <w:del w:id="414"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A616E5" w:rsidDel="00992A4B">
                    <w:trPr>
                      <w:del w:id="415" w:author="DeeM" w:date="2015-12-07T17:24:00Z"/>
                    </w:trPr>
                    <w:tc>
                      <w:tcPr>
                        <w:tcW w:w="165" w:type="dxa"/>
                      </w:tcPr>
                      <w:p w:rsidR="00A616E5" w:rsidDel="00992A4B" w:rsidRDefault="00A616E5">
                        <w:pPr>
                          <w:rPr>
                            <w:del w:id="416" w:author="DeeM" w:date="2015-12-07T17:24:00Z"/>
                          </w:rPr>
                        </w:pPr>
                        <w:del w:id="417" w:author="DeeM" w:date="2015-12-07T17:24:00Z">
                          <w:r w:rsidDel="00992A4B">
                            <w:rPr>
                              <w:rFonts w:eastAsia="Arial" w:cs="Arial"/>
                              <w:color w:val="000000"/>
                              <w:position w:val="4"/>
                              <w:sz w:val="12"/>
                              <w:szCs w:val="12"/>
                            </w:rPr>
                            <w:delText>2</w:delText>
                          </w:r>
                        </w:del>
                      </w:p>
                    </w:tc>
                  </w:tr>
                </w:tbl>
                <w:p w:rsidR="00A616E5" w:rsidDel="00992A4B" w:rsidRDefault="00A616E5">
                  <w:pPr>
                    <w:rPr>
                      <w:del w:id="41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19" w:author="DeeM" w:date="2015-12-07T17:24:00Z"/>
                    </w:trPr>
                    <w:tc>
                      <w:tcPr>
                        <w:tcW w:w="8492" w:type="dxa"/>
                      </w:tcPr>
                      <w:p w:rsidR="00A616E5" w:rsidDel="00992A4B" w:rsidRDefault="00A616E5">
                        <w:pPr>
                          <w:jc w:val="both"/>
                          <w:rPr>
                            <w:del w:id="420" w:author="DeeM" w:date="2015-12-07T17:24:00Z"/>
                          </w:rPr>
                        </w:pPr>
                        <w:del w:id="421"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2" w:author="DeeM" w:date="2015-12-07T17:24:00Z"/>
                    </w:rPr>
                  </w:pPr>
                </w:p>
              </w:tc>
            </w:tr>
            <w:tr w:rsidR="00A616E5" w:rsidDel="00992A4B">
              <w:trPr>
                <w:del w:id="423" w:author="DeeM" w:date="2015-12-07T17:24:00Z"/>
              </w:trPr>
              <w:tc>
                <w:tcPr>
                  <w:tcW w:w="165" w:type="dxa"/>
                </w:tcPr>
                <w:p w:rsidR="00A616E5" w:rsidDel="00992A4B" w:rsidRDefault="00A616E5">
                  <w:pPr>
                    <w:rPr>
                      <w:del w:id="42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25" w:author="DeeM" w:date="2015-12-07T17:24:00Z"/>
                    </w:trPr>
                    <w:tc>
                      <w:tcPr>
                        <w:tcW w:w="8492" w:type="dxa"/>
                      </w:tcPr>
                      <w:p w:rsidR="00A616E5" w:rsidDel="00992A4B" w:rsidRDefault="00A616E5">
                        <w:pPr>
                          <w:jc w:val="both"/>
                          <w:rPr>
                            <w:del w:id="426" w:author="DeeM" w:date="2015-12-07T17:24:00Z"/>
                          </w:rPr>
                        </w:pPr>
                        <w:del w:id="42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8" w:author="DeeM" w:date="2015-12-07T17:24:00Z"/>
                    </w:rPr>
                  </w:pPr>
                </w:p>
              </w:tc>
            </w:tr>
            <w:tr w:rsidR="00A616E5" w:rsidDel="00992A4B">
              <w:trPr>
                <w:del w:id="429" w:author="DeeM" w:date="2015-12-07T17:24:00Z"/>
              </w:trPr>
              <w:tc>
                <w:tcPr>
                  <w:tcW w:w="165" w:type="dxa"/>
                </w:tcPr>
                <w:p w:rsidR="00A616E5" w:rsidDel="00992A4B" w:rsidRDefault="00A616E5">
                  <w:pPr>
                    <w:rPr>
                      <w:del w:id="43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rsidDel="00992A4B">
                    <w:trPr>
                      <w:del w:id="431" w:author="DeeM" w:date="2015-12-07T17:24:00Z"/>
                    </w:trPr>
                    <w:tc>
                      <w:tcPr>
                        <w:tcW w:w="8492" w:type="dxa"/>
                      </w:tcPr>
                      <w:p w:rsidR="00A616E5" w:rsidDel="00992A4B" w:rsidRDefault="00A616E5">
                        <w:pPr>
                          <w:jc w:val="both"/>
                          <w:rPr>
                            <w:del w:id="432" w:author="DeeM" w:date="2015-12-07T17:24:00Z"/>
                          </w:rPr>
                        </w:pPr>
                        <w:del w:id="43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4" w:author="DeeM" w:date="2015-12-07T17:24:00Z"/>
                    </w:rPr>
                  </w:pPr>
                </w:p>
              </w:tc>
            </w:tr>
          </w:tbl>
          <w:p w:rsidR="00A616E5" w:rsidDel="00992A4B" w:rsidRDefault="00A616E5">
            <w:pPr>
              <w:rPr>
                <w:del w:id="435" w:author="DeeM" w:date="2015-12-07T17:24:00Z"/>
              </w:rPr>
            </w:pPr>
          </w:p>
        </w:tc>
      </w:tr>
    </w:tbl>
    <w:p w:rsidR="00CF274A" w:rsidDel="00992A4B" w:rsidRDefault="00CF274A">
      <w:pPr>
        <w:rPr>
          <w:del w:id="436" w:author="DeeM" w:date="2015-12-07T17:24:00Z"/>
        </w:rPr>
      </w:pPr>
      <w:del w:id="437" w:author="DeeM" w:date="2015-12-07T17:24:00Z">
        <w:r w:rsidDel="00992A4B">
          <w:br w:type="page"/>
        </w:r>
      </w:del>
    </w:p>
    <w:tbl>
      <w:tblPr>
        <w:tblOverlap w:val="never"/>
        <w:tblW w:w="9490" w:type="dxa"/>
        <w:tblLayout w:type="fixed"/>
        <w:tblLook w:val="01E0"/>
      </w:tblPr>
      <w:tblGrid>
        <w:gridCol w:w="820"/>
        <w:gridCol w:w="2985"/>
        <w:gridCol w:w="2505"/>
        <w:gridCol w:w="3180"/>
      </w:tblGrid>
      <w:tr w:rsidR="00CF274A" w:rsidDel="00992A4B">
        <w:trPr>
          <w:del w:id="438" w:author="DeeM" w:date="2015-12-07T17:24:00Z"/>
        </w:trPr>
        <w:tc>
          <w:tcPr>
            <w:tcW w:w="3805" w:type="dxa"/>
            <w:gridSpan w:val="2"/>
            <w:vMerge w:val="restart"/>
          </w:tcPr>
          <w:p w:rsidR="00CF274A" w:rsidDel="00992A4B" w:rsidRDefault="00C65655">
            <w:pPr>
              <w:rPr>
                <w:del w:id="439" w:author="DeeM" w:date="2015-12-07T17:24:00Z"/>
              </w:rPr>
            </w:pPr>
            <w:del w:id="440"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274D40">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1" w:author="DeeM" w:date="2015-12-07T17:24:00Z"/>
              </w:rPr>
            </w:pPr>
          </w:p>
        </w:tc>
        <w:tc>
          <w:tcPr>
            <w:tcW w:w="3180" w:type="dxa"/>
          </w:tcPr>
          <w:p w:rsidR="00CF274A" w:rsidDel="00992A4B" w:rsidRDefault="00C65655">
            <w:pPr>
              <w:jc w:val="right"/>
              <w:rPr>
                <w:del w:id="442" w:author="DeeM" w:date="2015-12-07T17:24:00Z"/>
              </w:rPr>
            </w:pPr>
            <w:del w:id="443"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274D40">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4" w:author="DeeM" w:date="2015-12-07T17:24:00Z"/>
        </w:trPr>
        <w:tc>
          <w:tcPr>
            <w:tcW w:w="820" w:type="dxa"/>
            <w:tcMar>
              <w:top w:w="620" w:type="dxa"/>
              <w:left w:w="0" w:type="dxa"/>
              <w:bottom w:w="0" w:type="dxa"/>
              <w:right w:w="0" w:type="dxa"/>
            </w:tcMar>
          </w:tcPr>
          <w:p w:rsidR="00CF274A" w:rsidDel="00992A4B" w:rsidRDefault="00CF274A">
            <w:pPr>
              <w:rPr>
                <w:del w:id="445"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6" w:author="DeeM" w:date="2015-12-07T17:24:00Z"/>
              </w:rPr>
            </w:pPr>
            <w:del w:id="447" w:author="DeeM" w:date="2015-12-07T17:24:00Z">
              <w:r w:rsidDel="00992A4B">
                <w:rPr>
                  <w:rFonts w:eastAsia="Arial" w:cs="Arial"/>
                  <w:b/>
                  <w:bCs/>
                  <w:color w:val="000000"/>
                  <w:sz w:val="24"/>
                  <w:szCs w:val="24"/>
                </w:rPr>
                <w:delText>OŚWIADCZENIE</w:delText>
              </w:r>
            </w:del>
          </w:p>
        </w:tc>
      </w:tr>
      <w:tr w:rsidR="00CF274A" w:rsidDel="00992A4B">
        <w:trPr>
          <w:del w:id="448" w:author="DeeM" w:date="2015-12-07T17:24:00Z"/>
        </w:trPr>
        <w:tc>
          <w:tcPr>
            <w:tcW w:w="820" w:type="dxa"/>
            <w:tcMar>
              <w:top w:w="220" w:type="dxa"/>
              <w:left w:w="0" w:type="dxa"/>
              <w:bottom w:w="0" w:type="dxa"/>
              <w:right w:w="0" w:type="dxa"/>
            </w:tcMar>
          </w:tcPr>
          <w:p w:rsidR="00CF274A" w:rsidDel="00992A4B" w:rsidRDefault="00CF274A">
            <w:pPr>
              <w:rPr>
                <w:del w:id="449"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50" w:author="DeeM" w:date="2015-12-07T17:24:00Z"/>
              </w:trPr>
              <w:tc>
                <w:tcPr>
                  <w:tcW w:w="8670" w:type="dxa"/>
                  <w:tcMar>
                    <w:top w:w="0" w:type="dxa"/>
                    <w:left w:w="0" w:type="dxa"/>
                    <w:bottom w:w="20" w:type="dxa"/>
                    <w:right w:w="0" w:type="dxa"/>
                  </w:tcMar>
                </w:tcPr>
                <w:p w:rsidR="00CF274A" w:rsidDel="00992A4B" w:rsidRDefault="00CF274A">
                  <w:pPr>
                    <w:rPr>
                      <w:del w:id="451" w:author="DeeM" w:date="2015-12-07T17:24:00Z"/>
                    </w:rPr>
                  </w:pPr>
                  <w:del w:id="452" w:author="DeeM" w:date="2015-12-07T17:24:00Z">
                    <w:r w:rsidDel="00992A4B">
                      <w:rPr>
                        <w:rFonts w:eastAsia="Arial" w:cs="Arial"/>
                        <w:color w:val="000000"/>
                      </w:rPr>
                      <w:delText>Imię i nazwisko: Artur Kąkol</w:delText>
                    </w:r>
                  </w:del>
                </w:p>
                <w:p w:rsidR="00CF274A" w:rsidDel="00992A4B" w:rsidRDefault="00CF274A">
                  <w:pPr>
                    <w:rPr>
                      <w:del w:id="453" w:author="DeeM" w:date="2015-12-07T17:24:00Z"/>
                    </w:rPr>
                  </w:pPr>
                  <w:del w:id="454" w:author="DeeM" w:date="2015-12-07T17:24:00Z">
                    <w:r w:rsidDel="00992A4B">
                      <w:rPr>
                        <w:rFonts w:eastAsia="Arial" w:cs="Arial"/>
                        <w:color w:val="000000"/>
                      </w:rPr>
                      <w:delText>Data i miejsce urodzenia: 27.05.1992, Kościerzyna</w:delText>
                    </w:r>
                  </w:del>
                </w:p>
                <w:p w:rsidR="00CF274A" w:rsidDel="00992A4B" w:rsidRDefault="00CF274A">
                  <w:pPr>
                    <w:rPr>
                      <w:del w:id="455" w:author="DeeM" w:date="2015-12-07T17:24:00Z"/>
                    </w:rPr>
                  </w:pPr>
                  <w:del w:id="456" w:author="DeeM" w:date="2015-12-07T17:24:00Z">
                    <w:r w:rsidDel="00992A4B">
                      <w:rPr>
                        <w:rFonts w:eastAsia="Arial" w:cs="Arial"/>
                        <w:color w:val="000000"/>
                      </w:rPr>
                      <w:delText>Nr albumu: 143251</w:delText>
                    </w:r>
                  </w:del>
                </w:p>
                <w:p w:rsidR="00CF274A" w:rsidDel="00992A4B" w:rsidRDefault="00CF274A">
                  <w:pPr>
                    <w:rPr>
                      <w:del w:id="457" w:author="DeeM" w:date="2015-12-07T17:24:00Z"/>
                    </w:rPr>
                  </w:pPr>
                  <w:del w:id="458" w:author="DeeM" w:date="2015-12-07T17:24:00Z">
                    <w:r w:rsidDel="00992A4B">
                      <w:rPr>
                        <w:rFonts w:eastAsia="Arial" w:cs="Arial"/>
                        <w:color w:val="000000"/>
                      </w:rPr>
                      <w:delText>Wydział: Wydział Elektroniki, Telekomunikacji i Informatyki</w:delText>
                    </w:r>
                  </w:del>
                </w:p>
                <w:p w:rsidR="00CF274A" w:rsidDel="00992A4B" w:rsidRDefault="00CF274A">
                  <w:pPr>
                    <w:rPr>
                      <w:del w:id="459" w:author="DeeM" w:date="2015-12-07T17:24:00Z"/>
                    </w:rPr>
                  </w:pPr>
                  <w:del w:id="460" w:author="DeeM" w:date="2015-12-07T17:24:00Z">
                    <w:r w:rsidDel="00992A4B">
                      <w:rPr>
                        <w:rFonts w:eastAsia="Arial" w:cs="Arial"/>
                        <w:color w:val="000000"/>
                      </w:rPr>
                      <w:delText>Kierunek: informatyka</w:delText>
                    </w:r>
                  </w:del>
                </w:p>
                <w:p w:rsidR="00CF274A" w:rsidDel="00992A4B" w:rsidRDefault="00CF274A">
                  <w:pPr>
                    <w:rPr>
                      <w:del w:id="461" w:author="DeeM" w:date="2015-12-07T17:24:00Z"/>
                    </w:rPr>
                  </w:pPr>
                  <w:del w:id="462" w:author="DeeM" w:date="2015-12-07T17:24:00Z">
                    <w:r w:rsidDel="00992A4B">
                      <w:rPr>
                        <w:rFonts w:eastAsia="Arial" w:cs="Arial"/>
                        <w:color w:val="000000"/>
                      </w:rPr>
                      <w:delText>Poziom studiów: I stopnia - inżynierskie</w:delText>
                    </w:r>
                  </w:del>
                </w:p>
                <w:p w:rsidR="00CF274A" w:rsidDel="00992A4B" w:rsidRDefault="00CF274A">
                  <w:pPr>
                    <w:rPr>
                      <w:del w:id="463" w:author="DeeM" w:date="2015-12-07T17:24:00Z"/>
                    </w:rPr>
                  </w:pPr>
                  <w:del w:id="464" w:author="DeeM" w:date="2015-12-07T17:24:00Z">
                    <w:r w:rsidDel="00992A4B">
                      <w:rPr>
                        <w:rFonts w:eastAsia="Arial" w:cs="Arial"/>
                        <w:color w:val="000000"/>
                      </w:rPr>
                      <w:delText>Forma studiów: stacjonarne</w:delText>
                    </w:r>
                  </w:del>
                </w:p>
              </w:tc>
            </w:tr>
          </w:tbl>
          <w:p w:rsidR="00CF274A" w:rsidDel="00992A4B" w:rsidRDefault="00CF274A">
            <w:pPr>
              <w:rPr>
                <w:del w:id="465" w:author="DeeM" w:date="2015-12-07T17:24:00Z"/>
              </w:rPr>
            </w:pPr>
          </w:p>
        </w:tc>
      </w:tr>
      <w:tr w:rsidR="00CF274A" w:rsidDel="00992A4B">
        <w:trPr>
          <w:del w:id="466" w:author="DeeM" w:date="2015-12-07T17:24:00Z"/>
        </w:trPr>
        <w:tc>
          <w:tcPr>
            <w:tcW w:w="820" w:type="dxa"/>
            <w:tcMar>
              <w:top w:w="320" w:type="dxa"/>
              <w:left w:w="0" w:type="dxa"/>
              <w:bottom w:w="0" w:type="dxa"/>
              <w:right w:w="0" w:type="dxa"/>
            </w:tcMar>
          </w:tcPr>
          <w:p w:rsidR="00CF274A" w:rsidDel="00992A4B" w:rsidRDefault="00CF274A">
            <w:pPr>
              <w:rPr>
                <w:del w:id="467"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68" w:author="DeeM" w:date="2015-12-07T17:24:00Z"/>
              </w:trPr>
              <w:tc>
                <w:tcPr>
                  <w:tcW w:w="8670" w:type="dxa"/>
                  <w:tcMar>
                    <w:top w:w="0" w:type="dxa"/>
                    <w:left w:w="0" w:type="dxa"/>
                    <w:bottom w:w="20" w:type="dxa"/>
                    <w:right w:w="0" w:type="dxa"/>
                  </w:tcMar>
                </w:tcPr>
                <w:p w:rsidR="00CF274A" w:rsidDel="00992A4B" w:rsidRDefault="00CF274A">
                  <w:pPr>
                    <w:jc w:val="both"/>
                    <w:rPr>
                      <w:del w:id="469" w:author="DeeM" w:date="2015-12-07T17:24:00Z"/>
                    </w:rPr>
                  </w:pPr>
                  <w:del w:id="470"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1" w:author="DeeM" w:date="2015-12-07T17:24:00Z"/>
                    </w:rPr>
                  </w:pPr>
                  <w:del w:id="472"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3" w:author="DeeM" w:date="2015-12-07T17:24:00Z"/>
              </w:rPr>
            </w:pPr>
          </w:p>
        </w:tc>
      </w:tr>
      <w:tr w:rsidR="00CF274A" w:rsidDel="00992A4B">
        <w:trPr>
          <w:trHeight w:val="230"/>
          <w:hidden/>
          <w:del w:id="474"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5" w:author="DeeM" w:date="2015-12-07T17:24:00Z"/>
                <w:vanish/>
              </w:rPr>
            </w:pPr>
          </w:p>
          <w:tbl>
            <w:tblPr>
              <w:tblOverlap w:val="never"/>
              <w:tblW w:w="8625" w:type="dxa"/>
              <w:tblLayout w:type="fixed"/>
              <w:tblLook w:val="01E0"/>
            </w:tblPr>
            <w:tblGrid>
              <w:gridCol w:w="4545"/>
              <w:gridCol w:w="4080"/>
            </w:tblGrid>
            <w:tr w:rsidR="00CF274A" w:rsidDel="00992A4B">
              <w:trPr>
                <w:del w:id="476" w:author="DeeM" w:date="2015-12-07T17:24:00Z"/>
              </w:trPr>
              <w:tc>
                <w:tcPr>
                  <w:tcW w:w="4545" w:type="dxa"/>
                </w:tcPr>
                <w:p w:rsidR="00CF274A" w:rsidDel="00992A4B" w:rsidRDefault="00CF274A">
                  <w:pPr>
                    <w:rPr>
                      <w:del w:id="477" w:author="DeeM" w:date="2015-12-07T17:24:00Z"/>
                    </w:rPr>
                  </w:pPr>
                  <w:del w:id="478"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9" w:author="DeeM" w:date="2015-12-07T17:24:00Z"/>
                    </w:rPr>
                  </w:pPr>
                  <w:del w:id="480" w:author="DeeM" w:date="2015-12-07T17:24:00Z">
                    <w:r w:rsidDel="00992A4B">
                      <w:rPr>
                        <w:rFonts w:eastAsia="Arial" w:cs="Arial"/>
                        <w:color w:val="000000"/>
                      </w:rPr>
                      <w:delText>.....................................................</w:delText>
                    </w:r>
                  </w:del>
                </w:p>
                <w:p w:rsidR="00CF274A" w:rsidDel="00992A4B" w:rsidRDefault="00CF274A">
                  <w:pPr>
                    <w:jc w:val="center"/>
                    <w:rPr>
                      <w:del w:id="481" w:author="DeeM" w:date="2015-12-07T17:24:00Z"/>
                    </w:rPr>
                  </w:pPr>
                  <w:del w:id="482"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3" w:author="DeeM" w:date="2015-12-07T17:24:00Z"/>
              </w:rPr>
            </w:pPr>
          </w:p>
        </w:tc>
      </w:tr>
      <w:tr w:rsidR="00CF274A" w:rsidDel="00992A4B">
        <w:trPr>
          <w:del w:id="484" w:author="DeeM" w:date="2015-12-07T17:24:00Z"/>
        </w:trPr>
        <w:tc>
          <w:tcPr>
            <w:tcW w:w="820" w:type="dxa"/>
            <w:tcMar>
              <w:top w:w="140" w:type="dxa"/>
              <w:left w:w="0" w:type="dxa"/>
              <w:bottom w:w="0" w:type="dxa"/>
              <w:right w:w="0" w:type="dxa"/>
            </w:tcMar>
          </w:tcPr>
          <w:p w:rsidR="00CF274A" w:rsidDel="00992A4B" w:rsidRDefault="00CF274A">
            <w:pPr>
              <w:rPr>
                <w:del w:id="485"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486" w:author="DeeM" w:date="2015-12-07T17:24:00Z"/>
              </w:trPr>
              <w:tc>
                <w:tcPr>
                  <w:tcW w:w="8670" w:type="dxa"/>
                </w:tcPr>
                <w:p w:rsidR="00CF274A" w:rsidDel="00992A4B" w:rsidRDefault="00CF274A">
                  <w:pPr>
                    <w:jc w:val="both"/>
                    <w:rPr>
                      <w:del w:id="487" w:author="DeeM" w:date="2015-12-07T17:24:00Z"/>
                    </w:rPr>
                  </w:pPr>
                  <w:del w:id="488"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9" w:author="DeeM" w:date="2015-12-07T17:24:00Z"/>
                    </w:rPr>
                  </w:pPr>
                </w:p>
                <w:p w:rsidR="00CF274A" w:rsidDel="00992A4B" w:rsidRDefault="00CF274A">
                  <w:pPr>
                    <w:jc w:val="both"/>
                    <w:rPr>
                      <w:del w:id="490" w:author="DeeM" w:date="2015-12-07T17:24:00Z"/>
                    </w:rPr>
                  </w:pPr>
                  <w:del w:id="491"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2" w:author="DeeM" w:date="2015-12-07T17:24:00Z"/>
                    </w:rPr>
                  </w:pPr>
                </w:p>
                <w:p w:rsidR="00CF274A" w:rsidDel="00992A4B" w:rsidRDefault="00CF274A">
                  <w:pPr>
                    <w:jc w:val="both"/>
                    <w:rPr>
                      <w:del w:id="493" w:author="DeeM" w:date="2015-12-07T17:24:00Z"/>
                    </w:rPr>
                  </w:pPr>
                  <w:del w:id="494"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5" w:author="DeeM" w:date="2015-12-07T17:24:00Z"/>
                    </w:rPr>
                  </w:pPr>
                </w:p>
                <w:p w:rsidR="00CF274A" w:rsidDel="00992A4B" w:rsidRDefault="00CF274A">
                  <w:pPr>
                    <w:jc w:val="both"/>
                    <w:rPr>
                      <w:del w:id="496" w:author="DeeM" w:date="2015-12-07T17:24:00Z"/>
                    </w:rPr>
                  </w:pPr>
                  <w:del w:id="497"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8" w:author="DeeM" w:date="2015-12-07T17:24:00Z"/>
                    </w:rPr>
                  </w:pPr>
                </w:p>
              </w:tc>
            </w:tr>
          </w:tbl>
          <w:p w:rsidR="00CF274A" w:rsidDel="00992A4B" w:rsidRDefault="00CF274A">
            <w:pPr>
              <w:rPr>
                <w:del w:id="499" w:author="DeeM" w:date="2015-12-07T17:24:00Z"/>
              </w:rPr>
            </w:pPr>
          </w:p>
        </w:tc>
      </w:tr>
      <w:tr w:rsidR="00CF274A" w:rsidDel="00992A4B">
        <w:trPr>
          <w:trHeight w:val="230"/>
          <w:hidden/>
          <w:del w:id="500"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1" w:author="DeeM" w:date="2015-12-07T17:24:00Z"/>
                <w:vanish/>
              </w:rPr>
            </w:pPr>
          </w:p>
          <w:tbl>
            <w:tblPr>
              <w:tblOverlap w:val="never"/>
              <w:tblW w:w="8785" w:type="dxa"/>
              <w:tblLayout w:type="fixed"/>
              <w:tblLook w:val="01E0"/>
            </w:tblPr>
            <w:tblGrid>
              <w:gridCol w:w="4544"/>
              <w:gridCol w:w="4241"/>
            </w:tblGrid>
            <w:tr w:rsidR="00CF274A" w:rsidDel="00992A4B">
              <w:trPr>
                <w:del w:id="502" w:author="DeeM" w:date="2015-12-07T17:24:00Z"/>
              </w:trPr>
              <w:tc>
                <w:tcPr>
                  <w:tcW w:w="4544" w:type="dxa"/>
                </w:tcPr>
                <w:p w:rsidR="00CF274A" w:rsidDel="00992A4B" w:rsidRDefault="00CF274A">
                  <w:pPr>
                    <w:rPr>
                      <w:del w:id="503" w:author="DeeM" w:date="2015-12-07T17:24:00Z"/>
                    </w:rPr>
                  </w:pPr>
                  <w:del w:id="504"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5" w:author="DeeM" w:date="2015-12-07T17:24:00Z"/>
                    </w:rPr>
                  </w:pPr>
                  <w:del w:id="506" w:author="DeeM" w:date="2015-12-07T17:24:00Z">
                    <w:r w:rsidDel="00992A4B">
                      <w:rPr>
                        <w:rFonts w:eastAsia="Arial" w:cs="Arial"/>
                        <w:color w:val="000000"/>
                      </w:rPr>
                      <w:delText>.....................................................</w:delText>
                    </w:r>
                  </w:del>
                </w:p>
                <w:p w:rsidR="00CF274A" w:rsidDel="00992A4B" w:rsidRDefault="00CF274A">
                  <w:pPr>
                    <w:jc w:val="center"/>
                    <w:rPr>
                      <w:del w:id="507" w:author="DeeM" w:date="2015-12-07T17:24:00Z"/>
                    </w:rPr>
                  </w:pPr>
                  <w:del w:id="508"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9" w:author="DeeM" w:date="2015-12-07T17:24:00Z"/>
              </w:rPr>
            </w:pPr>
          </w:p>
        </w:tc>
      </w:tr>
      <w:tr w:rsidR="00CF274A" w:rsidDel="00992A4B">
        <w:trPr>
          <w:del w:id="510" w:author="DeeM" w:date="2015-12-07T17:24:00Z"/>
        </w:trPr>
        <w:tc>
          <w:tcPr>
            <w:tcW w:w="820" w:type="dxa"/>
            <w:tcMar>
              <w:top w:w="180" w:type="dxa"/>
              <w:left w:w="0" w:type="dxa"/>
              <w:bottom w:w="0" w:type="dxa"/>
              <w:right w:w="0" w:type="dxa"/>
            </w:tcMar>
          </w:tcPr>
          <w:p w:rsidR="00CF274A" w:rsidDel="00992A4B" w:rsidRDefault="00CF274A">
            <w:pPr>
              <w:rPr>
                <w:del w:id="511"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2" w:author="DeeM" w:date="2015-12-07T17:24:00Z"/>
              </w:rPr>
            </w:pPr>
            <w:del w:id="513"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4"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CF274A" w:rsidDel="00992A4B">
              <w:trPr>
                <w:del w:id="515" w:author="DeeM" w:date="2015-12-07T17:24:00Z"/>
              </w:trPr>
              <w:tc>
                <w:tcPr>
                  <w:tcW w:w="4544" w:type="dxa"/>
                </w:tcPr>
                <w:p w:rsidR="00CF274A" w:rsidDel="00992A4B" w:rsidRDefault="00CF274A">
                  <w:pPr>
                    <w:rPr>
                      <w:del w:id="516" w:author="DeeM" w:date="2015-12-07T17:24:00Z"/>
                    </w:rPr>
                  </w:pPr>
                  <w:del w:id="517"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8" w:author="DeeM" w:date="2015-12-07T17:24:00Z"/>
                    </w:rPr>
                  </w:pPr>
                  <w:del w:id="519" w:author="DeeM" w:date="2015-12-07T17:24:00Z">
                    <w:r w:rsidDel="00992A4B">
                      <w:rPr>
                        <w:rFonts w:eastAsia="Arial" w:cs="Arial"/>
                        <w:color w:val="000000"/>
                      </w:rPr>
                      <w:delText>.....................................................</w:delText>
                    </w:r>
                  </w:del>
                </w:p>
                <w:p w:rsidR="00CF274A" w:rsidDel="00992A4B" w:rsidRDefault="00CF274A">
                  <w:pPr>
                    <w:jc w:val="center"/>
                    <w:rPr>
                      <w:del w:id="520" w:author="DeeM" w:date="2015-12-07T17:24:00Z"/>
                    </w:rPr>
                  </w:pPr>
                  <w:del w:id="521"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2" w:author="DeeM" w:date="2015-12-07T17:24:00Z"/>
              </w:rPr>
            </w:pPr>
          </w:p>
        </w:tc>
      </w:tr>
      <w:tr w:rsidR="00CF274A" w:rsidDel="00992A4B">
        <w:trPr>
          <w:del w:id="523" w:author="DeeM" w:date="2015-12-07T17:24:00Z"/>
        </w:trPr>
        <w:tc>
          <w:tcPr>
            <w:tcW w:w="820" w:type="dxa"/>
            <w:tcMar>
              <w:top w:w="140" w:type="dxa"/>
              <w:left w:w="0" w:type="dxa"/>
              <w:bottom w:w="0" w:type="dxa"/>
              <w:right w:w="0" w:type="dxa"/>
            </w:tcMar>
          </w:tcPr>
          <w:p w:rsidR="00CF274A" w:rsidDel="00992A4B" w:rsidRDefault="00CF274A">
            <w:pPr>
              <w:rPr>
                <w:del w:id="524"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CF274A" w:rsidDel="00992A4B">
              <w:trPr>
                <w:del w:id="525" w:author="DeeM" w:date="2015-12-07T17:24:00Z"/>
              </w:trPr>
              <w:tc>
                <w:tcPr>
                  <w:tcW w:w="8670" w:type="dxa"/>
                </w:tcPr>
                <w:p w:rsidR="00CF274A" w:rsidDel="00992A4B" w:rsidRDefault="00CF274A">
                  <w:pPr>
                    <w:jc w:val="both"/>
                    <w:rPr>
                      <w:del w:id="526" w:author="DeeM" w:date="2015-12-07T17:24:00Z"/>
                    </w:rPr>
                  </w:pPr>
                  <w:del w:id="527" w:author="DeeM" w:date="2015-12-07T17:24:00Z">
                    <w:r w:rsidDel="00992A4B">
                      <w:rPr>
                        <w:rFonts w:eastAsia="Arial" w:cs="Arial"/>
                        <w:color w:val="000000"/>
                      </w:rPr>
                      <w:delText>*) niepotrzebne skreślić</w:delText>
                    </w:r>
                  </w:del>
                </w:p>
              </w:tc>
            </w:tr>
          </w:tbl>
          <w:p w:rsidR="00CF274A" w:rsidDel="00992A4B" w:rsidRDefault="00CF274A">
            <w:pPr>
              <w:rPr>
                <w:del w:id="528" w:author="DeeM" w:date="2015-12-07T17:24:00Z"/>
              </w:rPr>
            </w:pPr>
          </w:p>
        </w:tc>
      </w:tr>
      <w:tr w:rsidR="00CF274A" w:rsidDel="00992A4B">
        <w:trPr>
          <w:trHeight w:val="230"/>
          <w:hidden/>
          <w:del w:id="529"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30" w:author="DeeM" w:date="2015-12-07T17:24:00Z"/>
                <w:vanish/>
              </w:rPr>
            </w:pPr>
          </w:p>
          <w:tbl>
            <w:tblPr>
              <w:tblOverlap w:val="never"/>
              <w:tblW w:w="2880" w:type="dxa"/>
              <w:tblLayout w:type="fixed"/>
              <w:tblLook w:val="01E0"/>
            </w:tblPr>
            <w:tblGrid>
              <w:gridCol w:w="2880"/>
            </w:tblGrid>
            <w:tr w:rsidR="00CF274A" w:rsidDel="00992A4B">
              <w:trPr>
                <w:del w:id="531" w:author="DeeM" w:date="2015-12-07T17:24:00Z"/>
              </w:trPr>
              <w:tc>
                <w:tcPr>
                  <w:tcW w:w="2880" w:type="dxa"/>
                  <w:tcBorders>
                    <w:bottom w:val="single" w:sz="6" w:space="0" w:color="000000"/>
                  </w:tcBorders>
                </w:tcPr>
                <w:p w:rsidR="00CF274A" w:rsidDel="00992A4B" w:rsidRDefault="00CF274A">
                  <w:pPr>
                    <w:rPr>
                      <w:del w:id="532" w:author="DeeM" w:date="2015-12-07T17:24:00Z"/>
                    </w:rPr>
                  </w:pPr>
                </w:p>
              </w:tc>
            </w:tr>
          </w:tbl>
          <w:p w:rsidR="00CF274A" w:rsidDel="00992A4B" w:rsidRDefault="00CF274A">
            <w:pPr>
              <w:rPr>
                <w:del w:id="533" w:author="DeeM" w:date="2015-12-07T17:24:00Z"/>
              </w:rPr>
            </w:pPr>
          </w:p>
        </w:tc>
      </w:tr>
      <w:tr w:rsidR="00CF274A" w:rsidDel="00992A4B">
        <w:trPr>
          <w:trHeight w:val="230"/>
          <w:hidden/>
          <w:del w:id="534"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5" w:author="DeeM" w:date="2015-12-07T17:24:00Z"/>
                <w:vanish/>
              </w:rPr>
            </w:pPr>
          </w:p>
          <w:tbl>
            <w:tblPr>
              <w:tblOverlap w:val="never"/>
              <w:tblW w:w="8770" w:type="dxa"/>
              <w:tblLayout w:type="fixed"/>
              <w:tblLook w:val="01E0"/>
            </w:tblPr>
            <w:tblGrid>
              <w:gridCol w:w="236"/>
              <w:gridCol w:w="8534"/>
            </w:tblGrid>
            <w:tr w:rsidR="00CF274A" w:rsidDel="00992A4B">
              <w:trPr>
                <w:del w:id="536"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37" w:author="DeeM" w:date="2015-12-07T17:24:00Z"/>
                    </w:trPr>
                    <w:tc>
                      <w:tcPr>
                        <w:tcW w:w="165" w:type="dxa"/>
                      </w:tcPr>
                      <w:p w:rsidR="00CF274A" w:rsidDel="00992A4B" w:rsidRDefault="00CF274A">
                        <w:pPr>
                          <w:rPr>
                            <w:del w:id="538" w:author="DeeM" w:date="2015-12-07T17:24:00Z"/>
                          </w:rPr>
                        </w:pPr>
                        <w:del w:id="539" w:author="DeeM" w:date="2015-12-07T17:24:00Z">
                          <w:r w:rsidDel="00992A4B">
                            <w:rPr>
                              <w:rFonts w:eastAsia="Arial" w:cs="Arial"/>
                              <w:color w:val="000000"/>
                              <w:position w:val="4"/>
                              <w:sz w:val="12"/>
                              <w:szCs w:val="12"/>
                            </w:rPr>
                            <w:delText>1</w:delText>
                          </w:r>
                        </w:del>
                      </w:p>
                    </w:tc>
                  </w:tr>
                </w:tbl>
                <w:p w:rsidR="00CF274A" w:rsidDel="00992A4B" w:rsidRDefault="00CF274A">
                  <w:pPr>
                    <w:rPr>
                      <w:del w:id="54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41" w:author="DeeM" w:date="2015-12-07T17:24:00Z"/>
                    </w:trPr>
                    <w:tc>
                      <w:tcPr>
                        <w:tcW w:w="8492" w:type="dxa"/>
                      </w:tcPr>
                      <w:p w:rsidR="00CF274A" w:rsidDel="00992A4B" w:rsidRDefault="00CF274A">
                        <w:pPr>
                          <w:jc w:val="both"/>
                          <w:rPr>
                            <w:del w:id="542" w:author="DeeM" w:date="2015-12-07T17:24:00Z"/>
                          </w:rPr>
                        </w:pPr>
                        <w:del w:id="543"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4" w:author="DeeM" w:date="2015-12-07T17:24:00Z"/>
                    </w:rPr>
                  </w:pPr>
                </w:p>
              </w:tc>
            </w:tr>
            <w:tr w:rsidR="00CF274A" w:rsidDel="00992A4B">
              <w:trPr>
                <w:del w:id="545" w:author="DeeM" w:date="2015-12-07T17:24:00Z"/>
              </w:trPr>
              <w:tc>
                <w:tcPr>
                  <w:tcW w:w="165" w:type="dxa"/>
                </w:tcPr>
                <w:tbl>
                  <w:tblPr>
                    <w:tblOverlap w:val="never"/>
                    <w:tblW w:w="165" w:type="dxa"/>
                    <w:tblLayout w:type="fixed"/>
                    <w:tblCellMar>
                      <w:left w:w="0" w:type="dxa"/>
                      <w:right w:w="0" w:type="dxa"/>
                    </w:tblCellMar>
                    <w:tblLook w:val="01E0"/>
                  </w:tblPr>
                  <w:tblGrid>
                    <w:gridCol w:w="165"/>
                  </w:tblGrid>
                  <w:tr w:rsidR="00CF274A" w:rsidDel="00992A4B">
                    <w:trPr>
                      <w:del w:id="546" w:author="DeeM" w:date="2015-12-07T17:24:00Z"/>
                    </w:trPr>
                    <w:tc>
                      <w:tcPr>
                        <w:tcW w:w="165" w:type="dxa"/>
                      </w:tcPr>
                      <w:p w:rsidR="00CF274A" w:rsidDel="00992A4B" w:rsidRDefault="00CF274A">
                        <w:pPr>
                          <w:rPr>
                            <w:del w:id="547" w:author="DeeM" w:date="2015-12-07T17:24:00Z"/>
                          </w:rPr>
                        </w:pPr>
                        <w:del w:id="548" w:author="DeeM" w:date="2015-12-07T17:24:00Z">
                          <w:r w:rsidDel="00992A4B">
                            <w:rPr>
                              <w:rFonts w:eastAsia="Arial" w:cs="Arial"/>
                              <w:color w:val="000000"/>
                              <w:position w:val="4"/>
                              <w:sz w:val="12"/>
                              <w:szCs w:val="12"/>
                            </w:rPr>
                            <w:delText>2</w:delText>
                          </w:r>
                        </w:del>
                      </w:p>
                    </w:tc>
                  </w:tr>
                </w:tbl>
                <w:p w:rsidR="00CF274A" w:rsidDel="00992A4B" w:rsidRDefault="00CF274A">
                  <w:pPr>
                    <w:rPr>
                      <w:del w:id="54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0" w:author="DeeM" w:date="2015-12-07T17:24:00Z"/>
                    </w:trPr>
                    <w:tc>
                      <w:tcPr>
                        <w:tcW w:w="8492" w:type="dxa"/>
                      </w:tcPr>
                      <w:p w:rsidR="00CF274A" w:rsidDel="00992A4B" w:rsidRDefault="00CF274A">
                        <w:pPr>
                          <w:jc w:val="both"/>
                          <w:rPr>
                            <w:del w:id="551" w:author="DeeM" w:date="2015-12-07T17:24:00Z"/>
                          </w:rPr>
                        </w:pPr>
                        <w:del w:id="552"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3" w:author="DeeM" w:date="2015-12-07T17:24:00Z"/>
                    </w:rPr>
                  </w:pPr>
                </w:p>
              </w:tc>
            </w:tr>
            <w:tr w:rsidR="00CF274A" w:rsidDel="00992A4B">
              <w:trPr>
                <w:del w:id="554" w:author="DeeM" w:date="2015-12-07T17:24:00Z"/>
              </w:trPr>
              <w:tc>
                <w:tcPr>
                  <w:tcW w:w="165" w:type="dxa"/>
                </w:tcPr>
                <w:p w:rsidR="00CF274A" w:rsidDel="00992A4B" w:rsidRDefault="00CF274A">
                  <w:pPr>
                    <w:rPr>
                      <w:del w:id="5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56" w:author="DeeM" w:date="2015-12-07T17:24:00Z"/>
                    </w:trPr>
                    <w:tc>
                      <w:tcPr>
                        <w:tcW w:w="8492" w:type="dxa"/>
                      </w:tcPr>
                      <w:p w:rsidR="00CF274A" w:rsidDel="00992A4B" w:rsidRDefault="00CF274A">
                        <w:pPr>
                          <w:jc w:val="both"/>
                          <w:rPr>
                            <w:del w:id="557" w:author="DeeM" w:date="2015-12-07T17:24:00Z"/>
                          </w:rPr>
                        </w:pPr>
                        <w:del w:id="558"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9" w:author="DeeM" w:date="2015-12-07T17:24:00Z"/>
                    </w:rPr>
                  </w:pPr>
                </w:p>
              </w:tc>
            </w:tr>
            <w:tr w:rsidR="00CF274A" w:rsidDel="00992A4B">
              <w:trPr>
                <w:del w:id="560" w:author="DeeM" w:date="2015-12-07T17:24:00Z"/>
              </w:trPr>
              <w:tc>
                <w:tcPr>
                  <w:tcW w:w="165" w:type="dxa"/>
                </w:tcPr>
                <w:p w:rsidR="00CF274A" w:rsidDel="00992A4B" w:rsidRDefault="00CF274A">
                  <w:pPr>
                    <w:rPr>
                      <w:del w:id="5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CF274A" w:rsidDel="00992A4B">
                    <w:trPr>
                      <w:del w:id="562" w:author="DeeM" w:date="2015-12-07T17:24:00Z"/>
                    </w:trPr>
                    <w:tc>
                      <w:tcPr>
                        <w:tcW w:w="8492" w:type="dxa"/>
                      </w:tcPr>
                      <w:p w:rsidR="00CF274A" w:rsidDel="00992A4B" w:rsidRDefault="00CF274A">
                        <w:pPr>
                          <w:jc w:val="both"/>
                          <w:rPr>
                            <w:del w:id="563" w:author="DeeM" w:date="2015-12-07T17:24:00Z"/>
                          </w:rPr>
                        </w:pPr>
                        <w:del w:id="564"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5" w:author="DeeM" w:date="2015-12-07T17:24:00Z"/>
                    </w:rPr>
                  </w:pPr>
                </w:p>
              </w:tc>
            </w:tr>
          </w:tbl>
          <w:p w:rsidR="00CF274A" w:rsidDel="00992A4B" w:rsidRDefault="00CF274A">
            <w:pPr>
              <w:rPr>
                <w:del w:id="566" w:author="DeeM" w:date="2015-12-07T17:24:00Z"/>
              </w:rPr>
            </w:pPr>
          </w:p>
        </w:tc>
      </w:tr>
    </w:tbl>
    <w:p w:rsidR="00992A4B" w:rsidRDefault="00992A4B">
      <w:pPr>
        <w:rPr>
          <w:ins w:id="567" w:author="DeeM" w:date="2015-12-07T17:25:00Z"/>
        </w:rPr>
      </w:pPr>
    </w:p>
    <w:tbl>
      <w:tblPr>
        <w:tblOverlap w:val="never"/>
        <w:tblW w:w="9490" w:type="dxa"/>
        <w:tblLayout w:type="fixed"/>
        <w:tblLook w:val="01E0"/>
      </w:tblPr>
      <w:tblGrid>
        <w:gridCol w:w="820"/>
        <w:gridCol w:w="2985"/>
        <w:gridCol w:w="2505"/>
        <w:gridCol w:w="3180"/>
      </w:tblGrid>
      <w:tr w:rsidR="00992A4B">
        <w:trPr>
          <w:ins w:id="568" w:author="DeeM" w:date="2015-12-07T17:25:00Z"/>
        </w:trPr>
        <w:tc>
          <w:tcPr>
            <w:tcW w:w="3805" w:type="dxa"/>
            <w:gridSpan w:val="2"/>
            <w:vMerge w:val="restart"/>
          </w:tcPr>
          <w:p w:rsidR="00992A4B" w:rsidRDefault="00C65655">
            <w:pPr>
              <w:rPr>
                <w:ins w:id="569" w:author="DeeM" w:date="2015-12-07T17:25:00Z"/>
              </w:rPr>
            </w:pPr>
            <w:ins w:id="570"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0;margin-top:0;width:50pt;height:50pt;z-index:251678720;visibility:hidden">
                    <v:stroke imagealignshape="f"/>
                    <o:lock v:ext="edit" selection="t"/>
                  </v:shape>
                </w:pict>
              </w:r>
              <w:r>
                <w:fldChar w:fldCharType="begin"/>
              </w:r>
              <w:r w:rsidR="00992A4B">
                <w:instrText xml:space="preserve"> INCLUDEPICTURE  \d "wordml://75.png" \* MERGEFORMATINET </w:instrText>
              </w:r>
              <w:r>
                <w:fldChar w:fldCharType="separate"/>
              </w:r>
              <w:r>
                <w:fldChar w:fldCharType="begin"/>
              </w:r>
              <w:r w:rsidR="00CC4170">
                <w:instrText xml:space="preserve"> INCLUDEPICTURE  "wordml://75.png" \* MERGEFORMATINET </w:instrText>
              </w:r>
              <w:r>
                <w:fldChar w:fldCharType="separate"/>
              </w:r>
              <w:r>
                <w:fldChar w:fldCharType="begin"/>
              </w:r>
              <w:r w:rsidR="00B569F6">
                <w:instrText xml:space="preserve"> INCLUDEPICTURE  "wordml://75.png" \* MERGEFORMATINET </w:instrText>
              </w:r>
              <w:r>
                <w:fldChar w:fldCharType="separate"/>
              </w:r>
              <w:r>
                <w:fldChar w:fldCharType="begin"/>
              </w:r>
              <w:r>
                <w:instrText xml:space="preserve"> INCLUDEPICTURE  "wordml://75.png" \* MERGEFORMATINET </w:instrText>
              </w:r>
              <w:r>
                <w:fldChar w:fldCharType="separate"/>
              </w:r>
              <w:r w:rsidR="00C87C4A">
                <w:pict>
                  <v:shape id="_x0000_i1025" type="#_x0000_t75" style="width:180.85pt;height:50.25pt;visibility:visible" o:bordertopcolor="black" o:borderleftcolor="black" o:borderbottomcolor="black" o:borderrightcolor="black">
                    <v:imagedata r:id="rId14" r:href="rId15"/>
                  </v:shape>
                </w:pict>
              </w:r>
              <w:r>
                <w:fldChar w:fldCharType="end"/>
              </w:r>
              <w:r>
                <w:fldChar w:fldCharType="end"/>
              </w:r>
              <w:r>
                <w:fldChar w:fldCharType="end"/>
              </w:r>
              <w:r>
                <w:fldChar w:fldCharType="end"/>
              </w:r>
            </w:ins>
          </w:p>
        </w:tc>
        <w:tc>
          <w:tcPr>
            <w:tcW w:w="2505" w:type="dxa"/>
          </w:tcPr>
          <w:p w:rsidR="00992A4B" w:rsidRDefault="00992A4B">
            <w:pPr>
              <w:rPr>
                <w:ins w:id="571" w:author="DeeM" w:date="2015-12-07T17:25:00Z"/>
              </w:rPr>
            </w:pPr>
          </w:p>
        </w:tc>
        <w:tc>
          <w:tcPr>
            <w:tcW w:w="3180" w:type="dxa"/>
          </w:tcPr>
          <w:p w:rsidR="00992A4B" w:rsidRDefault="00C65655">
            <w:pPr>
              <w:jc w:val="right"/>
              <w:rPr>
                <w:ins w:id="572" w:author="DeeM" w:date="2015-12-07T17:25:00Z"/>
              </w:rPr>
            </w:pPr>
            <w:ins w:id="573"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fldChar w:fldCharType="begin"/>
              </w:r>
              <w:r w:rsidR="00992A4B">
                <w:instrText xml:space="preserve"> INCLUDEPICTURE  \d "wordml://76.png" \* MERGEFORMATINET </w:instrText>
              </w:r>
              <w:r>
                <w:fldChar w:fldCharType="separate"/>
              </w:r>
              <w:r>
                <w:fldChar w:fldCharType="begin"/>
              </w:r>
              <w:r w:rsidR="00CC4170">
                <w:instrText xml:space="preserve"> INCLUDEPICTURE  "wordml://76.png" \* MERGEFORMATINET </w:instrText>
              </w:r>
              <w:r>
                <w:fldChar w:fldCharType="separate"/>
              </w:r>
              <w:r>
                <w:fldChar w:fldCharType="begin"/>
              </w:r>
              <w:r w:rsidR="00B569F6">
                <w:instrText xml:space="preserve"> INCLUDEPICTURE  "wordml://76.png" \* MERGEFORMATINET </w:instrText>
              </w:r>
              <w:r>
                <w:fldChar w:fldCharType="separate"/>
              </w:r>
              <w:r>
                <w:fldChar w:fldCharType="begin"/>
              </w:r>
              <w:r>
                <w:instrText xml:space="preserve"> INCLUDEPICTURE  "wordml://76.png" \* MERGEFORMATINET </w:instrText>
              </w:r>
              <w:r>
                <w:fldChar w:fldCharType="separate"/>
              </w:r>
              <w:r w:rsidR="00C87C4A">
                <w:pict>
                  <v:shape id="_x0000_i1026" type="#_x0000_t75" style="width:42.7pt;height:42.7pt;visibility:visible" o:bordertopcolor="black" o:borderleftcolor="black" o:borderbottomcolor="black" o:borderrightcolor="black">
                    <v:imagedata r:id="rId16" r:href="rId17"/>
                  </v:shape>
                </w:pict>
              </w:r>
              <w:r>
                <w:fldChar w:fldCharType="end"/>
              </w:r>
              <w:r>
                <w:fldChar w:fldCharType="end"/>
              </w:r>
              <w:r>
                <w:fldChar w:fldCharType="end"/>
              </w:r>
              <w:r>
                <w:fldChar w:fldCharType="end"/>
              </w:r>
            </w:ins>
          </w:p>
        </w:tc>
      </w:tr>
      <w:tr w:rsidR="00992A4B">
        <w:trPr>
          <w:ins w:id="574" w:author="DeeM" w:date="2015-12-07T17:25:00Z"/>
        </w:trPr>
        <w:tc>
          <w:tcPr>
            <w:tcW w:w="820" w:type="dxa"/>
            <w:tcMar>
              <w:top w:w="620" w:type="dxa"/>
              <w:left w:w="0" w:type="dxa"/>
              <w:bottom w:w="0" w:type="dxa"/>
              <w:right w:w="0" w:type="dxa"/>
            </w:tcMar>
          </w:tcPr>
          <w:p w:rsidR="00992A4B" w:rsidRDefault="00992A4B">
            <w:pPr>
              <w:rPr>
                <w:ins w:id="575" w:author="DeeM" w:date="2015-12-07T17:25:00Z"/>
              </w:rPr>
            </w:pPr>
          </w:p>
        </w:tc>
        <w:tc>
          <w:tcPr>
            <w:tcW w:w="8670" w:type="dxa"/>
            <w:gridSpan w:val="3"/>
            <w:vMerge w:val="restart"/>
            <w:tcMar>
              <w:top w:w="520" w:type="dxa"/>
              <w:left w:w="0" w:type="dxa"/>
              <w:bottom w:w="0" w:type="dxa"/>
              <w:right w:w="0" w:type="dxa"/>
            </w:tcMar>
          </w:tcPr>
          <w:p w:rsidR="00992A4B" w:rsidRDefault="00992A4B">
            <w:pPr>
              <w:rPr>
                <w:ins w:id="576" w:author="DeeM" w:date="2015-12-07T17:25:00Z"/>
              </w:rPr>
            </w:pPr>
            <w:ins w:id="577" w:author="DeeM" w:date="2015-12-07T17:25:00Z">
              <w:r>
                <w:rPr>
                  <w:rFonts w:eastAsia="Arial" w:cs="Arial"/>
                  <w:b/>
                  <w:bCs/>
                  <w:color w:val="000000"/>
                  <w:sz w:val="24"/>
                  <w:szCs w:val="24"/>
                </w:rPr>
                <w:t>OŚWIADCZENIE</w:t>
              </w:r>
            </w:ins>
          </w:p>
        </w:tc>
      </w:tr>
      <w:tr w:rsidR="00992A4B">
        <w:trPr>
          <w:ins w:id="578" w:author="DeeM" w:date="2015-12-07T17:25:00Z"/>
        </w:trPr>
        <w:tc>
          <w:tcPr>
            <w:tcW w:w="820" w:type="dxa"/>
            <w:tcMar>
              <w:top w:w="220" w:type="dxa"/>
              <w:left w:w="0" w:type="dxa"/>
              <w:bottom w:w="0" w:type="dxa"/>
              <w:right w:w="0" w:type="dxa"/>
            </w:tcMar>
          </w:tcPr>
          <w:p w:rsidR="00992A4B" w:rsidRDefault="00992A4B">
            <w:pPr>
              <w:rPr>
                <w:ins w:id="579"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80" w:author="DeeM" w:date="2015-12-07T17:25:00Z"/>
              </w:trPr>
              <w:tc>
                <w:tcPr>
                  <w:tcW w:w="8670" w:type="dxa"/>
                  <w:tcMar>
                    <w:top w:w="0" w:type="dxa"/>
                    <w:left w:w="0" w:type="dxa"/>
                    <w:bottom w:w="20" w:type="dxa"/>
                    <w:right w:w="0" w:type="dxa"/>
                  </w:tcMar>
                </w:tcPr>
                <w:p w:rsidR="00992A4B" w:rsidRDefault="00992A4B">
                  <w:pPr>
                    <w:rPr>
                      <w:ins w:id="581" w:author="DeeM" w:date="2015-12-07T17:25:00Z"/>
                    </w:rPr>
                  </w:pPr>
                  <w:ins w:id="582" w:author="DeeM" w:date="2015-12-07T17:25:00Z">
                    <w:r>
                      <w:rPr>
                        <w:rFonts w:eastAsia="Arial" w:cs="Arial"/>
                        <w:color w:val="000000"/>
                      </w:rPr>
                      <w:t>Imię i nazwisko: Dorian Krefft</w:t>
                    </w:r>
                  </w:ins>
                </w:p>
                <w:p w:rsidR="00992A4B" w:rsidRDefault="00992A4B">
                  <w:pPr>
                    <w:rPr>
                      <w:ins w:id="583" w:author="DeeM" w:date="2015-12-07T17:25:00Z"/>
                    </w:rPr>
                  </w:pPr>
                  <w:ins w:id="584" w:author="DeeM" w:date="2015-12-07T17:25:00Z">
                    <w:r>
                      <w:rPr>
                        <w:rFonts w:eastAsia="Arial" w:cs="Arial"/>
                        <w:color w:val="000000"/>
                      </w:rPr>
                      <w:t>Data i miejsce urodzenia: 25.08.1992, Kościerzyna</w:t>
                    </w:r>
                  </w:ins>
                </w:p>
                <w:p w:rsidR="00992A4B" w:rsidRDefault="00992A4B">
                  <w:pPr>
                    <w:rPr>
                      <w:ins w:id="585" w:author="DeeM" w:date="2015-12-07T17:25:00Z"/>
                    </w:rPr>
                  </w:pPr>
                  <w:ins w:id="586" w:author="DeeM" w:date="2015-12-07T17:25:00Z">
                    <w:r>
                      <w:rPr>
                        <w:rFonts w:eastAsia="Arial" w:cs="Arial"/>
                        <w:color w:val="000000"/>
                      </w:rPr>
                      <w:t>Nr albumu: 143263</w:t>
                    </w:r>
                  </w:ins>
                </w:p>
                <w:p w:rsidR="00992A4B" w:rsidRDefault="00992A4B">
                  <w:pPr>
                    <w:rPr>
                      <w:ins w:id="587" w:author="DeeM" w:date="2015-12-07T17:25:00Z"/>
                    </w:rPr>
                  </w:pPr>
                  <w:ins w:id="588" w:author="DeeM" w:date="2015-12-07T17:25:00Z">
                    <w:r>
                      <w:rPr>
                        <w:rFonts w:eastAsia="Arial" w:cs="Arial"/>
                        <w:color w:val="000000"/>
                      </w:rPr>
                      <w:t>Wydział: Wydział Elektroniki, Telekomunikacji i Informatyki</w:t>
                    </w:r>
                  </w:ins>
                </w:p>
                <w:p w:rsidR="00992A4B" w:rsidRDefault="00992A4B">
                  <w:pPr>
                    <w:rPr>
                      <w:ins w:id="589" w:author="DeeM" w:date="2015-12-07T17:25:00Z"/>
                    </w:rPr>
                  </w:pPr>
                  <w:ins w:id="590" w:author="DeeM" w:date="2015-12-07T17:25:00Z">
                    <w:r>
                      <w:rPr>
                        <w:rFonts w:eastAsia="Arial" w:cs="Arial"/>
                        <w:color w:val="000000"/>
                      </w:rPr>
                      <w:t>Kierunek: informatyka</w:t>
                    </w:r>
                  </w:ins>
                </w:p>
                <w:p w:rsidR="00992A4B" w:rsidRDefault="00992A4B">
                  <w:pPr>
                    <w:rPr>
                      <w:ins w:id="591" w:author="DeeM" w:date="2015-12-07T17:25:00Z"/>
                    </w:rPr>
                  </w:pPr>
                  <w:ins w:id="592" w:author="DeeM" w:date="2015-12-07T17:25:00Z">
                    <w:r>
                      <w:rPr>
                        <w:rFonts w:eastAsia="Arial" w:cs="Arial"/>
                        <w:color w:val="000000"/>
                      </w:rPr>
                      <w:t>Poziom studiów: I stopnia - inżynierskie</w:t>
                    </w:r>
                  </w:ins>
                </w:p>
                <w:p w:rsidR="00992A4B" w:rsidRDefault="00992A4B">
                  <w:pPr>
                    <w:rPr>
                      <w:ins w:id="593" w:author="DeeM" w:date="2015-12-07T17:25:00Z"/>
                    </w:rPr>
                  </w:pPr>
                  <w:ins w:id="594" w:author="DeeM" w:date="2015-12-07T17:25:00Z">
                    <w:r>
                      <w:rPr>
                        <w:rFonts w:eastAsia="Arial" w:cs="Arial"/>
                        <w:color w:val="000000"/>
                      </w:rPr>
                      <w:t>Forma studiów: stacjonarne</w:t>
                    </w:r>
                  </w:ins>
                </w:p>
              </w:tc>
            </w:tr>
          </w:tbl>
          <w:p w:rsidR="00992A4B" w:rsidRDefault="00992A4B">
            <w:pPr>
              <w:rPr>
                <w:ins w:id="595" w:author="DeeM" w:date="2015-12-07T17:25:00Z"/>
              </w:rPr>
            </w:pPr>
          </w:p>
        </w:tc>
      </w:tr>
      <w:tr w:rsidR="00992A4B">
        <w:trPr>
          <w:ins w:id="596" w:author="DeeM" w:date="2015-12-07T17:25:00Z"/>
        </w:trPr>
        <w:tc>
          <w:tcPr>
            <w:tcW w:w="820" w:type="dxa"/>
            <w:tcMar>
              <w:top w:w="320" w:type="dxa"/>
              <w:left w:w="0" w:type="dxa"/>
              <w:bottom w:w="0" w:type="dxa"/>
              <w:right w:w="0" w:type="dxa"/>
            </w:tcMar>
          </w:tcPr>
          <w:p w:rsidR="00992A4B" w:rsidRDefault="00992A4B">
            <w:pPr>
              <w:rPr>
                <w:ins w:id="597"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598" w:author="DeeM" w:date="2015-12-07T17:25:00Z"/>
              </w:trPr>
              <w:tc>
                <w:tcPr>
                  <w:tcW w:w="8670" w:type="dxa"/>
                  <w:tcMar>
                    <w:top w:w="0" w:type="dxa"/>
                    <w:left w:w="0" w:type="dxa"/>
                    <w:bottom w:w="20" w:type="dxa"/>
                    <w:right w:w="0" w:type="dxa"/>
                  </w:tcMar>
                </w:tcPr>
                <w:p w:rsidR="00992A4B" w:rsidRDefault="00992A4B">
                  <w:pPr>
                    <w:jc w:val="both"/>
                    <w:rPr>
                      <w:ins w:id="599" w:author="DeeM" w:date="2015-12-07T17:25:00Z"/>
                    </w:rPr>
                  </w:pPr>
                  <w:ins w:id="600"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1" w:author="DeeM" w:date="2015-12-07T17:25:00Z"/>
                    </w:rPr>
                  </w:pPr>
                  <w:ins w:id="602"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3" w:author="DeeM" w:date="2015-12-07T17:25:00Z"/>
              </w:rPr>
            </w:pPr>
          </w:p>
        </w:tc>
      </w:tr>
      <w:tr w:rsidR="00992A4B">
        <w:trPr>
          <w:trHeight w:val="230"/>
          <w:hidden/>
          <w:ins w:id="604" w:author="DeeM" w:date="2015-12-07T17:25:00Z"/>
        </w:trPr>
        <w:tc>
          <w:tcPr>
            <w:tcW w:w="9490" w:type="dxa"/>
            <w:gridSpan w:val="4"/>
            <w:vMerge w:val="restart"/>
            <w:tcMar>
              <w:top w:w="120" w:type="dxa"/>
              <w:left w:w="700" w:type="dxa"/>
              <w:bottom w:w="0" w:type="dxa"/>
              <w:right w:w="0" w:type="dxa"/>
            </w:tcMar>
          </w:tcPr>
          <w:p w:rsidR="00992A4B" w:rsidRDefault="00992A4B">
            <w:pPr>
              <w:rPr>
                <w:ins w:id="605" w:author="DeeM" w:date="2015-12-07T17:25:00Z"/>
                <w:vanish/>
              </w:rPr>
            </w:pPr>
          </w:p>
          <w:tbl>
            <w:tblPr>
              <w:tblOverlap w:val="never"/>
              <w:tblW w:w="8625" w:type="dxa"/>
              <w:tblLayout w:type="fixed"/>
              <w:tblLook w:val="01E0"/>
            </w:tblPr>
            <w:tblGrid>
              <w:gridCol w:w="4545"/>
              <w:gridCol w:w="4080"/>
            </w:tblGrid>
            <w:tr w:rsidR="00992A4B">
              <w:trPr>
                <w:ins w:id="606" w:author="DeeM" w:date="2015-12-07T17:25:00Z"/>
              </w:trPr>
              <w:tc>
                <w:tcPr>
                  <w:tcW w:w="4545" w:type="dxa"/>
                </w:tcPr>
                <w:p w:rsidR="00992A4B" w:rsidRDefault="00992A4B">
                  <w:pPr>
                    <w:rPr>
                      <w:ins w:id="607" w:author="DeeM" w:date="2015-12-07T17:25:00Z"/>
                    </w:rPr>
                  </w:pPr>
                  <w:ins w:id="608" w:author="DeeM" w:date="2015-12-07T17:25:00Z">
                    <w:r>
                      <w:rPr>
                        <w:rFonts w:eastAsia="Arial" w:cs="Arial"/>
                        <w:color w:val="000000"/>
                      </w:rPr>
                      <w:t>Gdańsk, dnia ..................................</w:t>
                    </w:r>
                  </w:ins>
                </w:p>
              </w:tc>
              <w:tc>
                <w:tcPr>
                  <w:tcW w:w="4080" w:type="dxa"/>
                </w:tcPr>
                <w:p w:rsidR="00992A4B" w:rsidRDefault="00992A4B">
                  <w:pPr>
                    <w:jc w:val="center"/>
                    <w:rPr>
                      <w:ins w:id="609" w:author="DeeM" w:date="2015-12-07T17:25:00Z"/>
                    </w:rPr>
                  </w:pPr>
                  <w:ins w:id="610" w:author="DeeM" w:date="2015-12-07T17:25:00Z">
                    <w:r>
                      <w:rPr>
                        <w:rFonts w:eastAsia="Arial" w:cs="Arial"/>
                        <w:color w:val="000000"/>
                      </w:rPr>
                      <w:t>.....................................................</w:t>
                    </w:r>
                  </w:ins>
                </w:p>
                <w:p w:rsidR="00992A4B" w:rsidRDefault="00992A4B">
                  <w:pPr>
                    <w:jc w:val="center"/>
                    <w:rPr>
                      <w:ins w:id="611" w:author="DeeM" w:date="2015-12-07T17:25:00Z"/>
                    </w:rPr>
                  </w:pPr>
                  <w:ins w:id="612" w:author="DeeM" w:date="2015-12-07T17:25:00Z">
                    <w:r>
                      <w:rPr>
                        <w:rFonts w:eastAsia="Arial" w:cs="Arial"/>
                        <w:i/>
                        <w:iCs/>
                        <w:color w:val="000000"/>
                        <w:sz w:val="16"/>
                        <w:szCs w:val="16"/>
                      </w:rPr>
                      <w:t>podpis studenta</w:t>
                    </w:r>
                  </w:ins>
                </w:p>
              </w:tc>
            </w:tr>
          </w:tbl>
          <w:p w:rsidR="00992A4B" w:rsidRDefault="00992A4B">
            <w:pPr>
              <w:rPr>
                <w:ins w:id="613" w:author="DeeM" w:date="2015-12-07T17:25:00Z"/>
              </w:rPr>
            </w:pPr>
          </w:p>
        </w:tc>
      </w:tr>
      <w:tr w:rsidR="00992A4B">
        <w:trPr>
          <w:ins w:id="614" w:author="DeeM" w:date="2015-12-07T17:25:00Z"/>
        </w:trPr>
        <w:tc>
          <w:tcPr>
            <w:tcW w:w="820" w:type="dxa"/>
            <w:tcMar>
              <w:top w:w="140" w:type="dxa"/>
              <w:left w:w="0" w:type="dxa"/>
              <w:bottom w:w="0" w:type="dxa"/>
              <w:right w:w="0" w:type="dxa"/>
            </w:tcMar>
          </w:tcPr>
          <w:p w:rsidR="00992A4B" w:rsidRDefault="00992A4B">
            <w:pPr>
              <w:rPr>
                <w:ins w:id="615"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16" w:author="DeeM" w:date="2015-12-07T17:25:00Z"/>
              </w:trPr>
              <w:tc>
                <w:tcPr>
                  <w:tcW w:w="8670" w:type="dxa"/>
                </w:tcPr>
                <w:p w:rsidR="00992A4B" w:rsidRDefault="00992A4B">
                  <w:pPr>
                    <w:jc w:val="both"/>
                    <w:rPr>
                      <w:ins w:id="617" w:author="DeeM" w:date="2015-12-07T17:25:00Z"/>
                    </w:rPr>
                  </w:pPr>
                  <w:ins w:id="618"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9" w:author="DeeM" w:date="2015-12-07T17:25:00Z"/>
                    </w:rPr>
                  </w:pPr>
                </w:p>
                <w:p w:rsidR="00992A4B" w:rsidRDefault="00992A4B">
                  <w:pPr>
                    <w:jc w:val="both"/>
                    <w:rPr>
                      <w:ins w:id="620" w:author="DeeM" w:date="2015-12-07T17:25:00Z"/>
                    </w:rPr>
                  </w:pPr>
                  <w:ins w:id="621"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2" w:author="DeeM" w:date="2015-12-07T17:25:00Z"/>
                    </w:rPr>
                  </w:pPr>
                </w:p>
                <w:p w:rsidR="00992A4B" w:rsidRDefault="00992A4B">
                  <w:pPr>
                    <w:jc w:val="both"/>
                    <w:rPr>
                      <w:ins w:id="623" w:author="DeeM" w:date="2015-12-07T17:25:00Z"/>
                    </w:rPr>
                  </w:pPr>
                  <w:ins w:id="624"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5" w:author="DeeM" w:date="2015-12-07T17:25:00Z"/>
                    </w:rPr>
                  </w:pPr>
                </w:p>
                <w:p w:rsidR="00992A4B" w:rsidRDefault="00992A4B">
                  <w:pPr>
                    <w:jc w:val="both"/>
                    <w:rPr>
                      <w:ins w:id="626" w:author="DeeM" w:date="2015-12-07T17:25:00Z"/>
                    </w:rPr>
                  </w:pPr>
                  <w:ins w:id="627"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8" w:author="DeeM" w:date="2015-12-07T17:25:00Z"/>
                    </w:rPr>
                  </w:pPr>
                </w:p>
              </w:tc>
            </w:tr>
          </w:tbl>
          <w:p w:rsidR="00992A4B" w:rsidRDefault="00992A4B">
            <w:pPr>
              <w:rPr>
                <w:ins w:id="629" w:author="DeeM" w:date="2015-12-07T17:25:00Z"/>
              </w:rPr>
            </w:pPr>
          </w:p>
        </w:tc>
      </w:tr>
      <w:tr w:rsidR="00992A4B">
        <w:trPr>
          <w:trHeight w:val="230"/>
          <w:hidden/>
          <w:ins w:id="630" w:author="DeeM" w:date="2015-12-07T17:25:00Z"/>
        </w:trPr>
        <w:tc>
          <w:tcPr>
            <w:tcW w:w="9490" w:type="dxa"/>
            <w:gridSpan w:val="4"/>
            <w:vMerge w:val="restart"/>
            <w:tcMar>
              <w:top w:w="120" w:type="dxa"/>
              <w:left w:w="700" w:type="dxa"/>
              <w:bottom w:w="0" w:type="dxa"/>
              <w:right w:w="0" w:type="dxa"/>
            </w:tcMar>
          </w:tcPr>
          <w:p w:rsidR="00992A4B" w:rsidRDefault="00992A4B">
            <w:pPr>
              <w:rPr>
                <w:ins w:id="631" w:author="DeeM" w:date="2015-12-07T17:25:00Z"/>
                <w:vanish/>
              </w:rPr>
            </w:pPr>
          </w:p>
          <w:tbl>
            <w:tblPr>
              <w:tblOverlap w:val="never"/>
              <w:tblW w:w="8785" w:type="dxa"/>
              <w:tblLayout w:type="fixed"/>
              <w:tblLook w:val="01E0"/>
            </w:tblPr>
            <w:tblGrid>
              <w:gridCol w:w="4544"/>
              <w:gridCol w:w="4241"/>
            </w:tblGrid>
            <w:tr w:rsidR="00992A4B">
              <w:trPr>
                <w:ins w:id="632" w:author="DeeM" w:date="2015-12-07T17:25:00Z"/>
              </w:trPr>
              <w:tc>
                <w:tcPr>
                  <w:tcW w:w="4544" w:type="dxa"/>
                </w:tcPr>
                <w:p w:rsidR="00992A4B" w:rsidRDefault="00992A4B">
                  <w:pPr>
                    <w:rPr>
                      <w:ins w:id="633" w:author="DeeM" w:date="2015-12-07T17:25:00Z"/>
                    </w:rPr>
                  </w:pPr>
                  <w:ins w:id="634" w:author="DeeM" w:date="2015-12-07T17:25:00Z">
                    <w:r>
                      <w:rPr>
                        <w:rFonts w:eastAsia="Arial" w:cs="Arial"/>
                        <w:color w:val="000000"/>
                      </w:rPr>
                      <w:t>Gdańsk, dnia ..................................</w:t>
                    </w:r>
                  </w:ins>
                </w:p>
              </w:tc>
              <w:tc>
                <w:tcPr>
                  <w:tcW w:w="4241" w:type="dxa"/>
                </w:tcPr>
                <w:p w:rsidR="00992A4B" w:rsidRDefault="00992A4B">
                  <w:pPr>
                    <w:jc w:val="center"/>
                    <w:rPr>
                      <w:ins w:id="635" w:author="DeeM" w:date="2015-12-07T17:25:00Z"/>
                    </w:rPr>
                  </w:pPr>
                  <w:ins w:id="636" w:author="DeeM" w:date="2015-12-07T17:25:00Z">
                    <w:r>
                      <w:rPr>
                        <w:rFonts w:eastAsia="Arial" w:cs="Arial"/>
                        <w:color w:val="000000"/>
                      </w:rPr>
                      <w:t>.....................................................</w:t>
                    </w:r>
                  </w:ins>
                </w:p>
                <w:p w:rsidR="00992A4B" w:rsidRDefault="00992A4B">
                  <w:pPr>
                    <w:jc w:val="center"/>
                    <w:rPr>
                      <w:ins w:id="637" w:author="DeeM" w:date="2015-12-07T17:25:00Z"/>
                    </w:rPr>
                  </w:pPr>
                  <w:ins w:id="638" w:author="DeeM" w:date="2015-12-07T17:25:00Z">
                    <w:r>
                      <w:rPr>
                        <w:rFonts w:eastAsia="Arial" w:cs="Arial"/>
                        <w:i/>
                        <w:iCs/>
                        <w:color w:val="000000"/>
                        <w:sz w:val="16"/>
                        <w:szCs w:val="16"/>
                      </w:rPr>
                      <w:t>podpis studenta</w:t>
                    </w:r>
                  </w:ins>
                </w:p>
              </w:tc>
            </w:tr>
          </w:tbl>
          <w:p w:rsidR="00992A4B" w:rsidRDefault="00992A4B">
            <w:pPr>
              <w:rPr>
                <w:ins w:id="639" w:author="DeeM" w:date="2015-12-07T17:25:00Z"/>
              </w:rPr>
            </w:pPr>
          </w:p>
        </w:tc>
      </w:tr>
      <w:tr w:rsidR="00992A4B">
        <w:trPr>
          <w:ins w:id="640" w:author="DeeM" w:date="2015-12-07T17:25:00Z"/>
        </w:trPr>
        <w:tc>
          <w:tcPr>
            <w:tcW w:w="820" w:type="dxa"/>
            <w:tcMar>
              <w:top w:w="180" w:type="dxa"/>
              <w:left w:w="0" w:type="dxa"/>
              <w:bottom w:w="0" w:type="dxa"/>
              <w:right w:w="0" w:type="dxa"/>
            </w:tcMar>
          </w:tcPr>
          <w:p w:rsidR="00992A4B" w:rsidRDefault="00992A4B">
            <w:pPr>
              <w:rPr>
                <w:ins w:id="641"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2" w:author="DeeM" w:date="2015-12-07T17:25:00Z"/>
              </w:rPr>
            </w:pPr>
            <w:ins w:id="643"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4"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992A4B">
              <w:trPr>
                <w:ins w:id="645" w:author="DeeM" w:date="2015-12-07T17:25:00Z"/>
              </w:trPr>
              <w:tc>
                <w:tcPr>
                  <w:tcW w:w="4544" w:type="dxa"/>
                </w:tcPr>
                <w:p w:rsidR="00992A4B" w:rsidRDefault="00992A4B">
                  <w:pPr>
                    <w:rPr>
                      <w:ins w:id="646" w:author="DeeM" w:date="2015-12-07T17:25:00Z"/>
                    </w:rPr>
                  </w:pPr>
                  <w:ins w:id="647" w:author="DeeM" w:date="2015-12-07T17:25:00Z">
                    <w:r>
                      <w:rPr>
                        <w:rFonts w:eastAsia="Arial" w:cs="Arial"/>
                        <w:color w:val="000000"/>
                      </w:rPr>
                      <w:t>Gdańsk, dnia .................................</w:t>
                    </w:r>
                  </w:ins>
                </w:p>
              </w:tc>
              <w:tc>
                <w:tcPr>
                  <w:tcW w:w="4241" w:type="dxa"/>
                </w:tcPr>
                <w:p w:rsidR="00992A4B" w:rsidRDefault="00992A4B">
                  <w:pPr>
                    <w:jc w:val="center"/>
                    <w:rPr>
                      <w:ins w:id="648" w:author="DeeM" w:date="2015-12-07T17:25:00Z"/>
                    </w:rPr>
                  </w:pPr>
                  <w:ins w:id="649" w:author="DeeM" w:date="2015-12-07T17:25:00Z">
                    <w:r>
                      <w:rPr>
                        <w:rFonts w:eastAsia="Arial" w:cs="Arial"/>
                        <w:color w:val="000000"/>
                      </w:rPr>
                      <w:t>.....................................................</w:t>
                    </w:r>
                  </w:ins>
                </w:p>
                <w:p w:rsidR="00992A4B" w:rsidRDefault="00992A4B">
                  <w:pPr>
                    <w:jc w:val="center"/>
                    <w:rPr>
                      <w:ins w:id="650" w:author="DeeM" w:date="2015-12-07T17:25:00Z"/>
                    </w:rPr>
                  </w:pPr>
                  <w:ins w:id="651" w:author="DeeM" w:date="2015-12-07T17:25:00Z">
                    <w:r>
                      <w:rPr>
                        <w:rFonts w:eastAsia="Arial" w:cs="Arial"/>
                        <w:i/>
                        <w:iCs/>
                        <w:color w:val="000000"/>
                        <w:sz w:val="16"/>
                        <w:szCs w:val="16"/>
                      </w:rPr>
                      <w:t>podpis studenta</w:t>
                    </w:r>
                  </w:ins>
                </w:p>
              </w:tc>
            </w:tr>
          </w:tbl>
          <w:p w:rsidR="00992A4B" w:rsidRDefault="00992A4B">
            <w:pPr>
              <w:rPr>
                <w:ins w:id="652" w:author="DeeM" w:date="2015-12-07T17:25:00Z"/>
              </w:rPr>
            </w:pPr>
          </w:p>
        </w:tc>
      </w:tr>
      <w:tr w:rsidR="00992A4B">
        <w:trPr>
          <w:ins w:id="653" w:author="DeeM" w:date="2015-12-07T17:25:00Z"/>
        </w:trPr>
        <w:tc>
          <w:tcPr>
            <w:tcW w:w="820" w:type="dxa"/>
            <w:tcMar>
              <w:top w:w="140" w:type="dxa"/>
              <w:left w:w="0" w:type="dxa"/>
              <w:bottom w:w="0" w:type="dxa"/>
              <w:right w:w="0" w:type="dxa"/>
            </w:tcMar>
          </w:tcPr>
          <w:p w:rsidR="00992A4B" w:rsidRDefault="00992A4B">
            <w:pPr>
              <w:rPr>
                <w:ins w:id="654"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992A4B">
              <w:trPr>
                <w:ins w:id="655" w:author="DeeM" w:date="2015-12-07T17:25:00Z"/>
              </w:trPr>
              <w:tc>
                <w:tcPr>
                  <w:tcW w:w="8670" w:type="dxa"/>
                </w:tcPr>
                <w:p w:rsidR="00992A4B" w:rsidRDefault="00992A4B">
                  <w:pPr>
                    <w:jc w:val="both"/>
                    <w:rPr>
                      <w:ins w:id="656" w:author="DeeM" w:date="2015-12-07T17:25:00Z"/>
                    </w:rPr>
                  </w:pPr>
                  <w:ins w:id="657" w:author="DeeM" w:date="2015-12-07T17:25:00Z">
                    <w:r>
                      <w:rPr>
                        <w:rFonts w:eastAsia="Arial" w:cs="Arial"/>
                        <w:color w:val="000000"/>
                      </w:rPr>
                      <w:t>*) niepotrzebne skreślić</w:t>
                    </w:r>
                  </w:ins>
                </w:p>
              </w:tc>
            </w:tr>
          </w:tbl>
          <w:p w:rsidR="00992A4B" w:rsidRDefault="00992A4B">
            <w:pPr>
              <w:rPr>
                <w:ins w:id="658" w:author="DeeM" w:date="2015-12-07T17:25:00Z"/>
              </w:rPr>
            </w:pPr>
          </w:p>
        </w:tc>
      </w:tr>
      <w:tr w:rsidR="00992A4B">
        <w:trPr>
          <w:trHeight w:val="230"/>
          <w:hidden/>
          <w:ins w:id="659" w:author="DeeM" w:date="2015-12-07T17:25:00Z"/>
        </w:trPr>
        <w:tc>
          <w:tcPr>
            <w:tcW w:w="9490" w:type="dxa"/>
            <w:gridSpan w:val="4"/>
            <w:vMerge w:val="restart"/>
            <w:tcMar>
              <w:top w:w="60" w:type="dxa"/>
              <w:left w:w="0" w:type="dxa"/>
              <w:bottom w:w="0" w:type="dxa"/>
              <w:right w:w="0" w:type="dxa"/>
            </w:tcMar>
          </w:tcPr>
          <w:p w:rsidR="00992A4B" w:rsidRDefault="00992A4B">
            <w:pPr>
              <w:rPr>
                <w:ins w:id="660" w:author="DeeM" w:date="2015-12-07T17:25:00Z"/>
                <w:vanish/>
              </w:rPr>
            </w:pPr>
          </w:p>
          <w:tbl>
            <w:tblPr>
              <w:tblOverlap w:val="never"/>
              <w:tblW w:w="2880" w:type="dxa"/>
              <w:tblLayout w:type="fixed"/>
              <w:tblLook w:val="01E0"/>
            </w:tblPr>
            <w:tblGrid>
              <w:gridCol w:w="2880"/>
            </w:tblGrid>
            <w:tr w:rsidR="00992A4B">
              <w:trPr>
                <w:ins w:id="661" w:author="DeeM" w:date="2015-12-07T17:25:00Z"/>
              </w:trPr>
              <w:tc>
                <w:tcPr>
                  <w:tcW w:w="2880" w:type="dxa"/>
                  <w:tcBorders>
                    <w:bottom w:val="single" w:sz="6" w:space="0" w:color="000000"/>
                  </w:tcBorders>
                </w:tcPr>
                <w:p w:rsidR="00992A4B" w:rsidRDefault="00992A4B">
                  <w:pPr>
                    <w:rPr>
                      <w:ins w:id="662" w:author="DeeM" w:date="2015-12-07T17:25:00Z"/>
                    </w:rPr>
                  </w:pPr>
                </w:p>
              </w:tc>
            </w:tr>
          </w:tbl>
          <w:p w:rsidR="00992A4B" w:rsidRDefault="00992A4B">
            <w:pPr>
              <w:rPr>
                <w:ins w:id="663" w:author="DeeM" w:date="2015-12-07T17:25:00Z"/>
              </w:rPr>
            </w:pPr>
          </w:p>
        </w:tc>
      </w:tr>
      <w:tr w:rsidR="00992A4B">
        <w:trPr>
          <w:trHeight w:val="230"/>
          <w:hidden/>
          <w:ins w:id="664" w:author="DeeM" w:date="2015-12-07T17:25:00Z"/>
        </w:trPr>
        <w:tc>
          <w:tcPr>
            <w:tcW w:w="9490" w:type="dxa"/>
            <w:gridSpan w:val="4"/>
            <w:vMerge w:val="restart"/>
            <w:tcMar>
              <w:top w:w="60" w:type="dxa"/>
              <w:left w:w="720" w:type="dxa"/>
              <w:bottom w:w="0" w:type="dxa"/>
              <w:right w:w="0" w:type="dxa"/>
            </w:tcMar>
          </w:tcPr>
          <w:p w:rsidR="00992A4B" w:rsidRDefault="00992A4B">
            <w:pPr>
              <w:rPr>
                <w:ins w:id="665" w:author="DeeM" w:date="2015-12-07T17:25:00Z"/>
                <w:vanish/>
              </w:rPr>
            </w:pPr>
          </w:p>
          <w:tbl>
            <w:tblPr>
              <w:tblOverlap w:val="never"/>
              <w:tblW w:w="8770" w:type="dxa"/>
              <w:tblLayout w:type="fixed"/>
              <w:tblLook w:val="01E0"/>
            </w:tblPr>
            <w:tblGrid>
              <w:gridCol w:w="236"/>
              <w:gridCol w:w="8534"/>
            </w:tblGrid>
            <w:tr w:rsidR="00992A4B">
              <w:trPr>
                <w:ins w:id="666"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67" w:author="DeeM" w:date="2015-12-07T17:25:00Z"/>
                    </w:trPr>
                    <w:tc>
                      <w:tcPr>
                        <w:tcW w:w="165" w:type="dxa"/>
                      </w:tcPr>
                      <w:p w:rsidR="00992A4B" w:rsidRDefault="00992A4B">
                        <w:pPr>
                          <w:rPr>
                            <w:ins w:id="668" w:author="DeeM" w:date="2015-12-07T17:25:00Z"/>
                          </w:rPr>
                        </w:pPr>
                        <w:ins w:id="669" w:author="DeeM" w:date="2015-12-07T17:25:00Z">
                          <w:r>
                            <w:rPr>
                              <w:rFonts w:eastAsia="Arial" w:cs="Arial"/>
                              <w:color w:val="000000"/>
                              <w:position w:val="4"/>
                              <w:sz w:val="12"/>
                              <w:szCs w:val="12"/>
                            </w:rPr>
                            <w:t>1</w:t>
                          </w:r>
                        </w:ins>
                      </w:p>
                    </w:tc>
                  </w:tr>
                </w:tbl>
                <w:p w:rsidR="00992A4B" w:rsidRDefault="00992A4B">
                  <w:pPr>
                    <w:rPr>
                      <w:ins w:id="67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71" w:author="DeeM" w:date="2015-12-07T17:25:00Z"/>
                    </w:trPr>
                    <w:tc>
                      <w:tcPr>
                        <w:tcW w:w="8492" w:type="dxa"/>
                      </w:tcPr>
                      <w:p w:rsidR="00992A4B" w:rsidRDefault="00992A4B">
                        <w:pPr>
                          <w:jc w:val="both"/>
                          <w:rPr>
                            <w:ins w:id="672" w:author="DeeM" w:date="2015-12-07T17:25:00Z"/>
                          </w:rPr>
                        </w:pPr>
                        <w:ins w:id="673"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4" w:author="DeeM" w:date="2015-12-07T17:25:00Z"/>
                    </w:rPr>
                  </w:pPr>
                </w:p>
              </w:tc>
            </w:tr>
            <w:tr w:rsidR="00992A4B">
              <w:trPr>
                <w:ins w:id="675" w:author="DeeM" w:date="2015-12-07T17:25:00Z"/>
              </w:trPr>
              <w:tc>
                <w:tcPr>
                  <w:tcW w:w="165" w:type="dxa"/>
                </w:tcPr>
                <w:tbl>
                  <w:tblPr>
                    <w:tblOverlap w:val="never"/>
                    <w:tblW w:w="165" w:type="dxa"/>
                    <w:tblLayout w:type="fixed"/>
                    <w:tblCellMar>
                      <w:left w:w="0" w:type="dxa"/>
                      <w:right w:w="0" w:type="dxa"/>
                    </w:tblCellMar>
                    <w:tblLook w:val="01E0"/>
                  </w:tblPr>
                  <w:tblGrid>
                    <w:gridCol w:w="165"/>
                  </w:tblGrid>
                  <w:tr w:rsidR="00992A4B">
                    <w:trPr>
                      <w:ins w:id="676" w:author="DeeM" w:date="2015-12-07T17:25:00Z"/>
                    </w:trPr>
                    <w:tc>
                      <w:tcPr>
                        <w:tcW w:w="165" w:type="dxa"/>
                      </w:tcPr>
                      <w:p w:rsidR="00992A4B" w:rsidRDefault="00992A4B">
                        <w:pPr>
                          <w:rPr>
                            <w:ins w:id="677" w:author="DeeM" w:date="2015-12-07T17:25:00Z"/>
                          </w:rPr>
                        </w:pPr>
                        <w:ins w:id="678" w:author="DeeM" w:date="2015-12-07T17:25:00Z">
                          <w:r>
                            <w:rPr>
                              <w:rFonts w:eastAsia="Arial" w:cs="Arial"/>
                              <w:color w:val="000000"/>
                              <w:position w:val="4"/>
                              <w:sz w:val="12"/>
                              <w:szCs w:val="12"/>
                            </w:rPr>
                            <w:t>2</w:t>
                          </w:r>
                        </w:ins>
                      </w:p>
                    </w:tc>
                  </w:tr>
                </w:tbl>
                <w:p w:rsidR="00992A4B" w:rsidRDefault="00992A4B">
                  <w:pPr>
                    <w:rPr>
                      <w:ins w:id="67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0" w:author="DeeM" w:date="2015-12-07T17:25:00Z"/>
                    </w:trPr>
                    <w:tc>
                      <w:tcPr>
                        <w:tcW w:w="8492" w:type="dxa"/>
                      </w:tcPr>
                      <w:p w:rsidR="00992A4B" w:rsidRDefault="00992A4B">
                        <w:pPr>
                          <w:jc w:val="both"/>
                          <w:rPr>
                            <w:ins w:id="681" w:author="DeeM" w:date="2015-12-07T17:25:00Z"/>
                          </w:rPr>
                        </w:pPr>
                        <w:ins w:id="682" w:author="DeeM" w:date="2015-12-07T17:25:00Z">
                          <w:r>
                            <w:rPr>
                              <w:rFonts w:eastAsia="Arial" w:cs="Arial"/>
                              <w:color w:val="000000"/>
                              <w:sz w:val="16"/>
                              <w:szCs w:val="16"/>
                            </w:rPr>
                            <w:t>Ustawa z dnia 27 lipca 2005 r. Prawo o szkolnictwie wyższym:</w:t>
                          </w:r>
                        </w:ins>
                      </w:p>
                    </w:tc>
                  </w:tr>
                </w:tbl>
                <w:p w:rsidR="00992A4B" w:rsidRDefault="00992A4B">
                  <w:pPr>
                    <w:rPr>
                      <w:ins w:id="683" w:author="DeeM" w:date="2015-12-07T17:25:00Z"/>
                    </w:rPr>
                  </w:pPr>
                </w:p>
              </w:tc>
            </w:tr>
            <w:tr w:rsidR="00992A4B">
              <w:trPr>
                <w:ins w:id="684" w:author="DeeM" w:date="2015-12-07T17:25:00Z"/>
              </w:trPr>
              <w:tc>
                <w:tcPr>
                  <w:tcW w:w="165" w:type="dxa"/>
                </w:tcPr>
                <w:p w:rsidR="00992A4B" w:rsidRDefault="00992A4B">
                  <w:pPr>
                    <w:rPr>
                      <w:ins w:id="68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86" w:author="DeeM" w:date="2015-12-07T17:25:00Z"/>
                    </w:trPr>
                    <w:tc>
                      <w:tcPr>
                        <w:tcW w:w="8492" w:type="dxa"/>
                      </w:tcPr>
                      <w:p w:rsidR="00992A4B" w:rsidRDefault="00992A4B">
                        <w:pPr>
                          <w:jc w:val="both"/>
                          <w:rPr>
                            <w:ins w:id="687" w:author="DeeM" w:date="2015-12-07T17:25:00Z"/>
                          </w:rPr>
                        </w:pPr>
                        <w:ins w:id="688"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9" w:author="DeeM" w:date="2015-12-07T17:25:00Z"/>
                    </w:rPr>
                  </w:pPr>
                </w:p>
              </w:tc>
            </w:tr>
            <w:tr w:rsidR="00992A4B">
              <w:trPr>
                <w:ins w:id="690" w:author="DeeM" w:date="2015-12-07T17:25:00Z"/>
              </w:trPr>
              <w:tc>
                <w:tcPr>
                  <w:tcW w:w="165" w:type="dxa"/>
                </w:tcPr>
                <w:p w:rsidR="00992A4B" w:rsidRDefault="00992A4B">
                  <w:pPr>
                    <w:rPr>
                      <w:ins w:id="691"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992A4B">
                    <w:trPr>
                      <w:ins w:id="692" w:author="DeeM" w:date="2015-12-07T17:25:00Z"/>
                    </w:trPr>
                    <w:tc>
                      <w:tcPr>
                        <w:tcW w:w="8492" w:type="dxa"/>
                      </w:tcPr>
                      <w:p w:rsidR="00992A4B" w:rsidRDefault="00992A4B">
                        <w:pPr>
                          <w:jc w:val="both"/>
                          <w:rPr>
                            <w:ins w:id="693" w:author="DeeM" w:date="2015-12-07T17:25:00Z"/>
                          </w:rPr>
                        </w:pPr>
                        <w:ins w:id="694"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5" w:author="DeeM" w:date="2015-12-07T17:25:00Z"/>
                    </w:rPr>
                  </w:pPr>
                </w:p>
              </w:tc>
            </w:tr>
          </w:tbl>
          <w:p w:rsidR="00992A4B" w:rsidRDefault="00992A4B">
            <w:pPr>
              <w:rPr>
                <w:ins w:id="696" w:author="DeeM" w:date="2015-12-07T17:25:00Z"/>
              </w:rPr>
            </w:pPr>
          </w:p>
        </w:tc>
      </w:tr>
    </w:tbl>
    <w:p w:rsidR="00992A4B" w:rsidRDefault="00992A4B">
      <w:pPr>
        <w:rPr>
          <w:ins w:id="697" w:author="DeeM" w:date="2015-12-07T17:25:00Z"/>
        </w:rPr>
      </w:pPr>
    </w:p>
    <w:p w:rsidR="00992A4B" w:rsidRDefault="00992A4B">
      <w:pPr>
        <w:rPr>
          <w:ins w:id="698" w:author="DeeM" w:date="2015-12-07T17:25:00Z"/>
        </w:rPr>
      </w:pPr>
    </w:p>
    <w:p w:rsidR="00A616E5" w:rsidRDefault="00A616E5">
      <w:pPr>
        <w:sectPr w:rsidR="00A616E5" w:rsidSect="001057CA">
          <w:headerReference w:type="default" r:id="rId18"/>
          <w:pgSz w:w="11905" w:h="16837"/>
          <w:pgMar w:top="1417" w:right="1417" w:bottom="1417" w:left="1417" w:header="964" w:footer="288" w:gutter="0"/>
          <w:cols w:space="708"/>
          <w:docGrid w:linePitch="272"/>
        </w:sectPr>
      </w:pPr>
    </w:p>
    <w:p w:rsidR="004220E7" w:rsidRDefault="004220E7" w:rsidP="004220E7">
      <w:pPr>
        <w:pStyle w:val="Nagwekpozaspisemtreci"/>
      </w:pPr>
      <w:bookmarkStart w:id="699" w:name="_Toc436850547"/>
      <w:bookmarkStart w:id="700" w:name="_Toc436850557"/>
      <w:bookmarkStart w:id="701" w:name="_Toc436850570"/>
      <w:r w:rsidRPr="00932E5D">
        <w:lastRenderedPageBreak/>
        <w:t>Streszczenie</w:t>
      </w:r>
      <w:bookmarkEnd w:id="699"/>
      <w:bookmarkEnd w:id="700"/>
      <w:bookmarkEnd w:id="701"/>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702" w:author="DeeM" w:date="2015-12-07T16:35:00Z">
        <w:r w:rsidDel="006C7E4F">
          <w:delText xml:space="preserve">do </w:delText>
        </w:r>
      </w:del>
      <w:ins w:id="703" w:author="DeeM" w:date="2015-12-07T16:35:00Z">
        <w:r w:rsidR="006C7E4F">
          <w:t xml:space="preserve">na </w:t>
        </w:r>
      </w:ins>
      <w:r>
        <w:t>spędzeni</w:t>
      </w:r>
      <w:ins w:id="704" w:author="DeeM" w:date="2015-12-07T16:35:00Z">
        <w:r w:rsidR="006C7E4F">
          <w:t>e</w:t>
        </w:r>
      </w:ins>
      <w:del w:id="705" w:author="DeeM" w:date="2015-12-07T16:35:00Z">
        <w:r w:rsidDel="006C7E4F">
          <w:delText>a</w:delText>
        </w:r>
      </w:del>
      <w:r>
        <w:t xml:space="preserve"> swojego wolnego czasu i chcą przy okazji odkryć nowe atrakcje. Dodatkową grupę stanowią </w:t>
      </w:r>
      <w:del w:id="706"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707" w:author="DeeM" w:date="2015-12-07T17:32:00Z">
        <w:r w:rsidR="00364B0C">
          <w:t> </w:t>
        </w:r>
      </w:ins>
      <w:del w:id="708"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709" w:author="DeeM" w:date="2015-12-07T17:32:00Z">
        <w:r w:rsidR="00364B0C">
          <w:t> </w:t>
        </w:r>
      </w:ins>
      <w:del w:id="710" w:author="DeeM" w:date="2015-12-07T17:32:00Z">
        <w:r w:rsidDel="00364B0C">
          <w:delText xml:space="preserve"> </w:delText>
        </w:r>
      </w:del>
      <w:r>
        <w:t>oskryptowanie portalu oraz tworzył profil użytkownika. Patryk Kuśmierek skupił się</w:t>
      </w:r>
      <w:ins w:id="711" w:author="DeeM" w:date="2015-12-07T17:32:00Z">
        <w:r w:rsidR="00364B0C">
          <w:t> </w:t>
        </w:r>
      </w:ins>
      <w:del w:id="712" w:author="DeeM" w:date="2015-12-07T17:32:00Z">
        <w:r w:rsidDel="00364B0C">
          <w:delText xml:space="preserve"> </w:delText>
        </w:r>
      </w:del>
      <w:r>
        <w:t>nad</w:t>
      </w:r>
      <w:ins w:id="713" w:author="DeeM" w:date="2015-12-07T17:32:00Z">
        <w:r w:rsidR="00364B0C">
          <w:t> </w:t>
        </w:r>
      </w:ins>
      <w:del w:id="714"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715" w:author="DeeM" w:date="2015-12-07T16:37:00Z">
        <w:r w:rsidDel="006C7E4F">
          <w:delText>On zajął</w:delText>
        </w:r>
      </w:del>
      <w:ins w:id="716" w:author="DeeM" w:date="2015-12-07T16:37:00Z">
        <w:r w:rsidR="006C7E4F">
          <w:t>Zajął</w:t>
        </w:r>
      </w:ins>
      <w:r>
        <w:t xml:space="preserve"> się</w:t>
      </w:r>
      <w:ins w:id="717" w:author="DeeM" w:date="2015-12-07T17:32:00Z">
        <w:r w:rsidR="00364B0C">
          <w:t> </w:t>
        </w:r>
      </w:ins>
      <w:ins w:id="718" w:author="DeeM" w:date="2015-12-07T16:37:00Z">
        <w:r w:rsidR="006C7E4F">
          <w:t>on</w:t>
        </w:r>
      </w:ins>
      <w:ins w:id="719" w:author="DeeM" w:date="2015-12-07T17:32:00Z">
        <w:r w:rsidR="00364B0C">
          <w:t> </w:t>
        </w:r>
      </w:ins>
      <w:del w:id="720"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721" w:author="DeeM" w:date="2015-12-07T17:32:00Z">
        <w:r w:rsidR="00364B0C">
          <w:t> </w:t>
        </w:r>
      </w:ins>
      <w:del w:id="722" w:author="DeeM" w:date="2015-12-07T17:32:00Z">
        <w:r w:rsidDel="00364B0C">
          <w:delText xml:space="preserve"> </w:delText>
        </w:r>
      </w:del>
      <w:r>
        <w:t>projekcie udało się zrealizować prawie wszystkie założone na początku funkcjonalności, za</w:t>
      </w:r>
      <w:ins w:id="723" w:author="DeeM" w:date="2015-12-07T17:32:00Z">
        <w:r w:rsidR="00364B0C">
          <w:t> </w:t>
        </w:r>
      </w:ins>
      <w:del w:id="724"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725" w:author="DeeM" w:date="2015-12-07T16:27:00Z">
            <w:rPr/>
          </w:rPrChange>
        </w:rPr>
      </w:pPr>
      <w:r w:rsidRPr="004220E7">
        <w:rPr>
          <w:b/>
        </w:rPr>
        <w:t>Dziedzina nauki i techniki, zgodnie z wymogami OECD</w:t>
      </w:r>
      <w:r w:rsidRPr="001732FC">
        <w:t>:</w:t>
      </w:r>
      <w:r>
        <w:t xml:space="preserve"> </w:t>
      </w:r>
      <w:r w:rsidRPr="00E32415">
        <w:t>Nauki inżynieryjne i</w:t>
      </w:r>
      <w:ins w:id="726" w:author="DeeM" w:date="2015-12-07T17:32:00Z">
        <w:r w:rsidR="00364B0C">
          <w:t> </w:t>
        </w:r>
      </w:ins>
      <w:del w:id="727" w:author="DeeM" w:date="2015-12-07T17:32:00Z">
        <w:r w:rsidRPr="00E32415" w:rsidDel="00364B0C">
          <w:delText xml:space="preserve"> </w:delText>
        </w:r>
      </w:del>
      <w:r w:rsidRPr="00E32415">
        <w:t>techniczne</w:t>
      </w:r>
      <w:ins w:id="728"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729" w:author="DeeM" w:date="2015-12-07T17:32:00Z">
        <w:r w:rsidR="00364B0C">
          <w:rPr>
            <w:lang w:val="en-US"/>
          </w:rPr>
          <w:t> </w:t>
        </w:r>
      </w:ins>
      <w:del w:id="730"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731" w:author="DeeM" w:date="2015-12-07T17:32:00Z">
        <w:r w:rsidR="00364B0C">
          <w:rPr>
            <w:lang w:val="en-US"/>
          </w:rPr>
          <w:t> </w:t>
        </w:r>
      </w:ins>
      <w:del w:id="732"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733" w:author="DeeM" w:date="2015-12-07T17:32:00Z">
        <w:r w:rsidR="00364B0C">
          <w:rPr>
            <w:lang w:val="en-US"/>
          </w:rPr>
          <w:t> </w:t>
        </w:r>
      </w:ins>
      <w:del w:id="734"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735" w:author="DeeM" w:date="2015-12-07T17:32:00Z">
        <w:r w:rsidR="00364B0C">
          <w:rPr>
            <w:lang w:val="en-US"/>
          </w:rPr>
          <w:t> </w:t>
        </w:r>
      </w:ins>
      <w:del w:id="736"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737" w:author="DeeM" w:date="2015-12-07T17:32:00Z">
        <w:r w:rsidR="00364B0C">
          <w:rPr>
            <w:lang w:val="en-US"/>
          </w:rPr>
          <w:t> </w:t>
        </w:r>
      </w:ins>
      <w:del w:id="738"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739" w:author="DeeM" w:date="2015-12-07T17:32:00Z">
        <w:r w:rsidR="00364B0C">
          <w:rPr>
            <w:lang w:val="en-US"/>
          </w:rPr>
          <w:t> </w:t>
        </w:r>
      </w:ins>
      <w:del w:id="740"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741" w:author="DeeM" w:date="2015-12-07T17:33:00Z">
        <w:r w:rsidR="00364B0C">
          <w:rPr>
            <w:lang w:val="en-US"/>
          </w:rPr>
          <w:t> </w:t>
        </w:r>
      </w:ins>
      <w:del w:id="742" w:author="DeeM" w:date="2015-12-07T17:32:00Z">
        <w:r w:rsidR="006927F1" w:rsidDel="00364B0C">
          <w:rPr>
            <w:lang w:val="en-US"/>
          </w:rPr>
          <w:delText xml:space="preserve"> </w:delText>
        </w:r>
      </w:del>
      <w:r w:rsidR="006927F1">
        <w:rPr>
          <w:lang w:val="en-US"/>
        </w:rPr>
        <w:t>technology</w:t>
      </w:r>
      <w:ins w:id="743"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C65655" w:rsidP="00DB4197">
      <w:pPr>
        <w:pStyle w:val="Nagwekpozaspisemtreci"/>
        <w:rPr>
          <w:lang w:val="en-US"/>
          <w:rPrChange w:id="744" w:author="DeeM" w:date="2015-12-07T17:33:00Z">
            <w:rPr/>
          </w:rPrChange>
        </w:rPr>
      </w:pPr>
      <w:r w:rsidRPr="00C65655">
        <w:rPr>
          <w:lang w:val="en-US"/>
          <w:rPrChange w:id="745" w:author="DeeM" w:date="2015-12-07T17:33:00Z">
            <w:rPr>
              <w:b w:val="0"/>
              <w:bCs w:val="0"/>
              <w:caps w:val="0"/>
              <w:kern w:val="0"/>
              <w:sz w:val="20"/>
              <w:szCs w:val="20"/>
            </w:rPr>
          </w:rPrChange>
        </w:rPr>
        <w:lastRenderedPageBreak/>
        <w:t>Spis treści</w:t>
      </w:r>
    </w:p>
    <w:p w:rsidR="001D1000" w:rsidRPr="001D1000" w:rsidRDefault="00C65655" w:rsidP="001D1000">
      <w:pPr>
        <w:pStyle w:val="Spistreci1"/>
        <w:rPr>
          <w:rFonts w:ascii="Arial" w:eastAsiaTheme="minorEastAsia" w:hAnsi="Arial" w:cs="Arial"/>
          <w:b w:val="0"/>
          <w:bCs w:val="0"/>
          <w:caps w:val="0"/>
          <w:noProof/>
        </w:rPr>
      </w:pPr>
      <w:r w:rsidRPr="00C65655">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C65655">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46" w:author="DeeM" w:date="2015-12-07T19:17:00Z">
        <w:r w:rsidR="00BA7F9F">
          <w:rPr>
            <w:rFonts w:ascii="Arial" w:hAnsi="Arial" w:cs="Arial"/>
            <w:b w:val="0"/>
            <w:caps w:val="0"/>
            <w:noProof/>
            <w:webHidden/>
          </w:rPr>
          <w:t>5</w:t>
        </w:r>
      </w:ins>
      <w:del w:id="747"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748" w:author="DeeM" w:date="2015-12-07T19:17:00Z">
        <w:r w:rsidR="00BA7F9F">
          <w:rPr>
            <w:rFonts w:ascii="Arial" w:hAnsi="Arial" w:cs="Arial"/>
            <w:smallCaps w:val="0"/>
            <w:noProof/>
            <w:webHidden/>
          </w:rPr>
          <w:t>5</w:t>
        </w:r>
      </w:ins>
      <w:del w:id="749"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750" w:author="DeeM" w:date="2015-12-07T19:17:00Z">
        <w:r w:rsidR="00BA7F9F">
          <w:rPr>
            <w:rFonts w:ascii="Arial" w:hAnsi="Arial" w:cs="Arial"/>
            <w:smallCaps w:val="0"/>
            <w:noProof/>
            <w:webHidden/>
          </w:rPr>
          <w:t>5</w:t>
        </w:r>
      </w:ins>
      <w:del w:id="751"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52" w:author="DeeM" w:date="2015-12-07T19:17:00Z">
        <w:r w:rsidR="00BA7F9F">
          <w:rPr>
            <w:rFonts w:ascii="Arial" w:hAnsi="Arial" w:cs="Arial"/>
            <w:b w:val="0"/>
            <w:caps w:val="0"/>
            <w:noProof/>
            <w:webHidden/>
          </w:rPr>
          <w:t>7</w:t>
        </w:r>
      </w:ins>
      <w:del w:id="753"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754" w:author="DeeM" w:date="2015-12-07T19:17:00Z">
        <w:r w:rsidR="00BA7F9F">
          <w:rPr>
            <w:rFonts w:ascii="Arial" w:hAnsi="Arial" w:cs="Arial"/>
            <w:smallCaps w:val="0"/>
            <w:noProof/>
            <w:webHidden/>
          </w:rPr>
          <w:t>7</w:t>
        </w:r>
      </w:ins>
      <w:del w:id="755"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756" w:author="DeeM" w:date="2015-12-07T19:17:00Z">
        <w:r w:rsidR="00BA7F9F">
          <w:rPr>
            <w:rFonts w:ascii="Arial" w:hAnsi="Arial" w:cs="Arial"/>
            <w:i w:val="0"/>
            <w:noProof/>
            <w:webHidden/>
          </w:rPr>
          <w:t>7</w:t>
        </w:r>
      </w:ins>
      <w:del w:id="75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758" w:author="DeeM" w:date="2015-12-07T19:17:00Z">
        <w:r w:rsidR="00BA7F9F">
          <w:rPr>
            <w:rFonts w:ascii="Arial" w:hAnsi="Arial" w:cs="Arial"/>
            <w:i w:val="0"/>
            <w:noProof/>
            <w:webHidden/>
          </w:rPr>
          <w:t>7</w:t>
        </w:r>
      </w:ins>
      <w:del w:id="759"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760" w:author="DeeM" w:date="2015-12-07T19:17:00Z">
        <w:r w:rsidR="00BA7F9F">
          <w:rPr>
            <w:rFonts w:ascii="Arial" w:hAnsi="Arial" w:cs="Arial"/>
            <w:smallCaps w:val="0"/>
            <w:noProof/>
            <w:webHidden/>
          </w:rPr>
          <w:t>7</w:t>
        </w:r>
      </w:ins>
      <w:del w:id="761"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762" w:author="DeeM" w:date="2015-12-07T19:17:00Z">
        <w:r w:rsidR="00BA7F9F">
          <w:rPr>
            <w:rFonts w:ascii="Arial" w:hAnsi="Arial" w:cs="Arial"/>
            <w:i w:val="0"/>
            <w:noProof/>
            <w:webHidden/>
          </w:rPr>
          <w:t>7</w:t>
        </w:r>
      </w:ins>
      <w:del w:id="76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764" w:author="DeeM" w:date="2015-12-07T19:17:00Z">
        <w:r w:rsidR="00BA7F9F">
          <w:rPr>
            <w:rFonts w:ascii="Arial" w:hAnsi="Arial" w:cs="Arial"/>
            <w:i w:val="0"/>
            <w:noProof/>
            <w:webHidden/>
          </w:rPr>
          <w:t>7</w:t>
        </w:r>
      </w:ins>
      <w:del w:id="76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766" w:author="DeeM" w:date="2015-12-07T19:17:00Z">
        <w:r w:rsidR="00BA7F9F">
          <w:rPr>
            <w:rFonts w:ascii="Arial" w:hAnsi="Arial" w:cs="Arial"/>
            <w:i w:val="0"/>
            <w:noProof/>
            <w:webHidden/>
          </w:rPr>
          <w:t>8</w:t>
        </w:r>
      </w:ins>
      <w:del w:id="767"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768" w:author="DeeM" w:date="2015-12-07T19:17:00Z">
        <w:r w:rsidR="00BA7F9F">
          <w:rPr>
            <w:rFonts w:ascii="Arial" w:hAnsi="Arial" w:cs="Arial"/>
            <w:i w:val="0"/>
            <w:noProof/>
            <w:webHidden/>
          </w:rPr>
          <w:t>8</w:t>
        </w:r>
      </w:ins>
      <w:del w:id="76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770" w:author="DeeM" w:date="2015-12-07T19:17:00Z">
        <w:r w:rsidR="00BA7F9F">
          <w:rPr>
            <w:rFonts w:ascii="Arial" w:hAnsi="Arial" w:cs="Arial"/>
            <w:i w:val="0"/>
            <w:noProof/>
            <w:webHidden/>
          </w:rPr>
          <w:t>8</w:t>
        </w:r>
      </w:ins>
      <w:del w:id="771"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772" w:author="DeeM" w:date="2015-12-07T19:17:00Z">
        <w:r w:rsidR="00BA7F9F">
          <w:rPr>
            <w:rFonts w:ascii="Arial" w:hAnsi="Arial" w:cs="Arial"/>
            <w:smallCaps w:val="0"/>
            <w:noProof/>
            <w:webHidden/>
          </w:rPr>
          <w:t>9</w:t>
        </w:r>
      </w:ins>
      <w:del w:id="773"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774" w:author="DeeM" w:date="2015-12-07T19:17:00Z">
        <w:r w:rsidR="00BA7F9F">
          <w:rPr>
            <w:rFonts w:ascii="Arial" w:hAnsi="Arial" w:cs="Arial"/>
            <w:i w:val="0"/>
            <w:noProof/>
            <w:webHidden/>
          </w:rPr>
          <w:t>9</w:t>
        </w:r>
      </w:ins>
      <w:del w:id="775"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776" w:author="DeeM" w:date="2015-12-07T19:17:00Z">
        <w:r w:rsidR="00BA7F9F">
          <w:rPr>
            <w:rFonts w:ascii="Arial" w:hAnsi="Arial" w:cs="Arial"/>
            <w:i w:val="0"/>
            <w:noProof/>
            <w:webHidden/>
          </w:rPr>
          <w:t>10</w:t>
        </w:r>
      </w:ins>
      <w:del w:id="77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778" w:author="DeeM" w:date="2015-12-07T19:17:00Z">
        <w:r w:rsidR="00BA7F9F">
          <w:rPr>
            <w:rFonts w:ascii="Arial" w:hAnsi="Arial" w:cs="Arial"/>
            <w:i w:val="0"/>
            <w:noProof/>
            <w:webHidden/>
          </w:rPr>
          <w:t>10</w:t>
        </w:r>
      </w:ins>
      <w:del w:id="77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780" w:author="DeeM" w:date="2015-12-07T19:17:00Z">
        <w:r w:rsidR="00BA7F9F">
          <w:rPr>
            <w:rFonts w:ascii="Arial" w:hAnsi="Arial" w:cs="Arial"/>
            <w:i w:val="0"/>
            <w:noProof/>
            <w:webHidden/>
          </w:rPr>
          <w:t>10</w:t>
        </w:r>
      </w:ins>
      <w:del w:id="781"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782" w:author="DeeM" w:date="2015-12-07T19:17:00Z">
        <w:r w:rsidR="00BA7F9F">
          <w:rPr>
            <w:rFonts w:ascii="Arial" w:hAnsi="Arial" w:cs="Arial"/>
            <w:smallCaps w:val="0"/>
            <w:noProof/>
            <w:webHidden/>
          </w:rPr>
          <w:t>11</w:t>
        </w:r>
      </w:ins>
      <w:del w:id="783"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784" w:author="DeeM" w:date="2015-12-07T19:17:00Z">
        <w:r w:rsidR="00BA7F9F">
          <w:rPr>
            <w:rFonts w:ascii="Arial" w:hAnsi="Arial" w:cs="Arial"/>
            <w:smallCaps w:val="0"/>
            <w:noProof/>
            <w:webHidden/>
          </w:rPr>
          <w:t>12</w:t>
        </w:r>
      </w:ins>
      <w:del w:id="785"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786" w:author="DeeM" w:date="2015-12-07T19:17:00Z">
        <w:r w:rsidR="00BA7F9F">
          <w:rPr>
            <w:rFonts w:ascii="Arial" w:hAnsi="Arial" w:cs="Arial"/>
            <w:b w:val="0"/>
            <w:caps w:val="0"/>
            <w:noProof/>
            <w:webHidden/>
          </w:rPr>
          <w:t>13</w:t>
        </w:r>
      </w:ins>
      <w:del w:id="787"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788" w:author="DeeM" w:date="2015-12-07T19:17:00Z">
        <w:r w:rsidR="00BA7F9F">
          <w:rPr>
            <w:rFonts w:ascii="Arial" w:hAnsi="Arial" w:cs="Arial"/>
            <w:smallCaps w:val="0"/>
            <w:noProof/>
            <w:webHidden/>
          </w:rPr>
          <w:t>13</w:t>
        </w:r>
      </w:ins>
      <w:del w:id="789"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790" w:author="DeeM" w:date="2015-12-07T19:17:00Z">
        <w:r w:rsidR="00BA7F9F">
          <w:rPr>
            <w:rFonts w:ascii="Arial" w:hAnsi="Arial" w:cs="Arial"/>
            <w:smallCaps w:val="0"/>
            <w:noProof/>
            <w:webHidden/>
          </w:rPr>
          <w:t>15</w:t>
        </w:r>
      </w:ins>
      <w:del w:id="791"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792" w:author="DeeM" w:date="2015-12-07T19:17:00Z">
        <w:r w:rsidR="00BA7F9F">
          <w:rPr>
            <w:rFonts w:ascii="Arial" w:hAnsi="Arial" w:cs="Arial"/>
            <w:i w:val="0"/>
            <w:noProof/>
            <w:webHidden/>
          </w:rPr>
          <w:t>15</w:t>
        </w:r>
      </w:ins>
      <w:del w:id="793"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794" w:author="DeeM" w:date="2015-12-07T19:17:00Z">
        <w:r w:rsidR="00BA7F9F">
          <w:rPr>
            <w:rFonts w:ascii="Arial" w:hAnsi="Arial" w:cs="Arial"/>
            <w:i w:val="0"/>
            <w:noProof/>
            <w:webHidden/>
          </w:rPr>
          <w:t>16</w:t>
        </w:r>
      </w:ins>
      <w:del w:id="795"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796" w:author="DeeM" w:date="2015-12-07T19:17:00Z">
        <w:r w:rsidR="00BA7F9F">
          <w:rPr>
            <w:rFonts w:ascii="Arial" w:hAnsi="Arial" w:cs="Arial"/>
            <w:i w:val="0"/>
            <w:noProof/>
            <w:webHidden/>
          </w:rPr>
          <w:t>16</w:t>
        </w:r>
      </w:ins>
      <w:del w:id="797"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798" w:author="DeeM" w:date="2015-12-07T19:17:00Z">
        <w:r w:rsidR="00BA7F9F">
          <w:rPr>
            <w:rFonts w:ascii="Arial" w:hAnsi="Arial" w:cs="Arial"/>
            <w:i w:val="0"/>
            <w:noProof/>
            <w:webHidden/>
          </w:rPr>
          <w:t>17</w:t>
        </w:r>
      </w:ins>
      <w:del w:id="799"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800" w:author="DeeM" w:date="2015-12-07T19:17:00Z">
        <w:r w:rsidR="00BA7F9F">
          <w:rPr>
            <w:rFonts w:ascii="Arial" w:hAnsi="Arial" w:cs="Arial"/>
            <w:i w:val="0"/>
            <w:noProof/>
            <w:webHidden/>
          </w:rPr>
          <w:t>19</w:t>
        </w:r>
      </w:ins>
      <w:del w:id="801"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802" w:author="DeeM" w:date="2015-12-07T19:17:00Z">
        <w:r w:rsidR="00BA7F9F">
          <w:rPr>
            <w:rFonts w:ascii="Arial" w:hAnsi="Arial" w:cs="Arial"/>
            <w:i w:val="0"/>
            <w:noProof/>
            <w:webHidden/>
          </w:rPr>
          <w:t>20</w:t>
        </w:r>
      </w:ins>
      <w:del w:id="803"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804" w:author="DeeM" w:date="2015-12-07T19:17:00Z">
        <w:r w:rsidR="00BA7F9F">
          <w:rPr>
            <w:rFonts w:ascii="Arial" w:hAnsi="Arial" w:cs="Arial"/>
            <w:i w:val="0"/>
            <w:noProof/>
            <w:webHidden/>
          </w:rPr>
          <w:t>21</w:t>
        </w:r>
      </w:ins>
      <w:del w:id="805"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806" w:author="DeeM" w:date="2015-12-07T19:17:00Z">
        <w:r w:rsidR="00BA7F9F">
          <w:rPr>
            <w:rFonts w:ascii="Arial" w:hAnsi="Arial" w:cs="Arial"/>
            <w:i w:val="0"/>
            <w:noProof/>
            <w:webHidden/>
          </w:rPr>
          <w:t>23</w:t>
        </w:r>
      </w:ins>
      <w:del w:id="807"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808" w:author="DeeM" w:date="2015-12-07T19:17:00Z">
        <w:r w:rsidR="00BA7F9F">
          <w:rPr>
            <w:rFonts w:ascii="Arial" w:hAnsi="Arial" w:cs="Arial"/>
            <w:i w:val="0"/>
            <w:noProof/>
            <w:webHidden/>
          </w:rPr>
          <w:t>24</w:t>
        </w:r>
      </w:ins>
      <w:del w:id="809"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0" w:author="DeeM" w:date="2015-12-07T19:17:00Z">
        <w:r w:rsidR="00BA7F9F">
          <w:rPr>
            <w:rFonts w:ascii="Arial" w:hAnsi="Arial" w:cs="Arial"/>
            <w:b w:val="0"/>
            <w:caps w:val="0"/>
            <w:noProof/>
            <w:webHidden/>
          </w:rPr>
          <w:t>28</w:t>
        </w:r>
      </w:ins>
      <w:del w:id="811"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12" w:author="DeeM" w:date="2015-12-07T19:17:00Z">
        <w:r w:rsidR="00BA7F9F">
          <w:rPr>
            <w:rFonts w:ascii="Arial" w:hAnsi="Arial" w:cs="Arial"/>
            <w:b w:val="0"/>
            <w:caps w:val="0"/>
            <w:noProof/>
            <w:webHidden/>
          </w:rPr>
          <w:t>30</w:t>
        </w:r>
      </w:ins>
      <w:del w:id="813"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814" w:author="DeeM" w:date="2015-12-07T19:17:00Z">
        <w:r w:rsidR="00BA7F9F">
          <w:rPr>
            <w:rFonts w:ascii="Arial" w:hAnsi="Arial" w:cs="Arial"/>
            <w:smallCaps w:val="0"/>
            <w:noProof/>
            <w:webHidden/>
          </w:rPr>
          <w:t>31</w:t>
        </w:r>
      </w:ins>
      <w:del w:id="815"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816" w:author="DeeM" w:date="2015-12-07T19:17:00Z">
        <w:r w:rsidR="00BA7F9F">
          <w:rPr>
            <w:rFonts w:ascii="Arial" w:hAnsi="Arial" w:cs="Arial"/>
            <w:smallCaps w:val="0"/>
            <w:noProof/>
            <w:webHidden/>
          </w:rPr>
          <w:t>32</w:t>
        </w:r>
      </w:ins>
      <w:del w:id="817"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818" w:author="DeeM" w:date="2015-12-07T19:17:00Z">
        <w:r w:rsidR="00BA7F9F">
          <w:rPr>
            <w:rFonts w:ascii="Arial" w:hAnsi="Arial" w:cs="Arial"/>
            <w:smallCaps w:val="0"/>
            <w:noProof/>
            <w:webHidden/>
          </w:rPr>
          <w:t>33</w:t>
        </w:r>
      </w:ins>
      <w:del w:id="819"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20" w:author="DeeM" w:date="2015-12-07T19:17:00Z">
        <w:r w:rsidR="00BA7F9F">
          <w:rPr>
            <w:rFonts w:ascii="Arial" w:hAnsi="Arial" w:cs="Arial"/>
            <w:b w:val="0"/>
            <w:caps w:val="0"/>
            <w:noProof/>
            <w:webHidden/>
          </w:rPr>
          <w:t>38</w:t>
        </w:r>
      </w:ins>
      <w:del w:id="821"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822" w:author="DeeM" w:date="2015-12-07T19:17:00Z">
        <w:r w:rsidR="00BA7F9F">
          <w:rPr>
            <w:rFonts w:ascii="Arial" w:hAnsi="Arial" w:cs="Arial"/>
            <w:smallCaps w:val="0"/>
            <w:noProof/>
            <w:webHidden/>
          </w:rPr>
          <w:t>38</w:t>
        </w:r>
      </w:ins>
      <w:del w:id="823"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824" w:author="DeeM" w:date="2015-12-07T19:17:00Z">
        <w:r w:rsidR="00BA7F9F">
          <w:rPr>
            <w:rFonts w:ascii="Arial" w:hAnsi="Arial" w:cs="Arial"/>
            <w:i w:val="0"/>
            <w:noProof/>
            <w:webHidden/>
          </w:rPr>
          <w:t>38</w:t>
        </w:r>
      </w:ins>
      <w:del w:id="825"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826" w:author="DeeM" w:date="2015-12-07T19:17:00Z">
        <w:r w:rsidR="00BA7F9F">
          <w:rPr>
            <w:rFonts w:ascii="Arial" w:hAnsi="Arial" w:cs="Arial"/>
            <w:i w:val="0"/>
            <w:noProof/>
            <w:webHidden/>
          </w:rPr>
          <w:t>39</w:t>
        </w:r>
      </w:ins>
      <w:del w:id="827"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828" w:author="DeeM" w:date="2015-12-07T19:17:00Z">
        <w:r w:rsidR="00BA7F9F">
          <w:rPr>
            <w:rFonts w:ascii="Arial" w:hAnsi="Arial" w:cs="Arial"/>
            <w:i w:val="0"/>
            <w:noProof/>
            <w:webHidden/>
          </w:rPr>
          <w:t>41</w:t>
        </w:r>
      </w:ins>
      <w:del w:id="829"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830" w:author="DeeM" w:date="2015-12-07T19:17:00Z">
        <w:r w:rsidR="00BA7F9F">
          <w:rPr>
            <w:rFonts w:ascii="Arial" w:hAnsi="Arial" w:cs="Arial"/>
            <w:i w:val="0"/>
            <w:noProof/>
            <w:webHidden/>
          </w:rPr>
          <w:t>42</w:t>
        </w:r>
      </w:ins>
      <w:del w:id="831"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832" w:author="DeeM" w:date="2015-12-07T19:17:00Z">
        <w:r w:rsidR="00BA7F9F">
          <w:rPr>
            <w:rFonts w:ascii="Arial" w:hAnsi="Arial" w:cs="Arial"/>
            <w:i w:val="0"/>
            <w:noProof/>
            <w:webHidden/>
          </w:rPr>
          <w:t>44</w:t>
        </w:r>
      </w:ins>
      <w:del w:id="833"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834" w:author="DeeM" w:date="2015-12-07T19:17:00Z">
        <w:r w:rsidR="00BA7F9F">
          <w:rPr>
            <w:rFonts w:ascii="Arial" w:hAnsi="Arial" w:cs="Arial"/>
            <w:i w:val="0"/>
            <w:noProof/>
            <w:webHidden/>
          </w:rPr>
          <w:t>46</w:t>
        </w:r>
      </w:ins>
      <w:del w:id="835"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836" w:author="DeeM" w:date="2015-12-07T19:17:00Z">
        <w:r w:rsidR="00BA7F9F">
          <w:rPr>
            <w:rFonts w:ascii="Arial" w:hAnsi="Arial" w:cs="Arial"/>
            <w:i w:val="0"/>
            <w:noProof/>
            <w:webHidden/>
          </w:rPr>
          <w:t>49</w:t>
        </w:r>
      </w:ins>
      <w:del w:id="837"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838" w:author="DeeM" w:date="2015-12-07T19:17:00Z">
        <w:r w:rsidR="00BA7F9F">
          <w:rPr>
            <w:rFonts w:ascii="Arial" w:hAnsi="Arial" w:cs="Arial"/>
            <w:smallCaps w:val="0"/>
            <w:noProof/>
            <w:webHidden/>
          </w:rPr>
          <w:t>50</w:t>
        </w:r>
      </w:ins>
      <w:del w:id="839"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840" w:author="DeeM" w:date="2015-12-07T19:17:00Z">
        <w:r w:rsidR="00BA7F9F">
          <w:rPr>
            <w:rFonts w:ascii="Arial" w:hAnsi="Arial" w:cs="Arial"/>
            <w:i w:val="0"/>
            <w:noProof/>
            <w:webHidden/>
          </w:rPr>
          <w:t>50</w:t>
        </w:r>
      </w:ins>
      <w:del w:id="841"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842" w:author="DeeM" w:date="2015-12-07T19:17:00Z">
        <w:r w:rsidR="00BA7F9F">
          <w:rPr>
            <w:rFonts w:ascii="Arial" w:hAnsi="Arial" w:cs="Arial"/>
            <w:i w:val="0"/>
            <w:noProof/>
            <w:webHidden/>
          </w:rPr>
          <w:t>51</w:t>
        </w:r>
      </w:ins>
      <w:del w:id="843"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844" w:author="DeeM" w:date="2015-12-07T19:17:00Z">
        <w:r w:rsidR="00BA7F9F">
          <w:rPr>
            <w:rFonts w:ascii="Arial" w:hAnsi="Arial" w:cs="Arial"/>
            <w:i w:val="0"/>
            <w:noProof/>
            <w:webHidden/>
          </w:rPr>
          <w:t>52</w:t>
        </w:r>
      </w:ins>
      <w:del w:id="845"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846" w:author="DeeM" w:date="2015-12-07T19:17:00Z">
        <w:r w:rsidR="00BA7F9F">
          <w:rPr>
            <w:rFonts w:ascii="Arial" w:hAnsi="Arial" w:cs="Arial"/>
            <w:i w:val="0"/>
            <w:noProof/>
            <w:webHidden/>
          </w:rPr>
          <w:t>56</w:t>
        </w:r>
      </w:ins>
      <w:del w:id="847"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848" w:author="DeeM" w:date="2015-12-07T19:17:00Z">
        <w:r w:rsidR="00BA7F9F">
          <w:rPr>
            <w:rFonts w:ascii="Arial" w:hAnsi="Arial" w:cs="Arial"/>
            <w:i w:val="0"/>
            <w:noProof/>
            <w:webHidden/>
          </w:rPr>
          <w:t>57</w:t>
        </w:r>
      </w:ins>
      <w:del w:id="849"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0" w:author="DeeM" w:date="2015-12-07T19:17:00Z">
        <w:r w:rsidR="00BA7F9F">
          <w:rPr>
            <w:rFonts w:ascii="Arial" w:hAnsi="Arial" w:cs="Arial"/>
            <w:b w:val="0"/>
            <w:caps w:val="0"/>
            <w:noProof/>
            <w:webHidden/>
          </w:rPr>
          <w:t>58</w:t>
        </w:r>
      </w:ins>
      <w:del w:id="851"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852" w:author="DeeM" w:date="2015-12-07T19:17:00Z">
        <w:r w:rsidR="00BA7F9F">
          <w:rPr>
            <w:rFonts w:ascii="Arial" w:hAnsi="Arial" w:cs="Arial"/>
            <w:smallCaps w:val="0"/>
            <w:noProof/>
            <w:webHidden/>
          </w:rPr>
          <w:t>58</w:t>
        </w:r>
      </w:ins>
      <w:del w:id="853"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854" w:author="DeeM" w:date="2015-12-07T19:17:00Z">
        <w:r w:rsidR="00BA7F9F">
          <w:rPr>
            <w:rFonts w:ascii="Arial" w:hAnsi="Arial" w:cs="Arial"/>
            <w:smallCaps w:val="0"/>
            <w:noProof/>
            <w:webHidden/>
          </w:rPr>
          <w:t>65</w:t>
        </w:r>
      </w:ins>
      <w:del w:id="855"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856" w:author="DeeM" w:date="2015-12-07T19:17:00Z">
        <w:r w:rsidR="00BA7F9F">
          <w:rPr>
            <w:rFonts w:ascii="Arial" w:hAnsi="Arial" w:cs="Arial"/>
            <w:smallCaps w:val="0"/>
            <w:noProof/>
            <w:webHidden/>
          </w:rPr>
          <w:t>66</w:t>
        </w:r>
      </w:ins>
      <w:del w:id="857"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858" w:author="DeeM" w:date="2015-12-07T19:17:00Z">
        <w:r w:rsidR="00BA7F9F">
          <w:rPr>
            <w:rFonts w:ascii="Arial" w:hAnsi="Arial" w:cs="Arial"/>
            <w:b w:val="0"/>
            <w:caps w:val="0"/>
            <w:noProof/>
            <w:webHidden/>
          </w:rPr>
          <w:t>68</w:t>
        </w:r>
      </w:ins>
      <w:del w:id="859"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860" w:author="DeeM" w:date="2015-12-07T19:17:00Z">
        <w:r w:rsidR="00BA7F9F">
          <w:rPr>
            <w:rFonts w:ascii="Arial" w:hAnsi="Arial" w:cs="Arial"/>
            <w:smallCaps w:val="0"/>
            <w:noProof/>
            <w:webHidden/>
          </w:rPr>
          <w:t>68</w:t>
        </w:r>
      </w:ins>
      <w:del w:id="861"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862" w:author="DeeM" w:date="2015-12-07T19:17:00Z">
        <w:r w:rsidR="00BA7F9F">
          <w:rPr>
            <w:rFonts w:ascii="Arial" w:hAnsi="Arial" w:cs="Arial"/>
            <w:i w:val="0"/>
            <w:noProof/>
            <w:webHidden/>
          </w:rPr>
          <w:t>68</w:t>
        </w:r>
      </w:ins>
      <w:del w:id="86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864" w:author="DeeM" w:date="2015-12-07T19:17:00Z">
        <w:r w:rsidR="00BA7F9F">
          <w:rPr>
            <w:rFonts w:ascii="Arial" w:hAnsi="Arial" w:cs="Arial"/>
            <w:i w:val="0"/>
            <w:noProof/>
            <w:webHidden/>
          </w:rPr>
          <w:t>68</w:t>
        </w:r>
      </w:ins>
      <w:del w:id="865"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866" w:author="DeeM" w:date="2015-12-07T19:17:00Z">
        <w:r w:rsidR="00BA7F9F">
          <w:rPr>
            <w:rFonts w:ascii="Arial" w:hAnsi="Arial" w:cs="Arial"/>
            <w:smallCaps w:val="0"/>
            <w:noProof/>
            <w:webHidden/>
          </w:rPr>
          <w:t>68</w:t>
        </w:r>
      </w:ins>
      <w:del w:id="86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868" w:author="DeeM" w:date="2015-12-07T19:17:00Z">
        <w:r w:rsidR="00BA7F9F">
          <w:rPr>
            <w:rFonts w:ascii="Arial" w:hAnsi="Arial" w:cs="Arial"/>
            <w:smallCaps w:val="0"/>
            <w:noProof/>
            <w:webHidden/>
          </w:rPr>
          <w:t>68</w:t>
        </w:r>
      </w:ins>
      <w:del w:id="86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870" w:author="DeeM" w:date="2015-12-07T19:17:00Z">
        <w:r w:rsidR="00BA7F9F">
          <w:rPr>
            <w:rFonts w:ascii="Arial" w:hAnsi="Arial" w:cs="Arial"/>
            <w:i w:val="0"/>
            <w:noProof/>
            <w:webHidden/>
          </w:rPr>
          <w:t>68</w:t>
        </w:r>
      </w:ins>
      <w:del w:id="87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872" w:author="DeeM" w:date="2015-12-07T19:17:00Z">
        <w:r w:rsidR="00BA7F9F">
          <w:rPr>
            <w:rFonts w:ascii="Arial" w:hAnsi="Arial" w:cs="Arial"/>
            <w:i w:val="0"/>
            <w:noProof/>
            <w:webHidden/>
          </w:rPr>
          <w:t>68</w:t>
        </w:r>
      </w:ins>
      <w:del w:id="87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874" w:author="DeeM" w:date="2015-12-07T19:17:00Z">
        <w:r w:rsidR="00BA7F9F">
          <w:rPr>
            <w:rFonts w:ascii="Arial" w:hAnsi="Arial" w:cs="Arial"/>
            <w:smallCaps w:val="0"/>
            <w:noProof/>
            <w:webHidden/>
          </w:rPr>
          <w:t>68</w:t>
        </w:r>
      </w:ins>
      <w:del w:id="87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876" w:author="DeeM" w:date="2015-12-07T19:17:00Z">
        <w:r w:rsidR="00BA7F9F">
          <w:rPr>
            <w:rFonts w:ascii="Arial" w:hAnsi="Arial" w:cs="Arial"/>
            <w:smallCaps w:val="0"/>
            <w:noProof/>
            <w:webHidden/>
          </w:rPr>
          <w:t>69</w:t>
        </w:r>
      </w:ins>
      <w:del w:id="877"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878" w:author="DeeM" w:date="2015-12-07T19:17:00Z">
        <w:r w:rsidR="00BA7F9F">
          <w:rPr>
            <w:rFonts w:ascii="Arial" w:hAnsi="Arial" w:cs="Arial"/>
            <w:i w:val="0"/>
            <w:noProof/>
            <w:webHidden/>
          </w:rPr>
          <w:t>69</w:t>
        </w:r>
      </w:ins>
      <w:del w:id="879"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880" w:author="DeeM" w:date="2015-12-07T19:17:00Z">
        <w:r w:rsidR="00BA7F9F">
          <w:rPr>
            <w:rFonts w:ascii="Arial" w:hAnsi="Arial" w:cs="Arial"/>
            <w:i w:val="0"/>
            <w:noProof/>
            <w:webHidden/>
          </w:rPr>
          <w:t>69</w:t>
        </w:r>
      </w:ins>
      <w:del w:id="881"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882" w:author="DeeM" w:date="2015-12-07T19:17:00Z">
        <w:r w:rsidR="00BA7F9F">
          <w:rPr>
            <w:rFonts w:ascii="Arial" w:hAnsi="Arial" w:cs="Arial"/>
            <w:i w:val="0"/>
            <w:noProof/>
            <w:webHidden/>
          </w:rPr>
          <w:t>70</w:t>
        </w:r>
      </w:ins>
      <w:del w:id="88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884" w:author="DeeM" w:date="2015-12-07T19:17:00Z">
        <w:r w:rsidR="00BA7F9F">
          <w:rPr>
            <w:rFonts w:ascii="Arial" w:hAnsi="Arial" w:cs="Arial"/>
            <w:smallCaps w:val="0"/>
            <w:noProof/>
            <w:webHidden/>
          </w:rPr>
          <w:t>70</w:t>
        </w:r>
      </w:ins>
      <w:del w:id="885"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886" w:author="DeeM" w:date="2015-12-07T19:17:00Z">
        <w:r w:rsidR="00BA7F9F">
          <w:rPr>
            <w:rFonts w:ascii="Arial" w:hAnsi="Arial" w:cs="Arial"/>
            <w:i w:val="0"/>
            <w:noProof/>
            <w:webHidden/>
          </w:rPr>
          <w:t>70</w:t>
        </w:r>
      </w:ins>
      <w:del w:id="887"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888" w:author="DeeM" w:date="2015-12-07T19:17:00Z">
        <w:r w:rsidR="00BA7F9F">
          <w:rPr>
            <w:rFonts w:ascii="Arial" w:hAnsi="Arial" w:cs="Arial"/>
            <w:i w:val="0"/>
            <w:noProof/>
            <w:webHidden/>
          </w:rPr>
          <w:t>70</w:t>
        </w:r>
      </w:ins>
      <w:del w:id="889"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890" w:author="DeeM" w:date="2015-12-07T19:17:00Z">
        <w:r w:rsidR="00BA7F9F">
          <w:rPr>
            <w:rFonts w:ascii="Arial" w:hAnsi="Arial" w:cs="Arial"/>
            <w:smallCaps w:val="0"/>
            <w:noProof/>
            <w:webHidden/>
          </w:rPr>
          <w:t>70</w:t>
        </w:r>
      </w:ins>
      <w:del w:id="891"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892" w:author="DeeM" w:date="2015-12-07T19:17:00Z">
        <w:r w:rsidR="00BA7F9F">
          <w:rPr>
            <w:rFonts w:ascii="Arial" w:hAnsi="Arial" w:cs="Arial"/>
            <w:i w:val="0"/>
            <w:noProof/>
            <w:webHidden/>
          </w:rPr>
          <w:t>70</w:t>
        </w:r>
      </w:ins>
      <w:del w:id="893"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894" w:author="DeeM" w:date="2015-12-07T19:17:00Z">
        <w:r w:rsidR="00BA7F9F">
          <w:rPr>
            <w:rFonts w:ascii="Arial" w:hAnsi="Arial" w:cs="Arial"/>
            <w:i w:val="0"/>
            <w:noProof/>
            <w:webHidden/>
          </w:rPr>
          <w:t>71</w:t>
        </w:r>
      </w:ins>
      <w:del w:id="89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896" w:author="DeeM" w:date="2015-12-07T19:17:00Z">
        <w:r w:rsidR="00BA7F9F">
          <w:rPr>
            <w:rFonts w:ascii="Arial" w:hAnsi="Arial" w:cs="Arial"/>
            <w:i w:val="0"/>
            <w:noProof/>
            <w:webHidden/>
          </w:rPr>
          <w:t>71</w:t>
        </w:r>
      </w:ins>
      <w:del w:id="89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898" w:author="DeeM" w:date="2015-12-07T19:17:00Z">
        <w:r w:rsidR="00BA7F9F">
          <w:rPr>
            <w:rFonts w:ascii="Arial" w:hAnsi="Arial" w:cs="Arial"/>
            <w:i w:val="0"/>
            <w:noProof/>
            <w:webHidden/>
          </w:rPr>
          <w:t>71</w:t>
        </w:r>
      </w:ins>
      <w:del w:id="899"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900" w:author="DeeM" w:date="2015-12-07T19:17:00Z">
        <w:r w:rsidR="00BA7F9F">
          <w:rPr>
            <w:rFonts w:ascii="Arial" w:hAnsi="Arial" w:cs="Arial"/>
            <w:smallCaps w:val="0"/>
            <w:noProof/>
            <w:webHidden/>
          </w:rPr>
          <w:t>71</w:t>
        </w:r>
      </w:ins>
      <w:del w:id="901"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902" w:author="DeeM" w:date="2015-12-07T19:17:00Z">
        <w:r w:rsidR="00BA7F9F">
          <w:rPr>
            <w:rFonts w:ascii="Arial" w:hAnsi="Arial" w:cs="Arial"/>
            <w:i w:val="0"/>
            <w:noProof/>
            <w:webHidden/>
          </w:rPr>
          <w:t>71</w:t>
        </w:r>
      </w:ins>
      <w:del w:id="90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904" w:author="DeeM" w:date="2015-12-07T19:17:00Z">
        <w:r w:rsidR="00BA7F9F">
          <w:rPr>
            <w:rFonts w:ascii="Arial" w:hAnsi="Arial" w:cs="Arial"/>
            <w:i w:val="0"/>
            <w:noProof/>
            <w:webHidden/>
          </w:rPr>
          <w:t>72</w:t>
        </w:r>
      </w:ins>
      <w:del w:id="90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906" w:author="DeeM" w:date="2015-12-07T19:17:00Z">
        <w:r w:rsidR="00BA7F9F">
          <w:rPr>
            <w:rFonts w:ascii="Arial" w:hAnsi="Arial" w:cs="Arial"/>
            <w:i w:val="0"/>
            <w:noProof/>
            <w:webHidden/>
          </w:rPr>
          <w:t>72</w:t>
        </w:r>
      </w:ins>
      <w:del w:id="90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908" w:author="DeeM" w:date="2015-12-07T19:17:00Z">
        <w:r w:rsidR="00BA7F9F">
          <w:rPr>
            <w:rFonts w:ascii="Arial" w:hAnsi="Arial" w:cs="Arial"/>
            <w:i w:val="0"/>
            <w:noProof/>
            <w:webHidden/>
          </w:rPr>
          <w:t>72</w:t>
        </w:r>
      </w:ins>
      <w:del w:id="909"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ins w:id="910"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911" w:author="DeeM" w:date="2015-12-07T19:17:00Z">
        <w:r w:rsidR="00BA7F9F">
          <w:rPr>
            <w:rFonts w:ascii="Arial" w:hAnsi="Arial" w:cs="Arial"/>
            <w:smallCaps w:val="0"/>
            <w:noProof/>
            <w:webHidden/>
          </w:rPr>
          <w:t>73</w:t>
        </w:r>
      </w:ins>
      <w:del w:id="912"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ins w:id="913" w:author="DeeM" w:date="2015-12-07T17:02:00Z">
        <w:r w:rsidR="00950194" w:rsidRPr="00950194">
          <w:rPr>
            <w:rStyle w:val="Hipercze"/>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914" w:author="DeeM" w:date="2015-12-07T19:17:00Z">
        <w:r w:rsidR="00BA7F9F">
          <w:rPr>
            <w:rFonts w:ascii="Arial" w:hAnsi="Arial" w:cs="Arial"/>
            <w:smallCaps w:val="0"/>
            <w:noProof/>
            <w:webHidden/>
          </w:rPr>
          <w:t>73</w:t>
        </w:r>
      </w:ins>
      <w:del w:id="915"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ins w:id="916" w:author="DeeM" w:date="2015-12-07T17:02:00Z">
        <w:r w:rsidR="00950194">
          <w:rPr>
            <w:rStyle w:val="Hipercze"/>
            <w:rFonts w:ascii="Arial" w:hAnsi="Arial" w:cs="Arial"/>
            <w:smallCaps w:val="0"/>
            <w:noProof/>
          </w:rPr>
          <w:t xml:space="preserve"> </w:t>
        </w:r>
      </w:ins>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917" w:author="DeeM" w:date="2015-12-07T19:17:00Z">
        <w:r w:rsidR="00BA7F9F">
          <w:rPr>
            <w:rFonts w:ascii="Arial" w:hAnsi="Arial" w:cs="Arial"/>
            <w:smallCaps w:val="0"/>
            <w:noProof/>
            <w:webHidden/>
          </w:rPr>
          <w:t>73</w:t>
        </w:r>
      </w:ins>
      <w:del w:id="918"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ins w:id="919" w:author="DeeM" w:date="2015-12-07T17:02:00Z">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0" w:author="DeeM" w:date="2015-12-07T19:17:00Z">
        <w:r w:rsidR="00BA7F9F">
          <w:rPr>
            <w:rFonts w:ascii="Arial" w:hAnsi="Arial" w:cs="Arial"/>
            <w:b w:val="0"/>
            <w:caps w:val="0"/>
            <w:noProof/>
            <w:webHidden/>
          </w:rPr>
          <w:t>74</w:t>
        </w:r>
      </w:ins>
      <w:del w:id="921"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65655" w:rsidP="001D1000">
      <w:pPr>
        <w:pStyle w:val="Spistreci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2" w:author="DeeM" w:date="2015-12-07T19:17:00Z">
        <w:r w:rsidR="00BA7F9F">
          <w:rPr>
            <w:rFonts w:ascii="Arial" w:hAnsi="Arial" w:cs="Arial"/>
            <w:b w:val="0"/>
            <w:caps w:val="0"/>
            <w:noProof/>
            <w:webHidden/>
          </w:rPr>
          <w:t>75</w:t>
        </w:r>
      </w:ins>
      <w:del w:id="923"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65655" w:rsidP="001D1000">
      <w:pPr>
        <w:pStyle w:val="Spistreci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924" w:author="DeeM" w:date="2015-12-07T19:17:00Z">
        <w:r w:rsidR="00BA7F9F">
          <w:rPr>
            <w:rFonts w:ascii="Arial" w:hAnsi="Arial" w:cs="Arial"/>
            <w:b w:val="0"/>
            <w:caps w:val="0"/>
            <w:noProof/>
            <w:webHidden/>
          </w:rPr>
          <w:t>76</w:t>
        </w:r>
      </w:ins>
      <w:del w:id="925"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65655" w:rsidP="007C6741">
      <w:pPr>
        <w:rPr>
          <w:rFonts w:cs="Arial"/>
        </w:rPr>
      </w:pPr>
      <w:r w:rsidRPr="008E6E7F">
        <w:rPr>
          <w:rFonts w:cs="Arial"/>
        </w:rPr>
        <w:fldChar w:fldCharType="end"/>
      </w:r>
    </w:p>
    <w:p w:rsidR="00B42833" w:rsidRDefault="00B42833" w:rsidP="002A41BA">
      <w:pPr>
        <w:pStyle w:val="Nagwek1"/>
      </w:pPr>
      <w:bookmarkStart w:id="926" w:name="_Toc437097074"/>
      <w:bookmarkStart w:id="927" w:name="_Toc437130520"/>
      <w:bookmarkStart w:id="928" w:name="_Toc437190824"/>
      <w:bookmarkStart w:id="929" w:name="_Toc437097152"/>
      <w:bookmarkStart w:id="930" w:name="_Toc437130598"/>
      <w:bookmarkStart w:id="931" w:name="_Toc437158467"/>
      <w:bookmarkStart w:id="932" w:name="_Toc437158578"/>
      <w:bookmarkStart w:id="933" w:name="_Toc437159082"/>
      <w:bookmarkStart w:id="934" w:name="_Toc437159170"/>
      <w:r>
        <w:lastRenderedPageBreak/>
        <w:t>Motywacja podjęcia tematu</w:t>
      </w:r>
      <w:bookmarkEnd w:id="926"/>
      <w:bookmarkEnd w:id="927"/>
      <w:bookmarkEnd w:id="928"/>
    </w:p>
    <w:p w:rsidR="00B42833" w:rsidRDefault="00B42833" w:rsidP="00B42833">
      <w:pPr>
        <w:pStyle w:val="Zwykyakapit"/>
      </w:pPr>
      <w:r>
        <w:t>Wraz z rozwojem technologii mocno rozwija się turystyka na świecie – podróże do</w:t>
      </w:r>
      <w:ins w:id="935" w:author="DeeM" w:date="2015-12-07T17:33:00Z">
        <w:r w:rsidR="00364B0C">
          <w:t> </w:t>
        </w:r>
      </w:ins>
      <w:del w:id="936"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937" w:author="DeeM" w:date="2015-12-07T17:33:00Z">
        <w:r w:rsidR="00364B0C">
          <w:t> </w:t>
        </w:r>
      </w:ins>
      <w:del w:id="938"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939" w:author="DeeM" w:date="2015-12-07T17:33:00Z">
        <w:r w:rsidR="00364B0C">
          <w:t> </w:t>
        </w:r>
      </w:ins>
      <w:del w:id="940"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941" w:name="_Toc437097075"/>
      <w:bookmarkStart w:id="942" w:name="_Ref437125438"/>
      <w:bookmarkStart w:id="943" w:name="_Ref437125460"/>
      <w:bookmarkStart w:id="944" w:name="_Ref437125509"/>
      <w:bookmarkStart w:id="945" w:name="_Toc437130521"/>
      <w:bookmarkStart w:id="946" w:name="_Toc437190825"/>
      <w:r>
        <w:t>Istniejące systemy o podobnej tematyce</w:t>
      </w:r>
      <w:bookmarkEnd w:id="941"/>
      <w:bookmarkEnd w:id="942"/>
      <w:bookmarkEnd w:id="943"/>
      <w:bookmarkEnd w:id="944"/>
      <w:bookmarkEnd w:id="945"/>
      <w:bookmarkEnd w:id="946"/>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947" w:author="DeeM" w:date="2015-12-07T17:33:00Z">
        <w:r w:rsidR="00364B0C">
          <w:t> </w:t>
        </w:r>
      </w:ins>
      <w:del w:id="948" w:author="DeeM" w:date="2015-12-07T17:33:00Z">
        <w:r w:rsidDel="00364B0C">
          <w:delText xml:space="preserve"> </w:delText>
        </w:r>
      </w:del>
      <w:r>
        <w:t xml:space="preserve">spróbował je wzbogacić swoimi pomysłami. </w:t>
      </w:r>
      <w:r w:rsidRPr="009F71EA">
        <w:rPr>
          <w:lang w:val="en-US"/>
        </w:rPr>
        <w:t>Do takich serwisów należą Tripadvisor, Fodors</w:t>
      </w:r>
      <w:ins w:id="949" w:author="DeeM" w:date="2015-12-07T16:45:00Z">
        <w:r w:rsidR="008F76F6">
          <w:rPr>
            <w:lang w:val="en-US"/>
          </w:rPr>
          <w:t xml:space="preserve"> [</w:t>
        </w:r>
        <w:r w:rsidR="00C65655" w:rsidRPr="00C65655">
          <w:rPr>
            <w:lang w:val="en-US"/>
            <w:rPrChange w:id="950" w:author="DeeM" w:date="2015-12-07T16:46:00Z">
              <w:rPr>
                <w:i/>
                <w:lang w:val="en-US"/>
              </w:rPr>
            </w:rPrChange>
          </w:rPr>
          <w:t>2</w:t>
        </w:r>
        <w:r w:rsidR="008F76F6">
          <w:rPr>
            <w:lang w:val="en-US"/>
          </w:rPr>
          <w:t>]</w:t>
        </w:r>
      </w:ins>
      <w:r w:rsidRPr="009F71EA">
        <w:rPr>
          <w:lang w:val="en-US"/>
        </w:rPr>
        <w:t>, Travelocity</w:t>
      </w:r>
      <w:ins w:id="951"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952" w:author="DeeM" w:date="2015-12-07T17:33:00Z">
        <w:r w:rsidR="00364B0C">
          <w:t> </w:t>
        </w:r>
      </w:ins>
      <w:del w:id="953"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954"/>
      <w:r>
        <w:rPr>
          <w:rStyle w:val="OdsyaczZnak"/>
        </w:rPr>
        <w:t xml:space="preserve"> </w:t>
      </w:r>
      <w:r w:rsidRPr="00784F91">
        <w:rPr>
          <w:rStyle w:val="OdsyaczZnak"/>
          <w:i w:val="0"/>
        </w:rPr>
        <w:t>[</w:t>
      </w:r>
      <w:del w:id="955"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954"/>
      <w:r w:rsidR="00784F91">
        <w:rPr>
          <w:rStyle w:val="Odwoaniedokomentarza"/>
        </w:rPr>
        <w:commentReference w:id="954"/>
      </w:r>
      <w:del w:id="956"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Nagwek2"/>
      </w:pPr>
      <w:bookmarkStart w:id="957" w:name="_Toc437190826"/>
      <w:r w:rsidRPr="007361D3">
        <w:t>Tripadvisor.com</w:t>
      </w:r>
      <w:bookmarkEnd w:id="957"/>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9"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958" w:name="_Ref437124195"/>
      <w:bookmarkStart w:id="959" w:name="_Toc437271130"/>
      <w:r>
        <w:t>Rys.</w:t>
      </w:r>
      <w:r w:rsidR="00C65655">
        <w:fldChar w:fldCharType="begin"/>
      </w:r>
      <w:r w:rsidR="00B569F6">
        <w:instrText xml:space="preserve"> STYLEREF 1 \s </w:instrText>
      </w:r>
      <w:r w:rsidR="00C65655">
        <w:fldChar w:fldCharType="separate"/>
      </w:r>
      <w:r w:rsidR="00BA7F9F">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w:t>
      </w:r>
      <w:r w:rsidR="00C65655">
        <w:rPr>
          <w:noProof/>
        </w:rPr>
        <w:fldChar w:fldCharType="end"/>
      </w:r>
      <w:bookmarkEnd w:id="958"/>
      <w:r>
        <w:t>.</w:t>
      </w:r>
      <w:r w:rsidRPr="006526AE">
        <w:t xml:space="preserve"> Strona główna portalu Tripadvisor</w:t>
      </w:r>
      <w:bookmarkEnd w:id="959"/>
    </w:p>
    <w:p w:rsidR="00B42833" w:rsidRDefault="00B42833" w:rsidP="00B42833">
      <w:pPr>
        <w:pStyle w:val="Zwykyakapit"/>
      </w:pPr>
      <w:r>
        <w:t xml:space="preserve">Tripadvisor </w:t>
      </w:r>
      <w:r w:rsidRPr="00784F91">
        <w:rPr>
          <w:rStyle w:val="OdsyaczZnak"/>
          <w:i w:val="0"/>
        </w:rPr>
        <w:t>[</w:t>
      </w:r>
      <w:del w:id="960"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961" w:author="DeeM" w:date="2015-12-07T16:46:00Z">
        <w:r w:rsidR="008F76F6" w:rsidRPr="008F76F6">
          <w:rPr>
            <w:rStyle w:val="OdsyaczZnak"/>
            <w:i w:val="0"/>
          </w:rPr>
          <w:t>5</w:t>
        </w:r>
      </w:ins>
      <w:del w:id="962"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fldSimple w:instr=" REF _Ref437124195 \h  \* MERGEFORMAT ">
        <w:ins w:id="963" w:author="DeeM" w:date="2015-12-07T19:17:00Z">
          <w:r w:rsidR="00BA7F9F" w:rsidRPr="00BA7F9F">
            <w:rPr>
              <w:rStyle w:val="OdsyaczZnak"/>
              <w:rPrChange w:id="964" w:author="DeeM" w:date="2015-12-07T19:17:00Z">
                <w:rPr/>
              </w:rPrChange>
            </w:rPr>
            <w:t>Rys.1</w:t>
          </w:r>
          <w:r w:rsidR="00BA7F9F">
            <w:t>.1</w:t>
          </w:r>
        </w:ins>
        <w:del w:id="965" w:author="DeeM" w:date="2015-12-07T17:03:00Z">
          <w:r w:rsidR="00CF274A" w:rsidRPr="00CF274A" w:rsidDel="00252F3E">
            <w:rPr>
              <w:rStyle w:val="OdsyaczZnak"/>
            </w:rPr>
            <w:delText>Rys.1</w:delText>
          </w:r>
          <w:r w:rsidR="00CF274A" w:rsidDel="00252F3E">
            <w:delText>.</w:delText>
          </w:r>
          <w:r w:rsidR="00CF274A" w:rsidRPr="00CF274A" w:rsidDel="00252F3E">
            <w:delText>1</w:delText>
          </w:r>
        </w:del>
      </w:fldSimple>
      <w:r>
        <w:rPr>
          <w:rStyle w:val="OdsyaczZnak"/>
        </w:rPr>
        <w:t>.,</w:t>
      </w:r>
      <w:r>
        <w:t xml:space="preserve"> to portal, który jako pierwszy przychodzi na</w:t>
      </w:r>
      <w:ins w:id="966" w:author="DeeM" w:date="2015-12-07T17:33:00Z">
        <w:r w:rsidR="00364B0C">
          <w:t> </w:t>
        </w:r>
      </w:ins>
      <w:del w:id="967"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968" w:author="DeeM" w:date="2015-12-07T17:33:00Z">
        <w:r w:rsidR="00364B0C">
          <w:t> </w:t>
        </w:r>
      </w:ins>
      <w:del w:id="969"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970" w:author="Olek" w:date="2015-12-07T09:37:00Z">
        <w:r>
          <w:t xml:space="preserve">Portal ten osiągnął duży sukces i </w:t>
        </w:r>
      </w:ins>
      <w:del w:id="971" w:author="Olek" w:date="2015-12-07T09:37:00Z">
        <w:r w:rsidR="00B42833" w:rsidDel="00784F91">
          <w:delText>N</w:delText>
        </w:r>
      </w:del>
      <w:ins w:id="972" w:author="Olek" w:date="2015-12-07T09:37:00Z">
        <w:r>
          <w:t>n</w:t>
        </w:r>
      </w:ins>
      <w:r w:rsidR="00B42833">
        <w:t xml:space="preserve">asz serwis internetowy czerpie z </w:t>
      </w:r>
      <w:del w:id="973" w:author="Olek" w:date="2015-12-07T09:37:00Z">
        <w:r w:rsidR="00B42833" w:rsidDel="00784F91">
          <w:delText>tego portalu</w:delText>
        </w:r>
      </w:del>
      <w:ins w:id="974" w:author="Olek" w:date="2015-12-07T09:37:00Z">
        <w:r>
          <w:t>niego</w:t>
        </w:r>
      </w:ins>
      <w:r w:rsidR="00B42833">
        <w:t xml:space="preserve"> dużo inspiracji</w:t>
      </w:r>
      <w:del w:id="975" w:author="Olek" w:date="2015-12-07T09:37:00Z">
        <w:r w:rsidR="00B42833" w:rsidDel="00784F91">
          <w:delText>, ponieważ</w:delText>
        </w:r>
      </w:del>
      <w:ins w:id="976" w:author="Olek" w:date="2015-12-07T09:37:00Z">
        <w:r>
          <w:t>.</w:t>
        </w:r>
      </w:ins>
      <w:r w:rsidR="00B42833">
        <w:t xml:space="preserve"> </w:t>
      </w:r>
      <w:del w:id="977"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978" w:author="DeeM" w:date="2015-12-07T17:33:00Z">
        <w:r w:rsidR="00364B0C">
          <w:t> </w:t>
        </w:r>
      </w:ins>
      <w:del w:id="979" w:author="DeeM" w:date="2015-12-07T17:33:00Z">
        <w:r w:rsidDel="00364B0C">
          <w:delText xml:space="preserve"> </w:delText>
        </w:r>
      </w:del>
      <w:r>
        <w:t>bezpośrednio ze stroną. Fork wzbogaca znane i sprawdzone funkcjonalności turystyczne o</w:t>
      </w:r>
      <w:ins w:id="980" w:author="DeeM" w:date="2015-12-07T17:33:00Z">
        <w:r w:rsidR="00364B0C">
          <w:t> </w:t>
        </w:r>
      </w:ins>
      <w:del w:id="981"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982" w:author="DeeM" w:date="2015-12-07T17:34:00Z">
        <w:r w:rsidR="00364B0C">
          <w:t> </w:t>
        </w:r>
      </w:ins>
      <w:del w:id="983"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984" w:author="DeeM" w:date="2015-12-07T16:38:00Z">
        <w:r w:rsidR="006C7E4F">
          <w:t>,</w:t>
        </w:r>
      </w:ins>
      <w:r w:rsidRPr="0029244D">
        <w:t xml:space="preserve"> jest trójmiasto.pl</w:t>
      </w:r>
      <w:ins w:id="985" w:author="DeeM" w:date="2015-12-07T16:42:00Z">
        <w:r w:rsidR="008F76F6">
          <w:t xml:space="preserve"> [</w:t>
        </w:r>
        <w:r w:rsidR="00C65655" w:rsidRPr="00C65655">
          <w:rPr>
            <w:i/>
            <w:rPrChange w:id="986" w:author="DeeM" w:date="2015-12-07T16:42:00Z">
              <w:rPr/>
            </w:rPrChange>
          </w:rPr>
          <w:t>3</w:t>
        </w:r>
        <w:r w:rsidR="008F76F6">
          <w:t>]</w:t>
        </w:r>
      </w:ins>
      <w:r w:rsidRPr="0029244D">
        <w:t xml:space="preserve">. Serwis ten stanowi źródło informacji o Gdańsku, Sopocie </w:t>
      </w:r>
      <w:ins w:id="987" w:author="DeeM" w:date="2015-12-07T17:34:00Z">
        <w:r w:rsidR="00364B0C">
          <w:t>i</w:t>
        </w:r>
      </w:ins>
      <w:del w:id="988" w:author="DeeM" w:date="2015-12-07T17:34:00Z">
        <w:r w:rsidRPr="0029244D" w:rsidDel="00364B0C">
          <w:delText>i</w:delText>
        </w:r>
      </w:del>
      <w:ins w:id="989" w:author="DeeM" w:date="2015-12-07T17:34:00Z">
        <w:r w:rsidR="00364B0C">
          <w:t> </w:t>
        </w:r>
      </w:ins>
      <w:del w:id="990" w:author="DeeM" w:date="2015-12-07T17:34:00Z">
        <w:r w:rsidRPr="0029244D" w:rsidDel="00364B0C">
          <w:delText xml:space="preserve"> </w:delText>
        </w:r>
      </w:del>
      <w:r w:rsidRPr="0029244D">
        <w:t>Gdyni. Oferuje wiadomości z każdej kategorii</w:t>
      </w:r>
      <w:ins w:id="991"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Nagwek1"/>
      </w:pPr>
      <w:bookmarkStart w:id="992" w:name="_Toc437097076"/>
      <w:bookmarkStart w:id="993" w:name="_Toc437130522"/>
      <w:bookmarkStart w:id="994" w:name="_Toc437190827"/>
      <w:r>
        <w:lastRenderedPageBreak/>
        <w:t>Wizja projektu</w:t>
      </w:r>
      <w:bookmarkEnd w:id="992"/>
      <w:bookmarkEnd w:id="993"/>
      <w:bookmarkEnd w:id="994"/>
    </w:p>
    <w:p w:rsidR="00B42833" w:rsidRDefault="00B42833" w:rsidP="002A41BA">
      <w:pPr>
        <w:pStyle w:val="Nagwek2"/>
      </w:pPr>
      <w:bookmarkStart w:id="995" w:name="_Toc437097077"/>
      <w:bookmarkStart w:id="996" w:name="_Toc437130523"/>
      <w:bookmarkStart w:id="997" w:name="_Toc437190828"/>
      <w:r>
        <w:t>Plan projektu inżynierskiego</w:t>
      </w:r>
      <w:bookmarkEnd w:id="995"/>
      <w:bookmarkEnd w:id="996"/>
      <w:bookmarkEnd w:id="997"/>
    </w:p>
    <w:p w:rsidR="00B42833" w:rsidRDefault="00B42833" w:rsidP="002A41BA">
      <w:pPr>
        <w:pStyle w:val="Nagwek3"/>
      </w:pPr>
      <w:bookmarkStart w:id="998" w:name="_Toc437097078"/>
      <w:bookmarkStart w:id="999" w:name="_Toc437130524"/>
      <w:bookmarkStart w:id="1000" w:name="_Toc437190829"/>
      <w:r>
        <w:t>Opis projektu</w:t>
      </w:r>
      <w:bookmarkEnd w:id="998"/>
      <w:bookmarkEnd w:id="999"/>
      <w:bookmarkEnd w:id="1000"/>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001" w:author="DeeM" w:date="2015-12-07T17:34:00Z">
        <w:r w:rsidR="00364B0C">
          <w:t> </w:t>
        </w:r>
      </w:ins>
      <w:del w:id="1002" w:author="DeeM" w:date="2015-12-07T17:34:00Z">
        <w:r w:rsidDel="00364B0C">
          <w:delText xml:space="preserve"> </w:delText>
        </w:r>
      </w:del>
      <w:r>
        <w:t>systemem Android</w:t>
      </w:r>
      <w:r w:rsidRPr="00A47D26">
        <w:t>.</w:t>
      </w:r>
    </w:p>
    <w:p w:rsidR="00B42833" w:rsidRDefault="00B42833" w:rsidP="002A41BA">
      <w:pPr>
        <w:pStyle w:val="Nagwek3"/>
      </w:pPr>
      <w:bookmarkStart w:id="1003" w:name="_Toc437097079"/>
      <w:bookmarkStart w:id="1004" w:name="_Toc437130525"/>
      <w:bookmarkStart w:id="1005" w:name="_Toc437190830"/>
      <w:r>
        <w:t>Charakterystyka użytkowników</w:t>
      </w:r>
      <w:bookmarkEnd w:id="1003"/>
      <w:bookmarkEnd w:id="1004"/>
      <w:bookmarkEnd w:id="1005"/>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006" w:author="DeeM" w:date="2015-12-07T17:34:00Z">
        <w:r w:rsidR="00364B0C">
          <w:t> </w:t>
        </w:r>
      </w:ins>
      <w:del w:id="1007" w:author="DeeM" w:date="2015-12-07T17:34:00Z">
        <w:r w:rsidDel="00364B0C">
          <w:delText xml:space="preserve"> </w:delText>
        </w:r>
      </w:del>
      <w:r>
        <w:t>oceniania atrakcji, a także brać udział oraz zapraszać innych użytkowników do</w:t>
      </w:r>
      <w:ins w:id="1008" w:author="DeeM" w:date="2015-12-07T17:34:00Z">
        <w:r w:rsidR="00364B0C">
          <w:t> </w:t>
        </w:r>
      </w:ins>
      <w:del w:id="1009" w:author="DeeM" w:date="2015-12-07T17:34:00Z">
        <w:r w:rsidDel="00364B0C">
          <w:delText xml:space="preserve"> </w:delText>
        </w:r>
      </w:del>
      <w:r>
        <w:t xml:space="preserve">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ins w:id="1010" w:author="DeeM" w:date="2015-12-07T17:34:00Z">
        <w:r w:rsidR="00364B0C">
          <w:t> </w:t>
        </w:r>
      </w:ins>
      <w:del w:id="1011" w:author="DeeM" w:date="2015-12-07T17:34:00Z">
        <w:r w:rsidDel="00364B0C">
          <w:delText xml:space="preserve"> </w:delText>
        </w:r>
      </w:del>
      <w:r>
        <w:t>nowe materiały, usuwania/akceptowania materiałów nadsyłanych przez</w:t>
      </w:r>
      <w:ins w:id="1012" w:author="DeeM" w:date="2015-12-07T17:34:00Z">
        <w:r w:rsidR="00364B0C">
          <w:t> </w:t>
        </w:r>
      </w:ins>
      <w:del w:id="1013" w:author="DeeM" w:date="2015-12-07T17:34:00Z">
        <w:r w:rsidDel="00364B0C">
          <w:delText xml:space="preserve"> </w:delText>
        </w:r>
      </w:del>
      <w:ins w:id="1014" w:author="DeeM" w:date="2015-12-07T17:34:00Z">
        <w:r w:rsidR="00364B0C">
          <w:t>u</w:t>
        </w:r>
      </w:ins>
      <w:del w:id="1015" w:author="DeeM" w:date="2015-12-07T17:34:00Z">
        <w:r w:rsidDel="00364B0C">
          <w:delText>u</w:delText>
        </w:r>
      </w:del>
      <w:r>
        <w:t>żytkowników oraz kontroli nad kontami użytkowników (blokady).</w:t>
      </w:r>
    </w:p>
    <w:p w:rsidR="00B42833" w:rsidRDefault="00B42833" w:rsidP="002A41BA">
      <w:pPr>
        <w:pStyle w:val="Nagwek2"/>
      </w:pPr>
      <w:bookmarkStart w:id="1016" w:name="_Toc437097080"/>
      <w:bookmarkStart w:id="1017" w:name="_Toc437130526"/>
      <w:bookmarkStart w:id="1018" w:name="_Toc437190831"/>
      <w:r>
        <w:t>Dobór narzędzi</w:t>
      </w:r>
      <w:bookmarkEnd w:id="1016"/>
      <w:bookmarkEnd w:id="1017"/>
      <w:bookmarkEnd w:id="1018"/>
    </w:p>
    <w:p w:rsidR="00B42833" w:rsidRDefault="00B42833" w:rsidP="002A41BA">
      <w:pPr>
        <w:pStyle w:val="Nagwek3"/>
      </w:pPr>
      <w:bookmarkStart w:id="1019" w:name="_Toc437097081"/>
      <w:bookmarkStart w:id="1020" w:name="_Toc437130527"/>
      <w:bookmarkStart w:id="1021" w:name="_Toc437190832"/>
      <w:r>
        <w:t>Narzędzia do wytwarzania kodu</w:t>
      </w:r>
      <w:bookmarkEnd w:id="1019"/>
      <w:bookmarkEnd w:id="1020"/>
      <w:bookmarkEnd w:id="1021"/>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C65655">
        <w:rPr>
          <w:rPrChange w:id="1022" w:author="DeeM" w:date="2015-12-07T16:47:00Z">
            <w:rPr>
              <w:i/>
            </w:rPr>
          </w:rPrChange>
        </w:rPr>
        <w:t>[</w:t>
      </w:r>
      <w:del w:id="1023" w:author="DeeM" w:date="2015-12-07T16:39:00Z">
        <w:r w:rsidR="00C65655" w:rsidRPr="00C65655">
          <w:rPr>
            <w:rPrChange w:id="1024" w:author="DeeM" w:date="2015-12-07T16:47:00Z">
              <w:rPr>
                <w:i/>
              </w:rPr>
            </w:rPrChange>
          </w:rPr>
          <w:delText xml:space="preserve">źródło </w:delText>
        </w:r>
      </w:del>
      <w:r w:rsidR="00C65655" w:rsidRPr="00C65655">
        <w:rPr>
          <w:rPrChange w:id="1025" w:author="DeeM" w:date="2015-12-07T16:47:00Z">
            <w:rPr>
              <w:i/>
            </w:rPr>
          </w:rPrChange>
        </w:rPr>
        <w:t>6]</w:t>
      </w:r>
      <w:r>
        <w:t xml:space="preserve">, którego twórcą jest firma </w:t>
      </w:r>
      <w:r w:rsidRPr="005050A6">
        <w:rPr>
          <w:i/>
        </w:rPr>
        <w:t>JetBrains</w:t>
      </w:r>
      <w:r>
        <w:t>. Zastosowanym frameworkiem w projekcie jest</w:t>
      </w:r>
      <w:ins w:id="1026" w:author="DeeM" w:date="2015-12-07T17:34:00Z">
        <w:r w:rsidR="00364B0C">
          <w:t> </w:t>
        </w:r>
      </w:ins>
      <w:del w:id="1027" w:author="DeeM" w:date="2015-12-07T17:34:00Z">
        <w:r w:rsidDel="00364B0C">
          <w:delText xml:space="preserve"> </w:delText>
        </w:r>
      </w:del>
      <w:r w:rsidRPr="005050A6">
        <w:rPr>
          <w:i/>
        </w:rPr>
        <w:t>Grails</w:t>
      </w:r>
      <w:r w:rsidR="00084473">
        <w:rPr>
          <w:i/>
        </w:rPr>
        <w:t xml:space="preserve"> </w:t>
      </w:r>
      <w:r w:rsidR="00C65655" w:rsidRPr="00C65655">
        <w:rPr>
          <w:rPrChange w:id="1028" w:author="DeeM" w:date="2015-12-07T16:47:00Z">
            <w:rPr>
              <w:i/>
            </w:rPr>
          </w:rPrChange>
        </w:rPr>
        <w:t>[</w:t>
      </w:r>
      <w:del w:id="1029" w:author="DeeM" w:date="2015-12-07T16:39:00Z">
        <w:r w:rsidR="00C65655" w:rsidRPr="00C65655">
          <w:rPr>
            <w:rPrChange w:id="1030" w:author="DeeM" w:date="2015-12-07T16:47:00Z">
              <w:rPr>
                <w:i/>
              </w:rPr>
            </w:rPrChange>
          </w:rPr>
          <w:delText xml:space="preserve">źródło </w:delText>
        </w:r>
      </w:del>
      <w:r w:rsidR="00C65655" w:rsidRPr="00C65655">
        <w:rPr>
          <w:rPrChange w:id="1031"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C65655">
        <w:rPr>
          <w:rPrChange w:id="1032" w:author="DeeM" w:date="2015-12-07T16:47:00Z">
            <w:rPr>
              <w:i/>
            </w:rPr>
          </w:rPrChange>
        </w:rPr>
        <w:t>[</w:t>
      </w:r>
      <w:del w:id="1033" w:author="DeeM" w:date="2015-12-07T16:39:00Z">
        <w:r w:rsidR="00C65655" w:rsidRPr="00C65655">
          <w:rPr>
            <w:rPrChange w:id="1034" w:author="DeeM" w:date="2015-12-07T16:47:00Z">
              <w:rPr>
                <w:i/>
              </w:rPr>
            </w:rPrChange>
          </w:rPr>
          <w:delText xml:space="preserve">źródło </w:delText>
        </w:r>
      </w:del>
      <w:r w:rsidR="00C65655" w:rsidRPr="00C65655">
        <w:rPr>
          <w:rPrChange w:id="1035"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C65655">
        <w:rPr>
          <w:rPrChange w:id="1036" w:author="DeeM" w:date="2015-12-07T16:47:00Z">
            <w:rPr>
              <w:i/>
            </w:rPr>
          </w:rPrChange>
        </w:rPr>
        <w:t>[</w:t>
      </w:r>
      <w:del w:id="1037" w:author="DeeM" w:date="2015-12-07T16:39:00Z">
        <w:r w:rsidR="00C65655" w:rsidRPr="00C65655">
          <w:rPr>
            <w:rPrChange w:id="1038" w:author="DeeM" w:date="2015-12-07T16:47:00Z">
              <w:rPr>
                <w:i/>
              </w:rPr>
            </w:rPrChange>
          </w:rPr>
          <w:delText xml:space="preserve">źródło </w:delText>
        </w:r>
      </w:del>
      <w:r w:rsidR="00C65655" w:rsidRPr="00C65655">
        <w:rPr>
          <w:rPrChange w:id="1039"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C65655">
        <w:rPr>
          <w:rPrChange w:id="1040" w:author="DeeM" w:date="2015-12-07T16:47:00Z">
            <w:rPr>
              <w:i/>
            </w:rPr>
          </w:rPrChange>
        </w:rPr>
        <w:t>[</w:t>
      </w:r>
      <w:del w:id="1041" w:author="DeeM" w:date="2015-12-07T16:39:00Z">
        <w:r w:rsidR="00C65655" w:rsidRPr="00C65655">
          <w:rPr>
            <w:rPrChange w:id="1042" w:author="DeeM" w:date="2015-12-07T16:47:00Z">
              <w:rPr>
                <w:i/>
              </w:rPr>
            </w:rPrChange>
          </w:rPr>
          <w:delText xml:space="preserve">źródło </w:delText>
        </w:r>
      </w:del>
      <w:r w:rsidR="00C65655" w:rsidRPr="00C65655">
        <w:rPr>
          <w:rPrChange w:id="1043" w:author="DeeM" w:date="2015-12-07T16:47:00Z">
            <w:rPr>
              <w:i/>
            </w:rPr>
          </w:rPrChange>
        </w:rPr>
        <w:t>10]</w:t>
      </w:r>
      <w:r>
        <w:t xml:space="preserve"> w wersji </w:t>
      </w:r>
      <w:r w:rsidRPr="002D3ABF">
        <w:rPr>
          <w:i/>
        </w:rPr>
        <w:t>1.4.190</w:t>
      </w:r>
      <w:r>
        <w:t>. Do uruchomienia aplikacji na serwerze posłużył nam</w:t>
      </w:r>
      <w:ins w:id="1044" w:author="DeeM" w:date="2015-12-07T17:35:00Z">
        <w:r w:rsidR="00364B0C">
          <w:t> </w:t>
        </w:r>
      </w:ins>
      <w:del w:id="1045" w:author="DeeM" w:date="2015-12-07T17:35:00Z">
        <w:r w:rsidDel="00364B0C">
          <w:delText xml:space="preserve"> </w:delText>
        </w:r>
      </w:del>
      <w:r>
        <w:t xml:space="preserve">program </w:t>
      </w:r>
      <w:r w:rsidRPr="002D3ABF">
        <w:rPr>
          <w:i/>
        </w:rPr>
        <w:t>Tomcat</w:t>
      </w:r>
      <w:r w:rsidR="00084473">
        <w:rPr>
          <w:i/>
        </w:rPr>
        <w:t xml:space="preserve"> </w:t>
      </w:r>
      <w:r w:rsidR="00C65655" w:rsidRPr="00C65655">
        <w:rPr>
          <w:rPrChange w:id="1046" w:author="DeeM" w:date="2015-12-07T16:47:00Z">
            <w:rPr>
              <w:i/>
            </w:rPr>
          </w:rPrChange>
        </w:rPr>
        <w:t>[</w:t>
      </w:r>
      <w:del w:id="1047" w:author="DeeM" w:date="2015-12-07T16:39:00Z">
        <w:r w:rsidR="00C65655" w:rsidRPr="00C65655">
          <w:rPr>
            <w:rPrChange w:id="1048" w:author="DeeM" w:date="2015-12-07T16:47:00Z">
              <w:rPr>
                <w:i/>
              </w:rPr>
            </w:rPrChange>
          </w:rPr>
          <w:delText xml:space="preserve">źródło </w:delText>
        </w:r>
      </w:del>
      <w:r w:rsidR="00C65655" w:rsidRPr="00C65655">
        <w:rPr>
          <w:rPrChange w:id="1049" w:author="DeeM" w:date="2015-12-07T16:47:00Z">
            <w:rPr>
              <w:i/>
            </w:rPr>
          </w:rPrChange>
        </w:rPr>
        <w:t>11]</w:t>
      </w:r>
      <w:r>
        <w:t xml:space="preserve"> w wersji </w:t>
      </w:r>
      <w:r w:rsidRPr="002D3ABF">
        <w:rPr>
          <w:i/>
        </w:rPr>
        <w:t>7.0.65</w:t>
      </w:r>
    </w:p>
    <w:p w:rsidR="00B42833" w:rsidRDefault="00B42833" w:rsidP="002A41BA">
      <w:pPr>
        <w:pStyle w:val="Nagwek3"/>
      </w:pPr>
      <w:bookmarkStart w:id="1050" w:name="_Toc437097082"/>
      <w:bookmarkStart w:id="1051" w:name="_Toc437130528"/>
      <w:bookmarkStart w:id="1052" w:name="_Toc437190833"/>
      <w:r>
        <w:t>Narzędzia do komunikacji w zespole</w:t>
      </w:r>
      <w:bookmarkEnd w:id="1050"/>
      <w:bookmarkEnd w:id="1051"/>
      <w:bookmarkEnd w:id="1052"/>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Nagwek3"/>
      </w:pPr>
      <w:bookmarkStart w:id="1053" w:name="_Toc437097083"/>
      <w:bookmarkStart w:id="1054" w:name="_Toc437130529"/>
      <w:bookmarkStart w:id="1055" w:name="_Toc437190834"/>
      <w:r>
        <w:t>Narzędzia do współdzielenia kodu i dokumentacji</w:t>
      </w:r>
      <w:bookmarkEnd w:id="1053"/>
      <w:bookmarkEnd w:id="1054"/>
      <w:bookmarkEnd w:id="1055"/>
    </w:p>
    <w:p w:rsidR="00B42833" w:rsidRDefault="00B42833" w:rsidP="00B42833">
      <w:pPr>
        <w:pStyle w:val="Zwykyakapit"/>
      </w:pPr>
      <w:r>
        <w:t xml:space="preserve">Dokumentacja wszelkiego rodzaju została </w:t>
      </w:r>
      <w:ins w:id="1056" w:author="DeeM" w:date="2015-12-07T16:40:00Z">
        <w:r w:rsidR="006C7E4F">
          <w:t>s</w:t>
        </w:r>
      </w:ins>
      <w:r>
        <w:t xml:space="preserve">tworzona przy pomocy </w:t>
      </w:r>
      <w:r w:rsidRPr="002D3ABF">
        <w:rPr>
          <w:rStyle w:val="OdsyaczZnak"/>
        </w:rPr>
        <w:t>Google Docs</w:t>
      </w:r>
      <w:r>
        <w:t>, w</w:t>
      </w:r>
      <w:ins w:id="1057" w:author="DeeM" w:date="2015-12-07T17:35:00Z">
        <w:r w:rsidR="00364B0C">
          <w:t> </w:t>
        </w:r>
      </w:ins>
      <w:del w:id="1058"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1059" w:name="_Toc437097084"/>
      <w:bookmarkStart w:id="1060" w:name="_Toc437130530"/>
      <w:bookmarkStart w:id="1061" w:name="_Toc437190835"/>
      <w:r>
        <w:t>Narzędzia do wytwarzania grafiki</w:t>
      </w:r>
      <w:bookmarkEnd w:id="1059"/>
      <w:bookmarkEnd w:id="1060"/>
      <w:bookmarkEnd w:id="1061"/>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062" w:author="DeeM" w:date="2015-12-07T17:35:00Z">
        <w:r w:rsidR="00364B0C">
          <w:t> </w:t>
        </w:r>
      </w:ins>
      <w:del w:id="1063"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1064" w:name="_Toc437097085"/>
      <w:bookmarkStart w:id="1065" w:name="_Toc437130531"/>
      <w:bookmarkStart w:id="1066" w:name="_Toc437190836"/>
      <w:r>
        <w:t>Technologie wykorzystywane w projekcie</w:t>
      </w:r>
      <w:bookmarkEnd w:id="1064"/>
      <w:bookmarkEnd w:id="1065"/>
      <w:bookmarkEnd w:id="1066"/>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067" w:author="DeeM" w:date="2015-12-07T17:35:00Z">
        <w:r w:rsidR="00364B0C">
          <w:t> </w:t>
        </w:r>
      </w:ins>
      <w:del w:id="1068"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069" w:author="DeeM" w:date="2015-12-07T17:35:00Z">
        <w:r w:rsidR="00364B0C">
          <w:t> </w:t>
        </w:r>
      </w:ins>
      <w:del w:id="1070"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071" w:author="DeeM" w:date="2015-12-07T17:35:00Z">
        <w:r w:rsidR="00364B0C">
          <w:t> </w:t>
        </w:r>
      </w:ins>
      <w:del w:id="1072"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073" w:author="DeeM" w:date="2015-12-07T17:35:00Z">
        <w:r w:rsidR="00364B0C">
          <w:t> </w:t>
        </w:r>
      </w:ins>
      <w:del w:id="1074" w:author="DeeM" w:date="2015-12-07T17:35:00Z">
        <w:r w:rsidDel="00364B0C">
          <w:delText xml:space="preserve"> </w:delText>
        </w:r>
      </w:del>
      <w:r>
        <w:t>na</w:t>
      </w:r>
      <w:ins w:id="1075" w:author="DeeM" w:date="2015-12-07T17:35:00Z">
        <w:r w:rsidR="00364B0C">
          <w:t> </w:t>
        </w:r>
      </w:ins>
      <w:del w:id="1076"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077" w:author="DeeM" w:date="2015-12-07T17:35:00Z">
        <w:r w:rsidR="00364B0C">
          <w:t> </w:t>
        </w:r>
      </w:ins>
      <w:del w:id="1078"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079" w:author="DeeM" w:date="2015-12-07T17:35:00Z">
        <w:r w:rsidR="00364B0C">
          <w:t> </w:t>
        </w:r>
      </w:ins>
      <w:del w:id="1080"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081" w:author="DeeM" w:date="2015-12-07T17:36:00Z">
        <w:r w:rsidR="00364B0C">
          <w:t> </w:t>
        </w:r>
      </w:ins>
      <w:del w:id="1082"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083" w:author="DeeM" w:date="2015-12-07T16:41:00Z">
        <w:r w:rsidRPr="008F76F6" w:rsidDel="008F76F6">
          <w:delText>NUMER</w:delText>
        </w:r>
      </w:del>
      <w:ins w:id="1084"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085" w:author="DeeM" w:date="2015-12-07T17:36:00Z">
        <w:r w:rsidR="00364B0C">
          <w:t> </w:t>
        </w:r>
      </w:ins>
      <w:del w:id="1086"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087" w:author="DeeM" w:date="2015-12-07T17:36:00Z">
        <w:r w:rsidR="00364B0C">
          <w:t> </w:t>
        </w:r>
      </w:ins>
      <w:del w:id="1088"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1089" w:name="_Toc437097086"/>
      <w:bookmarkStart w:id="1090" w:name="_Toc437130532"/>
      <w:bookmarkStart w:id="1091" w:name="_Toc437190837"/>
      <w:r>
        <w:t>Scenariusze</w:t>
      </w:r>
      <w:bookmarkEnd w:id="1089"/>
      <w:bookmarkEnd w:id="1090"/>
      <w:bookmarkEnd w:id="1091"/>
    </w:p>
    <w:p w:rsidR="00B42833" w:rsidRDefault="00B42833" w:rsidP="002A41BA">
      <w:pPr>
        <w:pStyle w:val="Nagwek3"/>
      </w:pPr>
      <w:bookmarkStart w:id="1092" w:name="_Toc437097087"/>
      <w:bookmarkStart w:id="1093" w:name="_Toc437130533"/>
      <w:bookmarkStart w:id="1094" w:name="_Toc437190838"/>
      <w:r>
        <w:t>Scenariusz 1</w:t>
      </w:r>
      <w:bookmarkEnd w:id="1092"/>
      <w:bookmarkEnd w:id="1093"/>
      <w:bookmarkEnd w:id="1094"/>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095" w:author="DeeM" w:date="2015-12-07T17:36:00Z">
        <w:r w:rsidR="00364B0C">
          <w:t> </w:t>
        </w:r>
      </w:ins>
      <w:del w:id="1096" w:author="DeeM" w:date="2015-12-07T17:36:00Z">
        <w:r w:rsidDel="00364B0C">
          <w:delText xml:space="preserve"> </w:delText>
        </w:r>
      </w:del>
      <w:r>
        <w:t>się,</w:t>
      </w:r>
      <w:ins w:id="1097" w:author="DeeM" w:date="2015-12-07T17:36:00Z">
        <w:r w:rsidR="00364B0C">
          <w:t> </w:t>
        </w:r>
      </w:ins>
      <w:del w:id="1098"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099" w:author="DeeM" w:date="2015-12-07T17:36:00Z">
        <w:r w:rsidR="00364B0C">
          <w:t> </w:t>
        </w:r>
      </w:ins>
      <w:del w:id="1100" w:author="DeeM" w:date="2015-12-07T17:36:00Z">
        <w:r w:rsidDel="00364B0C">
          <w:delText xml:space="preserve"> </w:delText>
        </w:r>
      </w:del>
      <w:r>
        <w:t>z</w:t>
      </w:r>
      <w:ins w:id="1101" w:author="DeeM" w:date="2015-12-07T17:36:00Z">
        <w:r w:rsidR="00364B0C">
          <w:t> </w:t>
        </w:r>
      </w:ins>
      <w:del w:id="1102"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103" w:author="DeeM" w:date="2015-12-07T17:36:00Z">
        <w:r w:rsidR="00364B0C">
          <w:t> </w:t>
        </w:r>
      </w:ins>
      <w:del w:id="1104" w:author="DeeM" w:date="2015-12-07T17:36:00Z">
        <w:r w:rsidDel="00364B0C">
          <w:delText xml:space="preserve"> </w:delText>
        </w:r>
      </w:del>
      <w:r>
        <w:t>Krakowa. Wesoły, z dobrym humorem, wrócił z przerwy do pracy.</w:t>
      </w:r>
    </w:p>
    <w:p w:rsidR="00B42833" w:rsidRDefault="00B42833" w:rsidP="002A41BA">
      <w:pPr>
        <w:pStyle w:val="Nagwek3"/>
      </w:pPr>
      <w:bookmarkStart w:id="1105" w:name="_Toc437097088"/>
      <w:bookmarkStart w:id="1106" w:name="_Toc437130534"/>
      <w:bookmarkStart w:id="1107" w:name="_Toc437190839"/>
      <w:r>
        <w:t>Scenariusz 2</w:t>
      </w:r>
      <w:bookmarkEnd w:id="1105"/>
      <w:bookmarkEnd w:id="1106"/>
      <w:bookmarkEnd w:id="1107"/>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108" w:author="DeeM" w:date="2015-12-07T17:37:00Z">
        <w:r w:rsidR="00364B0C">
          <w:t> </w:t>
        </w:r>
      </w:ins>
      <w:del w:id="1109"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110" w:author="DeeM" w:date="2015-12-07T17:37:00Z">
        <w:r w:rsidR="00364B0C">
          <w:t> </w:t>
        </w:r>
      </w:ins>
      <w:del w:id="1111" w:author="DeeM" w:date="2015-12-07T17:37:00Z">
        <w:r w:rsidDel="00364B0C">
          <w:delText xml:space="preserve"> </w:delText>
        </w:r>
      </w:del>
      <w:r>
        <w:t>na</w:t>
      </w:r>
      <w:ins w:id="1112" w:author="DeeM" w:date="2015-12-07T17:37:00Z">
        <w:r w:rsidR="00364B0C">
          <w:t> </w:t>
        </w:r>
      </w:ins>
      <w:del w:id="1113"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1114" w:name="_Toc437097089"/>
      <w:bookmarkStart w:id="1115" w:name="_Toc437130535"/>
      <w:bookmarkStart w:id="1116" w:name="_Toc437190840"/>
      <w:r>
        <w:t>Scenariusz 3</w:t>
      </w:r>
      <w:bookmarkEnd w:id="1114"/>
      <w:bookmarkEnd w:id="1115"/>
      <w:bookmarkEnd w:id="1116"/>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117" w:author="DeeM" w:date="2015-12-07T17:37:00Z">
        <w:r w:rsidR="00364B0C">
          <w:t> </w:t>
        </w:r>
      </w:ins>
      <w:del w:id="1118"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119" w:author="DeeM" w:date="2015-12-07T17:37:00Z">
        <w:r w:rsidDel="00364B0C">
          <w:delText>-</w:delText>
        </w:r>
      </w:del>
      <w:ins w:id="1120" w:author="DeeM" w:date="2015-12-07T17:37:00Z">
        <w:r w:rsidR="00364B0C">
          <w:t>–</w:t>
        </w:r>
      </w:ins>
      <w:r>
        <w:t xml:space="preserve"> bez</w:t>
      </w:r>
      <w:ins w:id="1121" w:author="DeeM" w:date="2015-12-07T17:37:00Z">
        <w:r w:rsidR="00364B0C">
          <w:t> </w:t>
        </w:r>
      </w:ins>
      <w:del w:id="1122"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123" w:author="DeeM" w:date="2015-12-07T17:37:00Z">
        <w:r w:rsidR="00364B0C">
          <w:t> </w:t>
        </w:r>
      </w:ins>
      <w:del w:id="1124"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125" w:author="DeeM" w:date="2015-12-07T17:37:00Z">
        <w:r w:rsidR="00364B0C">
          <w:t> </w:t>
        </w:r>
      </w:ins>
      <w:del w:id="1126"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Nagwek3"/>
      </w:pPr>
      <w:bookmarkStart w:id="1127" w:name="_Toc437097090"/>
      <w:bookmarkStart w:id="1128" w:name="_Toc437130536"/>
      <w:bookmarkStart w:id="1129" w:name="_Toc437190841"/>
      <w:r>
        <w:t>Sce</w:t>
      </w:r>
      <w:r w:rsidRPr="00B42833">
        <w:t>n</w:t>
      </w:r>
      <w:r>
        <w:t>ariusz 4</w:t>
      </w:r>
      <w:bookmarkEnd w:id="1127"/>
      <w:bookmarkEnd w:id="1128"/>
      <w:bookmarkEnd w:id="1129"/>
    </w:p>
    <w:p w:rsidR="00B42833" w:rsidRDefault="00B42833" w:rsidP="00B42833">
      <w:pPr>
        <w:pStyle w:val="Zwykyakapit"/>
      </w:pPr>
      <w:r>
        <w:t>Bycie dobrym administratorem serwisu to z całą pewnością nie jest łatwa sprawa - i</w:t>
      </w:r>
      <w:del w:id="1130" w:author="DeeM" w:date="2015-12-07T17:37:00Z">
        <w:r w:rsidDel="00364B0C">
          <w:delText xml:space="preserve"> </w:delText>
        </w:r>
      </w:del>
      <w:r>
        <w:t>wymaga wielu poświęceń oraz obowiązków. Władysław dobrze o tym wie, dlatego też daje z</w:t>
      </w:r>
      <w:ins w:id="1131" w:author="DeeM" w:date="2015-12-07T17:37:00Z">
        <w:r w:rsidR="00364B0C">
          <w:t xml:space="preserve"> </w:t>
        </w:r>
      </w:ins>
      <w:del w:id="1132" w:author="DeeM" w:date="2015-12-07T17:37:00Z">
        <w:r w:rsidDel="00364B0C">
          <w:delText xml:space="preserve"> </w:delText>
        </w:r>
      </w:del>
      <w:r>
        <w:t>siebie wszystko, by zapewnić jak najlepszą jakość strony. Można zdecydowanie powiedzieć, że</w:t>
      </w:r>
      <w:ins w:id="1133" w:author="DeeM" w:date="2015-12-07T17:37:00Z">
        <w:r w:rsidR="00364B0C">
          <w:t> </w:t>
        </w:r>
      </w:ins>
      <w:del w:id="1134"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135" w:author="DeeM" w:date="2015-12-07T16:48:00Z">
        <w:r w:rsidR="00D135D2">
          <w:t>ł</w:t>
        </w:r>
      </w:ins>
      <w:r>
        <w:t xml:space="preserve"> pod</w:t>
      </w:r>
      <w:ins w:id="1136" w:author="DeeM" w:date="2015-12-07T17:37:00Z">
        <w:r w:rsidR="00364B0C">
          <w:t> </w:t>
        </w:r>
      </w:ins>
      <w:del w:id="1137"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138" w:author="DeeM" w:date="2015-12-07T17:37:00Z">
        <w:r w:rsidR="00364B0C">
          <w:t> </w:t>
        </w:r>
      </w:ins>
      <w:del w:id="1139" w:author="DeeM" w:date="2015-12-07T17:37:00Z">
        <w:r w:rsidDel="00364B0C">
          <w:delText xml:space="preserve"> </w:delText>
        </w:r>
      </w:del>
      <w:r>
        <w:t xml:space="preserve">komfort pracy uległ </w:t>
      </w:r>
      <w:del w:id="1140" w:author="DeeM" w:date="2015-12-07T16:48:00Z">
        <w:r w:rsidDel="00D135D2">
          <w:delText xml:space="preserve">znacznemu </w:delText>
        </w:r>
      </w:del>
      <w:ins w:id="1141" w:author="DeeM" w:date="2015-12-07T16:48:00Z">
        <w:r w:rsidR="00D135D2">
          <w:t xml:space="preserve">znacznej </w:t>
        </w:r>
      </w:ins>
      <w:del w:id="1142" w:author="DeeM" w:date="2015-12-07T16:48:00Z">
        <w:r w:rsidDel="00D135D2">
          <w:delText>poprawieniu</w:delText>
        </w:r>
      </w:del>
      <w:ins w:id="1143" w:author="DeeM" w:date="2015-12-07T16:48:00Z">
        <w:r w:rsidR="00D135D2">
          <w:t>poprawienie</w:t>
        </w:r>
      </w:ins>
      <w:r>
        <w:t>. Z wielką przyjemnością wchodzi w Panel Administratora - specjalny ekran z wygodnym interfejsem użytkownika, w którym zebrane są</w:t>
      </w:r>
      <w:ins w:id="1144" w:author="DeeM" w:date="2015-12-07T17:37:00Z">
        <w:r w:rsidR="00364B0C">
          <w:t> </w:t>
        </w:r>
      </w:ins>
      <w:del w:id="1145"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146" w:author="DeeM" w:date="2015-12-07T17:38:00Z">
        <w:r w:rsidR="00364B0C">
          <w:t> </w:t>
        </w:r>
      </w:ins>
      <w:del w:id="1147" w:author="DeeM" w:date="2015-12-07T17:38:00Z">
        <w:r w:rsidDel="00364B0C">
          <w:delText xml:space="preserve"> </w:delText>
        </w:r>
      </w:del>
      <w:r>
        <w:t>się</w:t>
      </w:r>
      <w:ins w:id="1148" w:author="DeeM" w:date="2015-12-07T17:37:00Z">
        <w:r w:rsidR="00364B0C">
          <w:t> </w:t>
        </w:r>
      </w:ins>
      <w:del w:id="1149"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150" w:author="DeeM" w:date="2015-12-07T17:38:00Z">
        <w:r w:rsidR="00364B0C">
          <w:t> </w:t>
        </w:r>
      </w:ins>
      <w:del w:id="1151" w:author="DeeM" w:date="2015-12-07T17:38:00Z">
        <w:r w:rsidDel="00364B0C">
          <w:delText xml:space="preserve"> </w:delText>
        </w:r>
      </w:del>
      <w:r>
        <w:t>się</w:t>
      </w:r>
      <w:ins w:id="1152" w:author="DeeM" w:date="2015-12-07T17:38:00Z">
        <w:r w:rsidR="00364B0C">
          <w:t> </w:t>
        </w:r>
      </w:ins>
      <w:del w:id="1153" w:author="DeeM" w:date="2015-12-07T17:38:00Z">
        <w:r w:rsidDel="00364B0C">
          <w:delText xml:space="preserve"> </w:delText>
        </w:r>
      </w:del>
      <w:r>
        <w:t>z</w:t>
      </w:r>
      <w:ins w:id="1154" w:author="DeeM" w:date="2015-12-07T17:38:00Z">
        <w:r w:rsidR="00364B0C">
          <w:t> </w:t>
        </w:r>
      </w:ins>
      <w:del w:id="1155"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156" w:author="DeeM" w:date="2015-12-07T17:38:00Z">
        <w:r w:rsidDel="00364B0C">
          <w:delText>-</w:delText>
        </w:r>
      </w:del>
      <w:ins w:id="1157" w:author="DeeM" w:date="2015-12-07T17:38:00Z">
        <w:r w:rsidR="00364B0C">
          <w:t>–</w:t>
        </w:r>
      </w:ins>
      <w:r>
        <w:t xml:space="preserve"> tę</w:t>
      </w:r>
      <w:ins w:id="1158" w:author="DeeM" w:date="2015-12-07T17:38:00Z">
        <w:r w:rsidR="00364B0C">
          <w:t> </w:t>
        </w:r>
      </w:ins>
      <w:del w:id="1159"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160" w:author="DeeM" w:date="2015-12-07T17:38:00Z">
        <w:r w:rsidR="00364B0C">
          <w:t> </w:t>
        </w:r>
      </w:ins>
      <w:del w:id="1161" w:author="DeeM" w:date="2015-12-07T17:38:00Z">
        <w:r w:rsidRPr="000202E4" w:rsidDel="00364B0C">
          <w:delText xml:space="preserve"> </w:delText>
        </w:r>
      </w:del>
      <w:r w:rsidRPr="000202E4">
        <w:t>fotelu, twierdząc, że bycie administratorem Fork to bez wątpienia najłatwiejsza i</w:t>
      </w:r>
      <w:ins w:id="1162" w:author="DeeM" w:date="2015-12-07T17:38:00Z">
        <w:r w:rsidR="00364B0C">
          <w:t> </w:t>
        </w:r>
      </w:ins>
      <w:del w:id="1163" w:author="DeeM" w:date="2015-12-07T17:38:00Z">
        <w:r w:rsidRPr="000202E4" w:rsidDel="00364B0C">
          <w:delText xml:space="preserve"> </w:delText>
        </w:r>
      </w:del>
      <w:r w:rsidRPr="000202E4">
        <w:t>najprzyjemniejsza praca na całej Ziemi.</w:t>
      </w:r>
    </w:p>
    <w:p w:rsidR="00B42833" w:rsidRPr="000202E4" w:rsidRDefault="00B42833" w:rsidP="002A41BA">
      <w:pPr>
        <w:pStyle w:val="Nagwek2"/>
      </w:pPr>
      <w:bookmarkStart w:id="1164" w:name="_Toc437097091"/>
      <w:bookmarkStart w:id="1165" w:name="_Ref437125588"/>
      <w:bookmarkStart w:id="1166" w:name="_Toc437130537"/>
      <w:bookmarkStart w:id="1167" w:name="_Ref437180287"/>
      <w:bookmarkStart w:id="1168" w:name="_Toc437190842"/>
      <w:r w:rsidRPr="000202E4">
        <w:t>Zakres pracy i produktu</w:t>
      </w:r>
      <w:bookmarkEnd w:id="1164"/>
      <w:bookmarkEnd w:id="1165"/>
      <w:bookmarkEnd w:id="1166"/>
      <w:bookmarkEnd w:id="1167"/>
      <w:bookmarkEnd w:id="1168"/>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ins w:id="1169" w:author="DeeM" w:date="2015-12-07T19:17:00Z">
          <w:r w:rsidR="00BA7F9F" w:rsidRPr="00BA7F9F">
            <w:rPr>
              <w:rStyle w:val="OdsyaczZnak"/>
              <w:rPrChange w:id="1170" w:author="DeeM" w:date="2015-12-07T19:17:00Z">
                <w:rPr>
                  <w:b/>
                </w:rPr>
              </w:rPrChange>
            </w:rPr>
            <w:t>Tabela 2.1</w:t>
          </w:r>
        </w:ins>
        <w:del w:id="1171" w:author="DeeM" w:date="2015-12-07T17:03:00Z">
          <w:r w:rsidR="00CF274A" w:rsidRPr="00CF274A" w:rsidDel="00252F3E">
            <w:rPr>
              <w:rStyle w:val="OdsyaczZnak"/>
            </w:rPr>
            <w:delText>Tabela 2.1</w:delText>
          </w:r>
        </w:del>
      </w:fldSimple>
      <w:r w:rsidRPr="00AD6EAA">
        <w:t>.</w:t>
      </w:r>
    </w:p>
    <w:p w:rsidR="00B42833" w:rsidRDefault="00B42833" w:rsidP="00B42833">
      <w:pPr>
        <w:pStyle w:val="Nagwektabeli"/>
      </w:pPr>
      <w:bookmarkStart w:id="1172" w:name="_Ref437124613"/>
      <w:bookmarkStart w:id="1173"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w:t>
      </w:r>
      <w:r w:rsidR="00C65655">
        <w:rPr>
          <w:b/>
        </w:rPr>
        <w:fldChar w:fldCharType="end"/>
      </w:r>
      <w:bookmarkEnd w:id="1172"/>
      <w:r>
        <w:rPr>
          <w:b/>
        </w:rPr>
        <w:t>.</w:t>
      </w:r>
      <w:r>
        <w:t xml:space="preserve"> Planowane zakresy produktu</w:t>
      </w:r>
      <w:bookmarkEnd w:id="1173"/>
    </w:p>
    <w:tbl>
      <w:tblPr>
        <w:tblStyle w:val="Tabela-Siatka"/>
        <w:tblW w:w="8505" w:type="dxa"/>
        <w:jc w:val="center"/>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1174" w:name="_Toc437097092"/>
      <w:bookmarkStart w:id="1175" w:name="_Toc437130538"/>
      <w:bookmarkStart w:id="1176" w:name="_Toc437190843"/>
      <w:r>
        <w:t>Dobrana metodyka w projekcie</w:t>
      </w:r>
      <w:bookmarkEnd w:id="1174"/>
      <w:bookmarkEnd w:id="1175"/>
      <w:bookmarkEnd w:id="1176"/>
    </w:p>
    <w:p w:rsidR="00481D91" w:rsidRDefault="00481D91" w:rsidP="00481D91">
      <w:pPr>
        <w:pStyle w:val="Zwykyakapit"/>
      </w:pPr>
      <w:r>
        <w:t>Podstawową metodyką wykorzystywaną w projekcie będzie Scrum - została ona</w:t>
      </w:r>
      <w:ins w:id="1177" w:author="DeeM" w:date="2015-12-07T17:38:00Z">
        <w:r w:rsidR="00364B0C">
          <w:t> </w:t>
        </w:r>
      </w:ins>
      <w:del w:id="1178"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Akapitzlist"/>
        <w:numPr>
          <w:ilvl w:val="0"/>
          <w:numId w:val="12"/>
        </w:numPr>
      </w:pPr>
      <w:r>
        <w:t>zmienn</w:t>
      </w:r>
      <w:r w:rsidR="00B42833">
        <w:t>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w:t>
      </w:r>
      <w:ins w:id="1179" w:author="DeeM" w:date="2015-12-07T17:38:00Z">
        <w:r w:rsidR="00364B0C">
          <w:t> </w:t>
        </w:r>
      </w:ins>
      <w:del w:id="1180" w:author="DeeM" w:date="2015-12-07T17:38:00Z">
        <w:r w:rsidDel="00364B0C">
          <w:delText xml:space="preserve"> </w:delText>
        </w:r>
      </w:del>
      <w:r>
        <w:t>infrastruktury projektu</w:t>
      </w:r>
    </w:p>
    <w:p w:rsidR="00B42833" w:rsidRDefault="00B42833" w:rsidP="002A41BA">
      <w:pPr>
        <w:pStyle w:val="Nagwek1"/>
      </w:pPr>
      <w:bookmarkStart w:id="1181" w:name="_Toc436850550"/>
      <w:bookmarkStart w:id="1182" w:name="_Toc436850560"/>
      <w:bookmarkStart w:id="1183" w:name="_Toc436850573"/>
      <w:bookmarkStart w:id="1184" w:name="_Toc437097093"/>
      <w:bookmarkStart w:id="1185" w:name="_Toc437130539"/>
      <w:bookmarkStart w:id="1186" w:name="_Toc437190844"/>
      <w:r>
        <w:lastRenderedPageBreak/>
        <w:t>Przebieg prac</w:t>
      </w:r>
      <w:bookmarkEnd w:id="1181"/>
      <w:bookmarkEnd w:id="1182"/>
      <w:bookmarkEnd w:id="1183"/>
      <w:bookmarkEnd w:id="1184"/>
      <w:bookmarkEnd w:id="1185"/>
      <w:bookmarkEnd w:id="1186"/>
    </w:p>
    <w:p w:rsidR="00B42833" w:rsidRDefault="00B42833" w:rsidP="00B42833">
      <w:pPr>
        <w:pStyle w:val="Zwykyakapit"/>
        <w:rPr>
          <w:rStyle w:val="OdsyaczZnak"/>
          <w:i w:val="0"/>
        </w:rPr>
      </w:pPr>
      <w:r w:rsidRPr="00B42833">
        <w:t>Do kontroli prac w poszczególnych iteracjach wykorzystano narzędzie Acunote. Każdy z</w:t>
      </w:r>
      <w:ins w:id="1187" w:author="DeeM" w:date="2015-12-07T17:38:00Z">
        <w:r w:rsidR="00364B0C">
          <w:t> </w:t>
        </w:r>
      </w:ins>
      <w:del w:id="1188"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fldSimple w:instr=" REF _Ref437124819 \h  \* MERGEFORMAT ">
        <w:ins w:id="1189" w:author="DeeM" w:date="2015-12-07T19:17:00Z">
          <w:r w:rsidR="00BA7F9F" w:rsidRPr="00BA7F9F">
            <w:rPr>
              <w:rStyle w:val="OdsyaczZnak"/>
              <w:rPrChange w:id="1190" w:author="DeeM" w:date="2015-12-07T19:17:00Z">
                <w:rPr>
                  <w:b/>
                </w:rPr>
              </w:rPrChange>
            </w:rPr>
            <w:t>Tabela 3.1</w:t>
          </w:r>
        </w:ins>
        <w:del w:id="1191" w:author="DeeM" w:date="2015-12-07T17:03:00Z">
          <w:r w:rsidR="00CF274A" w:rsidRPr="00CF274A" w:rsidDel="00252F3E">
            <w:rPr>
              <w:rStyle w:val="OdsyaczZnak"/>
            </w:rPr>
            <w:delText>Tabela 3.1</w:delText>
          </w:r>
        </w:del>
      </w:fldSimple>
      <w:r>
        <w:rPr>
          <w:rStyle w:val="OdsyaczZnak"/>
        </w:rPr>
        <w:t>.</w:t>
      </w:r>
    </w:p>
    <w:p w:rsidR="00B42833" w:rsidRDefault="00B42833" w:rsidP="00B42833">
      <w:pPr>
        <w:pStyle w:val="Nagwektabeli"/>
      </w:pPr>
      <w:bookmarkStart w:id="1192" w:name="_Ref437124819"/>
      <w:bookmarkStart w:id="1193"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w:t>
      </w:r>
      <w:r w:rsidR="00C65655">
        <w:rPr>
          <w:b/>
        </w:rPr>
        <w:fldChar w:fldCharType="end"/>
      </w:r>
      <w:bookmarkEnd w:id="1192"/>
      <w:r w:rsidRPr="00886B4F">
        <w:rPr>
          <w:b/>
        </w:rPr>
        <w:t>.</w:t>
      </w:r>
      <w:r>
        <w:t xml:space="preserve"> Konta członków zespołu w narzędziu Acunote</w:t>
      </w:r>
      <w:bookmarkEnd w:id="1193"/>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Nagwek2"/>
      </w:pPr>
      <w:bookmarkStart w:id="1194" w:name="_Toc436850551"/>
      <w:bookmarkStart w:id="1195" w:name="_Toc436850561"/>
      <w:bookmarkStart w:id="1196" w:name="_Toc436850574"/>
      <w:bookmarkStart w:id="1197" w:name="_Toc437097094"/>
      <w:bookmarkStart w:id="1198" w:name="_Toc437130540"/>
      <w:bookmarkStart w:id="1199" w:name="_Toc437190845"/>
      <w:r>
        <w:t>Backlog produktu</w:t>
      </w:r>
      <w:bookmarkEnd w:id="1194"/>
      <w:bookmarkEnd w:id="1195"/>
      <w:bookmarkEnd w:id="1196"/>
      <w:bookmarkEnd w:id="1197"/>
      <w:bookmarkEnd w:id="1198"/>
      <w:bookmarkEnd w:id="1199"/>
    </w:p>
    <w:p w:rsidR="00A51E4E" w:rsidRDefault="00413DC4" w:rsidP="00A51E4E">
      <w:pPr>
        <w:pStyle w:val="Zwykyakapit"/>
      </w:pPr>
      <w:r>
        <w:t xml:space="preserve">Zakres produktu, który został zdefiniowany w </w:t>
      </w:r>
      <w:r w:rsidRPr="00413DC4">
        <w:rPr>
          <w:rStyle w:val="OdsyaczZnak"/>
        </w:rPr>
        <w:t xml:space="preserve">punkcie </w:t>
      </w:r>
      <w:fldSimple w:instr=" REF _Ref437180287 \r \h  \* MERGEFORMAT ">
        <w:ins w:id="1200" w:author="DeeM" w:date="2015-12-07T19:17:00Z">
          <w:r w:rsidR="00BA7F9F" w:rsidRPr="00BA7F9F">
            <w:rPr>
              <w:rStyle w:val="OdsyaczZnak"/>
              <w:rPrChange w:id="1201" w:author="DeeM" w:date="2015-12-07T19:17:00Z">
                <w:rPr/>
              </w:rPrChange>
            </w:rPr>
            <w:t>2.4</w:t>
          </w:r>
        </w:ins>
        <w:del w:id="1202" w:author="DeeM" w:date="2015-12-07T17:03:00Z">
          <w:r w:rsidR="00CF274A" w:rsidDel="00252F3E">
            <w:rPr>
              <w:rStyle w:val="OdsyaczZnak"/>
            </w:rPr>
            <w:delText>2.4</w:delText>
          </w:r>
        </w:del>
      </w:fldSimple>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203" w:author="DeeM" w:date="2015-12-07T17:38:00Z">
        <w:r w:rsidDel="00364B0C">
          <w:delText xml:space="preserve">a </w:delText>
        </w:r>
      </w:del>
      <w:ins w:id="1204" w:author="DeeM" w:date="2015-12-07T17:38:00Z">
        <w:r w:rsidR="00364B0C">
          <w:t>a </w:t>
        </w:r>
      </w:ins>
      <w:del w:id="1205" w:author="DeeM" w:date="2015-12-07T17:38:00Z">
        <w:r w:rsidRPr="00746F52" w:rsidDel="00364B0C">
          <w:rPr>
            <w:i/>
          </w:rPr>
          <w:delText>P4</w:delText>
        </w:r>
        <w:r w:rsidDel="00364B0C">
          <w:delText xml:space="preserve"> </w:delText>
        </w:r>
      </w:del>
      <w:ins w:id="1206"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207" w:author="DeeM" w:date="2015-12-07T17:38:00Z">
        <w:r w:rsidDel="00364B0C">
          <w:delText xml:space="preserve">z </w:delText>
        </w:r>
      </w:del>
      <w:ins w:id="1208"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209"/>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209"/>
      <w:r w:rsidR="00BE3676">
        <w:rPr>
          <w:rStyle w:val="Odwoaniedokomentarza"/>
        </w:rPr>
        <w:commentReference w:id="1209"/>
      </w:r>
    </w:p>
    <w:p w:rsidR="00413DC4" w:rsidRPr="00413DC4" w:rsidRDefault="00247572" w:rsidP="00413DC4">
      <w:pPr>
        <w:pStyle w:val="Zwykyakapit"/>
      </w:pPr>
      <w:r>
        <w:t xml:space="preserve">Obrazki </w:t>
      </w:r>
      <w:fldSimple w:instr=" REF _Ref437181116 \h  \* MERGEFORMAT ">
        <w:ins w:id="1210" w:author="DeeM" w:date="2015-12-07T19:17:00Z">
          <w:r w:rsidR="00BA7F9F" w:rsidRPr="00BA7F9F">
            <w:rPr>
              <w:rStyle w:val="OdsyaczZnak"/>
              <w:rPrChange w:id="1211" w:author="DeeM" w:date="2015-12-07T19:17:00Z">
                <w:rPr/>
              </w:rPrChange>
            </w:rPr>
            <w:t>Rys. 3.1</w:t>
          </w:r>
        </w:ins>
        <w:del w:id="1212" w:author="DeeM" w:date="2015-12-07T17:03:00Z">
          <w:r w:rsidR="00CF274A" w:rsidRPr="00CF274A" w:rsidDel="00252F3E">
            <w:rPr>
              <w:rStyle w:val="OdsyaczZnak"/>
            </w:rPr>
            <w:delText>Rys. 3.1</w:delText>
          </w:r>
        </w:del>
      </w:fldSimple>
      <w:r>
        <w:rPr>
          <w:rStyle w:val="OdsyaczZnak"/>
        </w:rPr>
        <w:t>.</w:t>
      </w:r>
      <w:r>
        <w:t xml:space="preserve"> oraz </w:t>
      </w:r>
      <w:fldSimple w:instr=" REF _Ref437181121 \h  \* MERGEFORMAT ">
        <w:ins w:id="1213" w:author="DeeM" w:date="2015-12-07T19:17:00Z">
          <w:r w:rsidR="00BA7F9F" w:rsidRPr="00BA7F9F">
            <w:rPr>
              <w:rStyle w:val="OdsyaczZnak"/>
              <w:rPrChange w:id="1214" w:author="DeeM" w:date="2015-12-07T19:17:00Z">
                <w:rPr/>
              </w:rPrChange>
            </w:rPr>
            <w:t>Rys. 3.2</w:t>
          </w:r>
        </w:ins>
        <w:del w:id="1215" w:author="DeeM" w:date="2015-12-07T17:03:00Z">
          <w:r w:rsidR="00CF274A" w:rsidRPr="00CF274A" w:rsidDel="00252F3E">
            <w:rPr>
              <w:rStyle w:val="OdsyaczZnak"/>
            </w:rPr>
            <w:delText>Rys. 3.2</w:delText>
          </w:r>
        </w:del>
      </w:fldSimple>
      <w:r>
        <w:rPr>
          <w:rStyle w:val="OdsyaczZnak"/>
        </w:rPr>
        <w:t>.</w:t>
      </w:r>
      <w:r>
        <w:t xml:space="preserve"> prezentują zawartość backlogu końcowego </w:t>
      </w:r>
      <w:del w:id="1216" w:author="DeeM" w:date="2015-12-07T17:39:00Z">
        <w:r w:rsidDel="00364B0C">
          <w:delText xml:space="preserve">z </w:delText>
        </w:r>
      </w:del>
      <w:ins w:id="1217" w:author="DeeM" w:date="2015-12-07T17:39:00Z">
        <w:r w:rsidR="00364B0C">
          <w:t>z </w:t>
        </w:r>
      </w:ins>
      <w:del w:id="1218" w:author="DeeM" w:date="2015-12-07T17:39:00Z">
        <w:r w:rsidDel="00364B0C">
          <w:delText xml:space="preserve">dnia </w:delText>
        </w:r>
      </w:del>
      <w:ins w:id="1219"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0"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220" w:name="_Ref437181116"/>
      <w:bookmarkStart w:id="1221" w:name="_Toc437271131"/>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w:t>
      </w:r>
      <w:r w:rsidR="00C65655">
        <w:rPr>
          <w:noProof/>
        </w:rPr>
        <w:fldChar w:fldCharType="end"/>
      </w:r>
      <w:bookmarkEnd w:id="1220"/>
      <w:r>
        <w:t>. Część pierwsza backlogu produktu</w:t>
      </w:r>
      <w:r w:rsidR="00413DC4">
        <w:t xml:space="preserve"> z dnia</w:t>
      </w:r>
      <w:r w:rsidR="00413DC4" w:rsidRPr="00413DC4">
        <w:rPr>
          <w:i/>
        </w:rPr>
        <w:t xml:space="preserve"> 01.12.15</w:t>
      </w:r>
      <w:bookmarkEnd w:id="1221"/>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1"/>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222" w:name="_Ref437181121"/>
      <w:bookmarkStart w:id="1223" w:name="_Toc437271132"/>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2</w:t>
      </w:r>
      <w:r w:rsidR="00C65655">
        <w:rPr>
          <w:noProof/>
        </w:rPr>
        <w:fldChar w:fldCharType="end"/>
      </w:r>
      <w:bookmarkEnd w:id="1222"/>
      <w:r>
        <w:t>. Część druga backlogu produktu</w:t>
      </w:r>
      <w:r w:rsidR="00413DC4">
        <w:t xml:space="preserve"> z dnia</w:t>
      </w:r>
      <w:r w:rsidR="00413DC4" w:rsidRPr="00413DC4">
        <w:rPr>
          <w:i/>
        </w:rPr>
        <w:t xml:space="preserve"> 01.12.15</w:t>
      </w:r>
      <w:bookmarkEnd w:id="1223"/>
    </w:p>
    <w:p w:rsidR="00B42833" w:rsidRDefault="00B42833" w:rsidP="002A41BA">
      <w:pPr>
        <w:pStyle w:val="Nagwek2"/>
      </w:pPr>
      <w:bookmarkStart w:id="1224" w:name="_Toc436850552"/>
      <w:bookmarkStart w:id="1225" w:name="_Toc436850562"/>
      <w:bookmarkStart w:id="1226" w:name="_Toc436850575"/>
      <w:bookmarkStart w:id="1227" w:name="_Toc437097095"/>
      <w:bookmarkStart w:id="1228" w:name="_Toc437130541"/>
      <w:bookmarkStart w:id="1229" w:name="_Toc437190846"/>
      <w:r>
        <w:t>Sprinty</w:t>
      </w:r>
      <w:bookmarkEnd w:id="1224"/>
      <w:bookmarkEnd w:id="1225"/>
      <w:bookmarkEnd w:id="1226"/>
      <w:bookmarkEnd w:id="1227"/>
      <w:bookmarkEnd w:id="1228"/>
      <w:bookmarkEnd w:id="1229"/>
    </w:p>
    <w:p w:rsidR="00B42833" w:rsidRDefault="00B42833" w:rsidP="002A41BA">
      <w:pPr>
        <w:pStyle w:val="Nagwek3"/>
      </w:pPr>
      <w:bookmarkStart w:id="1230" w:name="_Toc436850553"/>
      <w:bookmarkStart w:id="1231" w:name="_Toc436850563"/>
      <w:bookmarkStart w:id="1232" w:name="_Toc436850576"/>
      <w:bookmarkStart w:id="1233" w:name="_Toc437097096"/>
      <w:bookmarkStart w:id="1234" w:name="_Toc437130542"/>
      <w:bookmarkStart w:id="1235" w:name="_Toc437190847"/>
      <w:r>
        <w:t>Sprint 1</w:t>
      </w:r>
      <w:r w:rsidRPr="00B02352">
        <w:t xml:space="preserve"> (01.09.15 - 12.09.15)</w:t>
      </w:r>
      <w:bookmarkEnd w:id="1230"/>
      <w:bookmarkEnd w:id="1231"/>
      <w:bookmarkEnd w:id="1232"/>
      <w:bookmarkEnd w:id="1233"/>
      <w:bookmarkEnd w:id="1234"/>
      <w:bookmarkEnd w:id="1235"/>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2"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36" w:name="_Ref437124976"/>
      <w:bookmarkStart w:id="1237" w:name="_Toc437271133"/>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3</w:t>
      </w:r>
      <w:r w:rsidR="00C65655">
        <w:rPr>
          <w:noProof/>
        </w:rPr>
        <w:fldChar w:fldCharType="end"/>
      </w:r>
      <w:bookmarkEnd w:id="1236"/>
      <w:r>
        <w:t>. Backlog sprintu pierwszego</w:t>
      </w:r>
      <w:bookmarkEnd w:id="1237"/>
    </w:p>
    <w:p w:rsidR="00B42833" w:rsidRDefault="00B42833" w:rsidP="00B42833">
      <w:pPr>
        <w:pStyle w:val="Zwykyakapit"/>
      </w:pPr>
      <w:r>
        <w:t xml:space="preserve">Jak pokazuje </w:t>
      </w:r>
      <w:fldSimple w:instr=" REF _Ref437124976 \h  \* MERGEFORMAT ">
        <w:ins w:id="1238" w:author="DeeM" w:date="2015-12-07T19:17:00Z">
          <w:r w:rsidR="00BA7F9F" w:rsidRPr="00BA7F9F">
            <w:rPr>
              <w:i/>
              <w:rPrChange w:id="1239" w:author="DeeM" w:date="2015-12-07T19:17:00Z">
                <w:rPr/>
              </w:rPrChange>
            </w:rPr>
            <w:t xml:space="preserve">Rys. </w:t>
          </w:r>
          <w:r w:rsidR="00BA7F9F" w:rsidRPr="00BA7F9F">
            <w:rPr>
              <w:i/>
              <w:noProof/>
              <w:rPrChange w:id="1240" w:author="DeeM" w:date="2015-12-07T19:17:00Z">
                <w:rPr>
                  <w:noProof/>
                </w:rPr>
              </w:rPrChange>
            </w:rPr>
            <w:t>3</w:t>
          </w:r>
          <w:r w:rsidR="00BA7F9F" w:rsidRPr="00BA7F9F">
            <w:rPr>
              <w:i/>
              <w:rPrChange w:id="1241" w:author="DeeM" w:date="2015-12-07T19:17:00Z">
                <w:rPr/>
              </w:rPrChange>
            </w:rPr>
            <w:t>.3</w:t>
          </w:r>
        </w:ins>
        <w:del w:id="1242"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fldSimple>
      <w:r w:rsidRPr="00D909F6">
        <w:rPr>
          <w:i/>
        </w:rPr>
        <w:t>.</w:t>
      </w:r>
      <w:r>
        <w:t>, w trakcie trwania pierwszego sprintu zespół zapoznawał się z</w:t>
      </w:r>
      <w:ins w:id="1243" w:author="Artur K" w:date="2015-12-07T17:56:00Z">
        <w:r w:rsidR="00A97765">
          <w:t> </w:t>
        </w:r>
      </w:ins>
      <w:del w:id="1244"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245" w:author="DeeM" w:date="2015-12-07T16:49:00Z">
        <w:r w:rsidR="00D135D2">
          <w:t xml:space="preserve"> i </w:t>
        </w:r>
      </w:ins>
      <w:del w:id="1246"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Nagwek3"/>
      </w:pPr>
      <w:bookmarkStart w:id="1247" w:name="_Toc437097097"/>
      <w:bookmarkStart w:id="1248" w:name="_Toc437130543"/>
      <w:bookmarkStart w:id="1249" w:name="_Toc437190848"/>
      <w:r w:rsidRPr="00DA163D">
        <w:t>Sprint 2 (14.09.15 - 26.09.15)</w:t>
      </w:r>
      <w:bookmarkEnd w:id="1247"/>
      <w:bookmarkEnd w:id="1248"/>
      <w:bookmarkEnd w:id="1249"/>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3"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50" w:name="_Ref437125115"/>
      <w:bookmarkStart w:id="1251" w:name="_Toc437271134"/>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4</w:t>
      </w:r>
      <w:r w:rsidR="00C65655">
        <w:rPr>
          <w:noProof/>
        </w:rPr>
        <w:fldChar w:fldCharType="end"/>
      </w:r>
      <w:bookmarkEnd w:id="1250"/>
      <w:r>
        <w:t>. Backlog sprintu drugiego</w:t>
      </w:r>
      <w:bookmarkEnd w:id="1251"/>
    </w:p>
    <w:p w:rsidR="00B42833" w:rsidRDefault="00B42833" w:rsidP="00B42833">
      <w:pPr>
        <w:pStyle w:val="Zwykyakapit"/>
      </w:pPr>
      <w:r>
        <w:t xml:space="preserve">Sprint drugi był krótkim i mało wnoszącym do projektu (co pokazuje </w:t>
      </w:r>
      <w:fldSimple w:instr=" REF _Ref437125115 \h  \* MERGEFORMAT ">
        <w:ins w:id="1252" w:author="DeeM" w:date="2015-12-07T19:17:00Z">
          <w:r w:rsidR="00BA7F9F" w:rsidRPr="00BA7F9F">
            <w:rPr>
              <w:rStyle w:val="OdsyaczZnak"/>
              <w:rPrChange w:id="1253" w:author="DeeM" w:date="2015-12-07T19:17:00Z">
                <w:rPr/>
              </w:rPrChange>
            </w:rPr>
            <w:t>Rys. 3.4</w:t>
          </w:r>
        </w:ins>
        <w:del w:id="1254" w:author="DeeM" w:date="2015-12-07T17:03:00Z">
          <w:r w:rsidR="00CF274A" w:rsidRPr="00CF274A" w:rsidDel="00252F3E">
            <w:rPr>
              <w:rStyle w:val="OdsyaczZnak"/>
            </w:rPr>
            <w:delText>Rys. 3.4</w:delText>
          </w:r>
        </w:del>
      </w:fldSimple>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255" w:author="DeeM" w:date="2015-12-07T16:49:00Z">
        <w:r w:rsidDel="00D135D2">
          <w:delText>technologiczne</w:delText>
        </w:r>
      </w:del>
      <w:ins w:id="1256"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4"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257" w:name="_Ref437125178"/>
      <w:bookmarkStart w:id="1258" w:name="_Toc437271135"/>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5</w:t>
      </w:r>
      <w:r w:rsidR="00C65655">
        <w:rPr>
          <w:noProof/>
        </w:rPr>
        <w:fldChar w:fldCharType="end"/>
      </w:r>
      <w:bookmarkEnd w:id="1257"/>
      <w:r>
        <w:t>. Wykres wypalania sprintu drugiego</w:t>
      </w:r>
      <w:bookmarkEnd w:id="1258"/>
    </w:p>
    <w:p w:rsidR="00B42833" w:rsidRPr="0089043E" w:rsidRDefault="00B42833" w:rsidP="00B42833">
      <w:pPr>
        <w:pStyle w:val="Zwykyakapit"/>
      </w:pPr>
      <w:r>
        <w:t xml:space="preserve">Jak widać na </w:t>
      </w:r>
      <w:fldSimple w:instr=" REF _Ref437125178 \h  \* MERGEFORMAT ">
        <w:ins w:id="1259" w:author="DeeM" w:date="2015-12-07T19:17:00Z">
          <w:r w:rsidR="00BA7F9F" w:rsidRPr="00BA7F9F">
            <w:rPr>
              <w:rStyle w:val="OdsyaczZnak"/>
              <w:rPrChange w:id="1260" w:author="DeeM" w:date="2015-12-07T19:17:00Z">
                <w:rPr/>
              </w:rPrChange>
            </w:rPr>
            <w:t>Rys. 3.5</w:t>
          </w:r>
        </w:ins>
        <w:del w:id="1261" w:author="DeeM" w:date="2015-12-07T17:03:00Z">
          <w:r w:rsidR="00CF274A" w:rsidRPr="00CF274A" w:rsidDel="00252F3E">
            <w:rPr>
              <w:rStyle w:val="OdsyaczZnak"/>
            </w:rPr>
            <w:delText>Rys. 3.5</w:delText>
          </w:r>
        </w:del>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262" w:name="_Toc437097098"/>
      <w:bookmarkStart w:id="1263" w:name="_Toc437130544"/>
      <w:bookmarkStart w:id="1264" w:name="_Toc437190849"/>
      <w:r w:rsidRPr="00587C0E">
        <w:t>Sprint 3 (28.09.15 - 04.10.15)</w:t>
      </w:r>
      <w:bookmarkEnd w:id="1262"/>
      <w:bookmarkEnd w:id="1263"/>
      <w:bookmarkEnd w:id="1264"/>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5"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265" w:name="_Ref437125223"/>
      <w:bookmarkStart w:id="1266" w:name="_Toc437271136"/>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6</w:t>
      </w:r>
      <w:r w:rsidR="00C65655">
        <w:rPr>
          <w:noProof/>
        </w:rPr>
        <w:fldChar w:fldCharType="end"/>
      </w:r>
      <w:bookmarkEnd w:id="1265"/>
      <w:r>
        <w:t>. Backlog sprintu trzeciego</w:t>
      </w:r>
      <w:bookmarkEnd w:id="1266"/>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ins w:id="1267" w:author="DeeM" w:date="2015-12-07T19:17:00Z">
          <w:r w:rsidR="00BA7F9F" w:rsidRPr="00BA7F9F">
            <w:rPr>
              <w:rStyle w:val="OdsyaczZnak"/>
              <w:rPrChange w:id="1268" w:author="DeeM" w:date="2015-12-07T19:17:00Z">
                <w:rPr/>
              </w:rPrChange>
            </w:rPr>
            <w:t>Rys. 3.6</w:t>
          </w:r>
        </w:ins>
        <w:del w:id="1269" w:author="DeeM" w:date="2015-12-07T17:03:00Z">
          <w:r w:rsidR="00CF274A" w:rsidRPr="00CF274A" w:rsidDel="00252F3E">
            <w:rPr>
              <w:rStyle w:val="OdsyaczZnak"/>
            </w:rPr>
            <w:delText>Rys. 3.6</w:delText>
          </w:r>
        </w:del>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6"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270" w:name="_Ref437125311"/>
      <w:bookmarkStart w:id="1271" w:name="_Toc437271137"/>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7</w:t>
      </w:r>
      <w:r w:rsidR="00C65655">
        <w:rPr>
          <w:noProof/>
        </w:rPr>
        <w:fldChar w:fldCharType="end"/>
      </w:r>
      <w:bookmarkEnd w:id="1270"/>
      <w:r>
        <w:t>. Wykres wypalania sprintu trzeciego</w:t>
      </w:r>
      <w:bookmarkEnd w:id="1271"/>
    </w:p>
    <w:p w:rsidR="00B42833" w:rsidRPr="00903511" w:rsidRDefault="00C65655" w:rsidP="009F5055">
      <w:pPr>
        <w:pStyle w:val="Zwykyakapit"/>
      </w:pPr>
      <w:fldSimple w:instr=" REF _Ref437125311 \h  \* MERGEFORMAT ">
        <w:ins w:id="1272" w:author="DeeM" w:date="2015-12-07T19:17:00Z">
          <w:r w:rsidR="00BA7F9F" w:rsidRPr="00BA7F9F">
            <w:rPr>
              <w:rStyle w:val="OdsyaczZnak"/>
              <w:rPrChange w:id="1273" w:author="DeeM" w:date="2015-12-07T19:17:00Z">
                <w:rPr/>
              </w:rPrChange>
            </w:rPr>
            <w:t>Rys. 3.7</w:t>
          </w:r>
        </w:ins>
        <w:del w:id="1274" w:author="DeeM" w:date="2015-12-07T17:03:00Z">
          <w:r w:rsidR="00CF274A" w:rsidRPr="00CF274A" w:rsidDel="00252F3E">
            <w:rPr>
              <w:rStyle w:val="OdsyaczZnak"/>
            </w:rPr>
            <w:delText>Rys. 3.7</w:delText>
          </w:r>
        </w:del>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275" w:name="_Toc437097099"/>
      <w:bookmarkStart w:id="1276" w:name="_Toc437130545"/>
      <w:bookmarkStart w:id="1277" w:name="_Toc437190850"/>
      <w:r w:rsidRPr="00384EF2">
        <w:t>Sprint 4 (05.10.15 - 27.10.15)</w:t>
      </w:r>
      <w:bookmarkEnd w:id="1275"/>
      <w:bookmarkEnd w:id="1276"/>
      <w:bookmarkEnd w:id="1277"/>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7"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278" w:name="_Ref437125377"/>
      <w:bookmarkStart w:id="1279" w:name="_Toc437271138"/>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8</w:t>
      </w:r>
      <w:r w:rsidR="00C65655">
        <w:rPr>
          <w:noProof/>
        </w:rPr>
        <w:fldChar w:fldCharType="end"/>
      </w:r>
      <w:bookmarkEnd w:id="1278"/>
      <w:r>
        <w:t>. Backlog sprintu czwartego</w:t>
      </w:r>
      <w:bookmarkEnd w:id="1279"/>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ins w:id="1280" w:author="DeeM" w:date="2015-12-07T19:17:00Z">
          <w:r w:rsidR="00BA7F9F" w:rsidRPr="00BA7F9F">
            <w:rPr>
              <w:rStyle w:val="OdsyaczZnak"/>
              <w:rPrChange w:id="1281" w:author="DeeM" w:date="2015-12-07T19:17:00Z">
                <w:rPr/>
              </w:rPrChange>
            </w:rPr>
            <w:t>Rys. 3.8</w:t>
          </w:r>
        </w:ins>
        <w:del w:id="1282" w:author="DeeM" w:date="2015-12-07T17:03:00Z">
          <w:r w:rsidR="00CF274A" w:rsidRPr="00CF274A" w:rsidDel="00252F3E">
            <w:rPr>
              <w:rStyle w:val="OdsyaczZnak"/>
            </w:rPr>
            <w:delText>Rys. 3.8</w:delText>
          </w:r>
        </w:del>
      </w:fldSimple>
      <w:r w:rsidRPr="003C47F4">
        <w:rPr>
          <w:rStyle w:val="OdsyaczZnak"/>
        </w:rPr>
        <w:t xml:space="preserve">. </w:t>
      </w:r>
      <w:r>
        <w:t>Zbyt małe postępy w poprzednich sprintach spowodowały, że</w:t>
      </w:r>
      <w:ins w:id="1283" w:author="Artur K" w:date="2015-12-07T17:57:00Z">
        <w:r w:rsidR="00A97765">
          <w:t> </w:t>
        </w:r>
      </w:ins>
      <w:del w:id="1284"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285" w:author="DeeM" w:date="2015-12-07T16:50:00Z">
        <w:r w:rsidDel="00D135D2">
          <w:delText>i</w:delText>
        </w:r>
      </w:del>
      <w:r>
        <w:t xml:space="preserve"> zadani</w:t>
      </w:r>
      <w:ins w:id="1286" w:author="DeeM" w:date="2015-12-07T16:51:00Z">
        <w:r w:rsidR="00D135D2">
          <w:t xml:space="preserve">em </w:t>
        </w:r>
      </w:ins>
      <w:del w:id="1287" w:author="DeeM" w:date="2015-12-07T16:51:00Z">
        <w:r w:rsidDel="00D135D2">
          <w:delText xml:space="preserve">ami </w:delText>
        </w:r>
      </w:del>
      <w:r>
        <w:t>wartym</w:t>
      </w:r>
      <w:del w:id="1288"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289" w:author="DeeM" w:date="2015-12-07T16:51:00Z">
        <w:r w:rsidRPr="009F5055" w:rsidDel="00D135D2">
          <w:rPr>
            <w:rStyle w:val="OdsyaczZnak"/>
            <w:i w:val="0"/>
          </w:rPr>
          <w:delText>która potrzebna była, aby</w:delText>
        </w:r>
      </w:del>
      <w:ins w:id="1290"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291" w:author="Artur K" w:date="2015-12-07T17:57:00Z">
        <w:r w:rsidR="00A97765">
          <w:t> </w:t>
        </w:r>
      </w:ins>
      <w:del w:id="1292" w:author="Artur K" w:date="2015-12-07T17:57:00Z">
        <w:r w:rsidDel="00A97765">
          <w:delText xml:space="preserve"> </w:delText>
        </w:r>
      </w:del>
      <w:r>
        <w:t xml:space="preserve">tym sprincie udało się utworzyć dział dokumentacji </w:t>
      </w:r>
      <w:fldSimple w:instr=" REF _Ref437125509 \h  \* MERGEFORMAT ">
        <w:ins w:id="1293" w:author="DeeM" w:date="2015-12-07T19:17:00Z">
          <w:r w:rsidR="00BA7F9F" w:rsidRPr="00BA7F9F">
            <w:rPr>
              <w:rStyle w:val="OdsyaczZnak"/>
              <w:rPrChange w:id="1294" w:author="DeeM" w:date="2015-12-07T19:17:00Z">
                <w:rPr/>
              </w:rPrChange>
            </w:rPr>
            <w:t>Istniejące systemy o podobnej tematyce</w:t>
          </w:r>
        </w:ins>
        <w:del w:id="1295" w:author="DeeM" w:date="2015-12-07T17:03:00Z">
          <w:r w:rsidR="00CF274A" w:rsidRPr="00CF274A" w:rsidDel="00252F3E">
            <w:rPr>
              <w:rStyle w:val="OdsyaczZnak"/>
            </w:rPr>
            <w:delText>Istniejące systemy o podobnej tematyce</w:delText>
          </w:r>
        </w:del>
      </w:fldSimple>
      <w:r>
        <w:rPr>
          <w:rStyle w:val="OdsyaczZnak"/>
        </w:rPr>
        <w:t xml:space="preserve">, </w:t>
      </w:r>
      <w:r w:rsidRPr="009F5055">
        <w:t>który znajduje się w</w:t>
      </w:r>
      <w:r>
        <w:rPr>
          <w:rStyle w:val="OdsyaczZnak"/>
        </w:rPr>
        <w:t xml:space="preserve"> punkcie </w:t>
      </w:r>
      <w:fldSimple w:instr=" REF _Ref437125438 \r \h  \* MERGEFORMAT ">
        <w:ins w:id="1296" w:author="DeeM" w:date="2015-12-07T19:17:00Z">
          <w:r w:rsidR="00BA7F9F" w:rsidRPr="00BA7F9F">
            <w:rPr>
              <w:rStyle w:val="OdsyaczZnak"/>
              <w:rPrChange w:id="1297" w:author="DeeM" w:date="2015-12-07T19:17:00Z">
                <w:rPr/>
              </w:rPrChange>
            </w:rPr>
            <w:t>1.1</w:t>
          </w:r>
        </w:ins>
        <w:del w:id="1298" w:author="DeeM" w:date="2015-12-07T17:03:00Z">
          <w:r w:rsidR="00CF274A" w:rsidRPr="00CF274A" w:rsidDel="00252F3E">
            <w:rPr>
              <w:rStyle w:val="OdsyaczZnak"/>
            </w:rPr>
            <w:delText>1.1</w:delText>
          </w:r>
        </w:del>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ins w:id="1299" w:author="DeeM" w:date="2015-12-07T19:17:00Z">
          <w:r w:rsidR="00BA7F9F" w:rsidRPr="00BA7F9F">
            <w:rPr>
              <w:rStyle w:val="OdsyaczZnak"/>
              <w:i w:val="0"/>
              <w:rPrChange w:id="1300" w:author="DeeM" w:date="2015-12-07T19:17:00Z">
                <w:rPr/>
              </w:rPrChange>
            </w:rPr>
            <w:t>2.4</w:t>
          </w:r>
        </w:ins>
        <w:del w:id="1301" w:author="DeeM" w:date="2015-12-07T17:03:00Z">
          <w:r w:rsidR="00CF274A" w:rsidRPr="00CF274A" w:rsidDel="00252F3E">
            <w:rPr>
              <w:rStyle w:val="OdsyaczZnak"/>
              <w:i w:val="0"/>
            </w:rPr>
            <w:delText>2.4</w:delText>
          </w:r>
        </w:del>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8"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302" w:name="_Ref437125647"/>
      <w:bookmarkStart w:id="1303" w:name="_Ref437125643"/>
      <w:bookmarkStart w:id="1304" w:name="_Toc437271139"/>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9</w:t>
      </w:r>
      <w:r w:rsidR="00C65655">
        <w:rPr>
          <w:noProof/>
        </w:rPr>
        <w:fldChar w:fldCharType="end"/>
      </w:r>
      <w:bookmarkEnd w:id="1302"/>
      <w:r>
        <w:t>. Wykres wypalania sprintu czwartego</w:t>
      </w:r>
      <w:bookmarkEnd w:id="1303"/>
      <w:bookmarkEnd w:id="1304"/>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ins w:id="1305" w:author="DeeM" w:date="2015-12-07T19:17:00Z">
          <w:r w:rsidR="00BA7F9F" w:rsidRPr="00BA7F9F">
            <w:rPr>
              <w:rStyle w:val="OdsyaczZnak"/>
              <w:rPrChange w:id="1306" w:author="DeeM" w:date="2015-12-07T19:17:00Z">
                <w:rPr/>
              </w:rPrChange>
            </w:rPr>
            <w:t>Rys. 3.9</w:t>
          </w:r>
        </w:ins>
        <w:del w:id="1307" w:author="DeeM" w:date="2015-12-07T17:03:00Z">
          <w:r w:rsidR="00CF274A" w:rsidRPr="00CF274A" w:rsidDel="00252F3E">
            <w:rPr>
              <w:rStyle w:val="OdsyaczZnak"/>
            </w:rPr>
            <w:delText>Rys. 3.9</w:delText>
          </w:r>
        </w:del>
      </w:fldSimple>
      <w:r>
        <w:rPr>
          <w:rStyle w:val="OdsyaczZnak"/>
        </w:rPr>
        <w:t xml:space="preserve">. </w:t>
      </w:r>
      <w:r w:rsidRPr="009F5055">
        <w:t>można wywnioskować, że prace w tym sprincie trwały głównie na początku i</w:t>
      </w:r>
      <w:ins w:id="1308" w:author="Artur K" w:date="2015-12-07T17:57:00Z">
        <w:r w:rsidR="00A97765">
          <w:t> </w:t>
        </w:r>
      </w:ins>
      <w:del w:id="1309" w:author="Artur K" w:date="2015-12-07T17:57:00Z">
        <w:r w:rsidRPr="009F5055" w:rsidDel="00A97765">
          <w:delText xml:space="preserve"> </w:delText>
        </w:r>
      </w:del>
      <w:r w:rsidRPr="009F5055">
        <w:t>końcu iteracji.</w:t>
      </w:r>
    </w:p>
    <w:p w:rsidR="00B42833" w:rsidRDefault="00B42833" w:rsidP="002A41BA">
      <w:pPr>
        <w:pStyle w:val="Nagwek3"/>
      </w:pPr>
      <w:bookmarkStart w:id="1310" w:name="_Toc437097100"/>
      <w:bookmarkStart w:id="1311" w:name="_Toc437130546"/>
      <w:bookmarkStart w:id="1312" w:name="_Toc437190851"/>
      <w:r>
        <w:lastRenderedPageBreak/>
        <w:t>Sprint 5 (27.10.15</w:t>
      </w:r>
      <w:r w:rsidRPr="00FC0BE0">
        <w:t xml:space="preserve"> - 03.11.15)</w:t>
      </w:r>
      <w:bookmarkEnd w:id="1310"/>
      <w:bookmarkEnd w:id="1311"/>
      <w:bookmarkEnd w:id="1312"/>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9"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313" w:name="_Ref437125766"/>
      <w:bookmarkStart w:id="1314" w:name="_Toc437271140"/>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10</w:t>
      </w:r>
      <w:r w:rsidR="00C65655">
        <w:rPr>
          <w:noProof/>
        </w:rPr>
        <w:fldChar w:fldCharType="end"/>
      </w:r>
      <w:bookmarkEnd w:id="1313"/>
      <w:r>
        <w:t xml:space="preserve"> Backlog sprintu piątego</w:t>
      </w:r>
      <w:bookmarkEnd w:id="1314"/>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315" w:author="Artur K" w:date="2015-12-07T17:57:00Z">
        <w:r w:rsidR="00A97765">
          <w:t> </w:t>
        </w:r>
      </w:ins>
      <w:del w:id="1316"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317" w:author="Artur K" w:date="2015-12-07T17:57:00Z">
        <w:r w:rsidR="00A97765">
          <w:t> </w:t>
        </w:r>
      </w:ins>
      <w:del w:id="1318"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319" w:author="Artur K" w:date="2015-12-07T17:57:00Z">
        <w:r w:rsidR="00A97765">
          <w:t> </w:t>
        </w:r>
      </w:ins>
      <w:del w:id="1320"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321" w:author="Artur K" w:date="2015-12-07T17:57:00Z">
        <w:r w:rsidR="00A97765">
          <w:t> </w:t>
        </w:r>
      </w:ins>
      <w:del w:id="1322"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ins w:id="1323" w:author="DeeM" w:date="2015-12-07T19:17:00Z">
          <w:r w:rsidR="00BA7F9F" w:rsidRPr="00BA7F9F">
            <w:rPr>
              <w:rStyle w:val="OdsyaczZnak"/>
              <w:rPrChange w:id="1324" w:author="DeeM" w:date="2015-12-07T19:17:00Z">
                <w:rPr/>
              </w:rPrChange>
            </w:rPr>
            <w:t>Rys. 3.10</w:t>
          </w:r>
        </w:ins>
        <w:del w:id="1325" w:author="DeeM" w:date="2015-12-07T17:03:00Z">
          <w:r w:rsidR="00CF274A" w:rsidRPr="00CF274A" w:rsidDel="00252F3E">
            <w:rPr>
              <w:rStyle w:val="OdsyaczZnak"/>
            </w:rPr>
            <w:delText>Rys. 3.10</w:delText>
          </w:r>
        </w:del>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0"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326" w:name="_Ref437125807"/>
      <w:bookmarkStart w:id="1327" w:name="_Toc437271141"/>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11</w:t>
      </w:r>
      <w:r w:rsidR="00C65655">
        <w:rPr>
          <w:noProof/>
        </w:rPr>
        <w:fldChar w:fldCharType="end"/>
      </w:r>
      <w:bookmarkEnd w:id="1326"/>
      <w:r>
        <w:t>. Wykres wypalania sprintu 5</w:t>
      </w:r>
      <w:bookmarkEnd w:id="1327"/>
    </w:p>
    <w:p w:rsidR="00B42833" w:rsidRDefault="00B42833" w:rsidP="009F5055">
      <w:pPr>
        <w:pStyle w:val="Zwykyakapit"/>
      </w:pPr>
      <w:r>
        <w:t xml:space="preserve">Jak widać na </w:t>
      </w:r>
      <w:fldSimple w:instr=" REF _Ref437125807 \h  \* MERGEFORMAT ">
        <w:ins w:id="1328" w:author="DeeM" w:date="2015-12-07T19:17:00Z">
          <w:r w:rsidR="00BA7F9F" w:rsidRPr="00BA7F9F">
            <w:rPr>
              <w:rStyle w:val="OdsyaczZnak"/>
              <w:rPrChange w:id="1329" w:author="DeeM" w:date="2015-12-07T19:17:00Z">
                <w:rPr/>
              </w:rPrChange>
            </w:rPr>
            <w:t>Rys. 3.11</w:t>
          </w:r>
        </w:ins>
        <w:del w:id="1330" w:author="DeeM" w:date="2015-12-07T17:03:00Z">
          <w:r w:rsidR="00CF274A" w:rsidRPr="00CF274A" w:rsidDel="00252F3E">
            <w:rPr>
              <w:rStyle w:val="OdsyaczZnak"/>
            </w:rPr>
            <w:delText>Rys. 3.11</w:delText>
          </w:r>
        </w:del>
      </w:fldSimple>
      <w:r>
        <w:rPr>
          <w:rStyle w:val="OdsyaczZnak"/>
        </w:rPr>
        <w:t>.</w:t>
      </w:r>
      <w:r>
        <w:t>, zespół pracował głównie na początku i końcu iteracji. Tym</w:t>
      </w:r>
      <w:ins w:id="1331" w:author="Artur K" w:date="2015-12-07T17:57:00Z">
        <w:r w:rsidR="00A97765">
          <w:t> </w:t>
        </w:r>
      </w:ins>
      <w:del w:id="1332"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Nagwek3"/>
      </w:pPr>
      <w:bookmarkStart w:id="1333" w:name="_Toc437097101"/>
      <w:bookmarkStart w:id="1334" w:name="_Toc437130547"/>
      <w:bookmarkStart w:id="1335" w:name="_Toc437190852"/>
      <w:r>
        <w:lastRenderedPageBreak/>
        <w:t>Sprint 6 (04.11.15 - 11.11.15</w:t>
      </w:r>
      <w:r w:rsidRPr="00110719">
        <w:t>)</w:t>
      </w:r>
      <w:bookmarkEnd w:id="1333"/>
      <w:bookmarkEnd w:id="1334"/>
      <w:bookmarkEnd w:id="1335"/>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1"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336" w:name="_Ref437125872"/>
      <w:bookmarkStart w:id="1337" w:name="_Toc437271142"/>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12</w:t>
      </w:r>
      <w:r w:rsidR="00C65655">
        <w:rPr>
          <w:noProof/>
        </w:rPr>
        <w:fldChar w:fldCharType="end"/>
      </w:r>
      <w:bookmarkEnd w:id="1336"/>
      <w:r>
        <w:t>. Backlog sprintu szóstego</w:t>
      </w:r>
      <w:bookmarkEnd w:id="1337"/>
    </w:p>
    <w:p w:rsidR="00B42833" w:rsidRDefault="00B42833" w:rsidP="009F5055">
      <w:pPr>
        <w:pStyle w:val="Zwykyakapit"/>
      </w:pPr>
      <w:r>
        <w:t xml:space="preserve">W ramach szóstego sprintu, którego backlog został pokazany na </w:t>
      </w:r>
      <w:fldSimple w:instr=" REF _Ref437125872 \h  \* MERGEFORMAT ">
        <w:ins w:id="1338" w:author="DeeM" w:date="2015-12-07T19:17:00Z">
          <w:r w:rsidR="00BA7F9F" w:rsidRPr="00BA7F9F">
            <w:rPr>
              <w:rStyle w:val="OdsyaczZnak"/>
              <w:rPrChange w:id="1339" w:author="DeeM" w:date="2015-12-07T19:17:00Z">
                <w:rPr/>
              </w:rPrChange>
            </w:rPr>
            <w:t>Rys. 3.12</w:t>
          </w:r>
        </w:ins>
        <w:del w:id="1340" w:author="DeeM" w:date="2015-12-07T17:03:00Z">
          <w:r w:rsidR="00CF274A" w:rsidRPr="00CF274A" w:rsidDel="00252F3E">
            <w:rPr>
              <w:rStyle w:val="OdsyaczZnak"/>
            </w:rPr>
            <w:delText>Rys. 3.12</w:delText>
          </w:r>
        </w:del>
      </w:fldSimple>
      <w:r w:rsidRPr="005E1803">
        <w:rPr>
          <w:rStyle w:val="OdsyaczZnak"/>
        </w:rPr>
        <w:t>.</w:t>
      </w:r>
      <w:r w:rsidRPr="005E1803">
        <w:t>,</w:t>
      </w:r>
      <w:r>
        <w:t xml:space="preserve"> zespół w</w:t>
      </w:r>
      <w:ins w:id="1341" w:author="Artur K" w:date="2015-12-07T17:57:00Z">
        <w:r w:rsidR="00A97765">
          <w:t> </w:t>
        </w:r>
      </w:ins>
      <w:del w:id="1342"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343" w:author="Artur K" w:date="2015-12-07T17:57:00Z">
        <w:r w:rsidR="00A97765">
          <w:t> </w:t>
        </w:r>
      </w:ins>
      <w:del w:id="1344"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345" w:author="Artur K" w:date="2015-12-07T17:57:00Z">
        <w:r w:rsidR="00A97765">
          <w:t> </w:t>
        </w:r>
      </w:ins>
      <w:del w:id="1346"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2"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347" w:name="_Ref437125932"/>
      <w:bookmarkStart w:id="1348" w:name="_Toc437271143"/>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13</w:t>
      </w:r>
      <w:r w:rsidR="00C65655">
        <w:rPr>
          <w:noProof/>
        </w:rPr>
        <w:fldChar w:fldCharType="end"/>
      </w:r>
      <w:bookmarkEnd w:id="1347"/>
      <w:r>
        <w:t>. Wykres wypalania sprintu szóstego</w:t>
      </w:r>
      <w:bookmarkEnd w:id="1348"/>
    </w:p>
    <w:p w:rsidR="00B42833" w:rsidRPr="00A75D45" w:rsidRDefault="00B42833" w:rsidP="009F5055">
      <w:pPr>
        <w:pStyle w:val="Zwykyakapit"/>
      </w:pPr>
      <w:r>
        <w:t xml:space="preserve">Sposób pracy zespołu w trakcie sprintu pokazuje </w:t>
      </w:r>
      <w:fldSimple w:instr=" REF _Ref437125932 \h  \* MERGEFORMAT ">
        <w:ins w:id="1349" w:author="DeeM" w:date="2015-12-07T19:17:00Z">
          <w:r w:rsidR="00BA7F9F" w:rsidRPr="00BA7F9F">
            <w:rPr>
              <w:rStyle w:val="OdsyaczZnak"/>
              <w:rPrChange w:id="1350" w:author="DeeM" w:date="2015-12-07T19:17:00Z">
                <w:rPr/>
              </w:rPrChange>
            </w:rPr>
            <w:t>Rys. 3.13</w:t>
          </w:r>
        </w:ins>
        <w:del w:id="1351" w:author="DeeM" w:date="2015-12-07T17:03:00Z">
          <w:r w:rsidR="00CF274A" w:rsidRPr="00CF274A" w:rsidDel="00252F3E">
            <w:rPr>
              <w:rStyle w:val="OdsyaczZnak"/>
            </w:rPr>
            <w:delText>Rys. 3.13</w:delText>
          </w:r>
        </w:del>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352" w:name="_Toc437097102"/>
      <w:bookmarkStart w:id="1353" w:name="_Toc437130548"/>
      <w:bookmarkStart w:id="1354" w:name="_Toc437190853"/>
      <w:r>
        <w:t>Sprint 7 (12</w:t>
      </w:r>
      <w:del w:id="1355" w:author="Olek" w:date="2015-12-07T09:44:00Z">
        <w:r w:rsidDel="00BE3676">
          <w:delText>-</w:delText>
        </w:r>
      </w:del>
      <w:ins w:id="1356" w:author="Olek" w:date="2015-12-07T09:44:00Z">
        <w:r w:rsidR="00BE3676">
          <w:t>.</w:t>
        </w:r>
      </w:ins>
      <w:r>
        <w:t>11</w:t>
      </w:r>
      <w:del w:id="1357" w:author="Olek" w:date="2015-12-07T09:44:00Z">
        <w:r w:rsidDel="00BE3676">
          <w:delText>-</w:delText>
        </w:r>
      </w:del>
      <w:ins w:id="1358" w:author="Olek" w:date="2015-12-07T09:44:00Z">
        <w:r w:rsidR="00BE3676">
          <w:t>.</w:t>
        </w:r>
      </w:ins>
      <w:r>
        <w:t>15 - 18.11.15</w:t>
      </w:r>
      <w:r w:rsidRPr="00206146">
        <w:t>)</w:t>
      </w:r>
      <w:bookmarkEnd w:id="1352"/>
      <w:bookmarkEnd w:id="1353"/>
      <w:bookmarkEnd w:id="1354"/>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1"/>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359" w:name="_Ref437125982"/>
      <w:bookmarkStart w:id="1360" w:name="_Toc437271144"/>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14</w:t>
      </w:r>
      <w:r w:rsidR="00C65655">
        <w:rPr>
          <w:noProof/>
        </w:rPr>
        <w:fldChar w:fldCharType="end"/>
      </w:r>
      <w:bookmarkEnd w:id="1359"/>
      <w:r>
        <w:t>. Backlog sprintu siódmego</w:t>
      </w:r>
      <w:bookmarkEnd w:id="1360"/>
    </w:p>
    <w:p w:rsidR="00B42833" w:rsidRDefault="00C65655" w:rsidP="009F5055">
      <w:pPr>
        <w:pStyle w:val="Zwykyakapit"/>
      </w:pPr>
      <w:fldSimple w:instr=" REF _Ref437125982 \h  \* MERGEFORMAT ">
        <w:ins w:id="1361" w:author="DeeM" w:date="2015-12-07T19:17:00Z">
          <w:r w:rsidR="00BA7F9F" w:rsidRPr="00BA7F9F">
            <w:rPr>
              <w:rStyle w:val="OdsyaczZnak"/>
              <w:rPrChange w:id="1362" w:author="DeeM" w:date="2015-12-07T19:17:00Z">
                <w:rPr/>
              </w:rPrChange>
            </w:rPr>
            <w:t>Rys. 3.14</w:t>
          </w:r>
        </w:ins>
        <w:del w:id="1363" w:author="DeeM" w:date="2015-12-07T17:03:00Z">
          <w:r w:rsidR="00CF274A" w:rsidRPr="00CF274A" w:rsidDel="00252F3E">
            <w:rPr>
              <w:rStyle w:val="OdsyaczZnak"/>
            </w:rPr>
            <w:delText>Rys. 3.14</w:delText>
          </w:r>
        </w:del>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364" w:author="Artur K" w:date="2015-12-07T17:58:00Z">
        <w:r w:rsidR="00A97765">
          <w:t> </w:t>
        </w:r>
      </w:ins>
      <w:del w:id="1365"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366" w:author="Artur K" w:date="2015-12-07T17:58:00Z">
        <w:r w:rsidR="00A97765">
          <w:t> </w:t>
        </w:r>
      </w:ins>
      <w:del w:id="1367"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368" w:author="Artur K" w:date="2015-12-07T17:58:00Z">
        <w:r w:rsidR="00A97765">
          <w:t> </w:t>
        </w:r>
      </w:ins>
      <w:del w:id="1369"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370" w:author="Artur K" w:date="2015-12-07T17:58:00Z">
        <w:r w:rsidR="00A97765">
          <w:t> </w:t>
        </w:r>
      </w:ins>
      <w:del w:id="1371"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372" w:author="Artur K" w:date="2015-12-07T17:58:00Z">
        <w:r w:rsidR="00A97765">
          <w:t> </w:t>
        </w:r>
      </w:ins>
      <w:del w:id="1373"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374" w:author="DeeM" w:date="2015-12-07T16:52:00Z">
        <w:r>
          <w:t xml:space="preserve">W </w:t>
        </w:r>
      </w:ins>
      <w:del w:id="1375" w:author="DeeM" w:date="2015-12-07T16:52:00Z">
        <w:r w:rsidR="00B42833" w:rsidDel="00D135D2">
          <w:delText>S</w:delText>
        </w:r>
      </w:del>
      <w:ins w:id="1376" w:author="DeeM" w:date="2015-12-07T16:52:00Z">
        <w:r>
          <w:t>s</w:t>
        </w:r>
      </w:ins>
      <w:r w:rsidR="00B42833">
        <w:t>prin</w:t>
      </w:r>
      <w:ins w:id="1377" w:author="DeeM" w:date="2015-12-07T16:52:00Z">
        <w:r>
          <w:t>cie</w:t>
        </w:r>
      </w:ins>
      <w:del w:id="1378" w:author="DeeM" w:date="2015-12-07T16:52:00Z">
        <w:r w:rsidR="00B42833" w:rsidDel="00D135D2">
          <w:delText>t</w:delText>
        </w:r>
      </w:del>
      <w:del w:id="1379" w:author="DeeM" w:date="2015-12-07T16:53:00Z">
        <w:r w:rsidR="00B42833" w:rsidDel="00D135D2">
          <w:delText xml:space="preserve"> 7</w:delText>
        </w:r>
      </w:del>
      <w:ins w:id="1380" w:author="DeeM" w:date="2015-12-07T16:53:00Z">
        <w:r>
          <w:t xml:space="preserve"> siódmym</w:t>
        </w:r>
      </w:ins>
      <w:r w:rsidR="00B42833">
        <w:t xml:space="preserve"> rozpocz</w:t>
      </w:r>
      <w:ins w:id="1381" w:author="DeeM" w:date="2015-12-07T16:52:00Z">
        <w:r>
          <w:t>ęto</w:t>
        </w:r>
      </w:ins>
      <w:del w:id="1382" w:author="DeeM" w:date="2015-12-07T16:52:00Z">
        <w:r w:rsidR="00B42833" w:rsidDel="00D135D2">
          <w:delText>ął</w:delText>
        </w:r>
      </w:del>
      <w:r w:rsidR="00B42833">
        <w:t xml:space="preserve"> także testowanie już napisanych modułów – jak widać na </w:t>
      </w:r>
      <w:fldSimple w:instr=" REF _Ref437125982 \h  \* MERGEFORMAT ">
        <w:ins w:id="1383" w:author="DeeM" w:date="2015-12-07T19:17:00Z">
          <w:r w:rsidR="00BA7F9F" w:rsidRPr="00BA7F9F">
            <w:rPr>
              <w:rStyle w:val="OdsyaczZnak"/>
              <w:rPrChange w:id="1384" w:author="DeeM" w:date="2015-12-07T19:17:00Z">
                <w:rPr/>
              </w:rPrChange>
            </w:rPr>
            <w:t>Rys. 3.14</w:t>
          </w:r>
        </w:ins>
        <w:del w:id="1385" w:author="DeeM" w:date="2015-12-07T17:03:00Z">
          <w:r w:rsidR="00CF274A" w:rsidRPr="00CF274A" w:rsidDel="00252F3E">
            <w:rPr>
              <w:rStyle w:val="OdsyaczZnak"/>
            </w:rPr>
            <w:delText>Rys. 3.14</w:delText>
          </w:r>
        </w:del>
      </w:fldSimple>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3"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386" w:name="_Ref437126093"/>
      <w:bookmarkStart w:id="1387" w:name="_Toc437271145"/>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15</w:t>
      </w:r>
      <w:r w:rsidR="00C65655">
        <w:rPr>
          <w:noProof/>
        </w:rPr>
        <w:fldChar w:fldCharType="end"/>
      </w:r>
      <w:bookmarkEnd w:id="1386"/>
      <w:r>
        <w:t>. Wykres wypalania sprintu siódmego</w:t>
      </w:r>
      <w:bookmarkEnd w:id="1387"/>
    </w:p>
    <w:p w:rsidR="00B42833" w:rsidRPr="005C04D7" w:rsidRDefault="00B42833" w:rsidP="009F5055">
      <w:pPr>
        <w:pStyle w:val="Zwykyakapit"/>
      </w:pPr>
      <w:r>
        <w:t xml:space="preserve">Na </w:t>
      </w:r>
      <w:fldSimple w:instr=" REF _Ref437126093 \h  \* MERGEFORMAT ">
        <w:ins w:id="1388" w:author="DeeM" w:date="2015-12-07T19:17:00Z">
          <w:r w:rsidR="00BA7F9F" w:rsidRPr="00BA7F9F">
            <w:rPr>
              <w:rStyle w:val="OdsyaczZnak"/>
              <w:rPrChange w:id="1389" w:author="DeeM" w:date="2015-12-07T19:17:00Z">
                <w:rPr/>
              </w:rPrChange>
            </w:rPr>
            <w:t>Rys. 3.15</w:t>
          </w:r>
        </w:ins>
        <w:del w:id="1390" w:author="DeeM" w:date="2015-12-07T17:03:00Z">
          <w:r w:rsidR="00CF274A" w:rsidRPr="00CF274A" w:rsidDel="00252F3E">
            <w:rPr>
              <w:rStyle w:val="OdsyaczZnak"/>
            </w:rPr>
            <w:delText>Rys. 3.15</w:delText>
          </w:r>
        </w:del>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391" w:name="_Toc437097103"/>
      <w:bookmarkStart w:id="1392" w:name="_Toc437130549"/>
      <w:bookmarkStart w:id="1393" w:name="_Toc437190854"/>
      <w:r>
        <w:lastRenderedPageBreak/>
        <w:t>Sprint 8 (19.11.15 - 25</w:t>
      </w:r>
      <w:del w:id="1394" w:author="Olek" w:date="2015-12-07T09:44:00Z">
        <w:r w:rsidDel="00F311F4">
          <w:delText>-</w:delText>
        </w:r>
      </w:del>
      <w:ins w:id="1395" w:author="Olek" w:date="2015-12-07T09:44:00Z">
        <w:r w:rsidR="00F311F4">
          <w:t>.</w:t>
        </w:r>
      </w:ins>
      <w:r>
        <w:t>11</w:t>
      </w:r>
      <w:del w:id="1396" w:author="Olek" w:date="2015-12-07T09:44:00Z">
        <w:r w:rsidDel="00F311F4">
          <w:delText>-</w:delText>
        </w:r>
      </w:del>
      <w:ins w:id="1397" w:author="Olek" w:date="2015-12-07T09:44:00Z">
        <w:r w:rsidR="00F311F4">
          <w:t>.</w:t>
        </w:r>
      </w:ins>
      <w:r>
        <w:t>15</w:t>
      </w:r>
      <w:r w:rsidRPr="00206146">
        <w:t>)</w:t>
      </w:r>
      <w:bookmarkEnd w:id="1391"/>
      <w:bookmarkEnd w:id="1392"/>
      <w:bookmarkEnd w:id="1393"/>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4"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398" w:name="_Ref437126243"/>
      <w:bookmarkStart w:id="1399" w:name="_Toc437271146"/>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16</w:t>
      </w:r>
      <w:r w:rsidR="00C65655">
        <w:rPr>
          <w:noProof/>
        </w:rPr>
        <w:fldChar w:fldCharType="end"/>
      </w:r>
      <w:r>
        <w:t>. Backlog sprintu ósmego</w:t>
      </w:r>
      <w:bookmarkEnd w:id="1398"/>
      <w:bookmarkEnd w:id="1399"/>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400" w:author="Artur K" w:date="2015-12-07T17:58:00Z">
        <w:r w:rsidR="00A97765">
          <w:t> </w:t>
        </w:r>
      </w:ins>
      <w:del w:id="1401"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402" w:author="Artur K" w:date="2015-12-07T17:58:00Z">
        <w:r w:rsidR="00A97765">
          <w:t> </w:t>
        </w:r>
      </w:ins>
      <w:del w:id="1403" w:author="Artur K" w:date="2015-12-07T17:58:00Z">
        <w:r w:rsidDel="00A97765">
          <w:delText xml:space="preserve"> </w:delText>
        </w:r>
      </w:del>
      <w:r>
        <w:t xml:space="preserve">punkcie </w:t>
      </w:r>
      <w:fldSimple w:instr=" REF _Ref437126219 \r \h  \* MERGEFORMAT ">
        <w:ins w:id="1404" w:author="DeeM" w:date="2015-12-07T19:17:00Z">
          <w:r w:rsidR="00BA7F9F" w:rsidRPr="00BA7F9F">
            <w:rPr>
              <w:i/>
              <w:rPrChange w:id="1405" w:author="DeeM" w:date="2015-12-07T19:17:00Z">
                <w:rPr/>
              </w:rPrChange>
            </w:rPr>
            <w:t>6.1.4</w:t>
          </w:r>
        </w:ins>
        <w:del w:id="1406" w:author="DeeM" w:date="2015-12-07T17:03:00Z">
          <w:r w:rsidR="00CF274A" w:rsidRPr="00CF274A" w:rsidDel="00252F3E">
            <w:rPr>
              <w:i/>
            </w:rPr>
            <w:delText>6.1.4</w:delText>
          </w:r>
        </w:del>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ins w:id="1407" w:author="DeeM" w:date="2015-12-07T19:17:00Z">
          <w:r w:rsidR="00BA7F9F" w:rsidRPr="00BA7F9F">
            <w:rPr>
              <w:rStyle w:val="OdsyaczZnak"/>
              <w:rPrChange w:id="1408" w:author="DeeM" w:date="2015-12-07T19:17:00Z">
                <w:rPr/>
              </w:rPrChange>
            </w:rPr>
            <w:t>Rys. 3.16</w:t>
          </w:r>
          <w:r w:rsidR="00BA7F9F" w:rsidRPr="00BA7F9F">
            <w:rPr>
              <w:b/>
              <w:bCs/>
              <w:noProof/>
              <w:rPrChange w:id="1409" w:author="DeeM" w:date="2015-12-07T19:17:00Z">
                <w:rPr/>
              </w:rPrChange>
            </w:rPr>
            <w:t>. Backlog sprintu ósmego</w:t>
          </w:r>
        </w:ins>
        <w:del w:id="1410" w:author="DeeM" w:date="2015-12-07T17:03:00Z">
          <w:r w:rsidR="00CF274A" w:rsidRPr="00CF274A" w:rsidDel="00252F3E">
            <w:rPr>
              <w:rStyle w:val="OdsyaczZnak"/>
            </w:rPr>
            <w:delText>Rys. 3.16</w:delText>
          </w:r>
        </w:del>
        <w:del w:id="1411" w:author="DeeM" w:date="2015-12-07T16:30:00Z">
          <w:r w:rsidR="00CF274A" w:rsidRPr="00CF274A" w:rsidDel="00904F52">
            <w:rPr>
              <w:b/>
              <w:bCs/>
              <w:noProof/>
            </w:rPr>
            <w:delText>. Backlog sprintu ósmego</w:delText>
          </w:r>
        </w:del>
      </w:fldSimple>
      <w:r w:rsidRPr="00B02C7F">
        <w:rPr>
          <w:rStyle w:val="OdsyaczZnak"/>
        </w:rPr>
        <w:t>.</w:t>
      </w:r>
      <w:r>
        <w:t>, pomimo podjęcia postanowień o</w:t>
      </w:r>
      <w:ins w:id="1412" w:author="Artur K" w:date="2015-12-07T17:58:00Z">
        <w:r w:rsidR="00A97765">
          <w:t> </w:t>
        </w:r>
      </w:ins>
      <w:del w:id="1413" w:author="Artur K" w:date="2015-12-07T17:58:00Z">
        <w:r w:rsidDel="00A97765">
          <w:delText xml:space="preserve"> </w:delText>
        </w:r>
      </w:del>
      <w:r>
        <w:t>testowaniu aplikacji w następnym sprincie, udało się znaleźć kilka błędów, które zostały od</w:t>
      </w:r>
      <w:ins w:id="1414" w:author="Artur K" w:date="2015-12-07T17:58:00Z">
        <w:r w:rsidR="00A97765">
          <w:t> </w:t>
        </w:r>
      </w:ins>
      <w:del w:id="1415"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416"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5"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417" w:name="_Ref437126288"/>
      <w:bookmarkStart w:id="1418" w:name="_Toc437271147"/>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17</w:t>
      </w:r>
      <w:r w:rsidR="00C65655">
        <w:rPr>
          <w:noProof/>
        </w:rPr>
        <w:fldChar w:fldCharType="end"/>
      </w:r>
      <w:bookmarkEnd w:id="1417"/>
      <w:r>
        <w:t>. Wykres wypalania sprintu ósmego</w:t>
      </w:r>
      <w:bookmarkEnd w:id="1418"/>
    </w:p>
    <w:p w:rsidR="00B42833" w:rsidRPr="00B02C7F" w:rsidRDefault="00B42833" w:rsidP="009F5055">
      <w:pPr>
        <w:pStyle w:val="Zwykyakapit"/>
      </w:pPr>
      <w:r>
        <w:t xml:space="preserve">Jak widać na </w:t>
      </w:r>
      <w:fldSimple w:instr=" REF _Ref437126288 \h  \* MERGEFORMAT ">
        <w:ins w:id="1419" w:author="DeeM" w:date="2015-12-07T19:17:00Z">
          <w:r w:rsidR="00BA7F9F" w:rsidRPr="00BA7F9F">
            <w:rPr>
              <w:rStyle w:val="OdsyaczZnak"/>
              <w:rPrChange w:id="1420" w:author="DeeM" w:date="2015-12-07T19:17:00Z">
                <w:rPr/>
              </w:rPrChange>
            </w:rPr>
            <w:t>Rys. 3.17</w:t>
          </w:r>
        </w:ins>
        <w:del w:id="1421" w:author="DeeM" w:date="2015-12-07T17:03:00Z">
          <w:r w:rsidR="00CF274A" w:rsidRPr="00CF274A" w:rsidDel="00252F3E">
            <w:rPr>
              <w:rStyle w:val="OdsyaczZnak"/>
            </w:rPr>
            <w:delText>Rys. 3.17</w:delText>
          </w:r>
        </w:del>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422" w:name="_Toc437097104"/>
      <w:bookmarkStart w:id="1423" w:name="_Toc437130550"/>
      <w:bookmarkStart w:id="1424" w:name="_Toc437190855"/>
      <w:r>
        <w:t>Sprint 9 (26.11.15 - 02.12.15</w:t>
      </w:r>
      <w:r w:rsidRPr="00206146">
        <w:t>)</w:t>
      </w:r>
      <w:bookmarkEnd w:id="1422"/>
      <w:bookmarkEnd w:id="1423"/>
      <w:bookmarkEnd w:id="1424"/>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6"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425" w:name="_Ref437126344"/>
      <w:bookmarkStart w:id="1426" w:name="_Toc437271148"/>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18</w:t>
      </w:r>
      <w:r w:rsidR="00C65655">
        <w:rPr>
          <w:noProof/>
        </w:rPr>
        <w:fldChar w:fldCharType="end"/>
      </w:r>
      <w:bookmarkEnd w:id="1425"/>
      <w:r>
        <w:t>. Backlog funkcjonalności aplikacji zrealizowanych w trakcie sprintu dziewiątego</w:t>
      </w:r>
      <w:bookmarkEnd w:id="1426"/>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ins w:id="1427" w:author="DeeM" w:date="2015-12-07T19:17:00Z">
          <w:r w:rsidR="00BA7F9F" w:rsidRPr="00BA7F9F">
            <w:rPr>
              <w:rStyle w:val="OdsyaczZnak"/>
              <w:rPrChange w:id="1428" w:author="DeeM" w:date="2015-12-07T19:17:00Z">
                <w:rPr/>
              </w:rPrChange>
            </w:rPr>
            <w:t>Rys. 3.18</w:t>
          </w:r>
        </w:ins>
        <w:del w:id="1429" w:author="DeeM" w:date="2015-12-07T17:03:00Z">
          <w:r w:rsidR="00CF274A" w:rsidRPr="00CF274A" w:rsidDel="00252F3E">
            <w:rPr>
              <w:rStyle w:val="OdsyaczZnak"/>
            </w:rPr>
            <w:delText>Rys. 3.18</w:delText>
          </w:r>
        </w:del>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430" w:author="Artur K" w:date="2015-12-07T17:58:00Z">
        <w:r w:rsidR="00A97765">
          <w:t> </w:t>
        </w:r>
      </w:ins>
      <w:del w:id="1431" w:author="Artur K" w:date="2015-12-07T17:58:00Z">
        <w:r w:rsidDel="00A97765">
          <w:delText xml:space="preserve"> </w:delText>
        </w:r>
      </w:del>
      <w:r>
        <w:t>elementów – zamiast ładować od razu cały widok do pamięci, aplikacja wysyłała żądanie o</w:t>
      </w:r>
      <w:ins w:id="1432" w:author="Artur K" w:date="2015-12-07T17:58:00Z">
        <w:r w:rsidR="00A97765">
          <w:t> </w:t>
        </w:r>
      </w:ins>
      <w:del w:id="1433"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7"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434" w:name="_Ref437126409"/>
      <w:bookmarkStart w:id="1435" w:name="_Toc437271149"/>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19</w:t>
      </w:r>
      <w:r w:rsidR="00C65655">
        <w:rPr>
          <w:noProof/>
        </w:rPr>
        <w:fldChar w:fldCharType="end"/>
      </w:r>
      <w:bookmarkEnd w:id="1434"/>
      <w:r>
        <w:t>. Wykres wypalania sprintu dziewiątego</w:t>
      </w:r>
      <w:bookmarkEnd w:id="1435"/>
    </w:p>
    <w:p w:rsidR="00B42833" w:rsidRDefault="00B42833" w:rsidP="009F5055">
      <w:pPr>
        <w:pStyle w:val="Zwykyakapit"/>
      </w:pPr>
      <w:r>
        <w:t xml:space="preserve">Jak widać na </w:t>
      </w:r>
      <w:fldSimple w:instr=" REF _Ref437126409 \h  \* MERGEFORMAT ">
        <w:ins w:id="1436" w:author="DeeM" w:date="2015-12-07T19:17:00Z">
          <w:r w:rsidR="00BA7F9F" w:rsidRPr="00BA7F9F">
            <w:rPr>
              <w:rStyle w:val="OdsyaczZnak"/>
              <w:rPrChange w:id="1437" w:author="DeeM" w:date="2015-12-07T19:17:00Z">
                <w:rPr/>
              </w:rPrChange>
            </w:rPr>
            <w:t>Rys. 3.19</w:t>
          </w:r>
        </w:ins>
        <w:del w:id="1438" w:author="DeeM" w:date="2015-12-07T17:03:00Z">
          <w:r w:rsidR="00CF274A" w:rsidRPr="00CF274A" w:rsidDel="00252F3E">
            <w:rPr>
              <w:rStyle w:val="OdsyaczZnak"/>
            </w:rPr>
            <w:delText>Rys. 3.19</w:delText>
          </w:r>
        </w:del>
      </w:fldSimple>
      <w:r w:rsidRPr="00847AC0">
        <w:rPr>
          <w:rStyle w:val="OdsyaczZnak"/>
        </w:rPr>
        <w:t>.</w:t>
      </w:r>
      <w:r>
        <w:t xml:space="preserve">, cały zespół intensywnie pracował w sprincie dziewiątym </w:t>
      </w:r>
      <w:del w:id="1439" w:author="DeeM" w:date="2015-12-07T19:10:00Z">
        <w:r w:rsidDel="00C87C4A">
          <w:delText xml:space="preserve">nad </w:delText>
        </w:r>
      </w:del>
      <w:ins w:id="1440" w:author="DeeM" w:date="2015-12-07T19:10:00Z">
        <w:r w:rsidR="00C87C4A">
          <w:t>nad</w:t>
        </w:r>
        <w:r w:rsidR="00C87C4A">
          <w:t> </w:t>
        </w:r>
      </w:ins>
      <w:r>
        <w:t>tworzonym produktem. Większość funkcjonalności została zrealizowana w pierwszej połowie sprintu, pozostawiając drugą część na testowanie i naprawianie drobnych błędów aplikacji, a</w:t>
      </w:r>
      <w:ins w:id="1441" w:author="Artur K" w:date="2015-12-07T17:58:00Z">
        <w:r w:rsidR="00A97765">
          <w:t> </w:t>
        </w:r>
      </w:ins>
      <w:del w:id="1442"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8"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443" w:name="_Ref437126458"/>
      <w:bookmarkStart w:id="1444" w:name="_Toc437271150"/>
      <w:r>
        <w:t xml:space="preserve">Rys. </w:t>
      </w:r>
      <w:r w:rsidR="00C65655">
        <w:fldChar w:fldCharType="begin"/>
      </w:r>
      <w:r w:rsidR="00B569F6">
        <w:instrText xml:space="preserve"> STYLEREF 1 \s </w:instrText>
      </w:r>
      <w:r w:rsidR="00C65655">
        <w:fldChar w:fldCharType="separate"/>
      </w:r>
      <w:r w:rsidR="00BA7F9F">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20</w:t>
      </w:r>
      <w:r w:rsidR="00C65655">
        <w:rPr>
          <w:noProof/>
        </w:rPr>
        <w:fldChar w:fldCharType="end"/>
      </w:r>
      <w:bookmarkEnd w:id="1443"/>
      <w:r>
        <w:t>. Naprawione błędy aplikacji w sprincie dziewiątym</w:t>
      </w:r>
      <w:bookmarkEnd w:id="1444"/>
    </w:p>
    <w:p w:rsidR="00B42833" w:rsidRDefault="00B42833" w:rsidP="009F5055">
      <w:pPr>
        <w:pStyle w:val="Zwykyakapit"/>
      </w:pPr>
      <w:r>
        <w:lastRenderedPageBreak/>
        <w:t xml:space="preserve">Jak pokazuje </w:t>
      </w:r>
      <w:fldSimple w:instr=" REF _Ref437126458 \h  \* MERGEFORMAT ">
        <w:ins w:id="1445" w:author="DeeM" w:date="2015-12-07T19:17:00Z">
          <w:r w:rsidR="00BA7F9F" w:rsidRPr="00BA7F9F">
            <w:rPr>
              <w:rStyle w:val="OdsyaczZnak"/>
              <w:rPrChange w:id="1446" w:author="DeeM" w:date="2015-12-07T19:17:00Z">
                <w:rPr/>
              </w:rPrChange>
            </w:rPr>
            <w:t>Rys. 3.20</w:t>
          </w:r>
        </w:ins>
        <w:del w:id="1447" w:author="DeeM" w:date="2015-12-07T17:03:00Z">
          <w:r w:rsidR="00CF274A" w:rsidRPr="00CF274A" w:rsidDel="00252F3E">
            <w:rPr>
              <w:rStyle w:val="OdsyaczZnak"/>
            </w:rPr>
            <w:delText>Rys. 3.20</w:delText>
          </w:r>
        </w:del>
      </w:fldSimple>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448" w:author="Artur K" w:date="2015-12-07T17:58:00Z">
        <w:r w:rsidR="00A97765">
          <w:t> </w:t>
        </w:r>
      </w:ins>
      <w:del w:id="1449" w:author="Artur K" w:date="2015-12-07T17:58:00Z">
        <w:r w:rsidDel="00A97765">
          <w:delText xml:space="preserve"> </w:delText>
        </w:r>
      </w:del>
      <w:r>
        <w:t xml:space="preserve">względu na mocno ograniczony czas. </w:t>
      </w:r>
    </w:p>
    <w:p w:rsidR="00B42833" w:rsidRDefault="00B42833" w:rsidP="002A41BA">
      <w:pPr>
        <w:pStyle w:val="Nagwek1"/>
      </w:pPr>
      <w:bookmarkStart w:id="1450" w:name="_Toc437097105"/>
      <w:bookmarkStart w:id="1451" w:name="_Toc437130551"/>
      <w:bookmarkStart w:id="1452" w:name="_Toc437190856"/>
      <w:r>
        <w:lastRenderedPageBreak/>
        <w:t>Architektura aplikacji</w:t>
      </w:r>
      <w:bookmarkEnd w:id="1450"/>
      <w:bookmarkEnd w:id="1451"/>
      <w:bookmarkEnd w:id="1452"/>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9"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453" w:name="_Ref437126498"/>
      <w:bookmarkStart w:id="1454" w:name="_Toc437271151"/>
      <w:r>
        <w:t xml:space="preserve">Rys. </w:t>
      </w:r>
      <w:r w:rsidR="00C65655">
        <w:fldChar w:fldCharType="begin"/>
      </w:r>
      <w:r w:rsidR="00B569F6">
        <w:instrText xml:space="preserve"> STYLEREF 1 \s </w:instrText>
      </w:r>
      <w:r w:rsidR="00C65655">
        <w:fldChar w:fldCharType="separate"/>
      </w:r>
      <w:r w:rsidR="00BA7F9F">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w:t>
      </w:r>
      <w:r w:rsidR="00C65655">
        <w:rPr>
          <w:noProof/>
        </w:rPr>
        <w:fldChar w:fldCharType="end"/>
      </w:r>
      <w:bookmarkEnd w:id="1453"/>
      <w:r>
        <w:t>. Architektura w projekcie</w:t>
      </w:r>
      <w:bookmarkEnd w:id="1454"/>
    </w:p>
    <w:p w:rsidR="00B42833" w:rsidRDefault="00B42833" w:rsidP="009F5055">
      <w:pPr>
        <w:pStyle w:val="Zwykyakapit"/>
      </w:pPr>
      <w:r w:rsidRPr="00BF22AB">
        <w:t xml:space="preserve">Architekturę naszego produktu opisuje </w:t>
      </w:r>
      <w:fldSimple w:instr=" REF _Ref437126498 \h  \* MERGEFORMAT ">
        <w:ins w:id="1455" w:author="DeeM" w:date="2015-12-07T19:17:00Z">
          <w:r w:rsidR="00BA7F9F" w:rsidRPr="00BA7F9F">
            <w:rPr>
              <w:rStyle w:val="OdsyaczZnak"/>
              <w:rPrChange w:id="1456" w:author="DeeM" w:date="2015-12-07T19:17:00Z">
                <w:rPr/>
              </w:rPrChange>
            </w:rPr>
            <w:t>Rys. 4.1</w:t>
          </w:r>
        </w:ins>
        <w:del w:id="1457" w:author="DeeM" w:date="2015-12-07T17:03:00Z">
          <w:r w:rsidR="00CF274A" w:rsidRPr="00CF274A" w:rsidDel="00252F3E">
            <w:rPr>
              <w:rStyle w:val="OdsyaczZnak"/>
            </w:rPr>
            <w:delText>Rys. 4.1</w:delText>
          </w:r>
        </w:del>
      </w:fldSimple>
      <w:r w:rsidRPr="00BF22AB">
        <w:t xml:space="preserve">. Można zauważyć tam, że głównym komponentem naszej aplikacji jest aplikacja </w:t>
      </w:r>
      <w:del w:id="1458" w:author="DeeM" w:date="2015-12-07T16:53:00Z">
        <w:r w:rsidRPr="00BF22AB" w:rsidDel="00D135D2">
          <w:rPr>
            <w:i/>
          </w:rPr>
          <w:delText>Grailsowa</w:delText>
        </w:r>
      </w:del>
      <w:ins w:id="1459"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0"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460" w:name="_Ref437178747"/>
      <w:bookmarkStart w:id="1461" w:name="_Toc437271152"/>
      <w:r>
        <w:t xml:space="preserve">Rys. </w:t>
      </w:r>
      <w:r w:rsidR="00C65655">
        <w:fldChar w:fldCharType="begin"/>
      </w:r>
      <w:r w:rsidR="00B569F6">
        <w:instrText xml:space="preserve"> STYLEREF 1 \s </w:instrText>
      </w:r>
      <w:r w:rsidR="00C65655">
        <w:fldChar w:fldCharType="separate"/>
      </w:r>
      <w:r w:rsidR="00BA7F9F">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2</w:t>
      </w:r>
      <w:r w:rsidR="00C65655">
        <w:rPr>
          <w:noProof/>
        </w:rPr>
        <w:fldChar w:fldCharType="end"/>
      </w:r>
      <w:bookmarkEnd w:id="1460"/>
      <w:r>
        <w:t>. Budowa aplikacji Grailsowej</w:t>
      </w:r>
      <w:bookmarkEnd w:id="1461"/>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462" w:author="Artur K" w:date="2015-12-07T17:58:00Z">
        <w:r w:rsidR="00A97765">
          <w:t> </w:t>
        </w:r>
      </w:ins>
      <w:del w:id="1463" w:author="Artur K" w:date="2015-12-07T17:58:00Z">
        <w:r w:rsidDel="00A97765">
          <w:delText xml:space="preserve"> </w:delText>
        </w:r>
      </w:del>
      <w:r>
        <w:t>się z trzech najważniejszych warstw pokaz</w:t>
      </w:r>
      <w:r w:rsidR="00D53FFC">
        <w:t>an</w:t>
      </w:r>
      <w:r>
        <w:t xml:space="preserve">ych na </w:t>
      </w:r>
      <w:fldSimple w:instr=" REF _Ref437178747 \h  \* MERGEFORMAT ">
        <w:ins w:id="1464" w:author="DeeM" w:date="2015-12-07T19:17:00Z">
          <w:r w:rsidR="00BA7F9F" w:rsidRPr="00BA7F9F">
            <w:rPr>
              <w:rStyle w:val="OdsyaczZnak"/>
              <w:rPrChange w:id="1465" w:author="DeeM" w:date="2015-12-07T19:17:00Z">
                <w:rPr/>
              </w:rPrChange>
            </w:rPr>
            <w:t>Rys. 4.2</w:t>
          </w:r>
        </w:ins>
        <w:del w:id="1466" w:author="DeeM" w:date="2015-12-07T17:03:00Z">
          <w:r w:rsidR="00CF274A" w:rsidRPr="00CF274A" w:rsidDel="00252F3E">
            <w:rPr>
              <w:rStyle w:val="OdsyaczZnak"/>
            </w:rPr>
            <w:delText>Rys. 4.2</w:delText>
          </w:r>
        </w:del>
      </w:fldSimple>
      <w:r>
        <w:t xml:space="preserve">. Pierwszą z nich jest </w:t>
      </w:r>
      <w:del w:id="1467" w:author="DeeM" w:date="2015-12-07T16:54:00Z">
        <w:r w:rsidDel="00D135D2">
          <w:delText xml:space="preserve">warstwy </w:delText>
        </w:r>
      </w:del>
      <w:ins w:id="1468" w:author="DeeM" w:date="2015-12-07T16:54:00Z">
        <w:r w:rsidR="00D135D2">
          <w:t xml:space="preserve">warstwa </w:t>
        </w:r>
      </w:ins>
      <w:r>
        <w:t xml:space="preserve">modelu, która jest odpowiedzialna za </w:t>
      </w:r>
      <w:del w:id="1469" w:author="Olek" w:date="2015-12-07T09:45:00Z">
        <w:r w:rsidDel="00F311F4">
          <w:delText xml:space="preserve">mapowanie </w:delText>
        </w:r>
      </w:del>
      <w:ins w:id="1470" w:author="Olek" w:date="2015-12-07T09:45:00Z">
        <w:r w:rsidR="00F311F4">
          <w:t xml:space="preserve">odwzorowanie </w:t>
        </w:r>
      </w:ins>
      <w:r>
        <w:t xml:space="preserve">relacyjno-obiektowe. Posiada odwzorowanie wszystkich encji bazodanowych. Warstwa ta odpowiedzialna </w:t>
      </w:r>
      <w:del w:id="1471" w:author="DeeM" w:date="2015-12-07T19:10:00Z">
        <w:r w:rsidDel="00C87C4A">
          <w:lastRenderedPageBreak/>
          <w:delText xml:space="preserve">jest </w:delText>
        </w:r>
      </w:del>
      <w:ins w:id="1472" w:author="DeeM" w:date="2015-12-07T19:10:00Z">
        <w:r w:rsidR="00C87C4A">
          <w:t>jest</w:t>
        </w:r>
        <w:r w:rsidR="00C87C4A">
          <w:t> </w:t>
        </w:r>
      </w:ins>
      <w:r>
        <w:t>też</w:t>
      </w:r>
      <w:ins w:id="1473" w:author="Artur K" w:date="2015-12-07T17:58:00Z">
        <w:r w:rsidR="00A97765">
          <w:t> </w:t>
        </w:r>
      </w:ins>
      <w:del w:id="1474" w:author="Artur K" w:date="2015-12-07T17:58:00Z">
        <w:r w:rsidDel="00A97765">
          <w:delText xml:space="preserve"> </w:delText>
        </w:r>
      </w:del>
      <w:r>
        <w:t>za</w:t>
      </w:r>
      <w:ins w:id="1475" w:author="Artur K" w:date="2015-12-07T17:58:00Z">
        <w:r w:rsidR="00A97765">
          <w:t> </w:t>
        </w:r>
      </w:ins>
      <w:del w:id="1476"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477" w:author="Artur K" w:date="2015-12-07T17:59:00Z">
        <w:r w:rsidR="00A97765">
          <w:t> </w:t>
        </w:r>
      </w:ins>
      <w:del w:id="1478"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Nagwek1"/>
      </w:pPr>
      <w:bookmarkStart w:id="1479" w:name="_Toc437097106"/>
      <w:bookmarkStart w:id="1480" w:name="_Toc437130552"/>
      <w:bookmarkStart w:id="1481" w:name="_Toc437190857"/>
      <w:r>
        <w:lastRenderedPageBreak/>
        <w:t>Baza danych</w:t>
      </w:r>
      <w:bookmarkEnd w:id="1479"/>
      <w:bookmarkEnd w:id="1480"/>
      <w:bookmarkEnd w:id="1481"/>
    </w:p>
    <w:p w:rsidR="00B42833" w:rsidRDefault="00B42833" w:rsidP="009F5055">
      <w:pPr>
        <w:pStyle w:val="Zwykyakapit"/>
        <w:rPr>
          <w:ins w:id="1482" w:author="Olek" w:date="2015-12-07T09:45:00Z"/>
        </w:rPr>
      </w:pPr>
      <w:bookmarkStart w:id="1483"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484" w:author="Artur K" w:date="2015-12-07T17:59:00Z">
        <w:r w:rsidR="00A97765">
          <w:t> </w:t>
        </w:r>
      </w:ins>
      <w:del w:id="1485" w:author="Artur K" w:date="2015-12-07T17:59:00Z">
        <w:r w:rsidDel="00A97765">
          <w:delText xml:space="preserve"> </w:delText>
        </w:r>
      </w:del>
      <w:r>
        <w:t>szczególności podział na OtherPlace i Hotel.</w:t>
      </w:r>
    </w:p>
    <w:p w:rsidR="00000000" w:rsidRDefault="00F311F4">
      <w:pPr>
        <w:pStyle w:val="Zwykyakapit"/>
        <w:ind w:firstLine="576"/>
        <w:pPrChange w:id="1486" w:author="Olek" w:date="2015-12-07T09:46:00Z">
          <w:pPr>
            <w:pStyle w:val="Zwykyakapit"/>
            <w:ind w:firstLine="0"/>
          </w:pPr>
        </w:pPrChange>
      </w:pPr>
      <w:r>
        <w:t>Największym przeoczeniem było jednak brak jakiegokolwiek uwzględnienia użytkownika w początkowych planach</w:t>
      </w:r>
      <w:ins w:id="1487" w:author="Olek" w:date="2015-12-07T09:46:00Z">
        <w:r>
          <w:t xml:space="preserve">. </w:t>
        </w:r>
      </w:ins>
      <w:r>
        <w:t>Schemat bazy danych, jaki wykorzystywany jest w projekcie w</w:t>
      </w:r>
      <w:ins w:id="1488" w:author="Artur K" w:date="2015-12-07T17:59:00Z">
        <w:r w:rsidR="00A97765">
          <w:t> </w:t>
        </w:r>
      </w:ins>
      <w:del w:id="1489" w:author="Artur K" w:date="2015-12-07T17:59:00Z">
        <w:r w:rsidDel="00A97765">
          <w:delText xml:space="preserve"> </w:delText>
        </w:r>
      </w:del>
      <w:r>
        <w:t xml:space="preserve">końcowym etapie, prezentuje </w:t>
      </w:r>
      <w:fldSimple w:instr=" REF _Ref437126703 \h  \* MERGEFORMAT ">
        <w:ins w:id="1490" w:author="DeeM" w:date="2015-12-07T19:17:00Z">
          <w:r w:rsidR="00BA7F9F" w:rsidRPr="00BA7F9F">
            <w:rPr>
              <w:i/>
              <w:rPrChange w:id="1491" w:author="DeeM" w:date="2015-12-07T19:17:00Z">
                <w:rPr/>
              </w:rPrChange>
            </w:rPr>
            <w:t xml:space="preserve">Rys. </w:t>
          </w:r>
          <w:r w:rsidR="00BA7F9F" w:rsidRPr="00BA7F9F">
            <w:rPr>
              <w:i/>
              <w:noProof/>
              <w:rPrChange w:id="1492" w:author="DeeM" w:date="2015-12-07T19:17:00Z">
                <w:rPr>
                  <w:noProof/>
                </w:rPr>
              </w:rPrChange>
            </w:rPr>
            <w:t>5</w:t>
          </w:r>
          <w:r w:rsidR="00BA7F9F" w:rsidRPr="00BA7F9F">
            <w:rPr>
              <w:i/>
              <w:rPrChange w:id="1493" w:author="DeeM" w:date="2015-12-07T19:17:00Z">
                <w:rPr/>
              </w:rPrChange>
            </w:rPr>
            <w:t>.2</w:t>
          </w:r>
        </w:ins>
        <w:del w:id="1494"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fldSimple>
      <w:r>
        <w:t xml:space="preserve">. </w:t>
      </w:r>
    </w:p>
    <w:p w:rsidR="00F311F4" w:rsidRDefault="00F311F4" w:rsidP="009F5055">
      <w:pPr>
        <w:pStyle w:val="Zwykyakapit"/>
      </w:pPr>
    </w:p>
    <w:p w:rsidR="00B42833" w:rsidRDefault="00B42833" w:rsidP="002A41BA">
      <w:pPr>
        <w:pStyle w:val="Nagwek2"/>
      </w:pPr>
      <w:bookmarkStart w:id="1495" w:name="_Toc437130553"/>
      <w:bookmarkStart w:id="1496" w:name="_Toc437190858"/>
      <w:r>
        <w:lastRenderedPageBreak/>
        <w:t>Inicjalny schemat bazy danych</w:t>
      </w:r>
      <w:bookmarkEnd w:id="1483"/>
      <w:bookmarkEnd w:id="1495"/>
      <w:bookmarkEnd w:id="1496"/>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497" w:name="_Ref437126649"/>
      <w:bookmarkStart w:id="1498" w:name="_Toc437271153"/>
      <w:r>
        <w:t xml:space="preserve">Rys. </w:t>
      </w:r>
      <w:r w:rsidR="00C65655">
        <w:fldChar w:fldCharType="begin"/>
      </w:r>
      <w:r w:rsidR="00B569F6">
        <w:instrText xml:space="preserve"> STYLEREF 1 \s </w:instrText>
      </w:r>
      <w:r w:rsidR="00C65655">
        <w:fldChar w:fldCharType="separate"/>
      </w:r>
      <w:r w:rsidR="00BA7F9F">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w:t>
      </w:r>
      <w:r w:rsidR="00C65655">
        <w:rPr>
          <w:noProof/>
        </w:rPr>
        <w:fldChar w:fldCharType="end"/>
      </w:r>
      <w:bookmarkEnd w:id="1497"/>
      <w:r>
        <w:t>. Inicjalny schemat bazy danych</w:t>
      </w:r>
      <w:bookmarkEnd w:id="1498"/>
    </w:p>
    <w:p w:rsidR="00B42833" w:rsidRDefault="00B42833" w:rsidP="002A41BA">
      <w:pPr>
        <w:pStyle w:val="Nagwek2"/>
      </w:pPr>
      <w:bookmarkStart w:id="1499" w:name="_Toc437097108"/>
      <w:bookmarkStart w:id="1500" w:name="_Toc437130554"/>
      <w:bookmarkStart w:id="1501" w:name="_Toc437190859"/>
      <w:r w:rsidRPr="00C765C2">
        <w:lastRenderedPageBreak/>
        <w:t>Końcowy</w:t>
      </w:r>
      <w:r>
        <w:t xml:space="preserve"> schemat bazy danych</w:t>
      </w:r>
      <w:bookmarkEnd w:id="1499"/>
      <w:bookmarkEnd w:id="1500"/>
      <w:bookmarkEnd w:id="1501"/>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502" w:name="_Ref437126703"/>
      <w:bookmarkStart w:id="1503" w:name="_Toc437271154"/>
      <w:r>
        <w:t xml:space="preserve">Rys. </w:t>
      </w:r>
      <w:r w:rsidR="00C65655">
        <w:fldChar w:fldCharType="begin"/>
      </w:r>
      <w:r w:rsidR="00B569F6">
        <w:instrText xml:space="preserve"> STYLEREF 1 \s </w:instrText>
      </w:r>
      <w:r w:rsidR="00C65655">
        <w:fldChar w:fldCharType="separate"/>
      </w:r>
      <w:r w:rsidR="00BA7F9F">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2</w:t>
      </w:r>
      <w:r w:rsidR="00C65655">
        <w:rPr>
          <w:noProof/>
        </w:rPr>
        <w:fldChar w:fldCharType="end"/>
      </w:r>
      <w:bookmarkEnd w:id="1502"/>
      <w:r>
        <w:t>. Końcowy schemat bazy danych</w:t>
      </w:r>
      <w:bookmarkEnd w:id="1503"/>
    </w:p>
    <w:p w:rsidR="00B42833" w:rsidRDefault="00C765C2" w:rsidP="002A41BA">
      <w:pPr>
        <w:pStyle w:val="Nagwek2"/>
      </w:pPr>
      <w:bookmarkStart w:id="1504" w:name="_Toc437097109"/>
      <w:bookmarkStart w:id="1505" w:name="_Toc437130555"/>
      <w:bookmarkStart w:id="1506" w:name="_Toc437190860"/>
      <w:r>
        <w:lastRenderedPageBreak/>
        <w:t xml:space="preserve">Opis </w:t>
      </w:r>
      <w:r w:rsidR="00B42833" w:rsidRPr="00C765C2">
        <w:t>zbioru</w:t>
      </w:r>
      <w:r w:rsidR="00B42833">
        <w:t xml:space="preserve"> </w:t>
      </w:r>
      <w:commentRangeStart w:id="1507"/>
      <w:r w:rsidR="00B42833">
        <w:t>encji końcowego</w:t>
      </w:r>
      <w:commentRangeEnd w:id="1507"/>
      <w:r w:rsidR="00F311F4">
        <w:rPr>
          <w:rStyle w:val="Odwoaniedokomentarza"/>
          <w:b w:val="0"/>
          <w:bCs w:val="0"/>
          <w:i w:val="0"/>
          <w:iCs w:val="0"/>
        </w:rPr>
        <w:commentReference w:id="1507"/>
      </w:r>
      <w:r w:rsidR="00B42833">
        <w:t xml:space="preserve"> schematu baz danych</w:t>
      </w:r>
      <w:bookmarkEnd w:id="1504"/>
      <w:bookmarkEnd w:id="1505"/>
      <w:bookmarkEnd w:id="1506"/>
    </w:p>
    <w:p w:rsidR="00B42833" w:rsidRDefault="00B42833" w:rsidP="00B42833">
      <w:pPr>
        <w:pStyle w:val="Nagwektabeli"/>
      </w:pPr>
      <w:bookmarkStart w:id="1508" w:name="_Ref437126945"/>
      <w:bookmarkStart w:id="1509"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w:t>
      </w:r>
      <w:r w:rsidR="00C65655">
        <w:rPr>
          <w:b/>
        </w:rPr>
        <w:fldChar w:fldCharType="end"/>
      </w:r>
      <w:r w:rsidRPr="008D41F4">
        <w:rPr>
          <w:b/>
        </w:rPr>
        <w:t>.</w:t>
      </w:r>
      <w:r>
        <w:t xml:space="preserve">  Zbiór encji Place</w:t>
      </w:r>
      <w:bookmarkEnd w:id="1508"/>
      <w:bookmarkEnd w:id="1509"/>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C65655" w:rsidP="009F5055">
      <w:pPr>
        <w:pStyle w:val="Zwykyakapit"/>
      </w:pPr>
      <w:fldSimple w:instr=" REF _Ref437126945 \h  \* MERGEFORMAT ">
        <w:ins w:id="1510" w:author="DeeM" w:date="2015-12-07T19:17:00Z">
          <w:r w:rsidR="00BA7F9F" w:rsidRPr="00BA7F9F">
            <w:rPr>
              <w:rStyle w:val="OdsyaczZnak"/>
              <w:rPrChange w:id="1511" w:author="DeeM" w:date="2015-12-07T19:17:00Z">
                <w:rPr>
                  <w:b/>
                </w:rPr>
              </w:rPrChange>
            </w:rPr>
            <w:t xml:space="preserve">Tabela 5.1.  </w:t>
          </w:r>
          <w:r w:rsidR="00BA7F9F">
            <w:t>Zbiór encji Place</w:t>
          </w:r>
        </w:ins>
        <w:del w:id="1512" w:author="DeeM" w:date="2015-12-07T17:03:00Z">
          <w:r w:rsidR="00CF274A" w:rsidRPr="00CF274A" w:rsidDel="00252F3E">
            <w:rPr>
              <w:rStyle w:val="OdsyaczZnak"/>
            </w:rPr>
            <w:delText>Tabela 5.1.</w:delText>
          </w:r>
        </w:del>
        <w:del w:id="1513" w:author="DeeM" w:date="2015-12-07T16:54:00Z">
          <w:r w:rsidR="00CF274A" w:rsidRPr="00CF274A" w:rsidDel="00D135D2">
            <w:rPr>
              <w:rStyle w:val="OdsyaczZnak"/>
            </w:rPr>
            <w:delText xml:space="preserve">  </w:delText>
          </w:r>
          <w:r w:rsidR="00CF274A" w:rsidDel="00D135D2">
            <w:delText>Zbiór encji Place</w:delText>
          </w:r>
        </w:del>
      </w:fldSimple>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514" w:name="_Ref437127099"/>
      <w:bookmarkStart w:id="1515"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w:t>
      </w:r>
      <w:r w:rsidR="00C65655">
        <w:rPr>
          <w:b/>
        </w:rPr>
        <w:fldChar w:fldCharType="end"/>
      </w:r>
      <w:bookmarkEnd w:id="1514"/>
      <w:r w:rsidRPr="008D41F4">
        <w:rPr>
          <w:b/>
        </w:rPr>
        <w:t>.</w:t>
      </w:r>
      <w:r>
        <w:t xml:space="preserve"> Zbiór encji Status</w:t>
      </w:r>
      <w:bookmarkEnd w:id="151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C65655" w:rsidP="009F5055">
      <w:pPr>
        <w:pStyle w:val="Zwykyakapit"/>
      </w:pPr>
      <w:fldSimple w:instr=" REF _Ref437127099 \h  \* MERGEFORMAT ">
        <w:ins w:id="1516" w:author="DeeM" w:date="2015-12-07T19:17:00Z">
          <w:r w:rsidR="00BA7F9F" w:rsidRPr="00BA7F9F">
            <w:rPr>
              <w:rStyle w:val="OdsyaczZnak"/>
              <w:rPrChange w:id="1517" w:author="DeeM" w:date="2015-12-07T19:17:00Z">
                <w:rPr>
                  <w:b/>
                </w:rPr>
              </w:rPrChange>
            </w:rPr>
            <w:t>Tabela 5.2</w:t>
          </w:r>
        </w:ins>
        <w:del w:id="1518" w:author="DeeM" w:date="2015-12-07T17:03:00Z">
          <w:r w:rsidR="00CF274A" w:rsidRPr="00CF274A" w:rsidDel="00252F3E">
            <w:rPr>
              <w:rStyle w:val="OdsyaczZnak"/>
            </w:rPr>
            <w:delText>Tabela 5.2</w:delText>
          </w:r>
        </w:del>
      </w:fldSimple>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519" w:name="_Ref437127140"/>
      <w:bookmarkStart w:id="1520"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3</w:t>
      </w:r>
      <w:r w:rsidR="00C65655">
        <w:rPr>
          <w:b/>
        </w:rPr>
        <w:fldChar w:fldCharType="end"/>
      </w:r>
      <w:bookmarkEnd w:id="1519"/>
      <w:r w:rsidRPr="008D41F4">
        <w:rPr>
          <w:b/>
        </w:rPr>
        <w:t>.</w:t>
      </w:r>
      <w:r>
        <w:t xml:space="preserve"> Zbiór encji Pricing</w:t>
      </w:r>
      <w:bookmarkEnd w:id="1520"/>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C65655" w:rsidP="009F5055">
      <w:pPr>
        <w:pStyle w:val="Zwykyakapit"/>
      </w:pPr>
      <w:fldSimple w:instr=" REF _Ref437127140 \h  \* MERGEFORMAT ">
        <w:ins w:id="1521" w:author="DeeM" w:date="2015-12-07T19:17:00Z">
          <w:r w:rsidR="00BA7F9F" w:rsidRPr="00BA7F9F">
            <w:rPr>
              <w:rStyle w:val="OdsyaczZnak"/>
              <w:rPrChange w:id="1522" w:author="DeeM" w:date="2015-12-07T19:17:00Z">
                <w:rPr>
                  <w:b/>
                </w:rPr>
              </w:rPrChange>
            </w:rPr>
            <w:t>Tabela 5.3</w:t>
          </w:r>
        </w:ins>
        <w:del w:id="1523" w:author="DeeM" w:date="2015-12-07T17:03:00Z">
          <w:r w:rsidR="00CF274A" w:rsidRPr="00CF274A" w:rsidDel="00252F3E">
            <w:rPr>
              <w:rStyle w:val="OdsyaczZnak"/>
            </w:rPr>
            <w:delText>Tabela 5.3</w:delText>
          </w:r>
        </w:del>
      </w:fldSimple>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524" w:name="_Ref437181473"/>
      <w:bookmarkStart w:id="1525"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4</w:t>
      </w:r>
      <w:r w:rsidR="00C65655">
        <w:rPr>
          <w:b/>
        </w:rPr>
        <w:fldChar w:fldCharType="end"/>
      </w:r>
      <w:bookmarkEnd w:id="1524"/>
      <w:r w:rsidRPr="00822E66">
        <w:rPr>
          <w:b/>
        </w:rPr>
        <w:t>.</w:t>
      </w:r>
      <w:r>
        <w:t xml:space="preserve"> Zbiór encji Pricing_element</w:t>
      </w:r>
      <w:bookmarkEnd w:id="1525"/>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C65655" w:rsidP="009F5055">
      <w:pPr>
        <w:pStyle w:val="Zwykyakapit"/>
      </w:pPr>
      <w:fldSimple w:instr=" REF _Ref437181473 \h  \* MERGEFORMAT ">
        <w:ins w:id="1526" w:author="DeeM" w:date="2015-12-07T19:17:00Z">
          <w:r w:rsidR="00BA7F9F" w:rsidRPr="00BA7F9F">
            <w:rPr>
              <w:rStyle w:val="OdsyaczZnak"/>
              <w:rPrChange w:id="1527" w:author="DeeM" w:date="2015-12-07T19:17:00Z">
                <w:rPr>
                  <w:b/>
                </w:rPr>
              </w:rPrChange>
            </w:rPr>
            <w:t>Tabela 5.4</w:t>
          </w:r>
        </w:ins>
        <w:del w:id="1528" w:author="DeeM" w:date="2015-12-07T17:03:00Z">
          <w:r w:rsidR="00CF274A" w:rsidRPr="00CF274A" w:rsidDel="00252F3E">
            <w:rPr>
              <w:rStyle w:val="OdsyaczZnak"/>
            </w:rPr>
            <w:delText>Tabela 5.4</w:delText>
          </w:r>
        </w:del>
      </w:fldSimple>
      <w:r w:rsidR="00D53FFC">
        <w:t>. P</w:t>
      </w:r>
      <w:r w:rsidR="002B4B7A">
        <w:t xml:space="preserve">okazuje sposób </w:t>
      </w:r>
      <w:del w:id="1529" w:author="DeeM" w:date="2015-12-07T16:55:00Z">
        <w:r w:rsidR="002B4B7A" w:rsidDel="00D135D2">
          <w:delText>r</w:delText>
        </w:r>
        <w:r w:rsidR="00B42833" w:rsidRPr="00260972" w:rsidDel="00D135D2">
          <w:delText xml:space="preserve">ealizacja </w:delText>
        </w:r>
      </w:del>
      <w:ins w:id="1530"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531" w:name="_Ref437181502"/>
      <w:bookmarkStart w:id="1532"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5</w:t>
      </w:r>
      <w:r w:rsidR="00C65655">
        <w:rPr>
          <w:b/>
        </w:rPr>
        <w:fldChar w:fldCharType="end"/>
      </w:r>
      <w:bookmarkEnd w:id="1531"/>
      <w:r w:rsidRPr="003D2527">
        <w:rPr>
          <w:b/>
        </w:rPr>
        <w:t>.</w:t>
      </w:r>
      <w:r>
        <w:t xml:space="preserve"> Zbiór encji Place_to_type</w:t>
      </w:r>
      <w:bookmarkEnd w:id="1532"/>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C65655" w:rsidP="009F5055">
      <w:pPr>
        <w:pStyle w:val="Zwykyakapit"/>
      </w:pPr>
      <w:fldSimple w:instr=" REF _Ref437181502 \h  \* MERGEFORMAT ">
        <w:ins w:id="1533" w:author="DeeM" w:date="2015-12-07T19:17:00Z">
          <w:r w:rsidR="00BA7F9F" w:rsidRPr="00BA7F9F">
            <w:rPr>
              <w:rStyle w:val="OdsyaczZnak"/>
              <w:rPrChange w:id="1534" w:author="DeeM" w:date="2015-12-07T19:17:00Z">
                <w:rPr>
                  <w:b/>
                </w:rPr>
              </w:rPrChange>
            </w:rPr>
            <w:t>Tabela 5.5</w:t>
          </w:r>
        </w:ins>
        <w:del w:id="1535" w:author="DeeM" w:date="2015-12-07T17:03:00Z">
          <w:r w:rsidR="00CF274A" w:rsidRPr="00CF274A" w:rsidDel="00252F3E">
            <w:rPr>
              <w:rStyle w:val="OdsyaczZnak"/>
            </w:rPr>
            <w:delText>Tabela 5.5</w:delText>
          </w:r>
        </w:del>
      </w:fldSimple>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del w:id="1536" w:author="DeeM" w:date="2015-12-07T19:09:00Z">
        <w:r w:rsidR="00B42833" w:rsidRPr="00260972" w:rsidDel="00C87C4A">
          <w:delText xml:space="preserve">i </w:delText>
        </w:r>
      </w:del>
      <w:ins w:id="1537" w:author="DeeM" w:date="2015-12-07T19:09:00Z">
        <w:r w:rsidR="00C87C4A" w:rsidRPr="00260972">
          <w:t>i</w:t>
        </w:r>
        <w:r w:rsidR="00C87C4A">
          <w:t> </w:t>
        </w:r>
      </w:ins>
      <w:r w:rsidR="00B42833" w:rsidRPr="00260972">
        <w:t>typem miejsca.</w:t>
      </w:r>
    </w:p>
    <w:p w:rsidR="00B42833" w:rsidRDefault="00B42833" w:rsidP="00B42833">
      <w:pPr>
        <w:pStyle w:val="Nagwektabeli"/>
      </w:pPr>
      <w:bookmarkStart w:id="1538" w:name="_Ref437181526"/>
      <w:bookmarkStart w:id="1539"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6</w:t>
      </w:r>
      <w:r w:rsidR="00C65655">
        <w:rPr>
          <w:b/>
        </w:rPr>
        <w:fldChar w:fldCharType="end"/>
      </w:r>
      <w:bookmarkEnd w:id="1538"/>
      <w:r w:rsidRPr="003D2527">
        <w:rPr>
          <w:b/>
        </w:rPr>
        <w:t>.</w:t>
      </w:r>
      <w:r>
        <w:t xml:space="preserve"> Zbiór encji Place_type</w:t>
      </w:r>
      <w:bookmarkEnd w:id="1539"/>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C65655" w:rsidP="002B4B7A">
      <w:pPr>
        <w:pStyle w:val="Zwykyakapit"/>
        <w:spacing w:before="240"/>
      </w:pPr>
      <w:fldSimple w:instr=" REF _Ref437181526 \h  \* MERGEFORMAT ">
        <w:ins w:id="1540" w:author="DeeM" w:date="2015-12-07T19:17:00Z">
          <w:r w:rsidR="00BA7F9F" w:rsidRPr="00BA7F9F">
            <w:rPr>
              <w:rStyle w:val="OdsyaczZnak"/>
              <w:rPrChange w:id="1541" w:author="DeeM" w:date="2015-12-07T19:17:00Z">
                <w:rPr>
                  <w:b/>
                </w:rPr>
              </w:rPrChange>
            </w:rPr>
            <w:t>Tabela 5.6</w:t>
          </w:r>
        </w:ins>
        <w:del w:id="1542" w:author="DeeM" w:date="2015-12-07T17:03:00Z">
          <w:r w:rsidR="00CF274A" w:rsidRPr="00CF274A" w:rsidDel="00252F3E">
            <w:rPr>
              <w:rStyle w:val="OdsyaczZnak"/>
            </w:rPr>
            <w:delText>Tabela 5.6</w:delText>
          </w:r>
        </w:del>
      </w:fldSimple>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543" w:name="_Ref437181578"/>
      <w:bookmarkStart w:id="1544"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7</w:t>
      </w:r>
      <w:r w:rsidR="00C65655">
        <w:rPr>
          <w:b/>
        </w:rPr>
        <w:fldChar w:fldCharType="end"/>
      </w:r>
      <w:bookmarkEnd w:id="1543"/>
      <w:r w:rsidRPr="003D2527">
        <w:rPr>
          <w:b/>
        </w:rPr>
        <w:t>.</w:t>
      </w:r>
      <w:r>
        <w:t xml:space="preserve"> Zbiór encji Score</w:t>
      </w:r>
      <w:bookmarkEnd w:id="1544"/>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C65655" w:rsidP="009F5055">
      <w:pPr>
        <w:pStyle w:val="Zwykyakapit"/>
      </w:pPr>
      <w:fldSimple w:instr=" REF _Ref437181578 \h  \* MERGEFORMAT ">
        <w:ins w:id="1545" w:author="DeeM" w:date="2015-12-07T19:17:00Z">
          <w:r w:rsidR="00BA7F9F" w:rsidRPr="00BA7F9F">
            <w:rPr>
              <w:rStyle w:val="OdsyaczZnak"/>
              <w:rPrChange w:id="1546" w:author="DeeM" w:date="2015-12-07T19:17:00Z">
                <w:rPr>
                  <w:b/>
                </w:rPr>
              </w:rPrChange>
            </w:rPr>
            <w:t>Tabela 5.7</w:t>
          </w:r>
        </w:ins>
        <w:del w:id="1547" w:author="DeeM" w:date="2015-12-07T17:03:00Z">
          <w:r w:rsidR="00CF274A" w:rsidRPr="00CF274A" w:rsidDel="00252F3E">
            <w:rPr>
              <w:rStyle w:val="OdsyaczZnak"/>
            </w:rPr>
            <w:delText>Tabela 5.7</w:delText>
          </w:r>
        </w:del>
      </w:fldSimple>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548" w:name="_Ref437181666"/>
      <w:bookmarkStart w:id="1549"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8</w:t>
      </w:r>
      <w:r w:rsidR="00C65655">
        <w:rPr>
          <w:b/>
        </w:rPr>
        <w:fldChar w:fldCharType="end"/>
      </w:r>
      <w:bookmarkEnd w:id="1548"/>
      <w:r w:rsidRPr="003D2527">
        <w:rPr>
          <w:b/>
        </w:rPr>
        <w:t>.</w:t>
      </w:r>
      <w:r>
        <w:t xml:space="preserve"> Zbiór encji Report</w:t>
      </w:r>
      <w:bookmarkEnd w:id="1549"/>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C65655" w:rsidP="009F5055">
      <w:pPr>
        <w:pStyle w:val="Zwykyakapit"/>
      </w:pPr>
      <w:fldSimple w:instr=" REF _Ref437181666 \h  \* MERGEFORMAT ">
        <w:ins w:id="1550" w:author="DeeM" w:date="2015-12-07T19:17:00Z">
          <w:r w:rsidR="00BA7F9F" w:rsidRPr="00BA7F9F">
            <w:rPr>
              <w:rStyle w:val="OdsyaczZnak"/>
              <w:rPrChange w:id="1551" w:author="DeeM" w:date="2015-12-07T19:17:00Z">
                <w:rPr>
                  <w:b/>
                </w:rPr>
              </w:rPrChange>
            </w:rPr>
            <w:t>Tabela 5.8</w:t>
          </w:r>
        </w:ins>
        <w:del w:id="1552" w:author="DeeM" w:date="2015-12-07T17:03:00Z">
          <w:r w:rsidR="00CF274A" w:rsidRPr="00CF274A" w:rsidDel="00252F3E">
            <w:rPr>
              <w:rStyle w:val="OdsyaczZnak"/>
            </w:rPr>
            <w:delText>Tabela 5.8</w:delText>
          </w:r>
        </w:del>
      </w:fldSimple>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553" w:name="_Ref437181730"/>
      <w:bookmarkStart w:id="1554"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9</w:t>
      </w:r>
      <w:r w:rsidR="00C65655">
        <w:rPr>
          <w:b/>
        </w:rPr>
        <w:fldChar w:fldCharType="end"/>
      </w:r>
      <w:bookmarkEnd w:id="1553"/>
      <w:r w:rsidRPr="003D2527">
        <w:rPr>
          <w:b/>
        </w:rPr>
        <w:t>.</w:t>
      </w:r>
      <w:r>
        <w:t xml:space="preserve"> Zbiór encji User</w:t>
      </w:r>
      <w:bookmarkEnd w:id="1554"/>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C65655" w:rsidP="002B4B7A">
      <w:pPr>
        <w:pStyle w:val="Zwykyakapit"/>
      </w:pPr>
      <w:fldSimple w:instr=" REF _Ref437181730 \h  \* MERGEFORMAT ">
        <w:ins w:id="1555" w:author="DeeM" w:date="2015-12-07T19:17:00Z">
          <w:r w:rsidR="00BA7F9F" w:rsidRPr="00BA7F9F">
            <w:rPr>
              <w:rStyle w:val="OdsyaczZnak"/>
              <w:rPrChange w:id="1556" w:author="DeeM" w:date="2015-12-07T19:17:00Z">
                <w:rPr>
                  <w:b/>
                </w:rPr>
              </w:rPrChange>
            </w:rPr>
            <w:t>Tabela 5.9</w:t>
          </w:r>
        </w:ins>
        <w:del w:id="1557" w:author="DeeM" w:date="2015-12-07T17:03:00Z">
          <w:r w:rsidR="00CF274A" w:rsidRPr="00CF274A" w:rsidDel="00252F3E">
            <w:rPr>
              <w:rStyle w:val="OdsyaczZnak"/>
            </w:rPr>
            <w:delText>Tabela 5.9</w:delText>
          </w:r>
        </w:del>
      </w:fldSimple>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558" w:name="_Ref437181801"/>
      <w:bookmarkStart w:id="1559"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10</w:t>
      </w:r>
      <w:r w:rsidR="00C65655">
        <w:rPr>
          <w:b/>
        </w:rPr>
        <w:fldChar w:fldCharType="end"/>
      </w:r>
      <w:bookmarkEnd w:id="1558"/>
      <w:r>
        <w:t>. Zbiór encji User_friend</w:t>
      </w:r>
      <w:bookmarkEnd w:id="1559"/>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C65655" w:rsidP="009F5055">
      <w:pPr>
        <w:pStyle w:val="Zwykyakapit"/>
      </w:pPr>
      <w:fldSimple w:instr=" REF _Ref437181801 \h  \* MERGEFORMAT ">
        <w:ins w:id="1560" w:author="DeeM" w:date="2015-12-07T19:17:00Z">
          <w:r w:rsidR="00BA7F9F" w:rsidRPr="00BA7F9F">
            <w:rPr>
              <w:rStyle w:val="OdsyaczZnak"/>
              <w:rPrChange w:id="1561" w:author="DeeM" w:date="2015-12-07T19:17:00Z">
                <w:rPr>
                  <w:b/>
                </w:rPr>
              </w:rPrChange>
            </w:rPr>
            <w:t>Tabela 5.10</w:t>
          </w:r>
        </w:ins>
        <w:del w:id="1562" w:author="DeeM" w:date="2015-12-07T17:03:00Z">
          <w:r w:rsidR="00CF274A" w:rsidRPr="00CF274A" w:rsidDel="00252F3E">
            <w:rPr>
              <w:rStyle w:val="OdsyaczZnak"/>
            </w:rPr>
            <w:delText>Tabela 5.10</w:delText>
          </w:r>
        </w:del>
      </w:fldSimple>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C65655" w:rsidP="00B42833">
      <w:pPr>
        <w:pStyle w:val="Nagwektabeli"/>
        <w:rPr>
          <w:lang w:val="en-US"/>
          <w:rPrChange w:id="1563" w:author="Artur K" w:date="2015-12-07T17:56:00Z">
            <w:rPr/>
          </w:rPrChange>
        </w:rPr>
      </w:pPr>
      <w:bookmarkStart w:id="1564" w:name="_Ref437181866"/>
      <w:bookmarkStart w:id="1565" w:name="_Toc437271185"/>
      <w:r w:rsidRPr="00C65655">
        <w:rPr>
          <w:b/>
          <w:lang w:val="en-US"/>
          <w:rPrChange w:id="1566" w:author="Artur K" w:date="2015-12-07T17:56:00Z">
            <w:rPr>
              <w:rFonts w:cs="Times New Roman"/>
              <w:b/>
              <w:color w:val="auto"/>
              <w:sz w:val="20"/>
            </w:rPr>
          </w:rPrChange>
        </w:rPr>
        <w:t xml:space="preserve">Tabela </w:t>
      </w:r>
      <w:r>
        <w:rPr>
          <w:b/>
          <w:lang w:val="en-US"/>
        </w:rPr>
        <w:fldChar w:fldCharType="begin"/>
      </w:r>
      <w:r w:rsidRPr="00C65655">
        <w:rPr>
          <w:b/>
          <w:lang w:val="en-US"/>
          <w:rPrChange w:id="1567" w:author="Artur K" w:date="2015-12-07T17:56:00Z">
            <w:rPr>
              <w:rFonts w:cs="Times New Roman"/>
              <w:b/>
              <w:color w:val="auto"/>
              <w:sz w:val="20"/>
            </w:rPr>
          </w:rPrChange>
        </w:rPr>
        <w:instrText xml:space="preserve"> STYLEREF 1 \s </w:instrText>
      </w:r>
      <w:r>
        <w:rPr>
          <w:b/>
          <w:lang w:val="en-US"/>
        </w:rPr>
        <w:fldChar w:fldCharType="separate"/>
      </w:r>
      <w:r w:rsidR="00BA7F9F">
        <w:rPr>
          <w:b/>
          <w:noProof/>
          <w:lang w:val="en-US"/>
        </w:rPr>
        <w:t>5</w:t>
      </w:r>
      <w:r>
        <w:rPr>
          <w:b/>
          <w:lang w:val="en-US"/>
        </w:rPr>
        <w:fldChar w:fldCharType="end"/>
      </w:r>
      <w:r w:rsidRPr="00C65655">
        <w:rPr>
          <w:b/>
          <w:lang w:val="en-US"/>
          <w:rPrChange w:id="1568" w:author="Artur K" w:date="2015-12-07T17:56:00Z">
            <w:rPr>
              <w:rFonts w:cs="Times New Roman"/>
              <w:b/>
              <w:color w:val="auto"/>
              <w:sz w:val="20"/>
            </w:rPr>
          </w:rPrChange>
        </w:rPr>
        <w:t>.</w:t>
      </w:r>
      <w:r>
        <w:rPr>
          <w:b/>
          <w:lang w:val="en-US"/>
        </w:rPr>
        <w:fldChar w:fldCharType="begin"/>
      </w:r>
      <w:r w:rsidRPr="00C65655">
        <w:rPr>
          <w:b/>
          <w:lang w:val="en-US"/>
          <w:rPrChange w:id="1569" w:author="Artur K" w:date="2015-12-07T17:56:00Z">
            <w:rPr>
              <w:rFonts w:cs="Times New Roman"/>
              <w:b/>
              <w:color w:val="auto"/>
              <w:sz w:val="20"/>
            </w:rPr>
          </w:rPrChange>
        </w:rPr>
        <w:instrText xml:space="preserve"> SEQ Tabela \* ARABIC \s 1 </w:instrText>
      </w:r>
      <w:r>
        <w:rPr>
          <w:b/>
          <w:lang w:val="en-US"/>
        </w:rPr>
        <w:fldChar w:fldCharType="separate"/>
      </w:r>
      <w:ins w:id="1570" w:author="DeeM" w:date="2015-12-07T19:17:00Z">
        <w:r w:rsidR="00BA7F9F">
          <w:rPr>
            <w:b/>
            <w:noProof/>
            <w:lang w:val="en-US"/>
          </w:rPr>
          <w:t>11</w:t>
        </w:r>
      </w:ins>
      <w:del w:id="1571" w:author="DeeM" w:date="2015-12-07T19:10:00Z">
        <w:r w:rsidRPr="00C65655" w:rsidDel="002A16C7">
          <w:rPr>
            <w:b/>
            <w:noProof/>
            <w:lang w:val="en-US"/>
            <w:rPrChange w:id="1572" w:author="Artur K" w:date="2015-12-07T17:56:00Z">
              <w:rPr>
                <w:rFonts w:cs="Times New Roman"/>
                <w:b/>
                <w:noProof/>
                <w:color w:val="auto"/>
                <w:sz w:val="20"/>
              </w:rPr>
            </w:rPrChange>
          </w:rPr>
          <w:delText>11</w:delText>
        </w:r>
      </w:del>
      <w:r>
        <w:rPr>
          <w:b/>
          <w:lang w:val="en-US"/>
        </w:rPr>
        <w:fldChar w:fldCharType="end"/>
      </w:r>
      <w:bookmarkEnd w:id="1564"/>
      <w:r w:rsidRPr="00C65655">
        <w:rPr>
          <w:b/>
          <w:lang w:val="en-US"/>
          <w:rPrChange w:id="1573" w:author="Artur K" w:date="2015-12-07T17:56:00Z">
            <w:rPr>
              <w:rFonts w:cs="Times New Roman"/>
              <w:b/>
              <w:color w:val="auto"/>
              <w:sz w:val="20"/>
            </w:rPr>
          </w:rPrChange>
        </w:rPr>
        <w:t>.</w:t>
      </w:r>
      <w:r w:rsidRPr="00C65655">
        <w:rPr>
          <w:lang w:val="en-US"/>
          <w:rPrChange w:id="1574" w:author="Artur K" w:date="2015-12-07T17:56:00Z">
            <w:rPr>
              <w:rFonts w:cs="Times New Roman"/>
              <w:color w:val="auto"/>
              <w:sz w:val="20"/>
            </w:rPr>
          </w:rPrChange>
        </w:rPr>
        <w:t xml:space="preserve"> Zbiór encji Friendship_status</w:t>
      </w:r>
      <w:bookmarkEnd w:id="156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C65655" w:rsidP="009F5055">
      <w:pPr>
        <w:pStyle w:val="Zwykyakapit"/>
      </w:pPr>
      <w:fldSimple w:instr=" REF _Ref437181866 \h  \* MERGEFORMAT ">
        <w:ins w:id="1575" w:author="DeeM" w:date="2015-12-07T19:17:00Z">
          <w:r w:rsidR="00BA7F9F" w:rsidRPr="00BA7F9F">
            <w:rPr>
              <w:rStyle w:val="OdsyaczZnak"/>
              <w:rPrChange w:id="1576" w:author="DeeM" w:date="2015-12-07T19:17:00Z">
                <w:rPr>
                  <w:b/>
                </w:rPr>
              </w:rPrChange>
            </w:rPr>
            <w:t>Tabela 5.11</w:t>
          </w:r>
        </w:ins>
        <w:del w:id="1577" w:author="DeeM" w:date="2015-12-07T17:03:00Z">
          <w:r w:rsidR="00CF274A" w:rsidRPr="00CF274A" w:rsidDel="00252F3E">
            <w:rPr>
              <w:rStyle w:val="OdsyaczZnak"/>
            </w:rPr>
            <w:delText>Tabela 5.11</w:delText>
          </w:r>
        </w:del>
      </w:fldSimple>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578" w:name="_Ref437181897"/>
      <w:bookmarkStart w:id="1579"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12</w:t>
      </w:r>
      <w:r w:rsidR="00C65655">
        <w:rPr>
          <w:b/>
        </w:rPr>
        <w:fldChar w:fldCharType="end"/>
      </w:r>
      <w:bookmarkEnd w:id="1578"/>
      <w:r w:rsidRPr="003D2527">
        <w:rPr>
          <w:b/>
        </w:rPr>
        <w:t>.</w:t>
      </w:r>
      <w:r>
        <w:t xml:space="preserve"> Zbiór encji Activity</w:t>
      </w:r>
      <w:bookmarkEnd w:id="1579"/>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C65655" w:rsidP="009F5055">
      <w:pPr>
        <w:pStyle w:val="Zwykyakapit"/>
      </w:pPr>
      <w:fldSimple w:instr=" REF _Ref437181897 \h  \* MERGEFORMAT ">
        <w:ins w:id="1580" w:author="DeeM" w:date="2015-12-07T19:17:00Z">
          <w:r w:rsidR="00BA7F9F" w:rsidRPr="00BA7F9F">
            <w:rPr>
              <w:rStyle w:val="OdsyaczZnak"/>
              <w:rPrChange w:id="1581" w:author="DeeM" w:date="2015-12-07T19:17:00Z">
                <w:rPr>
                  <w:b/>
                </w:rPr>
              </w:rPrChange>
            </w:rPr>
            <w:t>Tabela 5.12</w:t>
          </w:r>
        </w:ins>
        <w:del w:id="1582" w:author="DeeM" w:date="2015-12-07T17:03:00Z">
          <w:r w:rsidR="00CF274A" w:rsidRPr="00CF274A" w:rsidDel="00252F3E">
            <w:rPr>
              <w:rStyle w:val="OdsyaczZnak"/>
            </w:rPr>
            <w:delText>Tabela 5.12</w:delText>
          </w:r>
        </w:del>
      </w:fldSimple>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583" w:name="_Ref437181926"/>
      <w:bookmarkStart w:id="1584"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13</w:t>
      </w:r>
      <w:r w:rsidR="00C65655">
        <w:rPr>
          <w:b/>
        </w:rPr>
        <w:fldChar w:fldCharType="end"/>
      </w:r>
      <w:bookmarkEnd w:id="1583"/>
      <w:r w:rsidRPr="003D2527">
        <w:rPr>
          <w:b/>
        </w:rPr>
        <w:t>.</w:t>
      </w:r>
      <w:r>
        <w:t xml:space="preserve"> Zbiór encji ActivityType</w:t>
      </w:r>
      <w:bookmarkEnd w:id="1584"/>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C65655" w:rsidP="009F5055">
      <w:pPr>
        <w:pStyle w:val="Zwykyakapit"/>
      </w:pPr>
      <w:fldSimple w:instr=" REF _Ref437181926 \h  \* MERGEFORMAT ">
        <w:ins w:id="1585" w:author="DeeM" w:date="2015-12-07T19:17:00Z">
          <w:r w:rsidR="00BA7F9F" w:rsidRPr="00BA7F9F">
            <w:rPr>
              <w:rStyle w:val="OdsyaczZnak"/>
              <w:rPrChange w:id="1586" w:author="DeeM" w:date="2015-12-07T19:17:00Z">
                <w:rPr>
                  <w:b/>
                </w:rPr>
              </w:rPrChange>
            </w:rPr>
            <w:t>Tabela 5.13</w:t>
          </w:r>
        </w:ins>
        <w:del w:id="1587" w:author="DeeM" w:date="2015-12-07T17:03:00Z">
          <w:r w:rsidR="00CF274A" w:rsidRPr="00CF274A" w:rsidDel="00252F3E">
            <w:rPr>
              <w:rStyle w:val="OdsyaczZnak"/>
            </w:rPr>
            <w:delText>Tabela 5.13</w:delText>
          </w:r>
        </w:del>
      </w:fldSimple>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588" w:name="_Ref437181951"/>
      <w:bookmarkStart w:id="1589"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14</w:t>
      </w:r>
      <w:r w:rsidR="00C65655">
        <w:rPr>
          <w:b/>
        </w:rPr>
        <w:fldChar w:fldCharType="end"/>
      </w:r>
      <w:bookmarkEnd w:id="1588"/>
      <w:r w:rsidRPr="00822E66">
        <w:rPr>
          <w:b/>
        </w:rPr>
        <w:t>.</w:t>
      </w:r>
      <w:r>
        <w:t xml:space="preserve"> Zbiór encji User_role</w:t>
      </w:r>
      <w:bookmarkEnd w:id="1589"/>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C65655" w:rsidP="009F5055">
      <w:pPr>
        <w:pStyle w:val="Zwykyakapit"/>
      </w:pPr>
      <w:fldSimple w:instr=" REF _Ref437181951 \h  \* MERGEFORMAT ">
        <w:ins w:id="1590" w:author="DeeM" w:date="2015-12-07T19:17:00Z">
          <w:r w:rsidR="00BA7F9F" w:rsidRPr="00BA7F9F">
            <w:rPr>
              <w:rStyle w:val="OdsyaczZnak"/>
              <w:rPrChange w:id="1591" w:author="DeeM" w:date="2015-12-07T19:17:00Z">
                <w:rPr>
                  <w:b/>
                </w:rPr>
              </w:rPrChange>
            </w:rPr>
            <w:t>Tabela 5.14</w:t>
          </w:r>
        </w:ins>
        <w:del w:id="1592" w:author="DeeM" w:date="2015-12-07T17:03:00Z">
          <w:r w:rsidR="00CF274A" w:rsidRPr="00CF274A" w:rsidDel="00252F3E">
            <w:rPr>
              <w:rStyle w:val="OdsyaczZnak"/>
            </w:rPr>
            <w:delText>Tabela 5.14</w:delText>
          </w:r>
        </w:del>
      </w:fldSimple>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593" w:name="_Ref437181999"/>
      <w:bookmarkStart w:id="1594"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15</w:t>
      </w:r>
      <w:r w:rsidR="00C65655">
        <w:rPr>
          <w:b/>
        </w:rPr>
        <w:fldChar w:fldCharType="end"/>
      </w:r>
      <w:bookmarkEnd w:id="1593"/>
      <w:r w:rsidRPr="00822E66">
        <w:rPr>
          <w:b/>
        </w:rPr>
        <w:t>.</w:t>
      </w:r>
      <w:r>
        <w:t xml:space="preserve"> Zbiór encji Role</w:t>
      </w:r>
      <w:bookmarkEnd w:id="1594"/>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C65655" w:rsidP="009F5055">
      <w:pPr>
        <w:pStyle w:val="Zwykyakapit"/>
      </w:pPr>
      <w:fldSimple w:instr=" REF _Ref437181999 \h  \* MERGEFORMAT ">
        <w:ins w:id="1595" w:author="DeeM" w:date="2015-12-07T19:17:00Z">
          <w:r w:rsidR="00BA7F9F" w:rsidRPr="00BA7F9F">
            <w:rPr>
              <w:rStyle w:val="OdsyaczZnak"/>
              <w:rPrChange w:id="1596" w:author="DeeM" w:date="2015-12-07T19:17:00Z">
                <w:rPr>
                  <w:b/>
                </w:rPr>
              </w:rPrChange>
            </w:rPr>
            <w:t>Tabela 5.15</w:t>
          </w:r>
        </w:ins>
        <w:del w:id="1597" w:author="DeeM" w:date="2015-12-07T17:03:00Z">
          <w:r w:rsidR="00CF274A" w:rsidRPr="00CF274A" w:rsidDel="00252F3E">
            <w:rPr>
              <w:rStyle w:val="OdsyaczZnak"/>
            </w:rPr>
            <w:delText>Tabela 5.15</w:delText>
          </w:r>
        </w:del>
      </w:fldSimple>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598" w:name="_Ref437182030"/>
      <w:bookmarkStart w:id="1599"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16</w:t>
      </w:r>
      <w:r w:rsidR="00C65655">
        <w:rPr>
          <w:b/>
        </w:rPr>
        <w:fldChar w:fldCharType="end"/>
      </w:r>
      <w:bookmarkEnd w:id="1598"/>
      <w:r w:rsidRPr="00822E66">
        <w:rPr>
          <w:b/>
        </w:rPr>
        <w:t>.</w:t>
      </w:r>
      <w:r>
        <w:t xml:space="preserve"> Zbiór encji ForkFile</w:t>
      </w:r>
      <w:bookmarkEnd w:id="1599"/>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C65655" w:rsidP="009F5055">
      <w:pPr>
        <w:pStyle w:val="Zwykyakapit"/>
      </w:pPr>
      <w:fldSimple w:instr=" REF _Ref437182030 \h  \* MERGEFORMAT ">
        <w:ins w:id="1600" w:author="DeeM" w:date="2015-12-07T19:17:00Z">
          <w:r w:rsidR="00BA7F9F" w:rsidRPr="00BA7F9F">
            <w:rPr>
              <w:rStyle w:val="OdsyaczZnak"/>
              <w:rPrChange w:id="1601" w:author="DeeM" w:date="2015-12-07T19:17:00Z">
                <w:rPr>
                  <w:b/>
                </w:rPr>
              </w:rPrChange>
            </w:rPr>
            <w:t>Tabela 5.16</w:t>
          </w:r>
        </w:ins>
        <w:del w:id="1602" w:author="DeeM" w:date="2015-12-07T17:03:00Z">
          <w:r w:rsidR="00CF274A" w:rsidRPr="00CF274A" w:rsidDel="00252F3E">
            <w:rPr>
              <w:rStyle w:val="OdsyaczZnak"/>
            </w:rPr>
            <w:delText>Tabela 5.16</w:delText>
          </w:r>
        </w:del>
      </w:fldSimple>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603" w:name="_Ref437182072"/>
      <w:bookmarkStart w:id="1604"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17</w:t>
      </w:r>
      <w:r w:rsidR="00C65655">
        <w:rPr>
          <w:b/>
        </w:rPr>
        <w:fldChar w:fldCharType="end"/>
      </w:r>
      <w:bookmarkEnd w:id="1603"/>
      <w:r w:rsidRPr="00822E66">
        <w:rPr>
          <w:b/>
        </w:rPr>
        <w:t>.</w:t>
      </w:r>
      <w:r>
        <w:t xml:space="preserve"> Zbiór encji Event</w:t>
      </w:r>
      <w:bookmarkEnd w:id="1604"/>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C65655" w:rsidP="009F5055">
      <w:pPr>
        <w:pStyle w:val="Zwykyakapit"/>
      </w:pPr>
      <w:fldSimple w:instr=" REF _Ref437182072 \h  \* MERGEFORMAT ">
        <w:ins w:id="1605" w:author="DeeM" w:date="2015-12-07T19:17:00Z">
          <w:r w:rsidR="00BA7F9F" w:rsidRPr="00BA7F9F">
            <w:rPr>
              <w:rStyle w:val="OdsyaczZnak"/>
              <w:rPrChange w:id="1606" w:author="DeeM" w:date="2015-12-07T19:17:00Z">
                <w:rPr>
                  <w:b/>
                </w:rPr>
              </w:rPrChange>
            </w:rPr>
            <w:t>Tabela 5.17</w:t>
          </w:r>
        </w:ins>
        <w:del w:id="1607" w:author="DeeM" w:date="2015-12-07T17:03:00Z">
          <w:r w:rsidR="00CF274A" w:rsidRPr="00CF274A" w:rsidDel="00252F3E">
            <w:rPr>
              <w:rStyle w:val="OdsyaczZnak"/>
            </w:rPr>
            <w:delText>Tabela 5.17</w:delText>
          </w:r>
        </w:del>
      </w:fldSimple>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608" w:name="_Ref437182110"/>
      <w:bookmarkStart w:id="1609"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18</w:t>
      </w:r>
      <w:r w:rsidR="00C65655">
        <w:rPr>
          <w:b/>
        </w:rPr>
        <w:fldChar w:fldCharType="end"/>
      </w:r>
      <w:bookmarkEnd w:id="1608"/>
      <w:r w:rsidRPr="00822E66">
        <w:rPr>
          <w:b/>
        </w:rPr>
        <w:t>.</w:t>
      </w:r>
      <w:r>
        <w:t xml:space="preserve"> Zbiór encji Event_participant</w:t>
      </w:r>
      <w:bookmarkEnd w:id="1609"/>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C65655" w:rsidP="009F5055">
      <w:pPr>
        <w:pStyle w:val="Zwykyakapit"/>
      </w:pPr>
      <w:fldSimple w:instr=" REF _Ref437182110 \h  \* MERGEFORMAT ">
        <w:ins w:id="1610" w:author="DeeM" w:date="2015-12-07T19:17:00Z">
          <w:r w:rsidR="00BA7F9F" w:rsidRPr="00BA7F9F">
            <w:rPr>
              <w:rStyle w:val="OdsyaczZnak"/>
              <w:rPrChange w:id="1611" w:author="DeeM" w:date="2015-12-07T19:17:00Z">
                <w:rPr>
                  <w:b/>
                </w:rPr>
              </w:rPrChange>
            </w:rPr>
            <w:t>Tabela 5.18</w:t>
          </w:r>
        </w:ins>
        <w:del w:id="1612" w:author="DeeM" w:date="2015-12-07T17:03:00Z">
          <w:r w:rsidR="00CF274A" w:rsidRPr="00CF274A" w:rsidDel="00252F3E">
            <w:rPr>
              <w:rStyle w:val="OdsyaczZnak"/>
            </w:rPr>
            <w:delText>Tabela 5.18</w:delText>
          </w:r>
        </w:del>
      </w:fldSimple>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613" w:name="_Ref437182145"/>
      <w:bookmarkStart w:id="1614" w:name="_Toc437271193"/>
      <w:bookmarkStart w:id="1615" w:name="_Toc436850554"/>
      <w:bookmarkStart w:id="1616" w:name="_Toc436850564"/>
      <w:bookmarkStart w:id="1617"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19</w:t>
      </w:r>
      <w:r w:rsidR="00C65655">
        <w:rPr>
          <w:b/>
        </w:rPr>
        <w:fldChar w:fldCharType="end"/>
      </w:r>
      <w:bookmarkEnd w:id="1613"/>
      <w:r w:rsidRPr="00822E66">
        <w:rPr>
          <w:b/>
        </w:rPr>
        <w:t>.</w:t>
      </w:r>
      <w:r>
        <w:t xml:space="preserve"> Zbiór encji </w:t>
      </w:r>
      <w:r w:rsidR="002B4B7A">
        <w:t>Comment</w:t>
      </w:r>
      <w:bookmarkEnd w:id="1614"/>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618" w:name="_Toc437097110"/>
    </w:p>
    <w:p w:rsidR="00B42833" w:rsidRDefault="00C65655" w:rsidP="009F5055">
      <w:pPr>
        <w:pStyle w:val="Zwykyakapit"/>
      </w:pPr>
      <w:fldSimple w:instr=" REF _Ref437182145 \h  \* MERGEFORMAT ">
        <w:ins w:id="1619" w:author="DeeM" w:date="2015-12-07T19:17:00Z">
          <w:r w:rsidR="00BA7F9F" w:rsidRPr="00BA7F9F">
            <w:rPr>
              <w:rStyle w:val="OdsyaczZnak"/>
              <w:rPrChange w:id="1620" w:author="DeeM" w:date="2015-12-07T19:17:00Z">
                <w:rPr>
                  <w:b/>
                </w:rPr>
              </w:rPrChange>
            </w:rPr>
            <w:t>Tabela 5.19</w:t>
          </w:r>
        </w:ins>
        <w:del w:id="1621" w:author="DeeM" w:date="2015-12-07T17:03:00Z">
          <w:r w:rsidR="00CF274A" w:rsidRPr="00CF274A" w:rsidDel="00252F3E">
            <w:rPr>
              <w:rStyle w:val="OdsyaczZnak"/>
            </w:rPr>
            <w:delText>Tabela 5.19</w:delText>
          </w:r>
        </w:del>
      </w:fldSimple>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del w:id="1622" w:author="DeeM" w:date="2015-12-07T19:09:00Z">
        <w:r w:rsidR="002B4B7A" w:rsidDel="00C87C4A">
          <w:delText>to</w:delText>
        </w:r>
        <w:r w:rsidR="00B42833" w:rsidRPr="00CD54A8" w:rsidDel="00C87C4A">
          <w:delText xml:space="preserve"> </w:delText>
        </w:r>
      </w:del>
      <w:ins w:id="1623" w:author="DeeM" w:date="2015-12-07T19:09:00Z">
        <w:r w:rsidR="00C87C4A">
          <w:t>to</w:t>
        </w:r>
        <w:r w:rsidR="00C87C4A">
          <w:t> </w:t>
        </w:r>
      </w:ins>
      <w:r w:rsidR="00B42833" w:rsidRPr="00CD54A8">
        <w:t>pewna forma komunikacji między osobami, które uczestniczą w wydarzeniu w celu ustalenia dodatkowych informacji</w:t>
      </w:r>
      <w:r w:rsidR="00B42833">
        <w:t>.</w:t>
      </w:r>
    </w:p>
    <w:p w:rsidR="00B42833" w:rsidRDefault="00B42833" w:rsidP="002A41BA">
      <w:pPr>
        <w:pStyle w:val="Nagwek1"/>
      </w:pPr>
      <w:bookmarkStart w:id="1624" w:name="_Toc437130556"/>
      <w:bookmarkStart w:id="1625" w:name="_Toc437190861"/>
      <w:r>
        <w:lastRenderedPageBreak/>
        <w:t>Opis produktu</w:t>
      </w:r>
      <w:bookmarkEnd w:id="1615"/>
      <w:bookmarkEnd w:id="1616"/>
      <w:bookmarkEnd w:id="1617"/>
      <w:bookmarkEnd w:id="1618"/>
      <w:bookmarkEnd w:id="1624"/>
      <w:bookmarkEnd w:id="1625"/>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1626" w:author="Artur K" w:date="2015-12-07T17:59:00Z">
        <w:r w:rsidR="00A97765">
          <w:t> </w:t>
        </w:r>
      </w:ins>
      <w:del w:id="1627"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1628" w:author="Artur K" w:date="2015-12-07T17:59:00Z">
        <w:r w:rsidR="00A97765">
          <w:t> </w:t>
        </w:r>
      </w:ins>
      <w:del w:id="1629" w:author="Artur K" w:date="2015-12-07T17:59:00Z">
        <w:r w:rsidDel="00A97765">
          <w:delText xml:space="preserve"> </w:delText>
        </w:r>
      </w:del>
      <w:r>
        <w:t>uwzględnieniem akcji, jakie może użytkownik podjąć na każdym z nich.</w:t>
      </w:r>
    </w:p>
    <w:p w:rsidR="00B42833" w:rsidRDefault="00B42833" w:rsidP="002A41BA">
      <w:pPr>
        <w:pStyle w:val="Nagwek2"/>
      </w:pPr>
      <w:bookmarkStart w:id="1630" w:name="_Toc437097111"/>
      <w:bookmarkStart w:id="1631" w:name="_Toc437130557"/>
      <w:bookmarkStart w:id="1632" w:name="_Toc437190862"/>
      <w:r>
        <w:t>Wersja webowa aplikacji</w:t>
      </w:r>
      <w:bookmarkEnd w:id="1630"/>
      <w:bookmarkEnd w:id="1631"/>
      <w:bookmarkEnd w:id="1632"/>
    </w:p>
    <w:p w:rsidR="00B42833" w:rsidRDefault="00B42833" w:rsidP="002A41BA">
      <w:pPr>
        <w:pStyle w:val="Nagwek3"/>
      </w:pPr>
      <w:bookmarkStart w:id="1633" w:name="_Toc437097112"/>
      <w:bookmarkStart w:id="1634" w:name="_Toc437130558"/>
      <w:bookmarkStart w:id="1635" w:name="_Toc437190863"/>
      <w:r>
        <w:t>Ogólny szablon strony i strona główna aplikacji</w:t>
      </w:r>
      <w:bookmarkEnd w:id="1633"/>
      <w:bookmarkEnd w:id="1634"/>
      <w:bookmarkEnd w:id="1635"/>
    </w:p>
    <w:p w:rsidR="00B42833" w:rsidRDefault="00B42833" w:rsidP="009F5055">
      <w:pPr>
        <w:pStyle w:val="Zwykyakapit"/>
      </w:pPr>
      <w:r w:rsidRPr="00E927F1">
        <w:t>Ekran strony głównej jest domyślnym ekranem aplikacji. Można do niego przejść z</w:t>
      </w:r>
      <w:ins w:id="1636" w:author="Artur K" w:date="2015-12-07T17:59:00Z">
        <w:r w:rsidR="00A97765">
          <w:t> </w:t>
        </w:r>
      </w:ins>
      <w:del w:id="1637"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3"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38" w:name="_Ref437128056"/>
      <w:bookmarkStart w:id="1639" w:name="_Toc437271155"/>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w:t>
      </w:r>
      <w:r w:rsidR="00C65655">
        <w:rPr>
          <w:noProof/>
        </w:rPr>
        <w:fldChar w:fldCharType="end"/>
      </w:r>
      <w:bookmarkEnd w:id="1638"/>
      <w:r>
        <w:t>. Ogólny interfejs aplikacji webowej. Widok strony głównej.</w:t>
      </w:r>
      <w:bookmarkEnd w:id="1639"/>
    </w:p>
    <w:p w:rsidR="00B42833" w:rsidRDefault="00C65655" w:rsidP="009F5055">
      <w:pPr>
        <w:pStyle w:val="Zwykyakapit"/>
      </w:pPr>
      <w:fldSimple w:instr=" REF _Ref437128056 \h  \* MERGEFORMAT ">
        <w:ins w:id="1640" w:author="DeeM" w:date="2015-12-07T19:17:00Z">
          <w:r w:rsidR="00BA7F9F" w:rsidRPr="00BA7F9F">
            <w:rPr>
              <w:rStyle w:val="OdsyaczZnak"/>
              <w:rPrChange w:id="1641" w:author="DeeM" w:date="2015-12-07T19:17:00Z">
                <w:rPr/>
              </w:rPrChange>
            </w:rPr>
            <w:t>Rys. 6.1</w:t>
          </w:r>
        </w:ins>
        <w:del w:id="1642" w:author="DeeM" w:date="2015-12-07T17:03:00Z">
          <w:r w:rsidR="00CF274A" w:rsidRPr="00CF274A" w:rsidDel="00252F3E">
            <w:rPr>
              <w:rStyle w:val="OdsyaczZnak"/>
            </w:rPr>
            <w:delText>Rys. 6.1</w:delText>
          </w:r>
        </w:del>
      </w:fldSimple>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1643" w:author="Artur K" w:date="2015-12-07T17:59:00Z">
        <w:r w:rsidR="00A97765">
          <w:t> </w:t>
        </w:r>
      </w:ins>
      <w:del w:id="1644"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ins w:id="1645" w:author="DeeM" w:date="2015-12-07T19:17:00Z">
          <w:r w:rsidR="00BA7F9F" w:rsidRPr="00BA7F9F">
            <w:rPr>
              <w:rStyle w:val="OdsyaczZnak"/>
              <w:rPrChange w:id="1646" w:author="DeeM" w:date="2015-12-07T19:17:00Z">
                <w:rPr/>
              </w:rPrChange>
            </w:rPr>
            <w:t>6.1.5</w:t>
          </w:r>
        </w:ins>
        <w:del w:id="1647" w:author="DeeM" w:date="2015-12-07T17:03:00Z">
          <w:r w:rsidR="00CF274A" w:rsidRPr="00CF274A" w:rsidDel="00252F3E">
            <w:rPr>
              <w:rStyle w:val="OdsyaczZnak"/>
            </w:rPr>
            <w:delText>6.1.5</w:delText>
          </w:r>
        </w:del>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w:t>
      </w:r>
      <w:ins w:id="1648" w:author="Artur K" w:date="2015-12-07T17:59:00Z">
        <w:r w:rsidR="00A97765">
          <w:t> </w:t>
        </w:r>
      </w:ins>
      <w:del w:id="1649" w:author="Artur K" w:date="2015-12-07T17:59:00Z">
        <w:r w:rsidDel="00A97765">
          <w:delText xml:space="preserve"> </w:delText>
        </w:r>
      </w:del>
      <w:r>
        <w:t>kontakt do właściciela strony</w:t>
      </w:r>
    </w:p>
    <w:p w:rsidR="00B42833" w:rsidRDefault="00B42833" w:rsidP="00B42833"/>
    <w:p w:rsidR="00B42833" w:rsidRDefault="00C65655" w:rsidP="009F5055">
      <w:pPr>
        <w:pStyle w:val="Zwykyakapit"/>
      </w:pPr>
      <w:fldSimple w:instr=" REF _Ref437128056 \h  \* MERGEFORMAT ">
        <w:ins w:id="1650" w:author="DeeM" w:date="2015-12-07T19:17:00Z">
          <w:r w:rsidR="00BA7F9F" w:rsidRPr="00BA7F9F">
            <w:rPr>
              <w:rStyle w:val="OdsyaczZnak"/>
              <w:rPrChange w:id="1651" w:author="DeeM" w:date="2015-12-07T19:17:00Z">
                <w:rPr/>
              </w:rPrChange>
            </w:rPr>
            <w:t>Rys. 6.1</w:t>
          </w:r>
        </w:ins>
        <w:del w:id="1652" w:author="DeeM" w:date="2015-12-07T17:03:00Z">
          <w:r w:rsidR="00CF274A" w:rsidRPr="00CF274A" w:rsidDel="00252F3E">
            <w:rPr>
              <w:rStyle w:val="OdsyaczZnak"/>
            </w:rPr>
            <w:delText>Rys. 6.1</w:delText>
          </w:r>
        </w:del>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BA7F9F">
        <w:rPr>
          <w:rStyle w:val="OdsyaczZnak"/>
        </w:rPr>
        <w:t>6.2.3</w:t>
      </w:r>
      <w:r>
        <w:rPr>
          <w:rStyle w:val="OdsyaczZnak"/>
        </w:rPr>
        <w:fldChar w:fldCharType="end"/>
      </w:r>
      <w:r w:rsidR="00B42833">
        <w:t>. Druga sekcja zawiera informacje na temat celu istnienia serwisu. Kolejna sekcja zachęca użytkownika do</w:t>
      </w:r>
      <w:ins w:id="1653" w:author="Artur K" w:date="2015-12-07T17:59:00Z">
        <w:r w:rsidR="00A97765">
          <w:t> </w:t>
        </w:r>
      </w:ins>
      <w:del w:id="1654"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Nagwek3"/>
      </w:pPr>
      <w:bookmarkStart w:id="1655" w:name="_Toc437097113"/>
      <w:bookmarkStart w:id="1656" w:name="_Toc437130559"/>
      <w:bookmarkStart w:id="1657" w:name="_Toc437190864"/>
      <w:r w:rsidRPr="00195FBD">
        <w:t>Wyszukiwanie atrakcji</w:t>
      </w:r>
      <w:bookmarkEnd w:id="1655"/>
      <w:bookmarkEnd w:id="1656"/>
      <w:bookmarkEnd w:id="1657"/>
    </w:p>
    <w:p w:rsidR="00B42833" w:rsidRPr="00195FBD" w:rsidRDefault="00B42833" w:rsidP="009F5055">
      <w:pPr>
        <w:pStyle w:val="Zwykyakapit"/>
      </w:pPr>
      <w:r w:rsidRPr="00195FBD">
        <w:t>Ekran Wyszukiwania atrakcji prezentowany jest użytkownikowi po kliknięciu po</w:t>
      </w:r>
      <w:ins w:id="1658" w:author="Artur K" w:date="2015-12-07T17:59:00Z">
        <w:r w:rsidR="00A97765">
          <w:t> </w:t>
        </w:r>
      </w:ins>
      <w:del w:id="1659"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4"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1660" w:name="_Ref437128122"/>
      <w:bookmarkStart w:id="1661" w:name="_Toc437271156"/>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2</w:t>
      </w:r>
      <w:r w:rsidR="00C65655">
        <w:rPr>
          <w:noProof/>
        </w:rPr>
        <w:fldChar w:fldCharType="end"/>
      </w:r>
      <w:bookmarkEnd w:id="1660"/>
      <w:r>
        <w:t>. Widok listy zaakceptowanych atrakcji</w:t>
      </w:r>
      <w:bookmarkEnd w:id="1661"/>
    </w:p>
    <w:p w:rsidR="00B42833" w:rsidRDefault="00B42833" w:rsidP="009F5055">
      <w:pPr>
        <w:pStyle w:val="Zwykyakapit"/>
      </w:pPr>
      <w:r>
        <w:t xml:space="preserve">Jak widać na </w:t>
      </w:r>
      <w:fldSimple w:instr=" REF _Ref437128122 \h  \* MERGEFORMAT ">
        <w:ins w:id="1662" w:author="DeeM" w:date="2015-12-07T19:17:00Z">
          <w:r w:rsidR="00BA7F9F" w:rsidRPr="00BA7F9F">
            <w:rPr>
              <w:rStyle w:val="OdsyaczZnak"/>
              <w:rPrChange w:id="1663" w:author="DeeM" w:date="2015-12-07T19:17:00Z">
                <w:rPr/>
              </w:rPrChange>
            </w:rPr>
            <w:t>Rys. 6.2</w:t>
          </w:r>
        </w:ins>
        <w:del w:id="1664" w:author="DeeM" w:date="2015-12-07T17:03:00Z">
          <w:r w:rsidR="00CF274A" w:rsidRPr="00CF274A" w:rsidDel="00252F3E">
            <w:rPr>
              <w:rStyle w:val="OdsyaczZnak"/>
            </w:rPr>
            <w:delText>Rys. 6.2</w:delText>
          </w:r>
        </w:del>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1665" w:author="Artur K" w:date="2015-12-07T17:59:00Z">
        <w:r w:rsidR="00A97765">
          <w:t> </w:t>
        </w:r>
      </w:ins>
      <w:del w:id="1666"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BA7F9F">
        <w:rPr>
          <w:rStyle w:val="OdsyaczZnak"/>
        </w:rPr>
        <w:t>6.1.3</w:t>
      </w:r>
      <w:r w:rsidR="00C65655">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del w:id="1667" w:author="DeeM" w:date="2015-12-07T19:09:00Z">
        <w:r w:rsidDel="00C87C4A">
          <w:delText xml:space="preserve">w </w:delText>
        </w:r>
      </w:del>
      <w:ins w:id="1668" w:author="DeeM" w:date="2015-12-07T19:09:00Z">
        <w:r w:rsidR="00C87C4A">
          <w:t>w</w:t>
        </w:r>
        <w:r w:rsidR="00C87C4A">
          <w:t> </w:t>
        </w:r>
      </w:ins>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1669" w:author="Artur K" w:date="2015-12-07T17:59:00Z">
        <w:r w:rsidR="00A97765">
          <w:t> </w:t>
        </w:r>
      </w:ins>
      <w:del w:id="1670"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1671" w:name="_Toc437097114"/>
      <w:bookmarkStart w:id="1672" w:name="_Ref437128158"/>
      <w:bookmarkStart w:id="1673" w:name="_Toc437130560"/>
      <w:bookmarkStart w:id="1674" w:name="_Ref437160935"/>
      <w:bookmarkStart w:id="1675" w:name="_Toc437190865"/>
      <w:r w:rsidRPr="00F277E5">
        <w:lastRenderedPageBreak/>
        <w:t>Wyświetlanie szczegółowych informacji o atrakcji</w:t>
      </w:r>
      <w:bookmarkEnd w:id="1671"/>
      <w:bookmarkEnd w:id="1672"/>
      <w:bookmarkEnd w:id="1673"/>
      <w:bookmarkEnd w:id="1674"/>
      <w:bookmarkEnd w:id="1675"/>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5"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1676" w:name="_Ref437128246"/>
      <w:bookmarkStart w:id="1677" w:name="_Toc437271157"/>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3</w:t>
      </w:r>
      <w:r w:rsidR="00C65655">
        <w:rPr>
          <w:noProof/>
        </w:rPr>
        <w:fldChar w:fldCharType="end"/>
      </w:r>
      <w:bookmarkEnd w:id="1676"/>
      <w:r>
        <w:t xml:space="preserve">. </w:t>
      </w:r>
      <w:r w:rsidRPr="00A30CD5">
        <w:t>Fragment widoku szczegółowych informacji o atrakcji</w:t>
      </w:r>
      <w:bookmarkEnd w:id="1677"/>
    </w:p>
    <w:p w:rsidR="00B42833" w:rsidRDefault="00C65655" w:rsidP="009F5055">
      <w:pPr>
        <w:pStyle w:val="Zwykyakapit"/>
      </w:pPr>
      <w:fldSimple w:instr=" REF _Ref437128246 \h  \* MERGEFORMAT ">
        <w:ins w:id="1678" w:author="DeeM" w:date="2015-12-07T19:17:00Z">
          <w:r w:rsidR="00BA7F9F" w:rsidRPr="00BA7F9F">
            <w:rPr>
              <w:i/>
              <w:rPrChange w:id="1679" w:author="DeeM" w:date="2015-12-07T19:17:00Z">
                <w:rPr/>
              </w:rPrChange>
            </w:rPr>
            <w:t xml:space="preserve">Rys. </w:t>
          </w:r>
          <w:r w:rsidR="00BA7F9F" w:rsidRPr="00BA7F9F">
            <w:rPr>
              <w:i/>
              <w:noProof/>
              <w:rPrChange w:id="1680" w:author="DeeM" w:date="2015-12-07T19:17:00Z">
                <w:rPr>
                  <w:noProof/>
                </w:rPr>
              </w:rPrChange>
            </w:rPr>
            <w:t>6</w:t>
          </w:r>
          <w:r w:rsidR="00BA7F9F" w:rsidRPr="00BA7F9F">
            <w:rPr>
              <w:i/>
              <w:rPrChange w:id="1681" w:author="DeeM" w:date="2015-12-07T19:17:00Z">
                <w:rPr/>
              </w:rPrChange>
            </w:rPr>
            <w:t>.3</w:t>
          </w:r>
        </w:ins>
        <w:del w:id="1682"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fldSimple>
      <w:r w:rsidR="00B42833" w:rsidRPr="00BD5DEC">
        <w:rPr>
          <w:rStyle w:val="OdsyaczZnak"/>
        </w:rPr>
        <w:t>.</w:t>
      </w:r>
      <w:r w:rsidR="00D53FFC">
        <w:t xml:space="preserve"> P</w:t>
      </w:r>
      <w:r w:rsidR="00B42833">
        <w:t>rezentuje widok szczegółowych informacji na temat atrakcji. Podstrona ta</w:t>
      </w:r>
      <w:ins w:id="1683" w:author="Artur K" w:date="2015-12-07T18:00:00Z">
        <w:r w:rsidR="00A97765">
          <w:t> </w:t>
        </w:r>
      </w:ins>
      <w:del w:id="1684"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1685" w:author="Artur K" w:date="2015-12-07T18:00:00Z">
        <w:r w:rsidR="00A97765">
          <w:t> </w:t>
        </w:r>
      </w:ins>
      <w:del w:id="1686"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1687" w:author="Artur K" w:date="2015-12-07T18:00:00Z">
        <w:r w:rsidR="00A97765">
          <w:t> </w:t>
        </w:r>
      </w:ins>
      <w:del w:id="1688" w:author="Artur K" w:date="2015-12-07T18:00:00Z">
        <w:r w:rsidDel="00A97765">
          <w:delText xml:space="preserve"> </w:delText>
        </w:r>
      </w:del>
      <w:r>
        <w:t>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del w:id="1689" w:author="DeeM" w:date="2015-12-07T19:09:00Z">
        <w:r w:rsidDel="00C87C4A">
          <w:delText xml:space="preserve">nie </w:delText>
        </w:r>
      </w:del>
      <w:ins w:id="1690" w:author="DeeM" w:date="2015-12-07T19:09:00Z">
        <w:r w:rsidR="00C87C4A">
          <w:t>nie</w:t>
        </w:r>
        <w:r w:rsidR="00C87C4A">
          <w:t> </w:t>
        </w:r>
      </w:ins>
      <w:r>
        <w:t xml:space="preserve">zostały pozostawione puste, pokazywana jest mapa okolic atrakcji, </w:t>
      </w:r>
      <w:del w:id="1691" w:author="DeeM" w:date="2015-12-07T19:09:00Z">
        <w:r w:rsidDel="00C87C4A">
          <w:delText xml:space="preserve">przy </w:delText>
        </w:r>
      </w:del>
      <w:ins w:id="1692" w:author="DeeM" w:date="2015-12-07T19:09:00Z">
        <w:r w:rsidR="00C87C4A">
          <w:t>przy</w:t>
        </w:r>
        <w:r w:rsidR="00C87C4A">
          <w:t> </w:t>
        </w:r>
      </w:ins>
      <w:r>
        <w:t xml:space="preserve">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del w:id="1693" w:author="DeeM" w:date="2015-12-07T19:09:00Z">
        <w:r w:rsidDel="00C87C4A">
          <w:delText xml:space="preserve">jest </w:delText>
        </w:r>
      </w:del>
      <w:ins w:id="1694" w:author="DeeM" w:date="2015-12-07T19:09:00Z">
        <w:r w:rsidR="00C87C4A">
          <w:t>jest</w:t>
        </w:r>
        <w:r w:rsidR="00C87C4A">
          <w:t> </w:t>
        </w:r>
      </w:ins>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ins w:id="1695" w:author="Artur K" w:date="2015-12-07T17:59:00Z">
        <w:r w:rsidR="00A97765">
          <w:t> </w:t>
        </w:r>
      </w:ins>
      <w:del w:id="1696"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1697" w:name="_Toc437097115"/>
      <w:bookmarkStart w:id="1698" w:name="_Ref437126219"/>
      <w:bookmarkStart w:id="1699" w:name="_Toc437130561"/>
      <w:bookmarkStart w:id="1700" w:name="_Toc437190866"/>
      <w:r w:rsidRPr="00E927F1">
        <w:t>Rejestracja konta użytkownika</w:t>
      </w:r>
      <w:bookmarkEnd w:id="1697"/>
      <w:bookmarkEnd w:id="1698"/>
      <w:bookmarkEnd w:id="1699"/>
      <w:bookmarkEnd w:id="1700"/>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6"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1701" w:name="_Ref437128313"/>
      <w:bookmarkStart w:id="1702" w:name="_Toc437271158"/>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4</w:t>
      </w:r>
      <w:r w:rsidR="00C65655">
        <w:rPr>
          <w:noProof/>
        </w:rPr>
        <w:fldChar w:fldCharType="end"/>
      </w:r>
      <w:bookmarkEnd w:id="1701"/>
      <w:r>
        <w:t xml:space="preserve">. </w:t>
      </w:r>
      <w:r w:rsidRPr="00167638">
        <w:t>Fragment ekranu startowego rejestracji użytkownika</w:t>
      </w:r>
      <w:bookmarkEnd w:id="1702"/>
    </w:p>
    <w:p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del w:id="1703" w:author="DeeM" w:date="2015-12-07T19:09:00Z">
        <w:r w:rsidDel="00C87C4A">
          <w:delText xml:space="preserve">oraz </w:delText>
        </w:r>
      </w:del>
      <w:ins w:id="1704" w:author="DeeM" w:date="2015-12-07T19:09:00Z">
        <w:r w:rsidR="00C87C4A">
          <w:t>oraz</w:t>
        </w:r>
        <w:r w:rsidR="00C87C4A">
          <w:t> </w:t>
        </w:r>
      </w:ins>
      <w:r>
        <w:t>podsumowania procesu rejestracji.</w:t>
      </w:r>
    </w:p>
    <w:p w:rsidR="00B42833" w:rsidRDefault="00C65655" w:rsidP="009F5055">
      <w:pPr>
        <w:pStyle w:val="Zwykyakapit"/>
      </w:pPr>
      <w:fldSimple w:instr=" REF _Ref437128313 \h  \* MERGEFORMAT ">
        <w:ins w:id="1705" w:author="DeeM" w:date="2015-12-07T19:17:00Z">
          <w:r w:rsidR="00BA7F9F" w:rsidRPr="00BA7F9F">
            <w:rPr>
              <w:i/>
              <w:rPrChange w:id="1706" w:author="DeeM" w:date="2015-12-07T19:17:00Z">
                <w:rPr/>
              </w:rPrChange>
            </w:rPr>
            <w:t xml:space="preserve">Rys. </w:t>
          </w:r>
          <w:r w:rsidR="00BA7F9F" w:rsidRPr="00BA7F9F">
            <w:rPr>
              <w:i/>
              <w:noProof/>
              <w:rPrChange w:id="1707" w:author="DeeM" w:date="2015-12-07T19:17:00Z">
                <w:rPr>
                  <w:noProof/>
                </w:rPr>
              </w:rPrChange>
            </w:rPr>
            <w:t>6</w:t>
          </w:r>
          <w:r w:rsidR="00BA7F9F" w:rsidRPr="00BA7F9F">
            <w:rPr>
              <w:i/>
              <w:rPrChange w:id="1708" w:author="DeeM" w:date="2015-12-07T19:17:00Z">
                <w:rPr/>
              </w:rPrChange>
            </w:rPr>
            <w:t>.4</w:t>
          </w:r>
        </w:ins>
        <w:del w:id="170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fldSimple w:instr=" REF _Ref437128342 \h  \* MERGEFORMAT ">
        <w:ins w:id="1710" w:author="DeeM" w:date="2015-12-07T19:17:00Z">
          <w:r w:rsidR="00BA7F9F" w:rsidRPr="00BA7F9F">
            <w:rPr>
              <w:rStyle w:val="OdsyaczZnak"/>
              <w:rPrChange w:id="1711" w:author="DeeM" w:date="2015-12-07T19:17:00Z">
                <w:rPr/>
              </w:rPrChange>
            </w:rPr>
            <w:t>Rys. 6.5</w:t>
          </w:r>
        </w:ins>
        <w:del w:id="1712" w:author="DeeM" w:date="2015-12-07T17:03:00Z">
          <w:r w:rsidR="00CF274A" w:rsidRPr="00CF274A" w:rsidDel="00252F3E">
            <w:rPr>
              <w:rStyle w:val="OdsyaczZnak"/>
            </w:rPr>
            <w:delText>Rys. 6.5</w:delText>
          </w:r>
        </w:del>
      </w:fldSimple>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7"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1713" w:name="_Ref437128342"/>
      <w:bookmarkStart w:id="1714" w:name="_Toc437271159"/>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5</w:t>
      </w:r>
      <w:r w:rsidR="00C65655">
        <w:rPr>
          <w:noProof/>
        </w:rPr>
        <w:fldChar w:fldCharType="end"/>
      </w:r>
      <w:bookmarkEnd w:id="1713"/>
      <w:r>
        <w:t xml:space="preserve">. </w:t>
      </w:r>
      <w:r w:rsidRPr="00EA5C95">
        <w:t>Fragment widoku Krok pierwszy rejestracji - uzupełnianie pól wymaganych</w:t>
      </w:r>
      <w:bookmarkEnd w:id="1714"/>
    </w:p>
    <w:p w:rsidR="00B42833" w:rsidRDefault="00C65655" w:rsidP="009F5055">
      <w:pPr>
        <w:pStyle w:val="Zwykyakapit"/>
      </w:pPr>
      <w:fldSimple w:instr=" REF _Ref437128342 \h  \* MERGEFORMAT ">
        <w:ins w:id="1715" w:author="DeeM" w:date="2015-12-07T19:17:00Z">
          <w:r w:rsidR="00BA7F9F" w:rsidRPr="00BA7F9F">
            <w:rPr>
              <w:i/>
              <w:rPrChange w:id="1716" w:author="DeeM" w:date="2015-12-07T19:17:00Z">
                <w:rPr/>
              </w:rPrChange>
            </w:rPr>
            <w:t xml:space="preserve">Rys. </w:t>
          </w:r>
          <w:r w:rsidR="00BA7F9F" w:rsidRPr="00BA7F9F">
            <w:rPr>
              <w:i/>
              <w:noProof/>
              <w:rPrChange w:id="1717" w:author="DeeM" w:date="2015-12-07T19:17:00Z">
                <w:rPr>
                  <w:noProof/>
                </w:rPr>
              </w:rPrChange>
            </w:rPr>
            <w:t>6</w:t>
          </w:r>
          <w:r w:rsidR="00BA7F9F" w:rsidRPr="00BA7F9F">
            <w:rPr>
              <w:i/>
              <w:rPrChange w:id="1718" w:author="DeeM" w:date="2015-12-07T19:17:00Z">
                <w:rPr/>
              </w:rPrChange>
            </w:rPr>
            <w:t>.5</w:t>
          </w:r>
        </w:ins>
        <w:del w:id="171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1720" w:author="Artur K" w:date="2015-12-07T18:00:00Z">
        <w:r w:rsidR="00A97765">
          <w:t> </w:t>
        </w:r>
      </w:ins>
      <w:del w:id="1721"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w:t>
      </w:r>
      <w:del w:id="1722" w:author="DeeM" w:date="2015-12-07T19:08:00Z">
        <w:r w:rsidRPr="006F6F8B" w:rsidDel="00C87C4A">
          <w:delText xml:space="preserve">są </w:delText>
        </w:r>
      </w:del>
      <w:ins w:id="1723" w:author="DeeM" w:date="2015-12-07T19:08:00Z">
        <w:r w:rsidR="00C87C4A" w:rsidRPr="006F6F8B">
          <w:t>są</w:t>
        </w:r>
        <w:r w:rsidR="00C87C4A">
          <w:t> </w:t>
        </w:r>
      </w:ins>
      <w:r w:rsidRPr="006F6F8B">
        <w:t xml:space="preserve">walidowane. Jeżeli użytkownik wprowadził błędne dane, prezentowane mu są informacje </w:t>
      </w:r>
      <w:del w:id="1724" w:author="DeeM" w:date="2015-12-07T19:08:00Z">
        <w:r w:rsidRPr="006F6F8B" w:rsidDel="00C87C4A">
          <w:delText xml:space="preserve">o </w:delText>
        </w:r>
      </w:del>
      <w:ins w:id="1725" w:author="DeeM" w:date="2015-12-07T19:08:00Z">
        <w:r w:rsidR="00C87C4A" w:rsidRPr="006F6F8B">
          <w:t>o</w:t>
        </w:r>
        <w:r w:rsidR="00C87C4A">
          <w:t> </w:t>
        </w:r>
      </w:ins>
      <w:r w:rsidRPr="006F6F8B">
        <w:t xml:space="preserve">błędach, które wykryto. </w:t>
      </w:r>
      <w:r>
        <w:t>W innym przypadku</w:t>
      </w:r>
      <w:r w:rsidRPr="006F6F8B">
        <w:t xml:space="preserve"> zostaje </w:t>
      </w:r>
      <w:r>
        <w:t xml:space="preserve">on </w:t>
      </w:r>
      <w:r w:rsidRPr="006F6F8B">
        <w:t>przekierowany do kolejnego etapu, pokazanego na</w:t>
      </w:r>
      <w:ins w:id="1726" w:author="Artur K" w:date="2015-12-07T18:00:00Z">
        <w:r w:rsidR="00A97765">
          <w:t> </w:t>
        </w:r>
      </w:ins>
      <w:del w:id="1727" w:author="Artur K" w:date="2015-12-07T18:00:00Z">
        <w:r w:rsidRPr="006F6F8B" w:rsidDel="00A97765">
          <w:delText xml:space="preserve"> </w:delText>
        </w:r>
      </w:del>
      <w:fldSimple w:instr=" REF _Ref437128373 \h  \* MERGEFORMAT ">
        <w:ins w:id="1728" w:author="DeeM" w:date="2015-12-07T19:17:00Z">
          <w:r w:rsidR="00BA7F9F" w:rsidRPr="00BA7F9F">
            <w:rPr>
              <w:rStyle w:val="OdsyaczZnak"/>
              <w:rPrChange w:id="1729" w:author="DeeM" w:date="2015-12-07T19:17:00Z">
                <w:rPr/>
              </w:rPrChange>
            </w:rPr>
            <w:t>Rys. 6.6</w:t>
          </w:r>
        </w:ins>
        <w:del w:id="1730" w:author="DeeM" w:date="2015-12-07T17:03:00Z">
          <w:r w:rsidR="00CF274A" w:rsidRPr="00CF274A" w:rsidDel="00252F3E">
            <w:rPr>
              <w:rStyle w:val="OdsyaczZnak"/>
            </w:rPr>
            <w:delText>Rys. 6.6</w:delText>
          </w:r>
        </w:del>
      </w:fldSimple>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8"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1731" w:name="_Ref437128373"/>
      <w:bookmarkStart w:id="1732" w:name="_Toc437271160"/>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6</w:t>
      </w:r>
      <w:r w:rsidR="00C65655">
        <w:rPr>
          <w:noProof/>
        </w:rPr>
        <w:fldChar w:fldCharType="end"/>
      </w:r>
      <w:bookmarkEnd w:id="1731"/>
      <w:r>
        <w:t xml:space="preserve">. </w:t>
      </w:r>
      <w:r w:rsidRPr="003330A6">
        <w:t>Fragment widoku Kroku drugiego - wypełnianie pól opcjonalnych</w:t>
      </w:r>
      <w:bookmarkEnd w:id="1732"/>
    </w:p>
    <w:p w:rsidR="00B42833" w:rsidRDefault="00C65655" w:rsidP="009F5055">
      <w:pPr>
        <w:pStyle w:val="Zwykyakapit"/>
        <w:rPr>
          <w:rStyle w:val="OdsyaczZnak"/>
        </w:rPr>
      </w:pPr>
      <w:fldSimple w:instr=" REF _Ref437128373 \h  \* MERGEFORMAT ">
        <w:ins w:id="1733" w:author="DeeM" w:date="2015-12-07T19:17:00Z">
          <w:r w:rsidR="00BA7F9F" w:rsidRPr="00BA7F9F">
            <w:rPr>
              <w:rStyle w:val="OdsyaczZnak"/>
              <w:rPrChange w:id="1734" w:author="DeeM" w:date="2015-12-07T19:17:00Z">
                <w:rPr/>
              </w:rPrChange>
            </w:rPr>
            <w:t>Rys. 6.6</w:t>
          </w:r>
        </w:ins>
        <w:del w:id="1735" w:author="DeeM" w:date="2015-12-07T17:03:00Z">
          <w:r w:rsidR="00CF274A" w:rsidRPr="00CF274A" w:rsidDel="00252F3E">
            <w:rPr>
              <w:rStyle w:val="OdsyaczZnak"/>
            </w:rPr>
            <w:delText>Rys. 6.6</w:delText>
          </w:r>
        </w:del>
      </w:fldSimple>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1736" w:author="Artur K" w:date="2015-12-07T18:00:00Z">
        <w:r w:rsidR="00A97765">
          <w:t> </w:t>
        </w:r>
      </w:ins>
      <w:del w:id="1737" w:author="Artur K" w:date="2015-12-07T18:00:00Z">
        <w:r w:rsidR="00B42833" w:rsidRPr="00843A05" w:rsidDel="00A97765">
          <w:delText xml:space="preserve"> </w:delText>
        </w:r>
      </w:del>
      <w:fldSimple w:instr=" REF _Ref437128417 \h  \* MERGEFORMAT ">
        <w:ins w:id="1738" w:author="DeeM" w:date="2015-12-07T19:17:00Z">
          <w:r w:rsidR="00BA7F9F" w:rsidRPr="00BA7F9F">
            <w:rPr>
              <w:rStyle w:val="OdsyaczZnak"/>
              <w:rPrChange w:id="1739" w:author="DeeM" w:date="2015-12-07T19:17:00Z">
                <w:rPr/>
              </w:rPrChange>
            </w:rPr>
            <w:t>Rys. 6.7</w:t>
          </w:r>
        </w:ins>
        <w:del w:id="1740" w:author="DeeM" w:date="2015-12-07T17:03:00Z">
          <w:r w:rsidR="00CF274A" w:rsidRPr="00CF274A" w:rsidDel="00252F3E">
            <w:rPr>
              <w:rStyle w:val="OdsyaczZnak"/>
            </w:rPr>
            <w:delText>Rys. 6.7</w:delText>
          </w:r>
        </w:del>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9"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1741" w:name="_Ref437128417"/>
      <w:bookmarkStart w:id="1742" w:name="_Toc437271161"/>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7</w:t>
      </w:r>
      <w:r w:rsidR="00C65655">
        <w:rPr>
          <w:noProof/>
        </w:rPr>
        <w:fldChar w:fldCharType="end"/>
      </w:r>
      <w:bookmarkEnd w:id="1741"/>
      <w:r>
        <w:t xml:space="preserve">. </w:t>
      </w:r>
      <w:r w:rsidRPr="0092650E">
        <w:t>Fragment widoku Podsumowanie wieloetapowej rejestracji</w:t>
      </w:r>
      <w:bookmarkEnd w:id="1742"/>
    </w:p>
    <w:p w:rsidR="00B42833" w:rsidRDefault="00B42833" w:rsidP="009F5055">
      <w:pPr>
        <w:pStyle w:val="Zwykyakapit"/>
      </w:pPr>
      <w:r w:rsidRPr="00195FBD">
        <w:t xml:space="preserve">Jak widać na </w:t>
      </w:r>
      <w:fldSimple w:instr=" REF _Ref437128417 \h  \* MERGEFORMAT ">
        <w:ins w:id="1743" w:author="DeeM" w:date="2015-12-07T19:17:00Z">
          <w:r w:rsidR="00BA7F9F" w:rsidRPr="00BA7F9F">
            <w:rPr>
              <w:rStyle w:val="OdsyaczZnak"/>
              <w:rPrChange w:id="1744" w:author="DeeM" w:date="2015-12-07T19:17:00Z">
                <w:rPr/>
              </w:rPrChange>
            </w:rPr>
            <w:t>Rys. 6.7</w:t>
          </w:r>
        </w:ins>
        <w:del w:id="1745" w:author="DeeM" w:date="2015-12-07T17:03:00Z">
          <w:r w:rsidR="00CF274A" w:rsidRPr="00CF274A" w:rsidDel="00252F3E">
            <w:rPr>
              <w:rStyle w:val="OdsyaczZnak"/>
            </w:rPr>
            <w:delText>Rys. 6.7</w:delText>
          </w:r>
        </w:del>
      </w:fldSimple>
      <w:r>
        <w:rPr>
          <w:rStyle w:val="OdsyaczZnak"/>
        </w:rPr>
        <w:t xml:space="preserve">., </w:t>
      </w:r>
      <w:r w:rsidRPr="00195FBD">
        <w:t xml:space="preserve">na ostatnim etapie rejestracji użytkownikowi prezentowane </w:t>
      </w:r>
      <w:del w:id="1746" w:author="DeeM" w:date="2015-12-07T19:08:00Z">
        <w:r w:rsidRPr="00195FBD" w:rsidDel="00C87C4A">
          <w:delText xml:space="preserve">są </w:delText>
        </w:r>
      </w:del>
      <w:ins w:id="1747" w:author="DeeM" w:date="2015-12-07T19:08:00Z">
        <w:r w:rsidR="00C87C4A" w:rsidRPr="00195FBD">
          <w:t>są</w:t>
        </w:r>
        <w:r w:rsidR="00C87C4A">
          <w:t> </w:t>
        </w:r>
      </w:ins>
      <w:r w:rsidRPr="00195FBD">
        <w:t>dane, które wypełnił podczas poprzednich kroków. Dzięki temu może zweryfikować, czy</w:t>
      </w:r>
      <w:ins w:id="1748" w:author="Artur K" w:date="2015-12-07T18:00:00Z">
        <w:r w:rsidR="00A97765">
          <w:t> </w:t>
        </w:r>
      </w:ins>
      <w:del w:id="1749"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1750" w:author="Artur K" w:date="2015-12-07T18:00:00Z">
        <w:r w:rsidR="00A97765">
          <w:t> </w:t>
        </w:r>
      </w:ins>
      <w:del w:id="1751" w:author="Artur K" w:date="2015-12-07T18:00:00Z">
        <w:r w:rsidRPr="00195FBD" w:rsidDel="00A97765">
          <w:delText xml:space="preserve"> </w:delText>
        </w:r>
      </w:del>
      <w:r w:rsidRPr="00195FBD">
        <w:t>użytkownik zostanie przekierowany na stronę główną.</w:t>
      </w:r>
    </w:p>
    <w:p w:rsidR="00B42833" w:rsidRDefault="00B42833" w:rsidP="002A41BA">
      <w:pPr>
        <w:pStyle w:val="Nagwek3"/>
      </w:pPr>
      <w:bookmarkStart w:id="1752" w:name="_Toc437097116"/>
      <w:bookmarkStart w:id="1753" w:name="_Toc437130562"/>
      <w:bookmarkStart w:id="1754" w:name="_Ref437160874"/>
      <w:bookmarkStart w:id="1755" w:name="_Toc437190867"/>
      <w:r>
        <w:t>Panel administratora</w:t>
      </w:r>
      <w:bookmarkEnd w:id="1752"/>
      <w:bookmarkEnd w:id="1753"/>
      <w:bookmarkEnd w:id="1754"/>
      <w:bookmarkEnd w:id="1755"/>
    </w:p>
    <w:p w:rsidR="00B42833" w:rsidRDefault="00B42833" w:rsidP="009F5055">
      <w:pPr>
        <w:pStyle w:val="Zwykyakapit"/>
      </w:pPr>
      <w:r w:rsidRPr="00F37E22">
        <w:t>Panel administratora jest widokiem dostępnym jedynie dla użytkowników o</w:t>
      </w:r>
      <w:ins w:id="1756" w:author="Artur K" w:date="2015-12-07T18:00:00Z">
        <w:r w:rsidR="00A97765">
          <w:t> </w:t>
        </w:r>
      </w:ins>
      <w:del w:id="1757"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0"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1758" w:name="_Ref437128465"/>
      <w:bookmarkStart w:id="1759" w:name="_Toc437271162"/>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8</w:t>
      </w:r>
      <w:r w:rsidR="00C65655">
        <w:rPr>
          <w:noProof/>
        </w:rPr>
        <w:fldChar w:fldCharType="end"/>
      </w:r>
      <w:bookmarkEnd w:id="1758"/>
      <w:r>
        <w:t xml:space="preserve">. </w:t>
      </w:r>
      <w:r w:rsidRPr="00D01C68">
        <w:t>Widok pierwszej zakładki w Panelu administratora</w:t>
      </w:r>
      <w:bookmarkEnd w:id="1759"/>
    </w:p>
    <w:p w:rsidR="00B42833" w:rsidRDefault="00C65655" w:rsidP="009F5055">
      <w:pPr>
        <w:pStyle w:val="Zwykyakapit"/>
      </w:pPr>
      <w:fldSimple w:instr=" REF _Ref437128465 \h  \* MERGEFORMAT ">
        <w:ins w:id="1760" w:author="DeeM" w:date="2015-12-07T19:17:00Z">
          <w:r w:rsidR="00BA7F9F" w:rsidRPr="00BA7F9F">
            <w:rPr>
              <w:rStyle w:val="OdsyaczZnak"/>
              <w:rPrChange w:id="1761" w:author="DeeM" w:date="2015-12-07T19:17:00Z">
                <w:rPr/>
              </w:rPrChange>
            </w:rPr>
            <w:t>Rys. 6.8</w:t>
          </w:r>
        </w:ins>
        <w:del w:id="1762" w:author="DeeM" w:date="2015-12-07T17:03:00Z">
          <w:r w:rsidR="00CF274A" w:rsidRPr="00CF274A" w:rsidDel="00252F3E">
            <w:rPr>
              <w:rStyle w:val="OdsyaczZnak"/>
            </w:rPr>
            <w:delText>Rys. 6.8</w:delText>
          </w:r>
        </w:del>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1763" w:author="Artur K" w:date="2015-12-07T18:00:00Z">
        <w:r w:rsidR="00A97765">
          <w:t> </w:t>
        </w:r>
      </w:ins>
      <w:del w:id="1764"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1765" w:author="Artur K" w:date="2015-12-07T18:00:00Z">
        <w:r w:rsidR="00A97765">
          <w:t> </w:t>
        </w:r>
      </w:ins>
      <w:del w:id="1766"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1767" w:author="Artur K" w:date="2015-12-07T18:00:00Z">
        <w:r w:rsidR="00A97765">
          <w:t> </w:t>
        </w:r>
      </w:ins>
      <w:del w:id="1768" w:author="Artur K" w:date="2015-12-07T18:00:00Z">
        <w:r w:rsidDel="00A97765">
          <w:delText xml:space="preserve"> </w:delText>
        </w:r>
      </w:del>
      <w:r>
        <w:t>tym</w:t>
      </w:r>
      <w:ins w:id="1769" w:author="Artur K" w:date="2015-12-07T18:00:00Z">
        <w:r w:rsidR="00A97765">
          <w:t> </w:t>
        </w:r>
      </w:ins>
      <w:del w:id="1770"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1771"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1772" w:author="Artur K" w:date="2015-12-07T18:00:00Z">
        <w:r w:rsidR="00A97765">
          <w:t> </w:t>
        </w:r>
      </w:ins>
      <w:del w:id="1773"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1774" w:author="Artur K" w:date="2015-12-07T18:00:00Z">
        <w:r w:rsidR="00A97765">
          <w:t> </w:t>
        </w:r>
      </w:ins>
      <w:del w:id="1775"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ins w:id="1776" w:author="DeeM" w:date="2015-12-07T19:17:00Z">
          <w:r w:rsidR="00BA7F9F" w:rsidRPr="00BA7F9F">
            <w:rPr>
              <w:rStyle w:val="OdsyaczZnak"/>
              <w:rPrChange w:id="1777" w:author="DeeM" w:date="2015-12-07T19:17:00Z">
                <w:rPr/>
              </w:rPrChange>
            </w:rPr>
            <w:t>6.1.3</w:t>
          </w:r>
        </w:ins>
        <w:del w:id="1778" w:author="DeeM" w:date="2015-12-07T17:03:00Z">
          <w:r w:rsidR="00CF274A" w:rsidRPr="00CF274A" w:rsidDel="00252F3E">
            <w:rPr>
              <w:rStyle w:val="OdsyaczZnak"/>
            </w:rPr>
            <w:delText>6.1.3</w:delText>
          </w:r>
        </w:del>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1779" w:name="_Toc437097117"/>
      <w:bookmarkStart w:id="1780" w:name="_Toc437130563"/>
      <w:bookmarkStart w:id="1781" w:name="_Toc437190868"/>
      <w:r>
        <w:t>Profil użytkownika</w:t>
      </w:r>
      <w:bookmarkEnd w:id="1779"/>
      <w:bookmarkEnd w:id="1780"/>
      <w:bookmarkEnd w:id="1781"/>
    </w:p>
    <w:p w:rsidR="00B42833" w:rsidRDefault="00B42833" w:rsidP="009F5055">
      <w:pPr>
        <w:pStyle w:val="Zwykyakapit"/>
      </w:pPr>
      <w:r>
        <w:t xml:space="preserve">Profil użytkownika jest podstawową metodą interakcji użytkownika systemu z </w:t>
      </w:r>
      <w:del w:id="1782" w:author="DeeM" w:date="2015-12-07T16:55:00Z">
        <w:r w:rsidDel="00D135D2">
          <w:delText xml:space="preserve">innymi ludźmi. </w:delText>
        </w:r>
      </w:del>
      <w:ins w:id="1783"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1784" w:name="__bookmark_1"/>
      <w:bookmarkEnd w:id="1784"/>
      <w:ins w:id="1785" w:author="DeeM" w:date="2015-12-07T17:11:00Z">
        <w:r w:rsidR="00274D40">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1"/>
                      <a:stretch>
                        <a:fillRect/>
                      </a:stretch>
                    </pic:blipFill>
                    <pic:spPr>
                      <a:xfrm>
                        <a:off x="0" y="0"/>
                        <a:ext cx="5395595" cy="6229350"/>
                      </a:xfrm>
                      <a:prstGeom prst="rect">
                        <a:avLst/>
                      </a:prstGeom>
                    </pic:spPr>
                  </pic:pic>
                </a:graphicData>
              </a:graphic>
            </wp:anchor>
          </w:drawing>
        </w:r>
      </w:ins>
      <w:r w:rsidR="00C65655">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1786" w:name="_Ref437182823"/>
                  <w:bookmarkStart w:id="1787" w:name="_Toc437271163"/>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BA7F9F">
                    <w:rPr>
                      <w:noProof/>
                    </w:rPr>
                    <w:t>9</w:t>
                  </w:r>
                  <w:r w:rsidR="00C65655">
                    <w:rPr>
                      <w:noProof/>
                    </w:rPr>
                    <w:fldChar w:fldCharType="end"/>
                  </w:r>
                  <w:bookmarkEnd w:id="1786"/>
                  <w:r>
                    <w:t>. Fragment widoku profilu użytkownika</w:t>
                  </w:r>
                  <w:bookmarkEnd w:id="1787"/>
                </w:p>
              </w:txbxContent>
            </v:textbox>
            <w10:wrap type="square"/>
          </v:shape>
        </w:pict>
      </w:r>
      <w:r>
        <w:t>zwiększającego się licznika na ikonce torsu.</w:t>
      </w:r>
    </w:p>
    <w:p w:rsidR="003C7DA7" w:rsidRDefault="003C7DA7" w:rsidP="003C7DA7">
      <w:pPr>
        <w:pStyle w:val="Zwykyakapit"/>
        <w:jc w:val="center"/>
      </w:pPr>
    </w:p>
    <w:p w:rsidR="00B42833" w:rsidRDefault="00C65655" w:rsidP="009F5055">
      <w:pPr>
        <w:pStyle w:val="Zwykyakapit"/>
      </w:pPr>
      <w:fldSimple w:instr=" REF _Ref437182823 \h  \* MERGEFORMAT ">
        <w:ins w:id="1788" w:author="DeeM" w:date="2015-12-07T19:17:00Z">
          <w:r w:rsidR="00BA7F9F" w:rsidRPr="00BA7F9F">
            <w:rPr>
              <w:rStyle w:val="OdsyaczZnak"/>
              <w:rPrChange w:id="1789" w:author="DeeM" w:date="2015-12-07T19:17:00Z">
                <w:rPr/>
              </w:rPrChange>
            </w:rPr>
            <w:t>Rys. 6.9</w:t>
          </w:r>
        </w:ins>
        <w:del w:id="1790" w:author="DeeM" w:date="2015-12-07T17:03:00Z">
          <w:r w:rsidR="00CF274A" w:rsidRPr="00CF274A" w:rsidDel="00252F3E">
            <w:rPr>
              <w:rStyle w:val="OdsyaczZnak"/>
            </w:rPr>
            <w:delText>Rys. 6.9</w:delText>
          </w:r>
        </w:del>
      </w:fldSimple>
      <w:r w:rsidR="00B42833" w:rsidRPr="00CD717B">
        <w:rPr>
          <w:rStyle w:val="OdsyaczZnak"/>
        </w:rPr>
        <w:t>.</w:t>
      </w:r>
      <w:r w:rsidR="00B42833">
        <w:t xml:space="preserve"> przedstawia główny widok profilu obecnie zalogowanego użytkownika. Jest on</w:t>
      </w:r>
      <w:ins w:id="1791" w:author="Artur K" w:date="2015-12-07T18:01:00Z">
        <w:r w:rsidR="00A97765">
          <w:t> </w:t>
        </w:r>
      </w:ins>
      <w:del w:id="1792"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1793" w:author="DeeM" w:date="2015-12-07T16:56:00Z">
        <w:r w:rsidR="009423ED">
          <w:t>a</w:t>
        </w:r>
      </w:ins>
      <w:del w:id="1794" w:author="DeeM" w:date="2015-12-07T16:56:00Z">
        <w:r w:rsidDel="009423ED">
          <w:delText>i</w:delText>
        </w:r>
      </w:del>
      <w:r>
        <w:t>, któr</w:t>
      </w:r>
      <w:ins w:id="1795" w:author="DeeM" w:date="2015-12-07T16:56:00Z">
        <w:r w:rsidR="009423ED">
          <w:t>y</w:t>
        </w:r>
      </w:ins>
      <w:del w:id="1796"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1797" w:author="Artur K" w:date="2015-12-07T18:01:00Z">
        <w:r w:rsidR="00A97765">
          <w:t> </w:t>
        </w:r>
      </w:ins>
      <w:del w:id="1798" w:author="Artur K" w:date="2015-12-07T18:01:00Z">
        <w:r w:rsidDel="00A97765">
          <w:delText xml:space="preserve"> </w:delText>
        </w:r>
      </w:del>
      <w:r>
        <w:t>daty jej wyświetlenia to jest formatowana do odpowiedniego napisu. Oprócz tego w</w:t>
      </w:r>
      <w:ins w:id="1799" w:author="Artur K" w:date="2015-12-07T18:01:00Z">
        <w:r w:rsidR="00A97765">
          <w:t> </w:t>
        </w:r>
      </w:ins>
      <w:del w:id="1800"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1801" w:author="Artur K" w:date="2015-12-07T18:01:00Z">
        <w:r w:rsidR="00A97765">
          <w:t> </w:t>
        </w:r>
      </w:ins>
      <w:del w:id="1802"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1803" w:author="Artur K" w:date="2015-12-07T18:01:00Z">
        <w:r w:rsidR="00A97765">
          <w:t> </w:t>
        </w:r>
      </w:ins>
      <w:del w:id="1804"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1805" w:author="Artur K" w:date="2015-12-07T18:01:00Z">
        <w:r w:rsidR="00A97765">
          <w:t> </w:t>
        </w:r>
      </w:ins>
      <w:del w:id="1806"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1807" w:author="Artur K" w:date="2015-12-07T18:01:00Z">
        <w:r w:rsidR="00A97765">
          <w:t> </w:t>
        </w:r>
      </w:ins>
      <w:del w:id="1808"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1809" w:author="Artur K" w:date="2015-12-07T18:01:00Z">
        <w:r w:rsidR="00A97765">
          <w:t> </w:t>
        </w:r>
      </w:ins>
      <w:del w:id="1810"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Nagwek3"/>
      </w:pPr>
      <w:bookmarkStart w:id="1811" w:name="_Toc437097118"/>
      <w:bookmarkStart w:id="1812" w:name="_Toc437130564"/>
      <w:bookmarkStart w:id="1813" w:name="_Toc437190869"/>
      <w:r>
        <w:lastRenderedPageBreak/>
        <w:t>Wydarzenia</w:t>
      </w:r>
      <w:bookmarkEnd w:id="1811"/>
      <w:bookmarkEnd w:id="1812"/>
      <w:bookmarkEnd w:id="1813"/>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2"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1814" w:name="_Ref437188522"/>
      <w:bookmarkStart w:id="1815" w:name="_Toc437271164"/>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BA7F9F">
        <w:rPr>
          <w:noProof/>
        </w:rPr>
        <w:t>10</w:t>
      </w:r>
      <w:r w:rsidR="00C65655">
        <w:rPr>
          <w:noProof/>
        </w:rPr>
        <w:fldChar w:fldCharType="end"/>
      </w:r>
      <w:bookmarkEnd w:id="1814"/>
      <w:r>
        <w:t>. Fragment widoku wydarzeń</w:t>
      </w:r>
      <w:bookmarkEnd w:id="1815"/>
    </w:p>
    <w:p w:rsidR="00B42833" w:rsidRDefault="00B42833" w:rsidP="009F5055">
      <w:pPr>
        <w:pStyle w:val="Zwykyakapit"/>
      </w:pPr>
      <w:r>
        <w:t xml:space="preserve">Ekran wyszukiwania wydarzeń, pokazany na </w:t>
      </w:r>
      <w:fldSimple w:instr=" REF _Ref437188522 \h  \* MERGEFORMAT ">
        <w:ins w:id="1816" w:author="DeeM" w:date="2015-12-07T19:17:00Z">
          <w:r w:rsidR="00BA7F9F" w:rsidRPr="00BA7F9F">
            <w:rPr>
              <w:i/>
              <w:rPrChange w:id="1817" w:author="DeeM" w:date="2015-12-07T19:17:00Z">
                <w:rPr/>
              </w:rPrChange>
            </w:rPr>
            <w:t xml:space="preserve">Rys. </w:t>
          </w:r>
          <w:r w:rsidR="00BA7F9F" w:rsidRPr="00BA7F9F">
            <w:rPr>
              <w:i/>
              <w:noProof/>
              <w:rPrChange w:id="1818" w:author="DeeM" w:date="2015-12-07T19:17:00Z">
                <w:rPr>
                  <w:noProof/>
                </w:rPr>
              </w:rPrChange>
            </w:rPr>
            <w:t>6</w:t>
          </w:r>
          <w:r w:rsidR="00BA7F9F" w:rsidRPr="00BA7F9F">
            <w:rPr>
              <w:i/>
              <w:rPrChange w:id="1819" w:author="DeeM" w:date="2015-12-07T19:17:00Z">
                <w:rPr/>
              </w:rPrChange>
            </w:rPr>
            <w:t>.</w:t>
          </w:r>
          <w:r w:rsidR="00BA7F9F" w:rsidRPr="00BA7F9F">
            <w:rPr>
              <w:i/>
              <w:noProof/>
              <w:rPrChange w:id="1820" w:author="DeeM" w:date="2015-12-07T19:17:00Z">
                <w:rPr>
                  <w:noProof/>
                </w:rPr>
              </w:rPrChange>
            </w:rPr>
            <w:t>10</w:t>
          </w:r>
        </w:ins>
        <w:del w:id="1821"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fldSimple>
      <w:r>
        <w:t xml:space="preserve">, prezentowany </w:t>
      </w:r>
      <w:del w:id="1822" w:author="DeeM" w:date="2015-12-07T19:08:00Z">
        <w:r w:rsidDel="00C87C4A">
          <w:delText xml:space="preserve">jest </w:delText>
        </w:r>
      </w:del>
      <w:ins w:id="1823" w:author="DeeM" w:date="2015-12-07T19:08:00Z">
        <w:r w:rsidR="00C87C4A">
          <w:t>jest</w:t>
        </w:r>
        <w:r w:rsidR="00C87C4A">
          <w:t> </w:t>
        </w:r>
      </w:ins>
      <w:r>
        <w:t xml:space="preserve">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1824" w:author="Artur K" w:date="2015-12-07T18:01:00Z">
        <w:r w:rsidR="00A97765">
          <w:t> </w:t>
        </w:r>
      </w:ins>
      <w:del w:id="1825"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1826" w:author="DeeM" w:date="2015-12-07T17:01:00Z">
        <w:r w:rsidDel="00950194">
          <w:delText xml:space="preserve"> konta</w:delText>
        </w:r>
      </w:del>
      <w:r>
        <w:t xml:space="preserve">. Tak samo, </w:t>
      </w:r>
      <w:del w:id="1827" w:author="DeeM" w:date="2015-12-07T19:08:00Z">
        <w:r w:rsidDel="00C87C4A">
          <w:delText xml:space="preserve">jak </w:delText>
        </w:r>
      </w:del>
      <w:ins w:id="1828" w:author="DeeM" w:date="2015-12-07T19:08:00Z">
        <w:r w:rsidR="00C87C4A">
          <w:t>jak</w:t>
        </w:r>
        <w:r w:rsidR="00C87C4A">
          <w:t> </w:t>
        </w:r>
      </w:ins>
      <w:r>
        <w:t>w liście zapisanych użytkowników, tak i w komentarzach można przenieść się do strony z</w:t>
      </w:r>
      <w:ins w:id="1829" w:author="Artur K" w:date="2015-12-07T18:01:00Z">
        <w:r w:rsidR="00A97765">
          <w:t> </w:t>
        </w:r>
      </w:ins>
      <w:del w:id="1830" w:author="Artur K" w:date="2015-12-07T18:01:00Z">
        <w:r w:rsidDel="00A97765">
          <w:delText xml:space="preserve"> </w:delText>
        </w:r>
      </w:del>
      <w:r>
        <w:t>profilem użytkownika komentującego.</w:t>
      </w:r>
    </w:p>
    <w:p w:rsidR="00B42833" w:rsidRDefault="00B42833" w:rsidP="002A41BA">
      <w:pPr>
        <w:pStyle w:val="Nagwek2"/>
      </w:pPr>
      <w:bookmarkStart w:id="1831" w:name="_Toc437097119"/>
      <w:bookmarkStart w:id="1832" w:name="_Toc437130565"/>
      <w:bookmarkStart w:id="1833" w:name="_Toc437190870"/>
      <w:r>
        <w:lastRenderedPageBreak/>
        <w:t>Wersja mobilna aplikacji</w:t>
      </w:r>
      <w:bookmarkEnd w:id="1831"/>
      <w:bookmarkEnd w:id="1832"/>
      <w:bookmarkEnd w:id="1833"/>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1834" w:author="Artur K" w:date="2015-12-07T18:01:00Z">
        <w:r w:rsidR="00A97765">
          <w:t> </w:t>
        </w:r>
      </w:ins>
      <w:del w:id="1835"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1836" w:name="_Toc437097120"/>
      <w:bookmarkStart w:id="1837" w:name="_Toc437130566"/>
      <w:bookmarkStart w:id="1838" w:name="_Toc437190871"/>
      <w:r>
        <w:t>Ekran startowy aplikacji</w:t>
      </w:r>
      <w:bookmarkEnd w:id="1836"/>
      <w:bookmarkEnd w:id="1837"/>
      <w:bookmarkEnd w:id="1838"/>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39" w:name="_Ref437128540"/>
      <w:bookmarkStart w:id="1840" w:name="_Toc437271165"/>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11</w:t>
      </w:r>
      <w:r w:rsidR="00C65655">
        <w:rPr>
          <w:noProof/>
        </w:rPr>
        <w:fldChar w:fldCharType="end"/>
      </w:r>
      <w:bookmarkEnd w:id="1839"/>
      <w:r>
        <w:t xml:space="preserve">. </w:t>
      </w:r>
      <w:r w:rsidRPr="00CA6B8A">
        <w:t>Ekran startowy aplikacji mobilnej</w:t>
      </w:r>
      <w:bookmarkEnd w:id="1840"/>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ins w:id="1841" w:author="DeeM" w:date="2015-12-07T19:17:00Z">
          <w:r w:rsidR="00BA7F9F" w:rsidRPr="00BA7F9F">
            <w:rPr>
              <w:rStyle w:val="OdsyaczZnak"/>
              <w:rPrChange w:id="1842" w:author="DeeM" w:date="2015-12-07T19:17:00Z">
                <w:rPr/>
              </w:rPrChange>
            </w:rPr>
            <w:t>Rys. 6.11</w:t>
          </w:r>
        </w:ins>
        <w:del w:id="1843" w:author="DeeM" w:date="2015-12-07T17:03:00Z">
          <w:r w:rsidR="00CF274A" w:rsidRPr="00CF274A" w:rsidDel="00252F3E">
            <w:rPr>
              <w:rStyle w:val="OdsyaczZnak"/>
            </w:rPr>
            <w:delText>Rys. 6.11</w:delText>
          </w:r>
        </w:del>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1844" w:author="Artur K" w:date="2015-12-07T18:01:00Z">
        <w:r w:rsidR="00A97765">
          <w:t> </w:t>
        </w:r>
      </w:ins>
      <w:del w:id="1845"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1846" w:author="Artur K" w:date="2015-12-07T18:01:00Z">
        <w:r w:rsidR="00A97765">
          <w:t> </w:t>
        </w:r>
      </w:ins>
      <w:del w:id="1847"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1848" w:author="Artur K" w:date="2015-12-07T18:01:00Z">
        <w:r w:rsidR="00A97765">
          <w:t> </w:t>
        </w:r>
      </w:ins>
      <w:del w:id="1849"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del w:id="1850" w:author="DeeM" w:date="2015-12-07T19:08:00Z">
        <w:r w:rsidRPr="005655EA" w:rsidDel="00C87C4A">
          <w:delText xml:space="preserve">bez </w:delText>
        </w:r>
      </w:del>
      <w:ins w:id="1851" w:author="DeeM" w:date="2015-12-07T19:08:00Z">
        <w:r w:rsidR="00C87C4A" w:rsidRPr="005655EA">
          <w:t>bez</w:t>
        </w:r>
        <w:r w:rsidR="00C87C4A">
          <w:t> </w:t>
        </w:r>
      </w:ins>
      <w:r w:rsidRPr="005655EA">
        <w:t>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1852" w:author="Artur K" w:date="2015-12-07T18:01:00Z">
        <w:r w:rsidR="00A97765">
          <w:t> </w:t>
        </w:r>
      </w:ins>
      <w:del w:id="1853"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fldSimple w:instr=" REF _Ref437128579 \r \h  \* MERGEFORMAT ">
        <w:ins w:id="1854" w:author="DeeM" w:date="2015-12-07T19:17:00Z">
          <w:r w:rsidR="00BA7F9F" w:rsidRPr="00BA7F9F">
            <w:rPr>
              <w:rStyle w:val="OdsyaczZnak"/>
              <w:rPrChange w:id="1855" w:author="DeeM" w:date="2015-12-07T19:17:00Z">
                <w:rPr/>
              </w:rPrChange>
            </w:rPr>
            <w:t>6.2.3</w:t>
          </w:r>
        </w:ins>
        <w:del w:id="1856" w:author="DeeM" w:date="2015-12-07T17:03:00Z">
          <w:r w:rsidR="00CF274A" w:rsidRPr="00CF274A" w:rsidDel="00252F3E">
            <w:rPr>
              <w:rStyle w:val="OdsyaczZnak"/>
            </w:rPr>
            <w:delText>6.2.3</w:delText>
          </w:r>
        </w:del>
      </w:fldSimple>
      <w:r w:rsidR="00B42833" w:rsidRPr="005655EA">
        <w:rPr>
          <w:rStyle w:val="OdsyaczZnak"/>
        </w:rPr>
        <w:t>.</w:t>
      </w:r>
    </w:p>
    <w:p w:rsidR="00B42833" w:rsidRDefault="00B42833" w:rsidP="002A41BA">
      <w:pPr>
        <w:pStyle w:val="Nagwek3"/>
      </w:pPr>
      <w:bookmarkStart w:id="1857" w:name="_Toc437097121"/>
      <w:bookmarkStart w:id="1858" w:name="_Toc437130567"/>
      <w:bookmarkStart w:id="1859" w:name="_Toc437190872"/>
      <w:r>
        <w:t>Logowanie</w:t>
      </w:r>
      <w:bookmarkEnd w:id="1857"/>
      <w:bookmarkEnd w:id="1858"/>
      <w:bookmarkEnd w:id="1859"/>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4"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1860" w:name="_Ref437128618"/>
      <w:bookmarkStart w:id="1861" w:name="_Toc437271166"/>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12</w:t>
      </w:r>
      <w:r w:rsidR="00C65655">
        <w:rPr>
          <w:noProof/>
        </w:rPr>
        <w:fldChar w:fldCharType="end"/>
      </w:r>
      <w:bookmarkEnd w:id="1860"/>
      <w:r>
        <w:t xml:space="preserve">. </w:t>
      </w:r>
      <w:r w:rsidRPr="00322E7A">
        <w:t>Ekran logowania w aplikacji mobilnej</w:t>
      </w:r>
      <w:bookmarkEnd w:id="1861"/>
    </w:p>
    <w:p w:rsidR="00B42833" w:rsidRDefault="00B42833" w:rsidP="009F5055">
      <w:pPr>
        <w:pStyle w:val="Zwykyakapit"/>
      </w:pPr>
      <w:r>
        <w:t xml:space="preserve">Jak pokazuje </w:t>
      </w:r>
      <w:fldSimple w:instr=" REF _Ref437128618 \h  \* MERGEFORMAT ">
        <w:ins w:id="1862" w:author="DeeM" w:date="2015-12-07T19:17:00Z">
          <w:r w:rsidR="00BA7F9F" w:rsidRPr="00BA7F9F">
            <w:rPr>
              <w:i/>
              <w:rPrChange w:id="1863" w:author="DeeM" w:date="2015-12-07T19:17:00Z">
                <w:rPr/>
              </w:rPrChange>
            </w:rPr>
            <w:t xml:space="preserve">Rys. </w:t>
          </w:r>
          <w:r w:rsidR="00BA7F9F" w:rsidRPr="00BA7F9F">
            <w:rPr>
              <w:i/>
              <w:noProof/>
              <w:rPrChange w:id="1864" w:author="DeeM" w:date="2015-12-07T19:17:00Z">
                <w:rPr>
                  <w:noProof/>
                </w:rPr>
              </w:rPrChange>
            </w:rPr>
            <w:t>6</w:t>
          </w:r>
          <w:r w:rsidR="00BA7F9F" w:rsidRPr="00BA7F9F">
            <w:rPr>
              <w:i/>
              <w:rPrChange w:id="1865" w:author="DeeM" w:date="2015-12-07T19:17:00Z">
                <w:rPr/>
              </w:rPrChange>
            </w:rPr>
            <w:t>.</w:t>
          </w:r>
          <w:r w:rsidR="00BA7F9F" w:rsidRPr="00BA7F9F">
            <w:rPr>
              <w:i/>
              <w:noProof/>
              <w:rPrChange w:id="1866" w:author="DeeM" w:date="2015-12-07T19:17:00Z">
                <w:rPr>
                  <w:noProof/>
                </w:rPr>
              </w:rPrChange>
            </w:rPr>
            <w:t>12</w:t>
          </w:r>
        </w:ins>
        <w:del w:id="1867"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Pr>
          <w:rStyle w:val="OdsyaczZnak"/>
        </w:rPr>
        <w:t xml:space="preserve">, </w:t>
      </w:r>
      <w:r>
        <w:t>na ekranie logowania użytkownik może podać swoje hasło i</w:t>
      </w:r>
      <w:ins w:id="1868" w:author="Artur K" w:date="2015-12-07T18:01:00Z">
        <w:r w:rsidR="00A97765">
          <w:t> </w:t>
        </w:r>
      </w:ins>
      <w:del w:id="1869"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ins w:id="1870" w:author="DeeM" w:date="2015-12-07T19:17:00Z">
          <w:r w:rsidR="00BA7F9F" w:rsidRPr="00BA7F9F">
            <w:rPr>
              <w:i/>
              <w:rPrChange w:id="1871" w:author="DeeM" w:date="2015-12-07T19:17:00Z">
                <w:rPr/>
              </w:rPrChange>
            </w:rPr>
            <w:t xml:space="preserve">Rys. </w:t>
          </w:r>
          <w:r w:rsidR="00BA7F9F" w:rsidRPr="00BA7F9F">
            <w:rPr>
              <w:i/>
              <w:noProof/>
              <w:rPrChange w:id="1872" w:author="DeeM" w:date="2015-12-07T19:17:00Z">
                <w:rPr>
                  <w:noProof/>
                </w:rPr>
              </w:rPrChange>
            </w:rPr>
            <w:t>6</w:t>
          </w:r>
          <w:r w:rsidR="00BA7F9F" w:rsidRPr="00BA7F9F">
            <w:rPr>
              <w:i/>
              <w:rPrChange w:id="1873" w:author="DeeM" w:date="2015-12-07T19:17:00Z">
                <w:rPr/>
              </w:rPrChange>
            </w:rPr>
            <w:t>.</w:t>
          </w:r>
          <w:r w:rsidR="00BA7F9F" w:rsidRPr="00BA7F9F">
            <w:rPr>
              <w:i/>
              <w:noProof/>
              <w:rPrChange w:id="1874" w:author="DeeM" w:date="2015-12-07T19:17:00Z">
                <w:rPr>
                  <w:noProof/>
                </w:rPr>
              </w:rPrChange>
            </w:rPr>
            <w:t>12</w:t>
          </w:r>
        </w:ins>
        <w:del w:id="1875"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1876" w:name="_Toc437097122"/>
      <w:bookmarkStart w:id="1877" w:name="_Ref437128579"/>
      <w:bookmarkStart w:id="1878" w:name="_Toc437130568"/>
      <w:bookmarkStart w:id="1879" w:name="_Ref437160902"/>
      <w:bookmarkStart w:id="1880" w:name="_Toc437190873"/>
      <w:r w:rsidRPr="003F57AC">
        <w:lastRenderedPageBreak/>
        <w:t>Wyświetlanie szczegółów atrakcji</w:t>
      </w:r>
      <w:bookmarkEnd w:id="1876"/>
      <w:bookmarkEnd w:id="1877"/>
      <w:bookmarkEnd w:id="1878"/>
      <w:bookmarkEnd w:id="1879"/>
      <w:bookmarkEnd w:id="1880"/>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81" w:name="_Ref437128669"/>
      <w:bookmarkStart w:id="1882" w:name="_Toc437271167"/>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13</w:t>
      </w:r>
      <w:r w:rsidR="00C65655">
        <w:rPr>
          <w:noProof/>
        </w:rPr>
        <w:fldChar w:fldCharType="end"/>
      </w:r>
      <w:bookmarkEnd w:id="1881"/>
      <w:r>
        <w:t xml:space="preserve">. </w:t>
      </w:r>
      <w:r w:rsidRPr="009C451A">
        <w:t>Ekran wyświetlania szczegółów atrakcji w aplikacji mobilnej</w:t>
      </w:r>
      <w:bookmarkEnd w:id="1882"/>
    </w:p>
    <w:p w:rsidR="00B42833" w:rsidRDefault="00B42833" w:rsidP="009F5055">
      <w:pPr>
        <w:pStyle w:val="Zwykyakapit"/>
      </w:pPr>
      <w:r w:rsidRPr="005655EA">
        <w:t>Widok</w:t>
      </w:r>
      <w:r>
        <w:t xml:space="preserve"> wyświetlania szczegółowych informacji o atrakcji, pokazany na </w:t>
      </w:r>
      <w:fldSimple w:instr=" REF _Ref437128669 \h  \* MERGEFORMAT ">
        <w:ins w:id="1883" w:author="DeeM" w:date="2015-12-07T19:17:00Z">
          <w:r w:rsidR="00BA7F9F" w:rsidRPr="00BA7F9F">
            <w:rPr>
              <w:i/>
              <w:rPrChange w:id="1884" w:author="DeeM" w:date="2015-12-07T19:17:00Z">
                <w:rPr/>
              </w:rPrChange>
            </w:rPr>
            <w:t xml:space="preserve">Rys. </w:t>
          </w:r>
          <w:r w:rsidR="00BA7F9F" w:rsidRPr="00BA7F9F">
            <w:rPr>
              <w:i/>
              <w:noProof/>
              <w:rPrChange w:id="1885" w:author="DeeM" w:date="2015-12-07T19:17:00Z">
                <w:rPr>
                  <w:noProof/>
                </w:rPr>
              </w:rPrChange>
            </w:rPr>
            <w:t>6</w:t>
          </w:r>
          <w:r w:rsidR="00BA7F9F" w:rsidRPr="00BA7F9F">
            <w:rPr>
              <w:i/>
              <w:rPrChange w:id="1886" w:author="DeeM" w:date="2015-12-07T19:17:00Z">
                <w:rPr/>
              </w:rPrChange>
            </w:rPr>
            <w:t>.</w:t>
          </w:r>
          <w:r w:rsidR="00BA7F9F" w:rsidRPr="00BA7F9F">
            <w:rPr>
              <w:i/>
              <w:noProof/>
              <w:rPrChange w:id="1887" w:author="DeeM" w:date="2015-12-07T19:17:00Z">
                <w:rPr>
                  <w:noProof/>
                </w:rPr>
              </w:rPrChange>
            </w:rPr>
            <w:t>13</w:t>
          </w:r>
        </w:ins>
        <w:del w:id="188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1889" w:author="Artur K" w:date="2015-12-07T18:01:00Z">
        <w:r w:rsidR="00A97765">
          <w:t> </w:t>
        </w:r>
      </w:ins>
      <w:del w:id="1890"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1891" w:author="Artur K" w:date="2015-12-07T18:01:00Z">
        <w:r w:rsidR="00A97765">
          <w:t> </w:t>
        </w:r>
      </w:ins>
      <w:del w:id="1892"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93" w:name="_Ref437128714"/>
      <w:bookmarkStart w:id="1894" w:name="_Toc437271168"/>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14</w:t>
      </w:r>
      <w:r w:rsidR="00C65655">
        <w:rPr>
          <w:noProof/>
        </w:rPr>
        <w:fldChar w:fldCharType="end"/>
      </w:r>
      <w:bookmarkEnd w:id="1893"/>
      <w:r>
        <w:t xml:space="preserve">. </w:t>
      </w:r>
      <w:r w:rsidRPr="00F921DC">
        <w:t>Widok zakładki Opinie w aplikacji mobilnej</w:t>
      </w:r>
      <w:bookmarkEnd w:id="1894"/>
    </w:p>
    <w:p w:rsidR="00B42833" w:rsidRDefault="00B42833" w:rsidP="009F5055">
      <w:pPr>
        <w:pStyle w:val="Zwykyakapit"/>
      </w:pPr>
      <w:r>
        <w:t xml:space="preserve">Druga zakładka (pokazana na </w:t>
      </w:r>
      <w:fldSimple w:instr=" REF _Ref437128714 \h  \* MERGEFORMAT ">
        <w:ins w:id="1895" w:author="DeeM" w:date="2015-12-07T19:17:00Z">
          <w:r w:rsidR="00BA7F9F" w:rsidRPr="00BA7F9F">
            <w:rPr>
              <w:rStyle w:val="OdsyaczZnak"/>
              <w:rPrChange w:id="1896" w:author="DeeM" w:date="2015-12-07T19:17:00Z">
                <w:rPr/>
              </w:rPrChange>
            </w:rPr>
            <w:t>Rys. 6.14</w:t>
          </w:r>
        </w:ins>
        <w:del w:id="1897" w:author="DeeM" w:date="2015-12-07T17:03:00Z">
          <w:r w:rsidR="00CF274A" w:rsidRPr="00CF274A" w:rsidDel="00252F3E">
            <w:rPr>
              <w:rStyle w:val="OdsyaczZnak"/>
            </w:rPr>
            <w:delText>Rys. 6.14</w:delText>
          </w:r>
        </w:del>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7"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898" w:name="_Ref437128747"/>
      <w:bookmarkStart w:id="1899" w:name="_Toc437271169"/>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15</w:t>
      </w:r>
      <w:r w:rsidR="00C65655">
        <w:rPr>
          <w:noProof/>
        </w:rPr>
        <w:fldChar w:fldCharType="end"/>
      </w:r>
      <w:bookmarkEnd w:id="1898"/>
      <w:r>
        <w:t xml:space="preserve">. </w:t>
      </w:r>
      <w:r w:rsidRPr="005A1C1B">
        <w:t>Widok zakładki Zdjęcia w aplikacji mobilnej</w:t>
      </w:r>
      <w:bookmarkEnd w:id="1899"/>
    </w:p>
    <w:p w:rsidR="00B42833" w:rsidRDefault="00B42833" w:rsidP="009F5055">
      <w:pPr>
        <w:pStyle w:val="Zwykyakapit"/>
      </w:pPr>
      <w:r>
        <w:t xml:space="preserve">Trzecia zakładka – widoczna na </w:t>
      </w:r>
      <w:fldSimple w:instr=" REF _Ref437128747 \h  \* MERGEFORMAT ">
        <w:ins w:id="1900" w:author="DeeM" w:date="2015-12-07T19:17:00Z">
          <w:r w:rsidR="00BA7F9F" w:rsidRPr="00BA7F9F">
            <w:rPr>
              <w:rStyle w:val="OdsyaczZnak"/>
              <w:rPrChange w:id="1901" w:author="DeeM" w:date="2015-12-07T19:17:00Z">
                <w:rPr/>
              </w:rPrChange>
            </w:rPr>
            <w:t>Rys. 6.15</w:t>
          </w:r>
        </w:ins>
        <w:del w:id="1902" w:author="DeeM" w:date="2015-12-07T17:03:00Z">
          <w:r w:rsidR="00CF274A" w:rsidRPr="00CF274A" w:rsidDel="00252F3E">
            <w:rPr>
              <w:rStyle w:val="OdsyaczZnak"/>
            </w:rPr>
            <w:delText>Rys. 6.15</w:delText>
          </w:r>
        </w:del>
      </w:fldSimple>
      <w:r w:rsidRPr="0091207B">
        <w:rPr>
          <w:rStyle w:val="OdsyaczZnak"/>
        </w:rPr>
        <w:t>.</w:t>
      </w:r>
      <w:r>
        <w:t xml:space="preserve"> -  umożliwia wyświetlenie albumu ze</w:t>
      </w:r>
      <w:ins w:id="1903" w:author="Artur K" w:date="2015-12-07T18:02:00Z">
        <w:r w:rsidR="00A97765">
          <w:t> </w:t>
        </w:r>
      </w:ins>
      <w:del w:id="1904"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8"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1905" w:name="_Ref437128784"/>
      <w:bookmarkStart w:id="1906" w:name="_Toc437271170"/>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16</w:t>
      </w:r>
      <w:r w:rsidR="00C65655">
        <w:rPr>
          <w:noProof/>
        </w:rPr>
        <w:fldChar w:fldCharType="end"/>
      </w:r>
      <w:bookmarkEnd w:id="1905"/>
      <w:r>
        <w:t xml:space="preserve">. </w:t>
      </w:r>
      <w:r w:rsidRPr="00B20CAF">
        <w:t>Widok zakładki Mapa w aplikacji mobilnej</w:t>
      </w:r>
      <w:bookmarkEnd w:id="1906"/>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del w:id="1907" w:author="DeeM" w:date="2015-12-07T19:08:00Z">
        <w:r w:rsidR="0055298E" w:rsidDel="00C87C4A">
          <w:delText xml:space="preserve">się </w:delText>
        </w:r>
      </w:del>
      <w:ins w:id="1908" w:author="DeeM" w:date="2015-12-07T19:08:00Z">
        <w:r w:rsidR="00C87C4A">
          <w:t>się</w:t>
        </w:r>
        <w:r w:rsidR="00C87C4A">
          <w:t> </w:t>
        </w:r>
      </w:ins>
      <w:r w:rsidR="0055298E">
        <w:t xml:space="preserve">określić prawidłową pozycję </w:t>
      </w:r>
      <w:r>
        <w:t xml:space="preserve">użytkownika przy pomocy modułu GPS, wyświetlana </w:t>
      </w:r>
      <w:del w:id="1909" w:author="DeeM" w:date="2015-12-07T19:08:00Z">
        <w:r w:rsidDel="00C87C4A">
          <w:delText xml:space="preserve">jest </w:delText>
        </w:r>
      </w:del>
      <w:ins w:id="1910" w:author="DeeM" w:date="2015-12-07T19:08:00Z">
        <w:r w:rsidR="00C87C4A">
          <w:t>jest</w:t>
        </w:r>
        <w:r w:rsidR="00C87C4A">
          <w:t> </w:t>
        </w:r>
      </w:ins>
      <w:r>
        <w:t>na</w:t>
      </w:r>
      <w:ins w:id="1911" w:author="Artur K" w:date="2015-12-07T18:02:00Z">
        <w:r w:rsidR="00A97765">
          <w:t> </w:t>
        </w:r>
      </w:ins>
      <w:del w:id="1912" w:author="Artur K" w:date="2015-12-07T18:02:00Z">
        <w:r w:rsidDel="00A97765">
          <w:delText xml:space="preserve"> </w:delText>
        </w:r>
      </w:del>
      <w:r>
        <w:t>niej</w:t>
      </w:r>
      <w:ins w:id="1913" w:author="Artur K" w:date="2015-12-07T18:02:00Z">
        <w:r w:rsidR="00A97765">
          <w:t> </w:t>
        </w:r>
      </w:ins>
      <w:del w:id="1914" w:author="Artur K" w:date="2015-12-07T18:02:00Z">
        <w:r w:rsidDel="00A97765">
          <w:delText xml:space="preserve"> </w:delText>
        </w:r>
      </w:del>
      <w:r>
        <w:t xml:space="preserve">także aktualne miejsce pobytu oraz najkrótsza droga do danego miejsca. Widok ten prezentuje </w:t>
      </w:r>
      <w:fldSimple w:instr=" REF _Ref437128784 \h  \* MERGEFORMAT ">
        <w:ins w:id="1915" w:author="DeeM" w:date="2015-12-07T19:17:00Z">
          <w:r w:rsidR="00BA7F9F" w:rsidRPr="00BA7F9F">
            <w:rPr>
              <w:rStyle w:val="OdsyaczZnak"/>
              <w:rPrChange w:id="1916" w:author="DeeM" w:date="2015-12-07T19:17:00Z">
                <w:rPr/>
              </w:rPrChange>
            </w:rPr>
            <w:t>Rys. 6.16</w:t>
          </w:r>
        </w:ins>
        <w:del w:id="1917" w:author="DeeM" w:date="2015-12-07T17:03:00Z">
          <w:r w:rsidR="00CF274A" w:rsidRPr="00CF274A" w:rsidDel="00252F3E">
            <w:rPr>
              <w:rStyle w:val="OdsyaczZnak"/>
            </w:rPr>
            <w:delText>Rys. 6.16</w:delText>
          </w:r>
        </w:del>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1918" w:name="_Toc437097123"/>
      <w:bookmarkStart w:id="1919" w:name="_Toc437130569"/>
      <w:bookmarkStart w:id="1920" w:name="_Toc437190874"/>
      <w:r>
        <w:lastRenderedPageBreak/>
        <w:t>Dodawanie zdjęć do atrakcji</w:t>
      </w:r>
      <w:bookmarkEnd w:id="1918"/>
      <w:bookmarkEnd w:id="1919"/>
      <w:bookmarkEnd w:id="1920"/>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59"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921" w:name="_Ref437188236"/>
      <w:bookmarkStart w:id="1922" w:name="_Toc437271171"/>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17</w:t>
      </w:r>
      <w:r w:rsidR="00C65655">
        <w:rPr>
          <w:noProof/>
        </w:rPr>
        <w:fldChar w:fldCharType="end"/>
      </w:r>
      <w:bookmarkEnd w:id="1921"/>
      <w:r>
        <w:t>. Widok dodawania zdjęcia do atrakcji w aplikacji mobilnej</w:t>
      </w:r>
      <w:bookmarkEnd w:id="1922"/>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1923" w:author="Artur K" w:date="2015-12-07T18:02:00Z">
        <w:r w:rsidR="00A97765">
          <w:t> </w:t>
        </w:r>
      </w:ins>
      <w:del w:id="1924" w:author="Artur K" w:date="2015-12-07T18:02:00Z">
        <w:r w:rsidDel="00A97765">
          <w:delText xml:space="preserve"> </w:delText>
        </w:r>
      </w:del>
      <w:r>
        <w:t xml:space="preserve">jest realizowana przy pomocy widoku </w:t>
      </w:r>
      <w:r>
        <w:rPr>
          <w:i/>
        </w:rPr>
        <w:t>Dodawania zdjęć do atrakcji</w:t>
      </w:r>
      <w:r>
        <w:t xml:space="preserve">, prezentowanego na </w:t>
      </w:r>
      <w:fldSimple w:instr=" REF _Ref437188236 \h  \* MERGEFORMAT ">
        <w:ins w:id="1925" w:author="DeeM" w:date="2015-12-07T19:17:00Z">
          <w:r w:rsidR="00BA7F9F" w:rsidRPr="00BA7F9F">
            <w:rPr>
              <w:rStyle w:val="OdsyaczZnak"/>
              <w:rPrChange w:id="1926" w:author="DeeM" w:date="2015-12-07T19:17:00Z">
                <w:rPr/>
              </w:rPrChange>
            </w:rPr>
            <w:t>Rys. 6.17</w:t>
          </w:r>
        </w:ins>
        <w:del w:id="1927" w:author="DeeM" w:date="2015-12-07T17:03:00Z">
          <w:r w:rsidR="00CF274A" w:rsidRPr="00CF274A" w:rsidDel="00252F3E">
            <w:rPr>
              <w:rStyle w:val="OdsyaczZnak"/>
            </w:rPr>
            <w:delText>Rys. 6.17</w:delText>
          </w:r>
        </w:del>
      </w:fldSimple>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1928" w:name="_Toc437097124"/>
      <w:bookmarkStart w:id="1929" w:name="_Toc437130570"/>
      <w:bookmarkStart w:id="1930" w:name="_Toc437190875"/>
      <w:r>
        <w:lastRenderedPageBreak/>
        <w:t>Dodawanie opinii do atrakcji</w:t>
      </w:r>
      <w:bookmarkEnd w:id="1928"/>
      <w:bookmarkEnd w:id="1929"/>
      <w:bookmarkEnd w:id="1930"/>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0"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1931" w:name="_Ref437188301"/>
      <w:bookmarkStart w:id="1932" w:name="_Toc437271172"/>
      <w:r>
        <w:t xml:space="preserve">Rys. </w:t>
      </w:r>
      <w:r w:rsidR="00C65655">
        <w:fldChar w:fldCharType="begin"/>
      </w:r>
      <w:r w:rsidR="00B569F6">
        <w:instrText xml:space="preserve"> STYLEREF 1 \s </w:instrText>
      </w:r>
      <w:r w:rsidR="00C65655">
        <w:fldChar w:fldCharType="separate"/>
      </w:r>
      <w:r w:rsidR="00BA7F9F">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BA7F9F">
        <w:rPr>
          <w:noProof/>
        </w:rPr>
        <w:t>18</w:t>
      </w:r>
      <w:r w:rsidR="00C65655">
        <w:rPr>
          <w:noProof/>
        </w:rPr>
        <w:fldChar w:fldCharType="end"/>
      </w:r>
      <w:bookmarkEnd w:id="1931"/>
      <w:r>
        <w:t>. Widok dodawania opinii do atrakcji w aplikacji mobilnej</w:t>
      </w:r>
      <w:bookmarkEnd w:id="1932"/>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fldSimple w:instr=" REF _Ref437188301 \h  \* MERGEFORMAT ">
        <w:ins w:id="1933" w:author="DeeM" w:date="2015-12-07T19:17:00Z">
          <w:r w:rsidR="00BA7F9F" w:rsidRPr="00BA7F9F">
            <w:rPr>
              <w:rStyle w:val="OdsyaczZnak"/>
              <w:rPrChange w:id="1934" w:author="DeeM" w:date="2015-12-07T19:17:00Z">
                <w:rPr/>
              </w:rPrChange>
            </w:rPr>
            <w:t>Rys. 6.18</w:t>
          </w:r>
        </w:ins>
        <w:del w:id="1935" w:author="DeeM" w:date="2015-12-07T17:03:00Z">
          <w:r w:rsidR="00CF274A" w:rsidRPr="00CF274A" w:rsidDel="00252F3E">
            <w:rPr>
              <w:rStyle w:val="OdsyaczZnak"/>
            </w:rPr>
            <w:delText>Rys. 6.18</w:delText>
          </w:r>
        </w:del>
      </w:fldSimple>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1936" w:name="_Toc437097125"/>
      <w:bookmarkStart w:id="1937" w:name="_Toc437130571"/>
      <w:bookmarkStart w:id="1938" w:name="_Toc437190876"/>
      <w:r>
        <w:lastRenderedPageBreak/>
        <w:t>Testowanie aplikacji</w:t>
      </w:r>
      <w:bookmarkEnd w:id="1936"/>
      <w:bookmarkEnd w:id="1937"/>
      <w:bookmarkEnd w:id="1938"/>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1939" w:author="Artur K" w:date="2015-12-07T18:02:00Z">
        <w:r w:rsidR="00A97765">
          <w:t> </w:t>
        </w:r>
      </w:ins>
      <w:del w:id="1940"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1941" w:author="Artur K" w:date="2015-12-07T18:02:00Z">
        <w:r w:rsidR="00A97765">
          <w:t> </w:t>
        </w:r>
      </w:ins>
      <w:del w:id="1942"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1943"/>
      <w:r w:rsidR="00C65655" w:rsidRPr="00C65655">
        <w:rPr>
          <w:rStyle w:val="OdsyaczZnak"/>
          <w:rPrChange w:id="1944" w:author="DeeM" w:date="2015-12-07T16:32:00Z">
            <w:rPr>
              <w:i/>
            </w:rPr>
          </w:rPrChange>
        </w:rPr>
        <w:fldChar w:fldCharType="begin"/>
      </w:r>
      <w:r w:rsidR="00C65655" w:rsidRPr="00C65655">
        <w:rPr>
          <w:rStyle w:val="OdsyaczZnak"/>
          <w:rPrChange w:id="1945" w:author="DeeM" w:date="2015-12-07T16:32:00Z">
            <w:rPr/>
          </w:rPrChange>
        </w:rPr>
        <w:instrText xml:space="preserve"> REF _Ref437183415 \h  \* MERGEFORMAT </w:instrText>
      </w:r>
      <w:r w:rsidR="00C65655" w:rsidRPr="00C65655">
        <w:rPr>
          <w:rStyle w:val="OdsyaczZnak"/>
          <w:rPrChange w:id="1946" w:author="DeeM" w:date="2015-12-07T16:32:00Z">
            <w:rPr>
              <w:rStyle w:val="OdsyaczZnak"/>
            </w:rPr>
          </w:rPrChange>
        </w:rPr>
      </w:r>
      <w:r w:rsidR="00C65655" w:rsidRPr="00C65655">
        <w:rPr>
          <w:rStyle w:val="OdsyaczZnak"/>
          <w:rPrChange w:id="1947" w:author="DeeM" w:date="2015-12-07T16:32:00Z">
            <w:rPr>
              <w:i/>
            </w:rPr>
          </w:rPrChange>
        </w:rPr>
        <w:fldChar w:fldCharType="separate"/>
      </w:r>
      <w:ins w:id="1948" w:author="DeeM" w:date="2015-12-07T19:17:00Z">
        <w:r w:rsidR="00BA7F9F" w:rsidRPr="00BA7F9F">
          <w:rPr>
            <w:rStyle w:val="OdsyaczZnak"/>
            <w:rPrChange w:id="1949" w:author="DeeM" w:date="2015-12-07T19:17:00Z">
              <w:rPr>
                <w:b/>
              </w:rPr>
            </w:rPrChange>
          </w:rPr>
          <w:t>Tabela 7.1</w:t>
        </w:r>
      </w:ins>
      <w:del w:id="1950" w:author="DeeM" w:date="2015-12-07T19:10:00Z">
        <w:r w:rsidR="00252F3E" w:rsidRPr="00252F3E" w:rsidDel="002A16C7">
          <w:rPr>
            <w:rStyle w:val="OdsyaczZnak"/>
          </w:rPr>
          <w:delText>Tabela 7.1</w:delText>
        </w:r>
      </w:del>
      <w:r w:rsidR="00C65655" w:rsidRPr="00C65655">
        <w:rPr>
          <w:rStyle w:val="OdsyaczZnak"/>
          <w:rPrChange w:id="1951" w:author="DeeM" w:date="2015-12-07T16:32:00Z">
            <w:rPr>
              <w:i/>
            </w:rPr>
          </w:rPrChange>
        </w:rPr>
        <w:fldChar w:fldCharType="end"/>
      </w:r>
      <w:commentRangeEnd w:id="1943"/>
      <w:r w:rsidR="00C65655" w:rsidRPr="00C65655">
        <w:rPr>
          <w:rStyle w:val="OdsyaczZnak"/>
          <w:rPrChange w:id="1952" w:author="DeeM" w:date="2015-12-07T16:32:00Z">
            <w:rPr>
              <w:rStyle w:val="Odwoaniedokomentarza"/>
            </w:rPr>
          </w:rPrChange>
        </w:rPr>
        <w:commentReference w:id="1943"/>
      </w:r>
      <w:r>
        <w:rPr>
          <w:rStyle w:val="OdsyaczZnak"/>
        </w:rPr>
        <w:t xml:space="preserve">. </w:t>
      </w:r>
      <w:r>
        <w:t xml:space="preserve">do </w:t>
      </w:r>
      <w:fldSimple w:instr=" REF _Ref437183445 \h  \* MERGEFORMAT ">
        <w:ins w:id="1953" w:author="DeeM" w:date="2015-12-07T19:17:00Z">
          <w:r w:rsidR="00BA7F9F" w:rsidRPr="00BA7F9F">
            <w:rPr>
              <w:rStyle w:val="OdsyaczZnak"/>
              <w:rPrChange w:id="1954" w:author="DeeM" w:date="2015-12-07T19:17:00Z">
                <w:rPr>
                  <w:b/>
                </w:rPr>
              </w:rPrChange>
            </w:rPr>
            <w:t>Tabela 7.18</w:t>
          </w:r>
        </w:ins>
        <w:del w:id="195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56" w:author="DeeM" w:date="2015-12-07T16:32:00Z">
                <w:rPr>
                  <w:b/>
                  <w:sz w:val="16"/>
                  <w:szCs w:val="16"/>
                </w:rPr>
              </w:rPrChange>
            </w:rPr>
            <w:delText>.18</w:delText>
          </w:r>
        </w:del>
      </w:fldSimple>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fldSimple w:instr=" REF _Ref437183493 \h  \* MERGEFORMAT ">
        <w:ins w:id="1957" w:author="DeeM" w:date="2015-12-07T19:17:00Z">
          <w:r w:rsidR="00BA7F9F" w:rsidRPr="00BA7F9F">
            <w:rPr>
              <w:rStyle w:val="OdsyaczZnak"/>
              <w:rPrChange w:id="1958" w:author="DeeM" w:date="2015-12-07T19:17:00Z">
                <w:rPr>
                  <w:b/>
                </w:rPr>
              </w:rPrChange>
            </w:rPr>
            <w:t>Tabela 7.19</w:t>
          </w:r>
        </w:ins>
        <w:del w:id="1959"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60" w:author="DeeM" w:date="2015-12-07T16:32:00Z">
                <w:rPr>
                  <w:b/>
                  <w:sz w:val="16"/>
                  <w:szCs w:val="16"/>
                </w:rPr>
              </w:rPrChange>
            </w:rPr>
            <w:delText>.19</w:delText>
          </w:r>
        </w:del>
      </w:fldSimple>
      <w:r>
        <w:rPr>
          <w:rStyle w:val="OdsyaczZnak"/>
        </w:rPr>
        <w:t xml:space="preserve">. </w:t>
      </w:r>
      <w:r w:rsidRPr="0091207B">
        <w:t>do</w:t>
      </w:r>
      <w:r>
        <w:rPr>
          <w:rStyle w:val="OdsyaczZnak"/>
        </w:rPr>
        <w:t xml:space="preserve"> </w:t>
      </w:r>
      <w:fldSimple w:instr=" REF _Ref437183517 \h  \* MERGEFORMAT ">
        <w:ins w:id="1961" w:author="DeeM" w:date="2015-12-07T19:17:00Z">
          <w:r w:rsidR="00BA7F9F" w:rsidRPr="00BA7F9F">
            <w:rPr>
              <w:rStyle w:val="OdsyaczZnak"/>
              <w:rPrChange w:id="1962" w:author="DeeM" w:date="2015-12-07T19:17:00Z">
                <w:rPr>
                  <w:b/>
                </w:rPr>
              </w:rPrChange>
            </w:rPr>
            <w:t>Tabela 7.25</w:t>
          </w:r>
        </w:ins>
        <w:del w:id="1963"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65655" w:rsidRPr="00C65655">
            <w:rPr>
              <w:rStyle w:val="OdsyaczZnak"/>
              <w:rPrChange w:id="1964" w:author="DeeM" w:date="2015-12-07T16:32:00Z">
                <w:rPr>
                  <w:b/>
                  <w:sz w:val="16"/>
                  <w:szCs w:val="16"/>
                </w:rPr>
              </w:rPrChange>
            </w:rPr>
            <w:delText>.25</w:delText>
          </w:r>
        </w:del>
      </w:fldSimple>
      <w:r>
        <w:rPr>
          <w:rStyle w:val="OdsyaczZnak"/>
        </w:rPr>
        <w:t>.</w:t>
      </w:r>
      <w:r w:rsidR="00462EB5">
        <w:rPr>
          <w:rStyle w:val="OdsyaczZnak"/>
        </w:rPr>
        <w:t xml:space="preserve"> </w:t>
      </w:r>
      <w:r w:rsidR="00462EB5" w:rsidRPr="00462EB5">
        <w:t>po</w:t>
      </w:r>
      <w:r w:rsidR="00462EB5">
        <w:t>kazują scenariusze testowe, zgodnie z</w:t>
      </w:r>
      <w:ins w:id="1965" w:author="Artur K" w:date="2015-12-07T18:02:00Z">
        <w:r w:rsidR="00A97765">
          <w:t> </w:t>
        </w:r>
      </w:ins>
      <w:del w:id="1966" w:author="Artur K" w:date="2015-12-07T18:02:00Z">
        <w:r w:rsidR="00462EB5" w:rsidDel="00A97765">
          <w:delText xml:space="preserve"> </w:delText>
        </w:r>
      </w:del>
      <w:r w:rsidR="00462EB5">
        <w:t>którymi testowano aplikację.</w:t>
      </w:r>
    </w:p>
    <w:p w:rsidR="00B42833" w:rsidRDefault="00B42833" w:rsidP="002A41BA">
      <w:pPr>
        <w:pStyle w:val="Nagwek2"/>
      </w:pPr>
      <w:bookmarkStart w:id="1967" w:name="_Toc437097126"/>
      <w:bookmarkStart w:id="1968" w:name="_Toc437130572"/>
      <w:bookmarkStart w:id="1969" w:name="_Toc437190877"/>
      <w:r>
        <w:t>Przypadki testowe</w:t>
      </w:r>
      <w:bookmarkEnd w:id="1967"/>
      <w:bookmarkEnd w:id="1968"/>
      <w:bookmarkEnd w:id="1969"/>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ins w:id="1970" w:author="DeeM" w:date="2015-12-07T19:07:00Z">
        <w:r w:rsidR="00C87C4A">
          <w:rPr>
            <w:i/>
          </w:rPr>
          <w:t>-</w:t>
        </w:r>
      </w:ins>
      <w:del w:id="1971" w:author="DeeM" w:date="2015-12-07T19:07:00Z">
        <w:r w:rsidDel="00C87C4A">
          <w:rPr>
            <w:i/>
          </w:rPr>
          <w:delText>-</w:delText>
        </w:r>
      </w:del>
      <w:r>
        <w:rPr>
          <w:i/>
        </w:rPr>
        <w:t>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1972" w:name="_Ref437183415"/>
      <w:bookmarkStart w:id="1973"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w:t>
      </w:r>
      <w:r w:rsidR="00C65655">
        <w:rPr>
          <w:b/>
        </w:rPr>
        <w:fldChar w:fldCharType="end"/>
      </w:r>
      <w:bookmarkEnd w:id="1972"/>
      <w:r w:rsidRPr="00DB1FD9">
        <w:rPr>
          <w:b/>
        </w:rPr>
        <w:t>.</w:t>
      </w:r>
      <w:r>
        <w:t xml:space="preserve"> </w:t>
      </w:r>
      <w:r w:rsidRPr="008A3D97">
        <w:t>Przypadek testowy prawidłowego rejestrowania nowego użytkownika</w:t>
      </w:r>
      <w:bookmarkEnd w:id="197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4"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w:t>
      </w:r>
      <w:r w:rsidR="00C65655">
        <w:rPr>
          <w:b/>
        </w:rPr>
        <w:fldChar w:fldCharType="end"/>
      </w:r>
      <w:r w:rsidRPr="00DB1FD9">
        <w:rPr>
          <w:b/>
        </w:rPr>
        <w:t>.</w:t>
      </w:r>
      <w:r>
        <w:t xml:space="preserve"> </w:t>
      </w:r>
      <w:r w:rsidRPr="000904B7">
        <w:t>Przypadek testowy rejestracji z podaniem błędnych danych</w:t>
      </w:r>
      <w:bookmarkEnd w:id="1974"/>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5"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3</w:t>
      </w:r>
      <w:r w:rsidR="00C65655">
        <w:rPr>
          <w:b/>
        </w:rPr>
        <w:fldChar w:fldCharType="end"/>
      </w:r>
      <w:r w:rsidRPr="00DB1FD9">
        <w:rPr>
          <w:b/>
        </w:rPr>
        <w:t xml:space="preserve">. </w:t>
      </w:r>
      <w:r w:rsidRPr="004C5619">
        <w:t>Przypadek testowy zgłaszania nowego właściciela atrakcji</w:t>
      </w:r>
      <w:bookmarkEnd w:id="197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6"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4</w:t>
      </w:r>
      <w:r w:rsidR="00C65655">
        <w:rPr>
          <w:b/>
        </w:rPr>
        <w:fldChar w:fldCharType="end"/>
      </w:r>
      <w:r w:rsidRPr="00DB1FD9">
        <w:rPr>
          <w:b/>
        </w:rPr>
        <w:t>.</w:t>
      </w:r>
      <w:r>
        <w:t xml:space="preserve"> </w:t>
      </w:r>
      <w:r w:rsidRPr="00A40D51">
        <w:t>Przypadek testowy akceptacji prośby o bycie właścicielem</w:t>
      </w:r>
      <w:bookmarkEnd w:id="1976"/>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7"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5</w:t>
      </w:r>
      <w:r w:rsidR="00C65655">
        <w:rPr>
          <w:b/>
        </w:rPr>
        <w:fldChar w:fldCharType="end"/>
      </w:r>
      <w:r w:rsidRPr="00DB1FD9">
        <w:rPr>
          <w:b/>
        </w:rPr>
        <w:t>.</w:t>
      </w:r>
      <w:r>
        <w:t xml:space="preserve"> </w:t>
      </w:r>
      <w:r w:rsidRPr="00F16D22">
        <w:t>Przypadek testowy wysyłania propozycji zawarcia nowej przyjaźni</w:t>
      </w:r>
      <w:bookmarkEnd w:id="1977"/>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8"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6</w:t>
      </w:r>
      <w:r w:rsidR="00C65655">
        <w:rPr>
          <w:b/>
        </w:rPr>
        <w:fldChar w:fldCharType="end"/>
      </w:r>
      <w:r w:rsidRPr="00DB1FD9">
        <w:rPr>
          <w:b/>
        </w:rPr>
        <w:t>.</w:t>
      </w:r>
      <w:r>
        <w:t xml:space="preserve"> </w:t>
      </w:r>
      <w:r w:rsidRPr="00DD45A3">
        <w:t>Przypadek testowy akceptacji wysłanej propozycji przyjaźni</w:t>
      </w:r>
      <w:bookmarkEnd w:id="197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79"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7</w:t>
      </w:r>
      <w:r w:rsidR="00C65655">
        <w:rPr>
          <w:b/>
        </w:rPr>
        <w:fldChar w:fldCharType="end"/>
      </w:r>
      <w:r w:rsidRPr="00DB1FD9">
        <w:rPr>
          <w:b/>
        </w:rPr>
        <w:t>.</w:t>
      </w:r>
      <w:r>
        <w:t xml:space="preserve"> </w:t>
      </w:r>
      <w:r w:rsidRPr="001428F8">
        <w:t>Przypadek testowy dodawania opinii do atrakcji</w:t>
      </w:r>
      <w:bookmarkEnd w:id="197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0"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8</w:t>
      </w:r>
      <w:r w:rsidR="00C65655">
        <w:rPr>
          <w:b/>
        </w:rPr>
        <w:fldChar w:fldCharType="end"/>
      </w:r>
      <w:r w:rsidRPr="00DB1FD9">
        <w:rPr>
          <w:b/>
        </w:rPr>
        <w:t>.</w:t>
      </w:r>
      <w:r>
        <w:t xml:space="preserve"> </w:t>
      </w:r>
      <w:r w:rsidRPr="004B7F5B">
        <w:t>Przypadek testowy wyszukiwania określonej atrakcji</w:t>
      </w:r>
      <w:bookmarkEnd w:id="198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1"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9</w:t>
      </w:r>
      <w:r w:rsidR="00C65655">
        <w:rPr>
          <w:b/>
        </w:rPr>
        <w:fldChar w:fldCharType="end"/>
      </w:r>
      <w:r w:rsidRPr="008C67BF">
        <w:rPr>
          <w:b/>
        </w:rPr>
        <w:t>.</w:t>
      </w:r>
      <w:r>
        <w:t xml:space="preserve"> </w:t>
      </w:r>
      <w:r w:rsidRPr="007E7CF3">
        <w:t>Przypadek testowy akceptacji proponowanej przez użytkownika atrakcji</w:t>
      </w:r>
      <w:bookmarkEnd w:id="1981"/>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2"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10</w:t>
      </w:r>
      <w:r w:rsidR="00C65655">
        <w:rPr>
          <w:b/>
        </w:rPr>
        <w:fldChar w:fldCharType="end"/>
      </w:r>
      <w:r w:rsidRPr="008C67BF">
        <w:rPr>
          <w:b/>
        </w:rPr>
        <w:t>.</w:t>
      </w:r>
      <w:r>
        <w:t xml:space="preserve"> </w:t>
      </w:r>
      <w:r w:rsidRPr="004420A6">
        <w:t>Przypadek testowy zgłaszania wybranej opinii</w:t>
      </w:r>
      <w:bookmarkEnd w:id="198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3"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11</w:t>
      </w:r>
      <w:r w:rsidR="00C65655">
        <w:rPr>
          <w:b/>
        </w:rPr>
        <w:fldChar w:fldCharType="end"/>
      </w:r>
      <w:r w:rsidRPr="008C67BF">
        <w:rPr>
          <w:b/>
        </w:rPr>
        <w:t>.</w:t>
      </w:r>
      <w:r>
        <w:t xml:space="preserve"> </w:t>
      </w:r>
      <w:r w:rsidRPr="00184CFE">
        <w:t>Przypadek testowy usuwania zgłoszonej przez użytkowników opinii</w:t>
      </w:r>
      <w:bookmarkEnd w:id="1983"/>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4"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12</w:t>
      </w:r>
      <w:r w:rsidR="00C65655">
        <w:rPr>
          <w:b/>
        </w:rPr>
        <w:fldChar w:fldCharType="end"/>
      </w:r>
      <w:r>
        <w:t xml:space="preserve">. </w:t>
      </w:r>
      <w:r w:rsidRPr="006008DC">
        <w:t>Przypadek testowy dodawania menu do atrakcji</w:t>
      </w:r>
      <w:bookmarkEnd w:id="1984"/>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5"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13</w:t>
      </w:r>
      <w:r w:rsidR="00C65655">
        <w:rPr>
          <w:b/>
        </w:rPr>
        <w:fldChar w:fldCharType="end"/>
      </w:r>
      <w:r>
        <w:t xml:space="preserve">. </w:t>
      </w:r>
      <w:r w:rsidRPr="000A3EC7">
        <w:t>Przypadek testowy poprawnego logowania do systemu</w:t>
      </w:r>
      <w:bookmarkEnd w:id="198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6"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14</w:t>
      </w:r>
      <w:r w:rsidR="00C65655">
        <w:rPr>
          <w:b/>
        </w:rPr>
        <w:fldChar w:fldCharType="end"/>
      </w:r>
      <w:r>
        <w:t xml:space="preserve">. </w:t>
      </w:r>
      <w:r w:rsidRPr="00C80BBA">
        <w:t>Przypadek testowy błędnego logowania do systemu</w:t>
      </w:r>
      <w:bookmarkEnd w:id="1986"/>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7"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15</w:t>
      </w:r>
      <w:r w:rsidR="00C65655">
        <w:rPr>
          <w:b/>
        </w:rPr>
        <w:fldChar w:fldCharType="end"/>
      </w:r>
      <w:r w:rsidRPr="008C67BF">
        <w:rPr>
          <w:b/>
        </w:rPr>
        <w:t>.</w:t>
      </w:r>
      <w:r>
        <w:t xml:space="preserve"> </w:t>
      </w:r>
      <w:r w:rsidRPr="005653F0">
        <w:t>Przypadek testowy dodawania nowej atrakcji</w:t>
      </w:r>
      <w:bookmarkEnd w:id="1987"/>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8"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16</w:t>
      </w:r>
      <w:r w:rsidR="00C65655">
        <w:rPr>
          <w:b/>
        </w:rPr>
        <w:fldChar w:fldCharType="end"/>
      </w:r>
      <w:r w:rsidRPr="008C67BF">
        <w:rPr>
          <w:b/>
        </w:rPr>
        <w:t>.</w:t>
      </w:r>
      <w:r>
        <w:t xml:space="preserve"> </w:t>
      </w:r>
      <w:r w:rsidRPr="001B5AB4">
        <w:t>Przypadek testowy dodawania nowego wydarzenia</w:t>
      </w:r>
      <w:bookmarkEnd w:id="1988"/>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89"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17</w:t>
      </w:r>
      <w:r w:rsidR="00C65655">
        <w:rPr>
          <w:b/>
        </w:rPr>
        <w:fldChar w:fldCharType="end"/>
      </w:r>
      <w:r w:rsidRPr="008C67BF">
        <w:rPr>
          <w:b/>
        </w:rPr>
        <w:t>.</w:t>
      </w:r>
      <w:r>
        <w:t xml:space="preserve"> </w:t>
      </w:r>
      <w:r w:rsidRPr="005B246E">
        <w:t>Przypadek testowy dołączania do utworzonego wydarzenia</w:t>
      </w:r>
      <w:bookmarkEnd w:id="198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1990" w:name="_Ref437183445"/>
      <w:bookmarkStart w:id="1991"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18</w:t>
      </w:r>
      <w:r w:rsidR="00C65655">
        <w:rPr>
          <w:b/>
        </w:rPr>
        <w:fldChar w:fldCharType="end"/>
      </w:r>
      <w:bookmarkEnd w:id="1990"/>
      <w:r w:rsidRPr="008C67BF">
        <w:rPr>
          <w:b/>
        </w:rPr>
        <w:t>.</w:t>
      </w:r>
      <w:r>
        <w:t xml:space="preserve"> </w:t>
      </w:r>
      <w:r w:rsidRPr="008E03B7">
        <w:t>Przypadek testowy wyświetlenia trasy i informacji o atrakcji w aplikacji mobilnej</w:t>
      </w:r>
      <w:bookmarkEnd w:id="1991"/>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1992" w:name="_Toc437097127"/>
      <w:bookmarkStart w:id="1993" w:name="_Toc437130573"/>
      <w:bookmarkStart w:id="1994" w:name="_Toc437190878"/>
      <w:r>
        <w:t>Scenariusze testowe</w:t>
      </w:r>
      <w:bookmarkEnd w:id="1992"/>
      <w:bookmarkEnd w:id="1993"/>
      <w:bookmarkEnd w:id="1994"/>
    </w:p>
    <w:p w:rsidR="00B42833" w:rsidRDefault="00B42833" w:rsidP="00B42833">
      <w:pPr>
        <w:pStyle w:val="Nagwektabeli"/>
      </w:pPr>
      <w:bookmarkStart w:id="1995" w:name="_Ref437183493"/>
      <w:bookmarkStart w:id="1996"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19</w:t>
      </w:r>
      <w:r w:rsidR="00C65655">
        <w:rPr>
          <w:b/>
        </w:rPr>
        <w:fldChar w:fldCharType="end"/>
      </w:r>
      <w:bookmarkEnd w:id="1995"/>
      <w:r w:rsidRPr="008B04B5">
        <w:rPr>
          <w:b/>
        </w:rPr>
        <w:t>.</w:t>
      </w:r>
      <w:r>
        <w:t xml:space="preserve"> </w:t>
      </w:r>
      <w:r w:rsidRPr="00FE626F">
        <w:t>Scenariusz testowy rejestracji konta użytkownika</w:t>
      </w:r>
      <w:bookmarkEnd w:id="1996"/>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1997"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20</w:t>
      </w:r>
      <w:r w:rsidR="00C65655">
        <w:rPr>
          <w:b/>
        </w:rPr>
        <w:fldChar w:fldCharType="end"/>
      </w:r>
      <w:r w:rsidRPr="008B04B5">
        <w:rPr>
          <w:b/>
        </w:rPr>
        <w:t>.</w:t>
      </w:r>
      <w:r>
        <w:t xml:space="preserve"> </w:t>
      </w:r>
      <w:r w:rsidRPr="00250EC7">
        <w:t>Scenariusz testowy dodawania nowych atrakcji</w:t>
      </w:r>
      <w:bookmarkEnd w:id="1997"/>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1998"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21</w:t>
      </w:r>
      <w:r w:rsidR="00C65655">
        <w:rPr>
          <w:b/>
        </w:rPr>
        <w:fldChar w:fldCharType="end"/>
      </w:r>
      <w:r w:rsidRPr="008B04B5">
        <w:rPr>
          <w:b/>
        </w:rPr>
        <w:t>.</w:t>
      </w:r>
      <w:r>
        <w:t xml:space="preserve"> </w:t>
      </w:r>
      <w:r w:rsidRPr="003B1491">
        <w:t>Scenariusz testowy uzupełniania szczegółów atrakcji</w:t>
      </w:r>
      <w:bookmarkEnd w:id="1998"/>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1999"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22</w:t>
      </w:r>
      <w:r w:rsidR="00C65655">
        <w:rPr>
          <w:b/>
        </w:rPr>
        <w:fldChar w:fldCharType="end"/>
      </w:r>
      <w:r w:rsidRPr="008B04B5">
        <w:rPr>
          <w:b/>
        </w:rPr>
        <w:t>.</w:t>
      </w:r>
      <w:r>
        <w:t xml:space="preserve"> </w:t>
      </w:r>
      <w:r w:rsidRPr="00892BA8">
        <w:t>Scenariusz testowy dodawania, zgłaszania i usuwania opinii</w:t>
      </w:r>
      <w:bookmarkEnd w:id="1999"/>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000"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23</w:t>
      </w:r>
      <w:r w:rsidR="00C65655">
        <w:rPr>
          <w:b/>
        </w:rPr>
        <w:fldChar w:fldCharType="end"/>
      </w:r>
      <w:r w:rsidRPr="008B04B5">
        <w:rPr>
          <w:b/>
        </w:rPr>
        <w:t>.</w:t>
      </w:r>
      <w:r>
        <w:t xml:space="preserve"> </w:t>
      </w:r>
      <w:r w:rsidRPr="00964BCF">
        <w:t>Scenariusz testowy dodawania, zgłaszania i usuwania opinii</w:t>
      </w:r>
      <w:bookmarkEnd w:id="2000"/>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001"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24</w:t>
      </w:r>
      <w:r w:rsidR="00C65655">
        <w:rPr>
          <w:b/>
        </w:rPr>
        <w:fldChar w:fldCharType="end"/>
      </w:r>
      <w:r w:rsidRPr="008B04B5">
        <w:rPr>
          <w:b/>
        </w:rPr>
        <w:t>.</w:t>
      </w:r>
      <w:r>
        <w:t xml:space="preserve"> </w:t>
      </w:r>
      <w:r w:rsidRPr="004110D8">
        <w:t>Scenariusz testowy dodawania właściciela do atrakcji</w:t>
      </w:r>
      <w:bookmarkEnd w:id="200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002" w:name="_Ref437183517"/>
      <w:bookmarkStart w:id="2003"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25</w:t>
      </w:r>
      <w:r w:rsidR="00C65655">
        <w:rPr>
          <w:b/>
        </w:rPr>
        <w:fldChar w:fldCharType="end"/>
      </w:r>
      <w:bookmarkEnd w:id="2002"/>
      <w:r>
        <w:t xml:space="preserve">. </w:t>
      </w:r>
      <w:r w:rsidRPr="005C515F">
        <w:t>Scenariusz testowy rejestracji konta użytkownika</w:t>
      </w:r>
      <w:bookmarkEnd w:id="2003"/>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2004" w:name="_Toc437097128"/>
      <w:bookmarkStart w:id="2005" w:name="_Toc437130574"/>
      <w:bookmarkStart w:id="2006" w:name="_Toc437190879"/>
      <w:r>
        <w:t>Podsumowanie testów aplikacji</w:t>
      </w:r>
      <w:bookmarkEnd w:id="2004"/>
      <w:bookmarkEnd w:id="2005"/>
      <w:bookmarkEnd w:id="2006"/>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fldSimple w:instr=" REF _Ref437129887 \h  \* MERGEFORMAT ">
        <w:ins w:id="2007" w:author="DeeM" w:date="2015-12-07T19:17:00Z">
          <w:r w:rsidR="00BA7F9F" w:rsidRPr="00BA7F9F">
            <w:rPr>
              <w:rStyle w:val="OdsyaczZnak"/>
              <w:rPrChange w:id="2008" w:author="DeeM" w:date="2015-12-07T19:17:00Z">
                <w:rPr>
                  <w:b/>
                </w:rPr>
              </w:rPrChange>
            </w:rPr>
            <w:t>Tabela 7.26</w:t>
          </w:r>
          <w:r w:rsidR="00BA7F9F" w:rsidRPr="008B04B5">
            <w:rPr>
              <w:b/>
            </w:rPr>
            <w:t>.</w:t>
          </w:r>
          <w:r w:rsidR="00BA7F9F">
            <w:t xml:space="preserve"> </w:t>
          </w:r>
          <w:r w:rsidR="00BA7F9F" w:rsidRPr="00726120">
            <w:t>Statystyki zgłoszonych błędów</w:t>
          </w:r>
        </w:ins>
        <w:del w:id="2009"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fldSimple>
      <w:r>
        <w:t xml:space="preserve">. przedstawia informacje </w:t>
      </w:r>
      <w:del w:id="2010" w:author="DeeM" w:date="2015-12-07T19:07:00Z">
        <w:r w:rsidDel="00C87C4A">
          <w:delText xml:space="preserve">o </w:delText>
        </w:r>
      </w:del>
      <w:ins w:id="2011" w:author="DeeM" w:date="2015-12-07T19:07:00Z">
        <w:r w:rsidR="00C87C4A">
          <w:t>o</w:t>
        </w:r>
        <w:r w:rsidR="00C87C4A">
          <w:t> </w:t>
        </w:r>
      </w:ins>
      <w:r>
        <w:t>liczebności błędów w zależności od statusu błędu lub poprawki.</w:t>
      </w:r>
    </w:p>
    <w:p w:rsidR="00B42833" w:rsidRDefault="00B42833" w:rsidP="00B42833">
      <w:pPr>
        <w:pStyle w:val="Nagwektabeli"/>
      </w:pPr>
      <w:bookmarkStart w:id="2012" w:name="_Ref437129887"/>
      <w:bookmarkStart w:id="2013"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BA7F9F">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BA7F9F">
        <w:rPr>
          <w:b/>
          <w:noProof/>
        </w:rPr>
        <w:t>26</w:t>
      </w:r>
      <w:r w:rsidR="00C65655">
        <w:rPr>
          <w:b/>
        </w:rPr>
        <w:fldChar w:fldCharType="end"/>
      </w:r>
      <w:r w:rsidRPr="008B04B5">
        <w:rPr>
          <w:b/>
        </w:rPr>
        <w:t>.</w:t>
      </w:r>
      <w:r>
        <w:t xml:space="preserve"> </w:t>
      </w:r>
      <w:r w:rsidRPr="00726120">
        <w:t>Statystyki zgłoszonych błędów</w:t>
      </w:r>
      <w:bookmarkEnd w:id="2012"/>
      <w:bookmarkEnd w:id="2013"/>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ins w:id="2014" w:author="DeeM" w:date="2015-12-07T19:17:00Z">
          <w:r w:rsidR="00BA7F9F" w:rsidRPr="00BA7F9F">
            <w:rPr>
              <w:rStyle w:val="OdsyaczZnak"/>
              <w:rPrChange w:id="2015" w:author="DeeM" w:date="2015-12-07T19:17:00Z">
                <w:rPr>
                  <w:b/>
                </w:rPr>
              </w:rPrChange>
            </w:rPr>
            <w:t>Tabela 7.27</w:t>
          </w:r>
        </w:ins>
        <w:del w:id="2016" w:author="DeeM" w:date="2015-12-07T17:03:00Z">
          <w:r w:rsidR="00CF274A" w:rsidRPr="00CF274A" w:rsidDel="00252F3E">
            <w:rPr>
              <w:rStyle w:val="OdsyaczZnak"/>
            </w:rPr>
            <w:delText>Tabela 7.27</w:delText>
          </w:r>
        </w:del>
      </w:fldSimple>
      <w:r>
        <w:rPr>
          <w:rStyle w:val="OdsyaczZnak"/>
        </w:rPr>
        <w:t>.</w:t>
      </w:r>
    </w:p>
    <w:p w:rsidR="00B42833" w:rsidRDefault="00B42833" w:rsidP="00B42833">
      <w:pPr>
        <w:pStyle w:val="Nagwektabeli"/>
      </w:pPr>
      <w:bookmarkStart w:id="2017" w:name="_Ref437129946"/>
      <w:bookmarkStart w:id="2018"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BA7F9F">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BA7F9F">
        <w:rPr>
          <w:b/>
          <w:noProof/>
        </w:rPr>
        <w:t>27</w:t>
      </w:r>
      <w:r w:rsidR="00C65655" w:rsidRPr="008B04B5">
        <w:rPr>
          <w:b/>
        </w:rPr>
        <w:fldChar w:fldCharType="end"/>
      </w:r>
      <w:bookmarkEnd w:id="2017"/>
      <w:r w:rsidRPr="008B04B5">
        <w:rPr>
          <w:b/>
        </w:rPr>
        <w:t>.</w:t>
      </w:r>
      <w:r>
        <w:t xml:space="preserve"> </w:t>
      </w:r>
      <w:r w:rsidRPr="002E2577">
        <w:t>Statystyki przypisanych i naprawionych błędów dla konkretnych członków zespołu</w:t>
      </w:r>
      <w:bookmarkEnd w:id="2018"/>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del w:id="2019" w:author="DeeM" w:date="2015-12-07T19:07:00Z">
        <w:r w:rsidDel="00C87C4A">
          <w:delText xml:space="preserve">udało </w:delText>
        </w:r>
      </w:del>
      <w:ins w:id="2020" w:author="DeeM" w:date="2015-12-07T19:07:00Z">
        <w:r w:rsidR="00C87C4A">
          <w:t>udało</w:t>
        </w:r>
        <w:r w:rsidR="00C87C4A">
          <w:t> </w:t>
        </w:r>
      </w:ins>
      <w:del w:id="2021" w:author="DeeM" w:date="2015-12-07T19:07:00Z">
        <w:r w:rsidDel="00C87C4A">
          <w:delText xml:space="preserve">się </w:delText>
        </w:r>
      </w:del>
      <w:ins w:id="2022" w:author="DeeM" w:date="2015-12-07T19:07:00Z">
        <w:r w:rsidR="00C87C4A">
          <w:t>się</w:t>
        </w:r>
        <w:r w:rsidR="00C87C4A">
          <w:t> </w:t>
        </w:r>
      </w:ins>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2023" w:name="_Toc437097129"/>
      <w:bookmarkStart w:id="2024" w:name="_Toc437130575"/>
      <w:bookmarkStart w:id="2025" w:name="_Toc437190880"/>
      <w:r>
        <w:lastRenderedPageBreak/>
        <w:t>Raport końcowy</w:t>
      </w:r>
      <w:bookmarkEnd w:id="2023"/>
      <w:bookmarkEnd w:id="2024"/>
      <w:bookmarkEnd w:id="2025"/>
    </w:p>
    <w:p w:rsidR="00B42833" w:rsidRDefault="00B42833" w:rsidP="002A41BA">
      <w:pPr>
        <w:pStyle w:val="Nagwek2"/>
      </w:pPr>
      <w:bookmarkStart w:id="2026" w:name="_Toc437097130"/>
      <w:bookmarkStart w:id="2027" w:name="_Toc437130576"/>
      <w:bookmarkStart w:id="2028" w:name="_Toc437190881"/>
      <w:r>
        <w:t>Zespół projektowy</w:t>
      </w:r>
      <w:bookmarkEnd w:id="2026"/>
      <w:bookmarkEnd w:id="2027"/>
      <w:bookmarkEnd w:id="2028"/>
    </w:p>
    <w:p w:rsidR="00B42833" w:rsidRDefault="00B42833" w:rsidP="008F5E3F">
      <w:pPr>
        <w:pStyle w:val="Tytu3"/>
      </w:pPr>
      <w:bookmarkStart w:id="2029" w:name="_Toc437190882"/>
      <w:r>
        <w:t>Opiekun pracy:</w:t>
      </w:r>
      <w:bookmarkEnd w:id="2029"/>
    </w:p>
    <w:p w:rsidR="00B42833" w:rsidRDefault="00B42833" w:rsidP="008F5E3F">
      <w:pPr>
        <w:pStyle w:val="Zwykyakapit"/>
      </w:pPr>
      <w:r>
        <w:t>dr inż. Aleksander Jarzębowicz</w:t>
      </w:r>
    </w:p>
    <w:p w:rsidR="00B42833" w:rsidRDefault="00B42833" w:rsidP="008F5E3F">
      <w:pPr>
        <w:pStyle w:val="Tytu3"/>
      </w:pPr>
      <w:bookmarkStart w:id="2030" w:name="_Toc437190883"/>
      <w:r>
        <w:t>Uczestnicy:</w:t>
      </w:r>
      <w:bookmarkEnd w:id="2030"/>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w:t>
      </w:r>
      <w:del w:id="2031" w:author="Olek" w:date="2015-12-07T09:53:00Z">
        <w:r w:rsidDel="00F311F4">
          <w:delText xml:space="preserve"> </w:delText>
        </w:r>
      </w:del>
      <w:r>
        <w:t xml:space="preserve"> 5 semestr</w:t>
      </w:r>
    </w:p>
    <w:p w:rsidR="00B42833" w:rsidRDefault="00B42833" w:rsidP="002A41BA">
      <w:pPr>
        <w:pStyle w:val="Nagwek2"/>
      </w:pPr>
      <w:bookmarkStart w:id="2032" w:name="_Toc437097131"/>
      <w:bookmarkStart w:id="2033" w:name="_Toc437130577"/>
      <w:bookmarkStart w:id="2034" w:name="_Toc437190884"/>
      <w:r>
        <w:t>Temat projektu</w:t>
      </w:r>
      <w:bookmarkEnd w:id="2032"/>
      <w:bookmarkEnd w:id="2033"/>
      <w:bookmarkEnd w:id="2034"/>
    </w:p>
    <w:p w:rsidR="00B42833" w:rsidRDefault="00B42833" w:rsidP="008F5E3F">
      <w:pPr>
        <w:pStyle w:val="Zwykyakapit"/>
      </w:pPr>
      <w:r>
        <w:t>Interaktywny internetowy serwis turystyczny z elementami geolokalizacji</w:t>
      </w:r>
    </w:p>
    <w:p w:rsidR="00B42833" w:rsidRDefault="00B42833" w:rsidP="002A41BA">
      <w:pPr>
        <w:pStyle w:val="Nagwek2"/>
      </w:pPr>
      <w:bookmarkStart w:id="2035" w:name="_Toc437097132"/>
      <w:bookmarkStart w:id="2036" w:name="_Toc437130578"/>
      <w:bookmarkStart w:id="2037" w:name="_Toc437190885"/>
      <w:r>
        <w:t>Kontekst projektu</w:t>
      </w:r>
      <w:bookmarkEnd w:id="2035"/>
      <w:bookmarkEnd w:id="2036"/>
      <w:bookmarkEnd w:id="2037"/>
      <w:r>
        <w:tab/>
      </w:r>
    </w:p>
    <w:p w:rsidR="00B42833" w:rsidRDefault="00B42833" w:rsidP="002A41BA">
      <w:pPr>
        <w:pStyle w:val="Nagwek3"/>
      </w:pPr>
      <w:bookmarkStart w:id="2038" w:name="_Toc437097133"/>
      <w:bookmarkStart w:id="2039" w:name="_Toc437130579"/>
      <w:bookmarkStart w:id="2040" w:name="_Toc437190886"/>
      <w:r>
        <w:t>Krótka charakterystyka projektu</w:t>
      </w:r>
      <w:bookmarkEnd w:id="2038"/>
      <w:bookmarkEnd w:id="2039"/>
      <w:bookmarkEnd w:id="2040"/>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2041" w:name="_Toc437097134"/>
      <w:bookmarkStart w:id="2042" w:name="_Toc437130580"/>
      <w:bookmarkStart w:id="2043" w:name="_Toc437190887"/>
      <w:r>
        <w:t>Cele projektu</w:t>
      </w:r>
      <w:bookmarkEnd w:id="2041"/>
      <w:bookmarkEnd w:id="2042"/>
      <w:bookmarkEnd w:id="2043"/>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2044" w:name="_Toc437097135"/>
      <w:bookmarkStart w:id="2045" w:name="_Toc437130581"/>
      <w:bookmarkStart w:id="2046" w:name="_Toc437190888"/>
      <w:r w:rsidRPr="007B0994">
        <w:t>Osiągnięte rezultaty</w:t>
      </w:r>
      <w:bookmarkEnd w:id="2044"/>
      <w:bookmarkEnd w:id="2045"/>
      <w:bookmarkEnd w:id="2046"/>
    </w:p>
    <w:p w:rsidR="00B42833" w:rsidRDefault="00B42833" w:rsidP="009F5055">
      <w:pPr>
        <w:pStyle w:val="Zwykyakapit"/>
      </w:pPr>
      <w:r>
        <w:t>W wyniku pracy powstała aplikacja mobilna przeznaczona na platformę Android, przy</w:t>
      </w:r>
      <w:ins w:id="2047" w:author="Artur K" w:date="2015-12-07T18:02:00Z">
        <w:r w:rsidR="00A97765">
          <w:t> </w:t>
        </w:r>
      </w:ins>
      <w:del w:id="2048" w:author="Artur K" w:date="2015-12-07T18:02:00Z">
        <w:r w:rsidDel="00A97765">
          <w:delText xml:space="preserve"> </w:delText>
        </w:r>
      </w:del>
      <w:r>
        <w:t>wykorzystaniu której użytkownik może znaleźć obiekty turystyczne znajdujące się</w:t>
      </w:r>
      <w:ins w:id="2049" w:author="DeeM" w:date="2015-12-07T19:07:00Z">
        <w:r w:rsidR="00C87C4A">
          <w:t> </w:t>
        </w:r>
      </w:ins>
      <w:del w:id="2050" w:author="DeeM" w:date="2015-12-07T19:07:00Z">
        <w:r w:rsidDel="00C87C4A">
          <w:delText xml:space="preserve"> </w:delText>
        </w:r>
      </w:del>
      <w:r>
        <w:t>w</w:t>
      </w:r>
      <w:ins w:id="2051" w:author="Artur K" w:date="2015-12-07T18:02:00Z">
        <w:r w:rsidR="00A97765">
          <w:t> </w:t>
        </w:r>
      </w:ins>
      <w:del w:id="2052" w:author="Artur K" w:date="2015-12-07T18:02:00Z">
        <w:r w:rsidDel="00A97765">
          <w:delText xml:space="preserve"> </w:delText>
        </w:r>
      </w:del>
      <w:r>
        <w:t>jego</w:t>
      </w:r>
      <w:ins w:id="2053" w:author="Artur K" w:date="2015-12-07T18:02:00Z">
        <w:r w:rsidR="00A97765">
          <w:t> </w:t>
        </w:r>
      </w:ins>
      <w:del w:id="2054"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055" w:author="Artur K" w:date="2015-12-07T18:02:00Z">
        <w:r w:rsidR="00A97765">
          <w:t> </w:t>
        </w:r>
      </w:ins>
      <w:del w:id="2056"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057" w:author="DeeM" w:date="2015-12-07T16:57:00Z">
        <w:r w:rsidR="009423ED">
          <w:t>,</w:t>
        </w:r>
      </w:ins>
      <w:r>
        <w:t xml:space="preserve"> może dowiedzieć się więcej na temat wybranego miejsca i zobaczyć zdjęcia </w:t>
      </w:r>
      <w:ins w:id="2058" w:author="DeeM" w:date="2015-12-07T16:57:00Z">
        <w:r w:rsidR="009423ED">
          <w:t>oraz</w:t>
        </w:r>
      </w:ins>
      <w:del w:id="2059"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060" w:author="Artur K" w:date="2015-12-07T18:02:00Z">
        <w:r w:rsidR="00A97765">
          <w:t> </w:t>
        </w:r>
      </w:ins>
      <w:del w:id="2061"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062" w:author="Artur K" w:date="2015-12-07T18:02:00Z">
        <w:r w:rsidR="00A97765">
          <w:t> </w:t>
        </w:r>
      </w:ins>
      <w:del w:id="2063" w:author="Artur K" w:date="2015-12-07T18:02:00Z">
        <w:r w:rsidDel="00A97765">
          <w:delText xml:space="preserve"> </w:delText>
        </w:r>
      </w:del>
      <w:r>
        <w:t>nim</w:t>
      </w:r>
      <w:ins w:id="2064"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000000" w:rsidRDefault="00B42833">
      <w:pPr>
        <w:pStyle w:val="Zwykyakapit"/>
        <w:pPrChange w:id="2065" w:author="DeeM" w:date="2015-12-07T16:57:00Z">
          <w:pPr/>
        </w:pPrChange>
      </w:pPr>
      <w:r>
        <w:t>Obie aplikacje współdzielą tę samą bazę danych i serwis.</w:t>
      </w:r>
    </w:p>
    <w:p w:rsidR="00B42833" w:rsidRDefault="00B42833" w:rsidP="002A41BA">
      <w:pPr>
        <w:pStyle w:val="Nagwek2"/>
      </w:pPr>
      <w:bookmarkStart w:id="2066" w:name="_Toc437097136"/>
      <w:bookmarkStart w:id="2067" w:name="_Toc437130582"/>
      <w:bookmarkStart w:id="2068" w:name="_Toc437190889"/>
      <w:r w:rsidRPr="008F2ED6">
        <w:t>Proces realizacji projektu</w:t>
      </w:r>
      <w:bookmarkEnd w:id="2066"/>
      <w:bookmarkEnd w:id="2067"/>
      <w:bookmarkEnd w:id="2068"/>
    </w:p>
    <w:p w:rsidR="00B42833" w:rsidRDefault="00B42833" w:rsidP="002A41BA">
      <w:pPr>
        <w:pStyle w:val="Nagwek3"/>
      </w:pPr>
      <w:bookmarkStart w:id="2069" w:name="_Toc437097137"/>
      <w:bookmarkStart w:id="2070" w:name="_Toc437130583"/>
      <w:bookmarkStart w:id="2071" w:name="_Toc437190890"/>
      <w:r>
        <w:t>Organizacja projektu</w:t>
      </w:r>
      <w:bookmarkEnd w:id="2069"/>
      <w:bookmarkEnd w:id="2070"/>
      <w:bookmarkEnd w:id="2071"/>
    </w:p>
    <w:p w:rsidR="00B42833" w:rsidRDefault="00B42833" w:rsidP="009F5055">
      <w:pPr>
        <w:pStyle w:val="Zwykyakapit"/>
      </w:pPr>
      <w:r>
        <w:t xml:space="preserve">Prace nad projektem zaczęły się jeszcze w wakacje. Pierwszy sprint rozpoczął się wraz z początkiem września, </w:t>
      </w:r>
      <w:ins w:id="2072" w:author="DeeM" w:date="2015-12-07T16:58:00Z">
        <w:r w:rsidR="009423ED">
          <w:t xml:space="preserve">zaś </w:t>
        </w:r>
      </w:ins>
      <w:r>
        <w:t xml:space="preserve">ostatni zakończył </w:t>
      </w:r>
      <w:del w:id="2073"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074" w:author="DeeM" w:date="2015-12-07T16:58:00Z">
        <w:r w:rsidDel="009423ED">
          <w:delText xml:space="preserve">widoku </w:delText>
        </w:r>
      </w:del>
      <w:ins w:id="2075"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076" w:author="Artur K" w:date="2015-12-07T18:02:00Z">
        <w:r w:rsidR="00A97765">
          <w:t> </w:t>
        </w:r>
      </w:ins>
      <w:del w:id="2077"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Nagwek3"/>
      </w:pPr>
      <w:bookmarkStart w:id="2078" w:name="_Toc437097138"/>
      <w:bookmarkStart w:id="2079" w:name="_Toc437130584"/>
      <w:bookmarkStart w:id="2080" w:name="_Toc437190891"/>
      <w:r>
        <w:t>Metodologie</w:t>
      </w:r>
      <w:bookmarkEnd w:id="2078"/>
      <w:bookmarkEnd w:id="2079"/>
      <w:bookmarkEnd w:id="208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081" w:author="Artur K" w:date="2015-12-07T18:03:00Z">
        <w:r w:rsidR="00A97765">
          <w:t> </w:t>
        </w:r>
      </w:ins>
      <w:del w:id="2082"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2083" w:name="_Toc437097139"/>
      <w:bookmarkStart w:id="2084" w:name="_Toc437130585"/>
      <w:bookmarkStart w:id="2085" w:name="_Toc437190892"/>
      <w:r>
        <w:lastRenderedPageBreak/>
        <w:t>Wsparcie narzędziowe</w:t>
      </w:r>
      <w:bookmarkEnd w:id="2083"/>
      <w:bookmarkEnd w:id="2084"/>
      <w:bookmarkEnd w:id="2085"/>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086"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087"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088"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089" w:author="DeeM" w:date="2015-12-07T16:59:00Z">
        <w:r w:rsidR="009423ED">
          <w:t>:</w:t>
        </w:r>
      </w:ins>
    </w:p>
    <w:p w:rsidR="00B42833" w:rsidRDefault="00B42833" w:rsidP="00B42833">
      <w:pPr>
        <w:pStyle w:val="Odsyacz"/>
      </w:pPr>
      <w:r>
        <w:t>Acunote</w:t>
      </w:r>
    </w:p>
    <w:p w:rsidR="006C3C84" w:rsidRDefault="00B42833" w:rsidP="002A41BA">
      <w:pPr>
        <w:pStyle w:val="Nagwek2"/>
      </w:pPr>
      <w:bookmarkStart w:id="2090" w:name="_Toc437190893"/>
      <w:bookmarkStart w:id="2091" w:name="_Toc437097140"/>
      <w:bookmarkStart w:id="2092" w:name="_Toc437130586"/>
      <w:r>
        <w:t>Dokumentacja</w:t>
      </w:r>
      <w:bookmarkEnd w:id="2090"/>
      <w:r>
        <w:t xml:space="preserve"> </w:t>
      </w:r>
    </w:p>
    <w:p w:rsidR="00B42833" w:rsidRDefault="006C3C84" w:rsidP="006C3C84">
      <w:pPr>
        <w:pStyle w:val="Nagwek3"/>
      </w:pPr>
      <w:bookmarkStart w:id="2093" w:name="_Toc437190894"/>
      <w:r>
        <w:t xml:space="preserve">Dokumentacja </w:t>
      </w:r>
      <w:r w:rsidR="00B42833">
        <w:t>techniczna</w:t>
      </w:r>
      <w:bookmarkEnd w:id="2091"/>
      <w:bookmarkEnd w:id="2092"/>
      <w:bookmarkEnd w:id="2093"/>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Nagwek3"/>
      </w:pPr>
      <w:bookmarkStart w:id="2094" w:name="_Toc437097141"/>
      <w:bookmarkStart w:id="2095" w:name="_Toc437130587"/>
      <w:bookmarkStart w:id="2096" w:name="_Toc437190895"/>
      <w:r>
        <w:t>Dokumentacja procesowa</w:t>
      </w:r>
      <w:bookmarkEnd w:id="2094"/>
      <w:bookmarkEnd w:id="2095"/>
      <w:bookmarkEnd w:id="2096"/>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097"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2098" w:name="_Toc437097142"/>
      <w:bookmarkStart w:id="2099" w:name="_Toc437130588"/>
      <w:bookmarkStart w:id="2100" w:name="_Toc437190896"/>
      <w:r>
        <w:t>Zmiany w trakcie projektu</w:t>
      </w:r>
      <w:bookmarkEnd w:id="2098"/>
      <w:bookmarkEnd w:id="2099"/>
      <w:bookmarkEnd w:id="2100"/>
    </w:p>
    <w:p w:rsidR="00B42833" w:rsidRDefault="00B42833" w:rsidP="002A41BA">
      <w:pPr>
        <w:pStyle w:val="Nagwek3"/>
      </w:pPr>
      <w:bookmarkStart w:id="2101" w:name="_Toc437097143"/>
      <w:bookmarkStart w:id="2102" w:name="_Toc437130589"/>
      <w:bookmarkStart w:id="2103" w:name="_Toc437190897"/>
      <w:r>
        <w:t>Organizacja projektu i role członków zespołu</w:t>
      </w:r>
      <w:bookmarkEnd w:id="2101"/>
      <w:bookmarkEnd w:id="2102"/>
      <w:bookmarkEnd w:id="2103"/>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104" w:author="DeeM" w:date="2015-12-07T17:00:00Z">
        <w:r w:rsidDel="009423ED">
          <w:delText>. Jednak udało się go rozpocząć</w:delText>
        </w:r>
      </w:del>
      <w:ins w:id="2105" w:author="DeeM" w:date="2015-12-07T17:00:00Z">
        <w:r w:rsidR="009423ED">
          <w:t>, jednak udało się to osiągnąć</w:t>
        </w:r>
      </w:ins>
      <w:r>
        <w:t xml:space="preserve"> dopiero na początku września</w:t>
      </w:r>
      <w:ins w:id="2106" w:author="DeeM" w:date="2015-12-07T17:00:00Z">
        <w:r w:rsidR="009423ED">
          <w:t xml:space="preserve">, przez co </w:t>
        </w:r>
      </w:ins>
      <w:del w:id="2107" w:author="DeeM" w:date="2015-12-07T17:00:00Z">
        <w:r w:rsidDel="009423ED">
          <w:delText xml:space="preserve"> i </w:delText>
        </w:r>
      </w:del>
      <w:r>
        <w:t xml:space="preserve">podstawowa wersja aplikacji została utworzona stosunkowo późno. </w:t>
      </w:r>
    </w:p>
    <w:p w:rsidR="00B42833" w:rsidRDefault="00B42833" w:rsidP="002A41BA">
      <w:pPr>
        <w:pStyle w:val="Nagwek3"/>
      </w:pPr>
      <w:bookmarkStart w:id="2108" w:name="_Toc437097144"/>
      <w:bookmarkStart w:id="2109" w:name="_Toc437130590"/>
      <w:bookmarkStart w:id="2110" w:name="_Toc437190898"/>
      <w:r>
        <w:lastRenderedPageBreak/>
        <w:t>Metodologie i narzędzia.</w:t>
      </w:r>
      <w:bookmarkEnd w:id="2108"/>
      <w:bookmarkEnd w:id="2109"/>
      <w:bookmarkEnd w:id="2110"/>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Nagwek3"/>
      </w:pPr>
      <w:bookmarkStart w:id="2111" w:name="_Toc437097145"/>
      <w:bookmarkStart w:id="2112" w:name="_Toc437130591"/>
      <w:bookmarkStart w:id="2113" w:name="_Toc437190899"/>
      <w:r>
        <w:t>Zakres i harmonogram projektu</w:t>
      </w:r>
      <w:bookmarkEnd w:id="2111"/>
      <w:bookmarkEnd w:id="2112"/>
      <w:bookmarkEnd w:id="2113"/>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114" w:author="Artur K" w:date="2015-12-07T18:03:00Z">
        <w:r w:rsidR="00A97765">
          <w:t> </w:t>
        </w:r>
      </w:ins>
      <w:del w:id="2115"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Nagwek3"/>
      </w:pPr>
      <w:bookmarkStart w:id="2116" w:name="_Toc437097146"/>
      <w:bookmarkStart w:id="2117" w:name="_Toc437130592"/>
      <w:bookmarkStart w:id="2118" w:name="_Toc437190900"/>
      <w:r>
        <w:t>Rzeczywiste nakłady pracy w stosunku do zakładanych na początku.</w:t>
      </w:r>
      <w:bookmarkEnd w:id="2116"/>
      <w:bookmarkEnd w:id="2117"/>
      <w:bookmarkEnd w:id="2118"/>
      <w:r>
        <w:t xml:space="preserve"> </w:t>
      </w:r>
    </w:p>
    <w:p w:rsidR="00B42833" w:rsidRDefault="00B42833" w:rsidP="009F5055">
      <w:pPr>
        <w:pStyle w:val="Zwykyakapit"/>
      </w:pPr>
      <w:r>
        <w:t>Nakład pracy nad projektem był większy od tego</w:t>
      </w:r>
      <w:ins w:id="211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2120" w:name="_Toc437097147"/>
      <w:bookmarkStart w:id="2121" w:name="_Toc437130593"/>
      <w:bookmarkStart w:id="2122" w:name="_Toc437190901"/>
      <w:r>
        <w:t>Podział wykonanej pracy</w:t>
      </w:r>
      <w:bookmarkEnd w:id="2120"/>
      <w:bookmarkEnd w:id="2121"/>
      <w:bookmarkEnd w:id="212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ins w:id="2123" w:author="DeeM" w:date="2015-12-07T19:07:00Z">
        <w:r w:rsidR="00C87C4A">
          <w:t> </w:t>
        </w:r>
      </w:ins>
      <w:del w:id="2124" w:author="DeeM" w:date="2015-12-07T19:07:00Z">
        <w:r w:rsidDel="00C87C4A">
          <w:delText xml:space="preserve"> </w:delText>
        </w:r>
      </w:del>
      <w:r>
        <w:t>określone części projektu. Szczegółowa lista zadań dla każdej z osób prezentuje się</w:t>
      </w:r>
      <w:ins w:id="2125" w:author="DeeM" w:date="2015-12-07T19:07:00Z">
        <w:r w:rsidR="00C87C4A">
          <w:t> </w:t>
        </w:r>
      </w:ins>
      <w:del w:id="2126" w:author="DeeM" w:date="2015-12-07T19:07:00Z">
        <w:r w:rsidDel="00C87C4A">
          <w:delText xml:space="preserve"> </w:delText>
        </w:r>
      </w:del>
      <w:r>
        <w:t>następująco:</w:t>
      </w:r>
    </w:p>
    <w:p w:rsidR="00B42833" w:rsidRDefault="00B42833" w:rsidP="002A41BA">
      <w:pPr>
        <w:pStyle w:val="Nagwek3"/>
      </w:pPr>
      <w:bookmarkStart w:id="2127" w:name="_Toc437097148"/>
      <w:bookmarkStart w:id="2128" w:name="_Toc437130594"/>
      <w:bookmarkStart w:id="2129" w:name="_Toc437190902"/>
      <w:r>
        <w:t>Artur Kąkol</w:t>
      </w:r>
      <w:bookmarkEnd w:id="2127"/>
      <w:bookmarkEnd w:id="2128"/>
      <w:bookmarkEnd w:id="2129"/>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130" w:author="Artur K" w:date="2015-12-07T18:03:00Z">
        <w:r w:rsidR="00A97765">
          <w:t> </w:t>
        </w:r>
      </w:ins>
      <w:del w:id="2131"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Akapitzlist"/>
        <w:numPr>
          <w:ilvl w:val="0"/>
          <w:numId w:val="64"/>
        </w:numPr>
      </w:pPr>
      <w:r>
        <w:t xml:space="preserve">Stworzenie repozytorium do </w:t>
      </w:r>
      <w:r w:rsidR="00054EC9">
        <w:t>współdzielenia</w:t>
      </w:r>
      <w:r>
        <w:t xml:space="preserve">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p>
    <w:p w:rsidR="00B42833" w:rsidRDefault="00B42833" w:rsidP="002A41BA">
      <w:pPr>
        <w:pStyle w:val="Nagwek3"/>
      </w:pPr>
      <w:bookmarkStart w:id="2132" w:name="_Toc437097149"/>
      <w:bookmarkStart w:id="2133" w:name="_Toc437130595"/>
      <w:bookmarkStart w:id="2134" w:name="_Toc437190903"/>
      <w:r>
        <w:lastRenderedPageBreak/>
        <w:t>Dorian Krefft</w:t>
      </w:r>
      <w:bookmarkEnd w:id="2132"/>
      <w:bookmarkEnd w:id="2133"/>
      <w:bookmarkEnd w:id="2134"/>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2135" w:name="_Toc437097150"/>
      <w:bookmarkStart w:id="2136" w:name="_Toc437130596"/>
      <w:bookmarkStart w:id="2137" w:name="_Toc437190904"/>
      <w:r>
        <w:t>Marcin Kozij</w:t>
      </w:r>
      <w:bookmarkEnd w:id="2135"/>
      <w:bookmarkEnd w:id="2136"/>
      <w:bookmarkEnd w:id="2137"/>
    </w:p>
    <w:p w:rsidR="00B42833" w:rsidRDefault="00B42833" w:rsidP="008D486D">
      <w:pPr>
        <w:pStyle w:val="Zwykyakapit"/>
      </w:pPr>
      <w:r w:rsidRPr="008D486D">
        <w:t>Odpowiedzialny</w:t>
      </w:r>
      <w:r>
        <w:t xml:space="preserve"> za: </w:t>
      </w:r>
    </w:p>
    <w:p w:rsidR="008D486D" w:rsidRDefault="008D486D" w:rsidP="008D486D">
      <w:pPr>
        <w:pStyle w:val="Akapitzlist"/>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Akapitzlist"/>
        <w:numPr>
          <w:ilvl w:val="0"/>
          <w:numId w:val="71"/>
        </w:numPr>
      </w:pPr>
      <w:r>
        <w:t>Stworzenie i implementacja schematu bazy danych</w:t>
      </w:r>
    </w:p>
    <w:p w:rsidR="00B42833" w:rsidRDefault="00B42833" w:rsidP="00C31140">
      <w:pPr>
        <w:pStyle w:val="Akapitzlist"/>
        <w:numPr>
          <w:ilvl w:val="0"/>
          <w:numId w:val="71"/>
        </w:numPr>
      </w:pPr>
      <w:r>
        <w:t>Wykonanie modułu listy, realizującej nieskończone przewijanie</w:t>
      </w:r>
    </w:p>
    <w:p w:rsidR="00B42833" w:rsidRDefault="00B42833" w:rsidP="00C31140">
      <w:pPr>
        <w:pStyle w:val="Akapitzlist"/>
        <w:numPr>
          <w:ilvl w:val="0"/>
          <w:numId w:val="71"/>
        </w:numPr>
      </w:pPr>
      <w:r>
        <w:t>Stworzenie systemu zmiany hasła użytkownika</w:t>
      </w:r>
    </w:p>
    <w:p w:rsidR="00B42833" w:rsidRDefault="00B42833" w:rsidP="00C31140">
      <w:pPr>
        <w:pStyle w:val="Akapitzlist"/>
        <w:numPr>
          <w:ilvl w:val="0"/>
          <w:numId w:val="71"/>
        </w:numPr>
      </w:pPr>
      <w:r>
        <w:t>Stworzenie szaty graficznej oraz oskryptowanie profilu użytkownika</w:t>
      </w:r>
    </w:p>
    <w:p w:rsidR="00B42833" w:rsidRDefault="00B42833" w:rsidP="00C31140">
      <w:pPr>
        <w:pStyle w:val="Akapitzlist"/>
        <w:numPr>
          <w:ilvl w:val="0"/>
          <w:numId w:val="71"/>
        </w:numPr>
      </w:pPr>
      <w:r>
        <w:t>Wykonanie fragmentu systemu odpowiadającego za ocenianie miejsc</w:t>
      </w:r>
    </w:p>
    <w:p w:rsidR="00B42833" w:rsidRDefault="00B42833" w:rsidP="00C31140">
      <w:pPr>
        <w:pStyle w:val="Akapitzlist"/>
        <w:numPr>
          <w:ilvl w:val="0"/>
          <w:numId w:val="71"/>
        </w:numPr>
      </w:pPr>
      <w:r>
        <w:t>Dodanie systemu aktywności rejestrującego niektóre akcje użytkownika w</w:t>
      </w:r>
      <w:ins w:id="2138" w:author="Artur K" w:date="2015-12-07T18:03:00Z">
        <w:r w:rsidR="00A97765">
          <w:t> </w:t>
        </w:r>
      </w:ins>
      <w:del w:id="2139" w:author="Artur K" w:date="2015-12-07T18:03:00Z">
        <w:r w:rsidDel="00A97765">
          <w:delText xml:space="preserve"> </w:delText>
        </w:r>
      </w:del>
      <w:r>
        <w:t>systemie</w:t>
      </w:r>
    </w:p>
    <w:p w:rsidR="00B42833" w:rsidRDefault="00B42833" w:rsidP="00C31140">
      <w:pPr>
        <w:pStyle w:val="Akapitzlist"/>
        <w:numPr>
          <w:ilvl w:val="0"/>
          <w:numId w:val="71"/>
        </w:numPr>
      </w:pPr>
      <w:r>
        <w:t>Funkcjonalności związane z websocketami i zintegrowanie ich z systemem aktywności</w:t>
      </w:r>
    </w:p>
    <w:p w:rsidR="00B42833" w:rsidRDefault="00B42833" w:rsidP="00D5722C">
      <w:pPr>
        <w:pStyle w:val="Nagwek3"/>
      </w:pPr>
      <w:bookmarkStart w:id="2140" w:name="_Toc437097151"/>
      <w:bookmarkStart w:id="2141" w:name="_Toc437130597"/>
      <w:bookmarkStart w:id="2142" w:name="_Toc437190905"/>
      <w:r>
        <w:t>Patryk Kuśmierek</w:t>
      </w:r>
      <w:bookmarkEnd w:id="2140"/>
      <w:bookmarkEnd w:id="2141"/>
      <w:bookmarkEnd w:id="2142"/>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Nagwek2"/>
      </w:pPr>
      <w:bookmarkStart w:id="2143" w:name="_Toc437190906"/>
      <w:r>
        <w:t>Wdrożenie projektu</w:t>
      </w:r>
      <w:bookmarkEnd w:id="2143"/>
    </w:p>
    <w:p w:rsidR="006C3C84" w:rsidRPr="006C3C84" w:rsidRDefault="006C3C84" w:rsidP="006C3C84">
      <w:pPr>
        <w:pStyle w:val="Zwykyakapit"/>
      </w:pPr>
      <w:r>
        <w:t>Wdrożenie nie mieściło się w zakresie projektu inżynierskiego.</w:t>
      </w:r>
    </w:p>
    <w:p w:rsidR="006C3C84" w:rsidRDefault="006C3C84" w:rsidP="006C3C84">
      <w:pPr>
        <w:pStyle w:val="Nagwek2"/>
      </w:pPr>
      <w:bookmarkStart w:id="2144" w:name="_Toc437190907"/>
      <w:r>
        <w:t>Opinia klienta</w:t>
      </w:r>
      <w:bookmarkEnd w:id="2144"/>
    </w:p>
    <w:p w:rsidR="006C3C84" w:rsidRPr="006C3C84" w:rsidRDefault="006C3C84" w:rsidP="006C3C84">
      <w:pPr>
        <w:pStyle w:val="Zwykyakapit"/>
      </w:pPr>
      <w:r>
        <w:t>W projekcie nie zdefiniowano zewnętrznego klienta.</w:t>
      </w:r>
    </w:p>
    <w:p w:rsidR="00C31140" w:rsidRDefault="00C31140" w:rsidP="006C3C84">
      <w:pPr>
        <w:pStyle w:val="Nagwek2"/>
      </w:pPr>
      <w:bookmarkStart w:id="2145" w:name="_Toc437190908"/>
      <w:r>
        <w:t>Podsumowanie</w:t>
      </w:r>
      <w:bookmarkEnd w:id="2145"/>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146" w:author="Artur K" w:date="2015-12-07T18:03:00Z">
        <w:r w:rsidR="00A97765">
          <w:t> </w:t>
        </w:r>
      </w:ins>
      <w:del w:id="2147"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148" w:author="Artur K" w:date="2015-12-07T18:03:00Z">
        <w:r w:rsidR="00A97765">
          <w:t> </w:t>
        </w:r>
      </w:ins>
      <w:del w:id="2149"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150" w:author="Artur K" w:date="2015-12-07T18:03:00Z">
        <w:r w:rsidR="00A97765">
          <w:t>z</w:t>
        </w:r>
      </w:ins>
      <w:del w:id="2151" w:author="Artur K" w:date="2015-12-07T18:03:00Z">
        <w:r w:rsidDel="00A97765">
          <w:delText>z</w:delText>
        </w:r>
      </w:del>
      <w:ins w:id="2152" w:author="Artur K" w:date="2015-12-07T18:03:00Z">
        <w:r w:rsidR="00A97765">
          <w:t> </w:t>
        </w:r>
      </w:ins>
      <w:bookmarkStart w:id="2153" w:name="_GoBack"/>
      <w:bookmarkEnd w:id="2153"/>
      <w:del w:id="2154" w:author="Artur K" w:date="2015-12-07T18:03:00Z">
        <w:r w:rsidDel="00A97765">
          <w:delText xml:space="preserve"> </w:delText>
        </w:r>
      </w:del>
      <w:r>
        <w:t>ich</w:t>
      </w:r>
      <w:ins w:id="2155" w:author="Artur K" w:date="2015-12-07T18:03:00Z">
        <w:r w:rsidR="00A97765">
          <w:t> </w:t>
        </w:r>
      </w:ins>
      <w:del w:id="2156"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157"/>
      <w:r w:rsidR="004133D1">
        <w:t>.</w:t>
      </w:r>
      <w:commentRangeEnd w:id="2157"/>
      <w:r w:rsidR="005E5E4F">
        <w:rPr>
          <w:rStyle w:val="Odwoaniedokomentarza"/>
        </w:rPr>
        <w:commentReference w:id="2157"/>
      </w:r>
    </w:p>
    <w:p w:rsidR="00B65B12" w:rsidRPr="00B65B12" w:rsidDel="005E5E4F" w:rsidRDefault="00B65B12" w:rsidP="006C3C84">
      <w:pPr>
        <w:pStyle w:val="Zwykyakapit"/>
        <w:rPr>
          <w:del w:id="2158" w:author="Olek" w:date="2015-12-07T10:01:00Z"/>
        </w:rPr>
      </w:pPr>
      <w:del w:id="2159"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160" w:name="_Toc437190909"/>
      <w:commentRangeStart w:id="2161"/>
      <w:r>
        <w:lastRenderedPageBreak/>
        <w:t xml:space="preserve">Wykaz </w:t>
      </w:r>
      <w:r w:rsidRPr="00DF6FBD">
        <w:t>literatury</w:t>
      </w:r>
      <w:bookmarkEnd w:id="929"/>
      <w:bookmarkEnd w:id="930"/>
      <w:bookmarkEnd w:id="931"/>
      <w:bookmarkEnd w:id="932"/>
      <w:bookmarkEnd w:id="933"/>
      <w:bookmarkEnd w:id="934"/>
      <w:bookmarkEnd w:id="2160"/>
      <w:commentRangeEnd w:id="2161"/>
      <w:r w:rsidR="005E5E4F">
        <w:rPr>
          <w:rStyle w:val="Odwoaniedokomentarza"/>
          <w:b w:val="0"/>
          <w:bCs w:val="0"/>
          <w:caps w:val="0"/>
          <w:kern w:val="0"/>
        </w:rPr>
        <w:commentReference w:id="2161"/>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1" w:history="1">
        <w:r w:rsidRPr="00084473">
          <w:rPr>
            <w:rStyle w:val="Hipercze"/>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65655">
        <w:fldChar w:fldCharType="begin"/>
      </w:r>
      <w:r w:rsidR="00C65655" w:rsidRPr="00C65655">
        <w:rPr>
          <w:lang w:val="en-US"/>
          <w:rPrChange w:id="2162" w:author="DeeM" w:date="2015-12-07T16:27:00Z">
            <w:rPr>
              <w:sz w:val="16"/>
              <w:szCs w:val="16"/>
            </w:rPr>
          </w:rPrChange>
        </w:rPr>
        <w:instrText>HYPERLINK "http://www.fodors.com"</w:instrText>
      </w:r>
      <w:r w:rsidR="00C65655">
        <w:fldChar w:fldCharType="separate"/>
      </w:r>
      <w:r w:rsidR="009C3260" w:rsidRPr="009C3260">
        <w:rPr>
          <w:rStyle w:val="Hipercze"/>
          <w:rFonts w:cs="Arial"/>
          <w:shd w:val="clear" w:color="auto" w:fill="FFFFFF"/>
          <w:lang w:val="en-US"/>
        </w:rPr>
        <w:t>http://www.fodors.com</w:t>
      </w:r>
      <w:r w:rsidR="00C65655">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2" w:history="1">
        <w:r w:rsidRPr="00084473">
          <w:rPr>
            <w:rStyle w:val="Hipercze"/>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3" w:history="1">
        <w:r w:rsidRPr="00084473">
          <w:rPr>
            <w:rStyle w:val="Hipercze"/>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65655">
        <w:fldChar w:fldCharType="begin"/>
      </w:r>
      <w:r w:rsidR="00C65655" w:rsidRPr="00C65655">
        <w:rPr>
          <w:lang w:val="en-US"/>
          <w:rPrChange w:id="2163" w:author="DeeM" w:date="2015-12-07T16:27:00Z">
            <w:rPr>
              <w:sz w:val="16"/>
              <w:szCs w:val="16"/>
            </w:rPr>
          </w:rPrChange>
        </w:rPr>
        <w:instrText>HYPERLINK "http://pl.tripadvisor.com"</w:instrText>
      </w:r>
      <w:r w:rsidR="00C65655">
        <w:fldChar w:fldCharType="separate"/>
      </w:r>
      <w:r w:rsidRPr="00084473">
        <w:rPr>
          <w:rStyle w:val="Hipercze"/>
          <w:lang w:val="en-US"/>
        </w:rPr>
        <w:t>http://pl.tripadvisor.com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64" w:history="1">
        <w:r w:rsidRPr="00084473">
          <w:rPr>
            <w:rStyle w:val="Hipercze"/>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65655">
        <w:fldChar w:fldCharType="begin"/>
      </w:r>
      <w:r w:rsidR="00C65655" w:rsidRPr="00C65655">
        <w:rPr>
          <w:lang w:val="en-US"/>
          <w:rPrChange w:id="2164" w:author="DeeM" w:date="2015-12-07T16:27:00Z">
            <w:rPr>
              <w:sz w:val="16"/>
              <w:szCs w:val="16"/>
            </w:rPr>
          </w:rPrChange>
        </w:rPr>
        <w:instrText>HYPERLINK "https://grails.org"</w:instrText>
      </w:r>
      <w:r w:rsidR="00C65655">
        <w:fldChar w:fldCharType="separate"/>
      </w:r>
      <w:r w:rsidRPr="00084473">
        <w:rPr>
          <w:rStyle w:val="Hipercze"/>
          <w:lang w:val="en-US"/>
        </w:rPr>
        <w:t>https://grails.org</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65655">
        <w:fldChar w:fldCharType="begin"/>
      </w:r>
      <w:r w:rsidR="00C65655" w:rsidRPr="00C65655">
        <w:rPr>
          <w:lang w:val="en-US"/>
          <w:rPrChange w:id="2165" w:author="DeeM" w:date="2015-12-07T16:27:00Z">
            <w:rPr>
              <w:sz w:val="16"/>
              <w:szCs w:val="16"/>
            </w:rPr>
          </w:rPrChange>
        </w:rPr>
        <w:instrText>HYPERLINK "http://developer.android.com/tools/studio/index.html"</w:instrText>
      </w:r>
      <w:r w:rsidR="00C65655">
        <w:fldChar w:fldCharType="separate"/>
      </w:r>
      <w:r w:rsidRPr="00084473">
        <w:rPr>
          <w:rStyle w:val="Hipercze"/>
          <w:lang w:val="en-US"/>
        </w:rPr>
        <w:t>http://developer.android.com/tools/studio/index.html</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65" w:history="1">
        <w:r w:rsidRPr="00084473">
          <w:rPr>
            <w:rStyle w:val="Hipercze"/>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65655">
        <w:fldChar w:fldCharType="begin"/>
      </w:r>
      <w:r w:rsidR="00C65655" w:rsidRPr="00C65655">
        <w:rPr>
          <w:lang w:val="en-US"/>
          <w:rPrChange w:id="2166" w:author="DeeM" w:date="2015-12-07T16:27:00Z">
            <w:rPr>
              <w:sz w:val="16"/>
              <w:szCs w:val="16"/>
            </w:rPr>
          </w:rPrChange>
        </w:rPr>
        <w:instrText>HYPERLINK "http://www.h2database.com"</w:instrText>
      </w:r>
      <w:r w:rsidR="00C65655">
        <w:fldChar w:fldCharType="separate"/>
      </w:r>
      <w:r w:rsidRPr="00084473">
        <w:rPr>
          <w:rStyle w:val="Hipercze"/>
          <w:lang w:val="en-US"/>
        </w:rPr>
        <w:t>http://www.h2database.com</w:t>
      </w:r>
      <w:r w:rsidR="00C65655">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6" w:history="1">
        <w:r w:rsidRPr="00084473">
          <w:rPr>
            <w:rStyle w:val="Hipercze"/>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65655">
        <w:fldChar w:fldCharType="begin"/>
      </w:r>
      <w:r w:rsidR="00C65655" w:rsidRPr="00C65655">
        <w:rPr>
          <w:lang w:val="en-US"/>
          <w:rPrChange w:id="2167" w:author="DeeM" w:date="2015-12-07T16:27:00Z">
            <w:rPr>
              <w:sz w:val="16"/>
              <w:szCs w:val="16"/>
            </w:rPr>
          </w:rPrChange>
        </w:rPr>
        <w:instrText>HYPERLINK "http://www.idc.com/getdoc.jsp?containerId=prUS25450615"</w:instrText>
      </w:r>
      <w:r w:rsidR="00C65655">
        <w:fldChar w:fldCharType="separate"/>
      </w:r>
      <w:r w:rsidRPr="00084473">
        <w:rPr>
          <w:rStyle w:val="Hipercze"/>
          <w:lang w:val="en-US"/>
        </w:rPr>
        <w:t>http://www.idc.com/getdoc.jsp?containerId=prUS25450615</w:t>
      </w:r>
      <w:r w:rsidR="00C65655">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65655">
        <w:fldChar w:fldCharType="begin"/>
      </w:r>
      <w:r w:rsidR="00C65655" w:rsidRPr="00C65655">
        <w:rPr>
          <w:lang w:val="en-US"/>
          <w:rPrChange w:id="2168" w:author="DeeM" w:date="2015-12-07T16:27:00Z">
            <w:rPr>
              <w:sz w:val="16"/>
              <w:szCs w:val="16"/>
            </w:rPr>
          </w:rPrChange>
        </w:rPr>
        <w:instrText>HYPERLINK "http://developer.android.com/guide/index.html"</w:instrText>
      </w:r>
      <w:r w:rsidR="00C65655">
        <w:fldChar w:fldCharType="separate"/>
      </w:r>
      <w:r w:rsidR="00306BCB" w:rsidRPr="00084473">
        <w:rPr>
          <w:rStyle w:val="Hipercze"/>
          <w:lang w:val="en-US"/>
        </w:rPr>
        <w:t>http://developer.android.com/guide/index.html</w:t>
      </w:r>
      <w:r w:rsidR="00C65655">
        <w:fldChar w:fldCharType="end"/>
      </w:r>
      <w:r w:rsidR="00306BCB" w:rsidRPr="00084473">
        <w:rPr>
          <w:lang w:val="en-US"/>
        </w:rPr>
        <w:t>, (data dostępu 06.12.2015 r.).</w:t>
      </w:r>
    </w:p>
    <w:p w:rsidR="00DB5C6F" w:rsidRDefault="00DB5C6F" w:rsidP="00DF6FBD">
      <w:pPr>
        <w:pStyle w:val="Tytu1"/>
      </w:pPr>
      <w:bookmarkStart w:id="2169" w:name="_Toc437097153"/>
      <w:bookmarkStart w:id="2170" w:name="_Toc437130599"/>
      <w:bookmarkStart w:id="2171" w:name="_Toc437158468"/>
      <w:bookmarkStart w:id="2172" w:name="_Toc437158579"/>
      <w:bookmarkStart w:id="2173" w:name="_Toc437159083"/>
      <w:bookmarkStart w:id="2174" w:name="_Toc437159171"/>
      <w:bookmarkStart w:id="2175" w:name="_Toc437190910"/>
      <w:r>
        <w:lastRenderedPageBreak/>
        <w:t xml:space="preserve">Wykaz </w:t>
      </w:r>
      <w:r w:rsidRPr="00DF6FBD">
        <w:t>rysunków</w:t>
      </w:r>
      <w:bookmarkEnd w:id="2169"/>
      <w:bookmarkEnd w:id="2170"/>
      <w:bookmarkEnd w:id="2171"/>
      <w:bookmarkEnd w:id="2172"/>
      <w:bookmarkEnd w:id="2173"/>
      <w:bookmarkEnd w:id="2174"/>
      <w:bookmarkEnd w:id="2175"/>
    </w:p>
    <w:p w:rsidR="00252F3E" w:rsidRDefault="00C65655">
      <w:pPr>
        <w:pStyle w:val="Spisilustracji"/>
        <w:tabs>
          <w:tab w:val="right" w:leader="dot" w:pos="8492"/>
        </w:tabs>
        <w:rPr>
          <w:ins w:id="2176"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1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178" w:author="DeeM" w:date="2015-12-07T19:17:00Z">
        <w:r w:rsidR="00BA7F9F">
          <w:rPr>
            <w:noProof/>
            <w:webHidden/>
          </w:rPr>
          <w:t>5</w:t>
        </w:r>
      </w:ins>
      <w:ins w:id="217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0" w:author="DeeM" w:date="2015-12-07T17:03:00Z"/>
          <w:rFonts w:asciiTheme="minorHAnsi" w:eastAsiaTheme="minorEastAsia" w:hAnsiTheme="minorHAnsi" w:cstheme="minorBidi"/>
          <w:noProof/>
          <w:sz w:val="22"/>
          <w:szCs w:val="22"/>
        </w:rPr>
      </w:pPr>
      <w:ins w:id="21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182" w:author="DeeM" w:date="2015-12-07T19:17:00Z">
        <w:r w:rsidR="00BA7F9F">
          <w:rPr>
            <w:noProof/>
            <w:webHidden/>
          </w:rPr>
          <w:t>14</w:t>
        </w:r>
      </w:ins>
      <w:ins w:id="218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4" w:author="DeeM" w:date="2015-12-07T17:03:00Z"/>
          <w:rFonts w:asciiTheme="minorHAnsi" w:eastAsiaTheme="minorEastAsia" w:hAnsiTheme="minorHAnsi" w:cstheme="minorBidi"/>
          <w:noProof/>
          <w:sz w:val="22"/>
          <w:szCs w:val="22"/>
        </w:rPr>
      </w:pPr>
      <w:ins w:id="21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186" w:author="DeeM" w:date="2015-12-07T19:17:00Z">
        <w:r w:rsidR="00BA7F9F">
          <w:rPr>
            <w:noProof/>
            <w:webHidden/>
          </w:rPr>
          <w:t>15</w:t>
        </w:r>
      </w:ins>
      <w:ins w:id="218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88" w:author="DeeM" w:date="2015-12-07T17:03:00Z"/>
          <w:rFonts w:asciiTheme="minorHAnsi" w:eastAsiaTheme="minorEastAsia" w:hAnsiTheme="minorHAnsi" w:cstheme="minorBidi"/>
          <w:noProof/>
          <w:sz w:val="22"/>
          <w:szCs w:val="22"/>
        </w:rPr>
      </w:pPr>
      <w:ins w:id="21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190" w:author="DeeM" w:date="2015-12-07T19:17:00Z">
        <w:r w:rsidR="00BA7F9F">
          <w:rPr>
            <w:noProof/>
            <w:webHidden/>
          </w:rPr>
          <w:t>15</w:t>
        </w:r>
      </w:ins>
      <w:ins w:id="219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92" w:author="DeeM" w:date="2015-12-07T17:03:00Z"/>
          <w:rFonts w:asciiTheme="minorHAnsi" w:eastAsiaTheme="minorEastAsia" w:hAnsiTheme="minorHAnsi" w:cstheme="minorBidi"/>
          <w:noProof/>
          <w:sz w:val="22"/>
          <w:szCs w:val="22"/>
        </w:rPr>
      </w:pPr>
      <w:ins w:id="21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194" w:author="DeeM" w:date="2015-12-07T19:17:00Z">
        <w:r w:rsidR="00BA7F9F">
          <w:rPr>
            <w:noProof/>
            <w:webHidden/>
          </w:rPr>
          <w:t>16</w:t>
        </w:r>
      </w:ins>
      <w:ins w:id="219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196" w:author="DeeM" w:date="2015-12-07T17:03:00Z"/>
          <w:rFonts w:asciiTheme="minorHAnsi" w:eastAsiaTheme="minorEastAsia" w:hAnsiTheme="minorHAnsi" w:cstheme="minorBidi"/>
          <w:noProof/>
          <w:sz w:val="22"/>
          <w:szCs w:val="22"/>
        </w:rPr>
      </w:pPr>
      <w:ins w:id="21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198" w:author="DeeM" w:date="2015-12-07T19:17:00Z">
        <w:r w:rsidR="00BA7F9F">
          <w:rPr>
            <w:noProof/>
            <w:webHidden/>
          </w:rPr>
          <w:t>16</w:t>
        </w:r>
      </w:ins>
      <w:ins w:id="219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0" w:author="DeeM" w:date="2015-12-07T17:03:00Z"/>
          <w:rFonts w:asciiTheme="minorHAnsi" w:eastAsiaTheme="minorEastAsia" w:hAnsiTheme="minorHAnsi" w:cstheme="minorBidi"/>
          <w:noProof/>
          <w:sz w:val="22"/>
          <w:szCs w:val="22"/>
        </w:rPr>
      </w:pPr>
      <w:ins w:id="22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202" w:author="DeeM" w:date="2015-12-07T19:17:00Z">
        <w:r w:rsidR="00BA7F9F">
          <w:rPr>
            <w:noProof/>
            <w:webHidden/>
          </w:rPr>
          <w:t>16</w:t>
        </w:r>
      </w:ins>
      <w:ins w:id="220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4" w:author="DeeM" w:date="2015-12-07T17:03:00Z"/>
          <w:rFonts w:asciiTheme="minorHAnsi" w:eastAsiaTheme="minorEastAsia" w:hAnsiTheme="minorHAnsi" w:cstheme="minorBidi"/>
          <w:noProof/>
          <w:sz w:val="22"/>
          <w:szCs w:val="22"/>
        </w:rPr>
      </w:pPr>
      <w:ins w:id="22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206" w:author="DeeM" w:date="2015-12-07T19:17:00Z">
        <w:r w:rsidR="00BA7F9F">
          <w:rPr>
            <w:noProof/>
            <w:webHidden/>
          </w:rPr>
          <w:t>17</w:t>
        </w:r>
      </w:ins>
      <w:ins w:id="220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08" w:author="DeeM" w:date="2015-12-07T17:03:00Z"/>
          <w:rFonts w:asciiTheme="minorHAnsi" w:eastAsiaTheme="minorEastAsia" w:hAnsiTheme="minorHAnsi" w:cstheme="minorBidi"/>
          <w:noProof/>
          <w:sz w:val="22"/>
          <w:szCs w:val="22"/>
        </w:rPr>
      </w:pPr>
      <w:ins w:id="22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210" w:author="DeeM" w:date="2015-12-07T19:17:00Z">
        <w:r w:rsidR="00BA7F9F">
          <w:rPr>
            <w:noProof/>
            <w:webHidden/>
          </w:rPr>
          <w:t>17</w:t>
        </w:r>
      </w:ins>
      <w:ins w:id="221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12" w:author="DeeM" w:date="2015-12-07T17:03:00Z"/>
          <w:rFonts w:asciiTheme="minorHAnsi" w:eastAsiaTheme="minorEastAsia" w:hAnsiTheme="minorHAnsi" w:cstheme="minorBidi"/>
          <w:noProof/>
          <w:sz w:val="22"/>
          <w:szCs w:val="22"/>
        </w:rPr>
      </w:pPr>
      <w:ins w:id="22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"_Toc437271139"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214" w:author="DeeM" w:date="2015-12-07T19:17:00Z">
        <w:r w:rsidR="00BA7F9F">
          <w:rPr>
            <w:noProof/>
            <w:webHidden/>
          </w:rPr>
          <w:t>18</w:t>
        </w:r>
      </w:ins>
      <w:ins w:id="221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16" w:author="DeeM" w:date="2015-12-07T17:03:00Z"/>
          <w:rFonts w:asciiTheme="minorHAnsi" w:eastAsiaTheme="minorEastAsia" w:hAnsiTheme="minorHAnsi" w:cstheme="minorBidi"/>
          <w:noProof/>
          <w:sz w:val="22"/>
          <w:szCs w:val="22"/>
        </w:rPr>
      </w:pPr>
      <w:ins w:id="22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218" w:author="DeeM" w:date="2015-12-07T19:17:00Z">
        <w:r w:rsidR="00BA7F9F">
          <w:rPr>
            <w:noProof/>
            <w:webHidden/>
          </w:rPr>
          <w:t>19</w:t>
        </w:r>
      </w:ins>
      <w:ins w:id="221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0" w:author="DeeM" w:date="2015-12-07T17:03:00Z"/>
          <w:rFonts w:asciiTheme="minorHAnsi" w:eastAsiaTheme="minorEastAsia" w:hAnsiTheme="minorHAnsi" w:cstheme="minorBidi"/>
          <w:noProof/>
          <w:sz w:val="22"/>
          <w:szCs w:val="22"/>
        </w:rPr>
      </w:pPr>
      <w:ins w:id="22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222" w:author="DeeM" w:date="2015-12-07T19:17:00Z">
        <w:r w:rsidR="00BA7F9F">
          <w:rPr>
            <w:noProof/>
            <w:webHidden/>
          </w:rPr>
          <w:t>19</w:t>
        </w:r>
      </w:ins>
      <w:ins w:id="222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4" w:author="DeeM" w:date="2015-12-07T17:03:00Z"/>
          <w:rFonts w:asciiTheme="minorHAnsi" w:eastAsiaTheme="minorEastAsia" w:hAnsiTheme="minorHAnsi" w:cstheme="minorBidi"/>
          <w:noProof/>
          <w:sz w:val="22"/>
          <w:szCs w:val="22"/>
        </w:rPr>
      </w:pPr>
      <w:ins w:id="22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226" w:author="DeeM" w:date="2015-12-07T19:17:00Z">
        <w:r w:rsidR="00BA7F9F">
          <w:rPr>
            <w:noProof/>
            <w:webHidden/>
          </w:rPr>
          <w:t>20</w:t>
        </w:r>
      </w:ins>
      <w:ins w:id="222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28" w:author="DeeM" w:date="2015-12-07T17:03:00Z"/>
          <w:rFonts w:asciiTheme="minorHAnsi" w:eastAsiaTheme="minorEastAsia" w:hAnsiTheme="minorHAnsi" w:cstheme="minorBidi"/>
          <w:noProof/>
          <w:sz w:val="22"/>
          <w:szCs w:val="22"/>
        </w:rPr>
      </w:pPr>
      <w:ins w:id="22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230" w:author="DeeM" w:date="2015-12-07T19:17:00Z">
        <w:r w:rsidR="00BA7F9F">
          <w:rPr>
            <w:noProof/>
            <w:webHidden/>
          </w:rPr>
          <w:t>21</w:t>
        </w:r>
      </w:ins>
      <w:ins w:id="223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32" w:author="DeeM" w:date="2015-12-07T17:03:00Z"/>
          <w:rFonts w:asciiTheme="minorHAnsi" w:eastAsiaTheme="minorEastAsia" w:hAnsiTheme="minorHAnsi" w:cstheme="minorBidi"/>
          <w:noProof/>
          <w:sz w:val="22"/>
          <w:szCs w:val="22"/>
        </w:rPr>
      </w:pPr>
      <w:ins w:id="22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234" w:author="DeeM" w:date="2015-12-07T19:17:00Z">
        <w:r w:rsidR="00BA7F9F">
          <w:rPr>
            <w:noProof/>
            <w:webHidden/>
          </w:rPr>
          <w:t>21</w:t>
        </w:r>
      </w:ins>
      <w:ins w:id="223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36" w:author="DeeM" w:date="2015-12-07T17:03:00Z"/>
          <w:rFonts w:asciiTheme="minorHAnsi" w:eastAsiaTheme="minorEastAsia" w:hAnsiTheme="minorHAnsi" w:cstheme="minorBidi"/>
          <w:noProof/>
          <w:sz w:val="22"/>
          <w:szCs w:val="22"/>
        </w:rPr>
      </w:pPr>
      <w:ins w:id="22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238" w:author="DeeM" w:date="2015-12-07T19:17:00Z">
        <w:r w:rsidR="00BA7F9F">
          <w:rPr>
            <w:noProof/>
            <w:webHidden/>
          </w:rPr>
          <w:t>22</w:t>
        </w:r>
      </w:ins>
      <w:ins w:id="223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0" w:author="DeeM" w:date="2015-12-07T17:03:00Z"/>
          <w:rFonts w:asciiTheme="minorHAnsi" w:eastAsiaTheme="minorEastAsia" w:hAnsiTheme="minorHAnsi" w:cstheme="minorBidi"/>
          <w:noProof/>
          <w:sz w:val="22"/>
          <w:szCs w:val="22"/>
        </w:rPr>
      </w:pPr>
      <w:ins w:id="224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242" w:author="DeeM" w:date="2015-12-07T19:17:00Z">
        <w:r w:rsidR="00BA7F9F">
          <w:rPr>
            <w:noProof/>
            <w:webHidden/>
          </w:rPr>
          <w:t>23</w:t>
        </w:r>
      </w:ins>
      <w:ins w:id="224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4" w:author="DeeM" w:date="2015-12-07T17:03:00Z"/>
          <w:rFonts w:asciiTheme="minorHAnsi" w:eastAsiaTheme="minorEastAsia" w:hAnsiTheme="minorHAnsi" w:cstheme="minorBidi"/>
          <w:noProof/>
          <w:sz w:val="22"/>
          <w:szCs w:val="22"/>
        </w:rPr>
      </w:pPr>
      <w:ins w:id="22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246" w:author="DeeM" w:date="2015-12-07T19:17:00Z">
        <w:r w:rsidR="00BA7F9F">
          <w:rPr>
            <w:noProof/>
            <w:webHidden/>
          </w:rPr>
          <w:t>24</w:t>
        </w:r>
      </w:ins>
      <w:ins w:id="224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48" w:author="DeeM" w:date="2015-12-07T17:03:00Z"/>
          <w:rFonts w:asciiTheme="minorHAnsi" w:eastAsiaTheme="minorEastAsia" w:hAnsiTheme="minorHAnsi" w:cstheme="minorBidi"/>
          <w:noProof/>
          <w:sz w:val="22"/>
          <w:szCs w:val="22"/>
        </w:rPr>
      </w:pPr>
      <w:ins w:id="224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250" w:author="DeeM" w:date="2015-12-07T19:17:00Z">
        <w:r w:rsidR="00BA7F9F">
          <w:rPr>
            <w:noProof/>
            <w:webHidden/>
          </w:rPr>
          <w:t>24</w:t>
        </w:r>
      </w:ins>
      <w:ins w:id="225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52" w:author="DeeM" w:date="2015-12-07T17:03:00Z"/>
          <w:rFonts w:asciiTheme="minorHAnsi" w:eastAsiaTheme="minorEastAsia" w:hAnsiTheme="minorHAnsi" w:cstheme="minorBidi"/>
          <w:noProof/>
          <w:sz w:val="22"/>
          <w:szCs w:val="22"/>
        </w:rPr>
      </w:pPr>
      <w:ins w:id="225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"_Toc437271149"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254" w:author="DeeM" w:date="2015-12-07T19:17:00Z">
        <w:r w:rsidR="00BA7F9F">
          <w:rPr>
            <w:noProof/>
            <w:webHidden/>
          </w:rPr>
          <w:t>25</w:t>
        </w:r>
      </w:ins>
      <w:ins w:id="225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56" w:author="DeeM" w:date="2015-12-07T17:03:00Z"/>
          <w:rFonts w:asciiTheme="minorHAnsi" w:eastAsiaTheme="minorEastAsia" w:hAnsiTheme="minorHAnsi" w:cstheme="minorBidi"/>
          <w:noProof/>
          <w:sz w:val="22"/>
          <w:szCs w:val="22"/>
        </w:rPr>
      </w:pPr>
      <w:ins w:id="225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258" w:author="DeeM" w:date="2015-12-07T19:17:00Z">
        <w:r w:rsidR="00BA7F9F">
          <w:rPr>
            <w:noProof/>
            <w:webHidden/>
          </w:rPr>
          <w:t>26</w:t>
        </w:r>
      </w:ins>
      <w:ins w:id="225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0" w:author="DeeM" w:date="2015-12-07T17:03:00Z"/>
          <w:rFonts w:asciiTheme="minorHAnsi" w:eastAsiaTheme="minorEastAsia" w:hAnsiTheme="minorHAnsi" w:cstheme="minorBidi"/>
          <w:noProof/>
          <w:sz w:val="22"/>
          <w:szCs w:val="22"/>
        </w:rPr>
      </w:pPr>
      <w:ins w:id="226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262" w:author="DeeM" w:date="2015-12-07T19:17:00Z">
        <w:r w:rsidR="00BA7F9F">
          <w:rPr>
            <w:noProof/>
            <w:webHidden/>
          </w:rPr>
          <w:t>28</w:t>
        </w:r>
      </w:ins>
      <w:ins w:id="226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4" w:author="DeeM" w:date="2015-12-07T17:03:00Z"/>
          <w:rFonts w:asciiTheme="minorHAnsi" w:eastAsiaTheme="minorEastAsia" w:hAnsiTheme="minorHAnsi" w:cstheme="minorBidi"/>
          <w:noProof/>
          <w:sz w:val="22"/>
          <w:szCs w:val="22"/>
        </w:rPr>
      </w:pPr>
      <w:ins w:id="226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266" w:author="DeeM" w:date="2015-12-07T19:17:00Z">
        <w:r w:rsidR="00BA7F9F">
          <w:rPr>
            <w:noProof/>
            <w:webHidden/>
          </w:rPr>
          <w:t>28</w:t>
        </w:r>
      </w:ins>
      <w:ins w:id="226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68" w:author="DeeM" w:date="2015-12-07T17:03:00Z"/>
          <w:rFonts w:asciiTheme="minorHAnsi" w:eastAsiaTheme="minorEastAsia" w:hAnsiTheme="minorHAnsi" w:cstheme="minorBidi"/>
          <w:noProof/>
          <w:sz w:val="22"/>
          <w:szCs w:val="22"/>
        </w:rPr>
      </w:pPr>
      <w:ins w:id="226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270" w:author="DeeM" w:date="2015-12-07T19:17:00Z">
        <w:r w:rsidR="00BA7F9F">
          <w:rPr>
            <w:noProof/>
            <w:webHidden/>
          </w:rPr>
          <w:t>31</w:t>
        </w:r>
      </w:ins>
      <w:ins w:id="227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72" w:author="DeeM" w:date="2015-12-07T17:03:00Z"/>
          <w:rFonts w:asciiTheme="minorHAnsi" w:eastAsiaTheme="minorEastAsia" w:hAnsiTheme="minorHAnsi" w:cstheme="minorBidi"/>
          <w:noProof/>
          <w:sz w:val="22"/>
          <w:szCs w:val="22"/>
        </w:rPr>
      </w:pPr>
      <w:ins w:id="227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274" w:author="DeeM" w:date="2015-12-07T19:17:00Z">
        <w:r w:rsidR="00BA7F9F">
          <w:rPr>
            <w:noProof/>
            <w:webHidden/>
          </w:rPr>
          <w:t>32</w:t>
        </w:r>
      </w:ins>
      <w:ins w:id="227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76" w:author="DeeM" w:date="2015-12-07T17:03:00Z"/>
          <w:rFonts w:asciiTheme="minorHAnsi" w:eastAsiaTheme="minorEastAsia" w:hAnsiTheme="minorHAnsi" w:cstheme="minorBidi"/>
          <w:noProof/>
          <w:sz w:val="22"/>
          <w:szCs w:val="22"/>
        </w:rPr>
      </w:pPr>
      <w:ins w:id="227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278" w:author="DeeM" w:date="2015-12-07T19:17:00Z">
        <w:r w:rsidR="00BA7F9F">
          <w:rPr>
            <w:noProof/>
            <w:webHidden/>
          </w:rPr>
          <w:t>38</w:t>
        </w:r>
      </w:ins>
      <w:ins w:id="227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0" w:author="DeeM" w:date="2015-12-07T17:03:00Z"/>
          <w:rFonts w:asciiTheme="minorHAnsi" w:eastAsiaTheme="minorEastAsia" w:hAnsiTheme="minorHAnsi" w:cstheme="minorBidi"/>
          <w:noProof/>
          <w:sz w:val="22"/>
          <w:szCs w:val="22"/>
        </w:rPr>
      </w:pPr>
      <w:ins w:id="228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282" w:author="DeeM" w:date="2015-12-07T19:17:00Z">
        <w:r w:rsidR="00BA7F9F">
          <w:rPr>
            <w:noProof/>
            <w:webHidden/>
          </w:rPr>
          <w:t>40</w:t>
        </w:r>
      </w:ins>
      <w:ins w:id="228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4" w:author="DeeM" w:date="2015-12-07T17:03:00Z"/>
          <w:rFonts w:asciiTheme="minorHAnsi" w:eastAsiaTheme="minorEastAsia" w:hAnsiTheme="minorHAnsi" w:cstheme="minorBidi"/>
          <w:noProof/>
          <w:sz w:val="22"/>
          <w:szCs w:val="22"/>
        </w:rPr>
      </w:pPr>
      <w:ins w:id="228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286" w:author="DeeM" w:date="2015-12-07T19:17:00Z">
        <w:r w:rsidR="00BA7F9F">
          <w:rPr>
            <w:noProof/>
            <w:webHidden/>
          </w:rPr>
          <w:t>41</w:t>
        </w:r>
      </w:ins>
      <w:ins w:id="228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88" w:author="DeeM" w:date="2015-12-07T17:03:00Z"/>
          <w:rFonts w:asciiTheme="minorHAnsi" w:eastAsiaTheme="minorEastAsia" w:hAnsiTheme="minorHAnsi" w:cstheme="minorBidi"/>
          <w:noProof/>
          <w:sz w:val="22"/>
          <w:szCs w:val="22"/>
        </w:rPr>
      </w:pPr>
      <w:ins w:id="228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290" w:author="DeeM" w:date="2015-12-07T19:17:00Z">
        <w:r w:rsidR="00BA7F9F">
          <w:rPr>
            <w:noProof/>
            <w:webHidden/>
          </w:rPr>
          <w:t>42</w:t>
        </w:r>
      </w:ins>
      <w:ins w:id="229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92" w:author="DeeM" w:date="2015-12-07T17:03:00Z"/>
          <w:rFonts w:asciiTheme="minorHAnsi" w:eastAsiaTheme="minorEastAsia" w:hAnsiTheme="minorHAnsi" w:cstheme="minorBidi"/>
          <w:noProof/>
          <w:sz w:val="22"/>
          <w:szCs w:val="22"/>
        </w:rPr>
      </w:pPr>
      <w:ins w:id="229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"_Toc437271159"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294" w:author="DeeM" w:date="2015-12-07T19:17:00Z">
        <w:r w:rsidR="00BA7F9F">
          <w:rPr>
            <w:noProof/>
            <w:webHidden/>
          </w:rPr>
          <w:t>43</w:t>
        </w:r>
      </w:ins>
      <w:ins w:id="229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296" w:author="DeeM" w:date="2015-12-07T17:03:00Z"/>
          <w:rFonts w:asciiTheme="minorHAnsi" w:eastAsiaTheme="minorEastAsia" w:hAnsiTheme="minorHAnsi" w:cstheme="minorBidi"/>
          <w:noProof/>
          <w:sz w:val="22"/>
          <w:szCs w:val="22"/>
        </w:rPr>
      </w:pPr>
      <w:ins w:id="229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298" w:author="DeeM" w:date="2015-12-07T19:17:00Z">
        <w:r w:rsidR="00BA7F9F">
          <w:rPr>
            <w:noProof/>
            <w:webHidden/>
          </w:rPr>
          <w:t>43</w:t>
        </w:r>
      </w:ins>
      <w:ins w:id="229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0" w:author="DeeM" w:date="2015-12-07T17:03:00Z"/>
          <w:rFonts w:asciiTheme="minorHAnsi" w:eastAsiaTheme="minorEastAsia" w:hAnsiTheme="minorHAnsi" w:cstheme="minorBidi"/>
          <w:noProof/>
          <w:sz w:val="22"/>
          <w:szCs w:val="22"/>
        </w:rPr>
      </w:pPr>
      <w:ins w:id="230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302" w:author="DeeM" w:date="2015-12-07T19:17:00Z">
        <w:r w:rsidR="00BA7F9F">
          <w:rPr>
            <w:noProof/>
            <w:webHidden/>
          </w:rPr>
          <w:t>44</w:t>
        </w:r>
      </w:ins>
      <w:ins w:id="230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4" w:author="DeeM" w:date="2015-12-07T17:03:00Z"/>
          <w:rFonts w:asciiTheme="minorHAnsi" w:eastAsiaTheme="minorEastAsia" w:hAnsiTheme="minorHAnsi" w:cstheme="minorBidi"/>
          <w:noProof/>
          <w:sz w:val="22"/>
          <w:szCs w:val="22"/>
        </w:rPr>
      </w:pPr>
      <w:ins w:id="230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306" w:author="DeeM" w:date="2015-12-07T19:17:00Z">
        <w:r w:rsidR="00BA7F9F">
          <w:rPr>
            <w:noProof/>
            <w:webHidden/>
          </w:rPr>
          <w:t>45</w:t>
        </w:r>
      </w:ins>
      <w:ins w:id="230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08" w:author="DeeM" w:date="2015-12-07T17:03:00Z"/>
          <w:rFonts w:asciiTheme="minorHAnsi" w:eastAsiaTheme="minorEastAsia" w:hAnsiTheme="minorHAnsi" w:cstheme="minorBidi"/>
          <w:noProof/>
          <w:sz w:val="22"/>
          <w:szCs w:val="22"/>
        </w:rPr>
      </w:pPr>
      <w:ins w:id="230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"C:\\Users\\DeeM\\Downloads\\Praca inżynierska (1).docx" \l "_Toc437271163"</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310" w:author="DeeM" w:date="2015-12-07T19:17:00Z">
        <w:r w:rsidR="00BA7F9F">
          <w:rPr>
            <w:noProof/>
            <w:webHidden/>
          </w:rPr>
          <w:t>47</w:t>
        </w:r>
      </w:ins>
      <w:ins w:id="231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12" w:author="DeeM" w:date="2015-12-07T17:03:00Z"/>
          <w:rFonts w:asciiTheme="minorHAnsi" w:eastAsiaTheme="minorEastAsia" w:hAnsiTheme="minorHAnsi" w:cstheme="minorBidi"/>
          <w:noProof/>
          <w:sz w:val="22"/>
          <w:szCs w:val="22"/>
        </w:rPr>
      </w:pPr>
      <w:ins w:id="231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"_Toc437271164"</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314" w:author="DeeM" w:date="2015-12-07T19:17:00Z">
        <w:r w:rsidR="00BA7F9F">
          <w:rPr>
            <w:noProof/>
            <w:webHidden/>
          </w:rPr>
          <w:t>49</w:t>
        </w:r>
      </w:ins>
      <w:ins w:id="231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16" w:author="DeeM" w:date="2015-12-07T17:03:00Z"/>
          <w:rFonts w:asciiTheme="minorHAnsi" w:eastAsiaTheme="minorEastAsia" w:hAnsiTheme="minorHAnsi" w:cstheme="minorBidi"/>
          <w:noProof/>
          <w:sz w:val="22"/>
          <w:szCs w:val="22"/>
        </w:rPr>
      </w:pPr>
      <w:ins w:id="231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"_Toc437271165"</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318" w:author="DeeM" w:date="2015-12-07T19:17:00Z">
        <w:r w:rsidR="00BA7F9F">
          <w:rPr>
            <w:noProof/>
            <w:webHidden/>
          </w:rPr>
          <w:t>50</w:t>
        </w:r>
      </w:ins>
      <w:ins w:id="231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0" w:author="DeeM" w:date="2015-12-07T17:03:00Z"/>
          <w:rFonts w:asciiTheme="minorHAnsi" w:eastAsiaTheme="minorEastAsia" w:hAnsiTheme="minorHAnsi" w:cstheme="minorBidi"/>
          <w:noProof/>
          <w:sz w:val="22"/>
          <w:szCs w:val="22"/>
        </w:rPr>
      </w:pPr>
      <w:ins w:id="232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"_Toc437271166"</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322" w:author="DeeM" w:date="2015-12-07T19:17:00Z">
        <w:r w:rsidR="00BA7F9F">
          <w:rPr>
            <w:noProof/>
            <w:webHidden/>
          </w:rPr>
          <w:t>51</w:t>
        </w:r>
      </w:ins>
      <w:ins w:id="232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4" w:author="DeeM" w:date="2015-12-07T17:03:00Z"/>
          <w:rFonts w:asciiTheme="minorHAnsi" w:eastAsiaTheme="minorEastAsia" w:hAnsiTheme="minorHAnsi" w:cstheme="minorBidi"/>
          <w:noProof/>
          <w:sz w:val="22"/>
          <w:szCs w:val="22"/>
        </w:rPr>
      </w:pPr>
      <w:ins w:id="232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"_Toc437271167"</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326" w:author="DeeM" w:date="2015-12-07T19:17:00Z">
        <w:r w:rsidR="00BA7F9F">
          <w:rPr>
            <w:noProof/>
            <w:webHidden/>
          </w:rPr>
          <w:t>52</w:t>
        </w:r>
      </w:ins>
      <w:ins w:id="2327"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28" w:author="DeeM" w:date="2015-12-07T17:03:00Z"/>
          <w:rFonts w:asciiTheme="minorHAnsi" w:eastAsiaTheme="minorEastAsia" w:hAnsiTheme="minorHAnsi" w:cstheme="minorBidi"/>
          <w:noProof/>
          <w:sz w:val="22"/>
          <w:szCs w:val="22"/>
        </w:rPr>
      </w:pPr>
      <w:ins w:id="2329"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"_Toc437271168"</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330" w:author="DeeM" w:date="2015-12-07T19:17:00Z">
        <w:r w:rsidR="00BA7F9F">
          <w:rPr>
            <w:noProof/>
            <w:webHidden/>
          </w:rPr>
          <w:t>53</w:t>
        </w:r>
      </w:ins>
      <w:ins w:id="2331"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32" w:author="DeeM" w:date="2015-12-07T17:03:00Z"/>
          <w:rFonts w:asciiTheme="minorHAnsi" w:eastAsiaTheme="minorEastAsia" w:hAnsiTheme="minorHAnsi" w:cstheme="minorBidi"/>
          <w:noProof/>
          <w:sz w:val="22"/>
          <w:szCs w:val="22"/>
        </w:rPr>
      </w:pPr>
      <w:ins w:id="2333"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"_Toc437271169"</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334" w:author="DeeM" w:date="2015-12-07T19:17:00Z">
        <w:r w:rsidR="00BA7F9F">
          <w:rPr>
            <w:noProof/>
            <w:webHidden/>
          </w:rPr>
          <w:t>54</w:t>
        </w:r>
      </w:ins>
      <w:ins w:id="2335"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36" w:author="DeeM" w:date="2015-12-07T17:03:00Z"/>
          <w:rFonts w:asciiTheme="minorHAnsi" w:eastAsiaTheme="minorEastAsia" w:hAnsiTheme="minorHAnsi" w:cstheme="minorBidi"/>
          <w:noProof/>
          <w:sz w:val="22"/>
          <w:szCs w:val="22"/>
        </w:rPr>
      </w:pPr>
      <w:ins w:id="2337"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"_Toc437271170"</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338" w:author="DeeM" w:date="2015-12-07T19:17:00Z">
        <w:r w:rsidR="00BA7F9F">
          <w:rPr>
            <w:noProof/>
            <w:webHidden/>
          </w:rPr>
          <w:t>55</w:t>
        </w:r>
      </w:ins>
      <w:ins w:id="2339"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40" w:author="DeeM" w:date="2015-12-07T17:03:00Z"/>
          <w:rFonts w:asciiTheme="minorHAnsi" w:eastAsiaTheme="minorEastAsia" w:hAnsiTheme="minorHAnsi" w:cstheme="minorBidi"/>
          <w:noProof/>
          <w:sz w:val="22"/>
          <w:szCs w:val="22"/>
        </w:rPr>
      </w:pPr>
      <w:ins w:id="2341"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"_Toc437271171"</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342" w:author="DeeM" w:date="2015-12-07T19:17:00Z">
        <w:r w:rsidR="00BA7F9F">
          <w:rPr>
            <w:noProof/>
            <w:webHidden/>
          </w:rPr>
          <w:t>56</w:t>
        </w:r>
      </w:ins>
      <w:ins w:id="2343" w:author="DeeM" w:date="2015-12-07T17:03:00Z">
        <w:r>
          <w:rPr>
            <w:noProof/>
            <w:webHidden/>
          </w:rPr>
          <w:fldChar w:fldCharType="end"/>
        </w:r>
        <w:r w:rsidRPr="00DA54C1">
          <w:rPr>
            <w:rStyle w:val="Hipercze"/>
            <w:noProof/>
          </w:rPr>
          <w:fldChar w:fldCharType="end"/>
        </w:r>
      </w:ins>
    </w:p>
    <w:p w:rsidR="00252F3E" w:rsidRDefault="00C65655">
      <w:pPr>
        <w:pStyle w:val="Spisilustracji"/>
        <w:tabs>
          <w:tab w:val="right" w:leader="dot" w:pos="8492"/>
        </w:tabs>
        <w:rPr>
          <w:ins w:id="2344" w:author="DeeM" w:date="2015-12-07T17:03:00Z"/>
          <w:rFonts w:asciiTheme="minorHAnsi" w:eastAsiaTheme="minorEastAsia" w:hAnsiTheme="minorHAnsi" w:cstheme="minorBidi"/>
          <w:noProof/>
          <w:sz w:val="22"/>
          <w:szCs w:val="22"/>
        </w:rPr>
      </w:pPr>
      <w:ins w:id="2345" w:author="DeeM" w:date="2015-12-07T17:03:00Z">
        <w:r w:rsidRPr="00DA54C1">
          <w:rPr>
            <w:rStyle w:val="Hipercze"/>
            <w:noProof/>
          </w:rPr>
          <w:fldChar w:fldCharType="begin"/>
        </w:r>
        <w:r w:rsidR="00252F3E" w:rsidRPr="00DA54C1">
          <w:rPr>
            <w:rStyle w:val="Hipercze"/>
            <w:noProof/>
          </w:rPr>
          <w:instrText xml:space="preserve"> </w:instrText>
        </w:r>
        <w:r w:rsidR="00252F3E">
          <w:rPr>
            <w:noProof/>
          </w:rPr>
          <w:instrText>HYPERLINK \l "_Toc437271172"</w:instrText>
        </w:r>
        <w:r w:rsidR="00252F3E" w:rsidRPr="00DA54C1">
          <w:rPr>
            <w:rStyle w:val="Hipercze"/>
            <w:noProof/>
          </w:rPr>
          <w:instrText xml:space="preserve"> </w:instrText>
        </w:r>
        <w:r w:rsidRPr="00DA54C1">
          <w:rPr>
            <w:rStyle w:val="Hipercze"/>
            <w:noProof/>
          </w:rPr>
          <w:fldChar w:fldCharType="separate"/>
        </w:r>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346" w:author="DeeM" w:date="2015-12-07T19:17:00Z">
        <w:r w:rsidR="00BA7F9F">
          <w:rPr>
            <w:noProof/>
            <w:webHidden/>
          </w:rPr>
          <w:t>57</w:t>
        </w:r>
      </w:ins>
      <w:ins w:id="2347" w:author="DeeM" w:date="2015-12-07T17:03:00Z">
        <w:r>
          <w:rPr>
            <w:noProof/>
            <w:webHidden/>
          </w:rPr>
          <w:fldChar w:fldCharType="end"/>
        </w:r>
        <w:r w:rsidRPr="00DA54C1">
          <w:rPr>
            <w:rStyle w:val="Hipercze"/>
            <w:noProof/>
          </w:rPr>
          <w:fldChar w:fldCharType="end"/>
        </w:r>
      </w:ins>
    </w:p>
    <w:p w:rsidR="001D1000" w:rsidDel="00252F3E" w:rsidRDefault="00C65655">
      <w:pPr>
        <w:pStyle w:val="Spisilustracji"/>
        <w:tabs>
          <w:tab w:val="right" w:leader="dot" w:pos="8492"/>
        </w:tabs>
        <w:rPr>
          <w:del w:id="2348" w:author="DeeM" w:date="2015-12-07T17:03:00Z"/>
          <w:rFonts w:asciiTheme="minorHAnsi" w:eastAsiaTheme="minorEastAsia" w:hAnsiTheme="minorHAnsi" w:cstheme="minorBidi"/>
          <w:noProof/>
          <w:sz w:val="22"/>
          <w:szCs w:val="22"/>
        </w:rPr>
      </w:pPr>
      <w:del w:id="2349" w:author="DeeM" w:date="2015-12-07T17:03:00Z">
        <w:r w:rsidRPr="00C65655">
          <w:rPr>
            <w:rPrChange w:id="2350" w:author="DeeM" w:date="2015-12-07T17:03:00Z">
              <w:rPr>
                <w:rStyle w:val="Hipercze"/>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65655">
      <w:pPr>
        <w:pStyle w:val="Spisilustracji"/>
        <w:tabs>
          <w:tab w:val="right" w:leader="dot" w:pos="8492"/>
        </w:tabs>
        <w:rPr>
          <w:del w:id="2351" w:author="DeeM" w:date="2015-12-07T17:03:00Z"/>
          <w:rFonts w:asciiTheme="minorHAnsi" w:eastAsiaTheme="minorEastAsia" w:hAnsiTheme="minorHAnsi" w:cstheme="minorBidi"/>
          <w:noProof/>
          <w:sz w:val="22"/>
          <w:szCs w:val="22"/>
        </w:rPr>
      </w:pPr>
      <w:del w:id="2352" w:author="DeeM" w:date="2015-12-07T17:03:00Z">
        <w:r w:rsidRPr="00C65655">
          <w:rPr>
            <w:rPrChange w:id="2353" w:author="DeeM" w:date="2015-12-07T17:03:00Z">
              <w:rPr>
                <w:rStyle w:val="Hipercze"/>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65655">
      <w:pPr>
        <w:pStyle w:val="Spisilustracji"/>
        <w:tabs>
          <w:tab w:val="right" w:leader="dot" w:pos="8492"/>
        </w:tabs>
        <w:rPr>
          <w:del w:id="2354" w:author="DeeM" w:date="2015-12-07T17:03:00Z"/>
          <w:rFonts w:asciiTheme="minorHAnsi" w:eastAsiaTheme="minorEastAsia" w:hAnsiTheme="minorHAnsi" w:cstheme="minorBidi"/>
          <w:noProof/>
          <w:sz w:val="22"/>
          <w:szCs w:val="22"/>
        </w:rPr>
      </w:pPr>
      <w:del w:id="2355" w:author="DeeM" w:date="2015-12-07T17:03:00Z">
        <w:r w:rsidRPr="00C65655">
          <w:rPr>
            <w:rPrChange w:id="2356" w:author="DeeM" w:date="2015-12-07T17:03:00Z">
              <w:rPr>
                <w:rStyle w:val="Hipercze"/>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65655">
      <w:pPr>
        <w:pStyle w:val="Spisilustracji"/>
        <w:tabs>
          <w:tab w:val="right" w:leader="dot" w:pos="8492"/>
        </w:tabs>
        <w:rPr>
          <w:del w:id="2357" w:author="DeeM" w:date="2015-12-07T17:03:00Z"/>
          <w:rFonts w:asciiTheme="minorHAnsi" w:eastAsiaTheme="minorEastAsia" w:hAnsiTheme="minorHAnsi" w:cstheme="minorBidi"/>
          <w:noProof/>
          <w:sz w:val="22"/>
          <w:szCs w:val="22"/>
        </w:rPr>
      </w:pPr>
      <w:del w:id="2358" w:author="DeeM" w:date="2015-12-07T17:03:00Z">
        <w:r w:rsidRPr="00C65655">
          <w:rPr>
            <w:rPrChange w:id="2359" w:author="DeeM" w:date="2015-12-07T17:03:00Z">
              <w:rPr>
                <w:rStyle w:val="Hipercze"/>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360" w:author="DeeM" w:date="2015-12-07T17:03:00Z"/>
          <w:rFonts w:asciiTheme="minorHAnsi" w:eastAsiaTheme="minorEastAsia" w:hAnsiTheme="minorHAnsi" w:cstheme="minorBidi"/>
          <w:noProof/>
          <w:sz w:val="22"/>
          <w:szCs w:val="22"/>
        </w:rPr>
      </w:pPr>
      <w:del w:id="2361" w:author="DeeM" w:date="2015-12-07T17:03:00Z">
        <w:r w:rsidRPr="00C65655">
          <w:rPr>
            <w:rPrChange w:id="2362" w:author="DeeM" w:date="2015-12-07T17:03:00Z">
              <w:rPr>
                <w:rStyle w:val="Hipercze"/>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65655">
      <w:pPr>
        <w:pStyle w:val="Spisilustracji"/>
        <w:tabs>
          <w:tab w:val="right" w:leader="dot" w:pos="8492"/>
        </w:tabs>
        <w:rPr>
          <w:del w:id="2363" w:author="DeeM" w:date="2015-12-07T17:03:00Z"/>
          <w:rFonts w:asciiTheme="minorHAnsi" w:eastAsiaTheme="minorEastAsia" w:hAnsiTheme="minorHAnsi" w:cstheme="minorBidi"/>
          <w:noProof/>
          <w:sz w:val="22"/>
          <w:szCs w:val="22"/>
        </w:rPr>
      </w:pPr>
      <w:del w:id="2364" w:author="DeeM" w:date="2015-12-07T17:03:00Z">
        <w:r w:rsidRPr="00C65655">
          <w:rPr>
            <w:rPrChange w:id="2365" w:author="DeeM" w:date="2015-12-07T17:03:00Z">
              <w:rPr>
                <w:rStyle w:val="Hipercze"/>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66" w:author="DeeM" w:date="2015-12-07T17:03:00Z"/>
          <w:rFonts w:asciiTheme="minorHAnsi" w:eastAsiaTheme="minorEastAsia" w:hAnsiTheme="minorHAnsi" w:cstheme="minorBidi"/>
          <w:noProof/>
          <w:sz w:val="22"/>
          <w:szCs w:val="22"/>
        </w:rPr>
      </w:pPr>
      <w:del w:id="2367" w:author="DeeM" w:date="2015-12-07T17:03:00Z">
        <w:r w:rsidRPr="00C65655">
          <w:rPr>
            <w:rPrChange w:id="2368" w:author="DeeM" w:date="2015-12-07T17:03:00Z">
              <w:rPr>
                <w:rStyle w:val="Hipercze"/>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69" w:author="DeeM" w:date="2015-12-07T17:03:00Z"/>
          <w:rFonts w:asciiTheme="minorHAnsi" w:eastAsiaTheme="minorEastAsia" w:hAnsiTheme="minorHAnsi" w:cstheme="minorBidi"/>
          <w:noProof/>
          <w:sz w:val="22"/>
          <w:szCs w:val="22"/>
        </w:rPr>
      </w:pPr>
      <w:del w:id="2370" w:author="DeeM" w:date="2015-12-07T17:03:00Z">
        <w:r w:rsidRPr="00C65655">
          <w:rPr>
            <w:rPrChange w:id="2371" w:author="DeeM" w:date="2015-12-07T17:03:00Z">
              <w:rPr>
                <w:rStyle w:val="Hipercze"/>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65655">
      <w:pPr>
        <w:pStyle w:val="Spisilustracji"/>
        <w:tabs>
          <w:tab w:val="right" w:leader="dot" w:pos="8492"/>
        </w:tabs>
        <w:rPr>
          <w:del w:id="2372" w:author="DeeM" w:date="2015-12-07T17:03:00Z"/>
          <w:rFonts w:asciiTheme="minorHAnsi" w:eastAsiaTheme="minorEastAsia" w:hAnsiTheme="minorHAnsi" w:cstheme="minorBidi"/>
          <w:noProof/>
          <w:sz w:val="22"/>
          <w:szCs w:val="22"/>
        </w:rPr>
      </w:pPr>
      <w:del w:id="2373" w:author="DeeM" w:date="2015-12-07T17:03:00Z">
        <w:r w:rsidRPr="00C65655">
          <w:rPr>
            <w:rPrChange w:id="2374" w:author="DeeM" w:date="2015-12-07T17:03:00Z">
              <w:rPr>
                <w:rStyle w:val="Hipercze"/>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65655">
      <w:pPr>
        <w:pStyle w:val="Spisilustracji"/>
        <w:tabs>
          <w:tab w:val="right" w:leader="dot" w:pos="8492"/>
        </w:tabs>
        <w:rPr>
          <w:del w:id="2375" w:author="DeeM" w:date="2015-12-07T17:03:00Z"/>
          <w:rFonts w:asciiTheme="minorHAnsi" w:eastAsiaTheme="minorEastAsia" w:hAnsiTheme="minorHAnsi" w:cstheme="minorBidi"/>
          <w:noProof/>
          <w:sz w:val="22"/>
          <w:szCs w:val="22"/>
        </w:rPr>
      </w:pPr>
      <w:del w:id="2376" w:author="DeeM" w:date="2015-12-07T17:03:00Z">
        <w:r w:rsidRPr="00C65655">
          <w:rPr>
            <w:rPrChange w:id="2377" w:author="DeeM" w:date="2015-12-07T17:03:00Z">
              <w:rPr>
                <w:rStyle w:val="Hipercze"/>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378" w:author="DeeM" w:date="2015-12-07T17:03:00Z"/>
          <w:rFonts w:asciiTheme="minorHAnsi" w:eastAsiaTheme="minorEastAsia" w:hAnsiTheme="minorHAnsi" w:cstheme="minorBidi"/>
          <w:noProof/>
          <w:sz w:val="22"/>
          <w:szCs w:val="22"/>
        </w:rPr>
      </w:pPr>
      <w:del w:id="2379" w:author="DeeM" w:date="2015-12-07T17:03:00Z">
        <w:r w:rsidRPr="00C65655">
          <w:rPr>
            <w:rPrChange w:id="2380" w:author="DeeM" w:date="2015-12-07T17:03:00Z">
              <w:rPr>
                <w:rStyle w:val="Hipercze"/>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65655">
      <w:pPr>
        <w:pStyle w:val="Spisilustracji"/>
        <w:tabs>
          <w:tab w:val="right" w:leader="dot" w:pos="8492"/>
        </w:tabs>
        <w:rPr>
          <w:del w:id="2381" w:author="DeeM" w:date="2015-12-07T17:03:00Z"/>
          <w:rFonts w:asciiTheme="minorHAnsi" w:eastAsiaTheme="minorEastAsia" w:hAnsiTheme="minorHAnsi" w:cstheme="minorBidi"/>
          <w:noProof/>
          <w:sz w:val="22"/>
          <w:szCs w:val="22"/>
        </w:rPr>
      </w:pPr>
      <w:del w:id="2382" w:author="DeeM" w:date="2015-12-07T17:03:00Z">
        <w:r w:rsidRPr="00C65655">
          <w:rPr>
            <w:rPrChange w:id="2383" w:author="DeeM" w:date="2015-12-07T17:03:00Z">
              <w:rPr>
                <w:rStyle w:val="Hipercze"/>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384" w:author="DeeM" w:date="2015-12-07T17:03:00Z"/>
          <w:rFonts w:asciiTheme="minorHAnsi" w:eastAsiaTheme="minorEastAsia" w:hAnsiTheme="minorHAnsi" w:cstheme="minorBidi"/>
          <w:noProof/>
          <w:sz w:val="22"/>
          <w:szCs w:val="22"/>
        </w:rPr>
      </w:pPr>
      <w:del w:id="2385" w:author="DeeM" w:date="2015-12-07T17:03:00Z">
        <w:r w:rsidRPr="00C65655">
          <w:rPr>
            <w:rPrChange w:id="2386" w:author="DeeM" w:date="2015-12-07T17:03:00Z">
              <w:rPr>
                <w:rStyle w:val="Hipercze"/>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65655">
      <w:pPr>
        <w:pStyle w:val="Spisilustracji"/>
        <w:tabs>
          <w:tab w:val="right" w:leader="dot" w:pos="8492"/>
        </w:tabs>
        <w:rPr>
          <w:del w:id="2387" w:author="DeeM" w:date="2015-12-07T17:03:00Z"/>
          <w:rFonts w:asciiTheme="minorHAnsi" w:eastAsiaTheme="minorEastAsia" w:hAnsiTheme="minorHAnsi" w:cstheme="minorBidi"/>
          <w:noProof/>
          <w:sz w:val="22"/>
          <w:szCs w:val="22"/>
        </w:rPr>
      </w:pPr>
      <w:del w:id="2388" w:author="DeeM" w:date="2015-12-07T17:03:00Z">
        <w:r w:rsidRPr="00C65655">
          <w:rPr>
            <w:rPrChange w:id="2389" w:author="DeeM" w:date="2015-12-07T17:03:00Z">
              <w:rPr>
                <w:rStyle w:val="Hipercze"/>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65655">
      <w:pPr>
        <w:pStyle w:val="Spisilustracji"/>
        <w:tabs>
          <w:tab w:val="right" w:leader="dot" w:pos="8492"/>
        </w:tabs>
        <w:rPr>
          <w:del w:id="2390" w:author="DeeM" w:date="2015-12-07T17:03:00Z"/>
          <w:rFonts w:asciiTheme="minorHAnsi" w:eastAsiaTheme="minorEastAsia" w:hAnsiTheme="minorHAnsi" w:cstheme="minorBidi"/>
          <w:noProof/>
          <w:sz w:val="22"/>
          <w:szCs w:val="22"/>
        </w:rPr>
      </w:pPr>
      <w:del w:id="2391" w:author="DeeM" w:date="2015-12-07T17:03:00Z">
        <w:r w:rsidRPr="00C65655">
          <w:rPr>
            <w:rPrChange w:id="2392" w:author="DeeM" w:date="2015-12-07T17:03:00Z">
              <w:rPr>
                <w:rStyle w:val="Hipercze"/>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65655">
      <w:pPr>
        <w:pStyle w:val="Spisilustracji"/>
        <w:tabs>
          <w:tab w:val="right" w:leader="dot" w:pos="8492"/>
        </w:tabs>
        <w:rPr>
          <w:del w:id="2393" w:author="DeeM" w:date="2015-12-07T17:03:00Z"/>
          <w:rFonts w:asciiTheme="minorHAnsi" w:eastAsiaTheme="minorEastAsia" w:hAnsiTheme="minorHAnsi" w:cstheme="minorBidi"/>
          <w:noProof/>
          <w:sz w:val="22"/>
          <w:szCs w:val="22"/>
        </w:rPr>
      </w:pPr>
      <w:del w:id="2394" w:author="DeeM" w:date="2015-12-07T17:03:00Z">
        <w:r w:rsidRPr="00C65655">
          <w:rPr>
            <w:rPrChange w:id="2395" w:author="DeeM" w:date="2015-12-07T17:03:00Z">
              <w:rPr>
                <w:rStyle w:val="Hipercze"/>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65655">
      <w:pPr>
        <w:pStyle w:val="Spisilustracji"/>
        <w:tabs>
          <w:tab w:val="right" w:leader="dot" w:pos="8492"/>
        </w:tabs>
        <w:rPr>
          <w:del w:id="2396" w:author="DeeM" w:date="2015-12-07T17:03:00Z"/>
          <w:rFonts w:asciiTheme="minorHAnsi" w:eastAsiaTheme="minorEastAsia" w:hAnsiTheme="minorHAnsi" w:cstheme="minorBidi"/>
          <w:noProof/>
          <w:sz w:val="22"/>
          <w:szCs w:val="22"/>
        </w:rPr>
      </w:pPr>
      <w:del w:id="2397" w:author="DeeM" w:date="2015-12-07T17:03:00Z">
        <w:r w:rsidRPr="00C65655">
          <w:rPr>
            <w:rPrChange w:id="2398" w:author="DeeM" w:date="2015-12-07T17:03:00Z">
              <w:rPr>
                <w:rStyle w:val="Hipercze"/>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65655">
      <w:pPr>
        <w:pStyle w:val="Spisilustracji"/>
        <w:tabs>
          <w:tab w:val="right" w:leader="dot" w:pos="8492"/>
        </w:tabs>
        <w:rPr>
          <w:del w:id="2399" w:author="DeeM" w:date="2015-12-07T17:03:00Z"/>
          <w:rFonts w:asciiTheme="minorHAnsi" w:eastAsiaTheme="minorEastAsia" w:hAnsiTheme="minorHAnsi" w:cstheme="minorBidi"/>
          <w:noProof/>
          <w:sz w:val="22"/>
          <w:szCs w:val="22"/>
        </w:rPr>
      </w:pPr>
      <w:del w:id="2400" w:author="DeeM" w:date="2015-12-07T17:03:00Z">
        <w:r w:rsidRPr="00C65655">
          <w:rPr>
            <w:rPrChange w:id="2401" w:author="DeeM" w:date="2015-12-07T17:03:00Z">
              <w:rPr>
                <w:rStyle w:val="Hipercze"/>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402" w:author="DeeM" w:date="2015-12-07T17:03:00Z"/>
          <w:rFonts w:asciiTheme="minorHAnsi" w:eastAsiaTheme="minorEastAsia" w:hAnsiTheme="minorHAnsi" w:cstheme="minorBidi"/>
          <w:noProof/>
          <w:sz w:val="22"/>
          <w:szCs w:val="22"/>
        </w:rPr>
      </w:pPr>
      <w:del w:id="2403" w:author="DeeM" w:date="2015-12-07T17:03:00Z">
        <w:r w:rsidRPr="00C65655">
          <w:rPr>
            <w:rPrChange w:id="2404" w:author="DeeM" w:date="2015-12-07T17:03:00Z">
              <w:rPr>
                <w:rStyle w:val="Hipercze"/>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65655">
      <w:pPr>
        <w:pStyle w:val="Spisilustracji"/>
        <w:tabs>
          <w:tab w:val="right" w:leader="dot" w:pos="8492"/>
        </w:tabs>
        <w:rPr>
          <w:del w:id="2405" w:author="DeeM" w:date="2015-12-07T17:03:00Z"/>
          <w:rFonts w:asciiTheme="minorHAnsi" w:eastAsiaTheme="minorEastAsia" w:hAnsiTheme="minorHAnsi" w:cstheme="minorBidi"/>
          <w:noProof/>
          <w:sz w:val="22"/>
          <w:szCs w:val="22"/>
        </w:rPr>
      </w:pPr>
      <w:del w:id="2406" w:author="DeeM" w:date="2015-12-07T17:03:00Z">
        <w:r w:rsidRPr="00C65655">
          <w:rPr>
            <w:rPrChange w:id="2407" w:author="DeeM" w:date="2015-12-07T17:03:00Z">
              <w:rPr>
                <w:rStyle w:val="Hipercze"/>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65655">
      <w:pPr>
        <w:pStyle w:val="Spisilustracji"/>
        <w:tabs>
          <w:tab w:val="right" w:leader="dot" w:pos="8492"/>
        </w:tabs>
        <w:rPr>
          <w:del w:id="2408" w:author="DeeM" w:date="2015-12-07T17:03:00Z"/>
          <w:rFonts w:asciiTheme="minorHAnsi" w:eastAsiaTheme="minorEastAsia" w:hAnsiTheme="minorHAnsi" w:cstheme="minorBidi"/>
          <w:noProof/>
          <w:sz w:val="22"/>
          <w:szCs w:val="22"/>
        </w:rPr>
      </w:pPr>
      <w:del w:id="2409" w:author="DeeM" w:date="2015-12-07T17:03:00Z">
        <w:r w:rsidRPr="00C65655">
          <w:rPr>
            <w:rPrChange w:id="2410" w:author="DeeM" w:date="2015-12-07T17:03:00Z">
              <w:rPr>
                <w:rStyle w:val="Hipercze"/>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65655">
      <w:pPr>
        <w:pStyle w:val="Spisilustracji"/>
        <w:tabs>
          <w:tab w:val="right" w:leader="dot" w:pos="8492"/>
        </w:tabs>
        <w:rPr>
          <w:del w:id="2411" w:author="DeeM" w:date="2015-12-07T17:03:00Z"/>
          <w:rFonts w:asciiTheme="minorHAnsi" w:eastAsiaTheme="minorEastAsia" w:hAnsiTheme="minorHAnsi" w:cstheme="minorBidi"/>
          <w:noProof/>
          <w:sz w:val="22"/>
          <w:szCs w:val="22"/>
        </w:rPr>
      </w:pPr>
      <w:del w:id="2412" w:author="DeeM" w:date="2015-12-07T17:03:00Z">
        <w:r w:rsidRPr="00C65655">
          <w:rPr>
            <w:rPrChange w:id="2413" w:author="DeeM" w:date="2015-12-07T17:03:00Z">
              <w:rPr>
                <w:rStyle w:val="Hipercze"/>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414" w:author="DeeM" w:date="2015-12-07T17:03:00Z"/>
          <w:rFonts w:asciiTheme="minorHAnsi" w:eastAsiaTheme="minorEastAsia" w:hAnsiTheme="minorHAnsi" w:cstheme="minorBidi"/>
          <w:noProof/>
          <w:sz w:val="22"/>
          <w:szCs w:val="22"/>
        </w:rPr>
      </w:pPr>
      <w:del w:id="2415" w:author="DeeM" w:date="2015-12-07T17:03:00Z">
        <w:r w:rsidRPr="00C65655">
          <w:rPr>
            <w:rPrChange w:id="2416" w:author="DeeM" w:date="2015-12-07T17:03:00Z">
              <w:rPr>
                <w:rStyle w:val="Hipercze"/>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65655">
      <w:pPr>
        <w:pStyle w:val="Spisilustracji"/>
        <w:tabs>
          <w:tab w:val="right" w:leader="dot" w:pos="8492"/>
        </w:tabs>
        <w:rPr>
          <w:del w:id="2417" w:author="DeeM" w:date="2015-12-07T17:03:00Z"/>
          <w:rFonts w:asciiTheme="minorHAnsi" w:eastAsiaTheme="minorEastAsia" w:hAnsiTheme="minorHAnsi" w:cstheme="minorBidi"/>
          <w:noProof/>
          <w:sz w:val="22"/>
          <w:szCs w:val="22"/>
        </w:rPr>
      </w:pPr>
      <w:del w:id="2418" w:author="DeeM" w:date="2015-12-07T17:03:00Z">
        <w:r w:rsidRPr="00C65655">
          <w:rPr>
            <w:rPrChange w:id="2419" w:author="DeeM" w:date="2015-12-07T17:03:00Z">
              <w:rPr>
                <w:rStyle w:val="Hipercze"/>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65655">
      <w:pPr>
        <w:pStyle w:val="Spisilustracji"/>
        <w:tabs>
          <w:tab w:val="right" w:leader="dot" w:pos="8492"/>
        </w:tabs>
        <w:rPr>
          <w:del w:id="2420" w:author="DeeM" w:date="2015-12-07T17:03:00Z"/>
          <w:rFonts w:asciiTheme="minorHAnsi" w:eastAsiaTheme="minorEastAsia" w:hAnsiTheme="minorHAnsi" w:cstheme="minorBidi"/>
          <w:noProof/>
          <w:sz w:val="22"/>
          <w:szCs w:val="22"/>
        </w:rPr>
      </w:pPr>
      <w:del w:id="2421" w:author="DeeM" w:date="2015-12-07T17:03:00Z">
        <w:r w:rsidRPr="00C65655">
          <w:rPr>
            <w:rPrChange w:id="2422" w:author="DeeM" w:date="2015-12-07T17:03:00Z">
              <w:rPr>
                <w:rStyle w:val="Hipercze"/>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65655">
      <w:pPr>
        <w:pStyle w:val="Spisilustracji"/>
        <w:tabs>
          <w:tab w:val="right" w:leader="dot" w:pos="8492"/>
        </w:tabs>
        <w:rPr>
          <w:del w:id="2423" w:author="DeeM" w:date="2015-12-07T17:03:00Z"/>
          <w:rFonts w:asciiTheme="minorHAnsi" w:eastAsiaTheme="minorEastAsia" w:hAnsiTheme="minorHAnsi" w:cstheme="minorBidi"/>
          <w:noProof/>
          <w:sz w:val="22"/>
          <w:szCs w:val="22"/>
        </w:rPr>
      </w:pPr>
      <w:del w:id="2424" w:author="DeeM" w:date="2015-12-07T17:03:00Z">
        <w:r w:rsidRPr="00C65655">
          <w:rPr>
            <w:rPrChange w:id="2425" w:author="DeeM" w:date="2015-12-07T17:03:00Z">
              <w:rPr>
                <w:rStyle w:val="Hipercze"/>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65655">
      <w:pPr>
        <w:pStyle w:val="Spisilustracji"/>
        <w:tabs>
          <w:tab w:val="right" w:leader="dot" w:pos="8492"/>
        </w:tabs>
        <w:rPr>
          <w:del w:id="2426" w:author="DeeM" w:date="2015-12-07T17:03:00Z"/>
          <w:rFonts w:asciiTheme="minorHAnsi" w:eastAsiaTheme="minorEastAsia" w:hAnsiTheme="minorHAnsi" w:cstheme="minorBidi"/>
          <w:noProof/>
          <w:sz w:val="22"/>
          <w:szCs w:val="22"/>
        </w:rPr>
      </w:pPr>
      <w:del w:id="2427" w:author="DeeM" w:date="2015-12-07T17:03:00Z">
        <w:r w:rsidRPr="00C65655">
          <w:rPr>
            <w:rPrChange w:id="2428" w:author="DeeM" w:date="2015-12-07T17:03:00Z">
              <w:rPr>
                <w:rStyle w:val="Hipercze"/>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65655">
      <w:pPr>
        <w:pStyle w:val="Spisilustracji"/>
        <w:tabs>
          <w:tab w:val="right" w:leader="dot" w:pos="8492"/>
        </w:tabs>
        <w:rPr>
          <w:del w:id="2429" w:author="DeeM" w:date="2015-12-07T17:03:00Z"/>
          <w:rFonts w:asciiTheme="minorHAnsi" w:eastAsiaTheme="minorEastAsia" w:hAnsiTheme="minorHAnsi" w:cstheme="minorBidi"/>
          <w:noProof/>
          <w:sz w:val="22"/>
          <w:szCs w:val="22"/>
        </w:rPr>
      </w:pPr>
      <w:del w:id="2430" w:author="DeeM" w:date="2015-12-07T17:03:00Z">
        <w:r w:rsidRPr="00C65655">
          <w:rPr>
            <w:rPrChange w:id="2431" w:author="DeeM" w:date="2015-12-07T17:03:00Z">
              <w:rPr>
                <w:rStyle w:val="Hipercze"/>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65655">
      <w:pPr>
        <w:pStyle w:val="Spisilustracji"/>
        <w:tabs>
          <w:tab w:val="right" w:leader="dot" w:pos="8492"/>
        </w:tabs>
        <w:rPr>
          <w:del w:id="2432" w:author="DeeM" w:date="2015-12-07T17:03:00Z"/>
          <w:rFonts w:asciiTheme="minorHAnsi" w:eastAsiaTheme="minorEastAsia" w:hAnsiTheme="minorHAnsi" w:cstheme="minorBidi"/>
          <w:noProof/>
          <w:sz w:val="22"/>
          <w:szCs w:val="22"/>
        </w:rPr>
      </w:pPr>
      <w:del w:id="2433" w:author="DeeM" w:date="2015-12-07T17:03:00Z">
        <w:r w:rsidRPr="00C65655">
          <w:rPr>
            <w:rPrChange w:id="2434" w:author="DeeM" w:date="2015-12-07T17:03:00Z">
              <w:rPr>
                <w:rStyle w:val="Hipercze"/>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65655">
      <w:pPr>
        <w:pStyle w:val="Spisilustracji"/>
        <w:tabs>
          <w:tab w:val="right" w:leader="dot" w:pos="8492"/>
        </w:tabs>
        <w:rPr>
          <w:del w:id="2435" w:author="DeeM" w:date="2015-12-07T17:03:00Z"/>
          <w:rFonts w:asciiTheme="minorHAnsi" w:eastAsiaTheme="minorEastAsia" w:hAnsiTheme="minorHAnsi" w:cstheme="minorBidi"/>
          <w:noProof/>
          <w:sz w:val="22"/>
          <w:szCs w:val="22"/>
        </w:rPr>
      </w:pPr>
      <w:del w:id="2436" w:author="DeeM" w:date="2015-12-07T17:03:00Z">
        <w:r w:rsidRPr="00C65655">
          <w:rPr>
            <w:rPrChange w:id="2437" w:author="DeeM" w:date="2015-12-07T17:03:00Z">
              <w:rPr>
                <w:rStyle w:val="Hipercze"/>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438" w:author="DeeM" w:date="2015-12-07T17:03:00Z"/>
          <w:rFonts w:asciiTheme="minorHAnsi" w:eastAsiaTheme="minorEastAsia" w:hAnsiTheme="minorHAnsi" w:cstheme="minorBidi"/>
          <w:noProof/>
          <w:sz w:val="22"/>
          <w:szCs w:val="22"/>
        </w:rPr>
      </w:pPr>
      <w:del w:id="2439" w:author="DeeM" w:date="2015-12-07T17:03:00Z">
        <w:r w:rsidRPr="00C65655">
          <w:rPr>
            <w:rPrChange w:id="2440" w:author="DeeM" w:date="2015-12-07T17:03:00Z">
              <w:rPr>
                <w:rStyle w:val="Hipercze"/>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65655">
      <w:pPr>
        <w:pStyle w:val="Spisilustracji"/>
        <w:tabs>
          <w:tab w:val="right" w:leader="dot" w:pos="8492"/>
        </w:tabs>
        <w:rPr>
          <w:del w:id="2441" w:author="DeeM" w:date="2015-12-07T17:03:00Z"/>
          <w:rFonts w:asciiTheme="minorHAnsi" w:eastAsiaTheme="minorEastAsia" w:hAnsiTheme="minorHAnsi" w:cstheme="minorBidi"/>
          <w:noProof/>
          <w:sz w:val="22"/>
          <w:szCs w:val="22"/>
        </w:rPr>
      </w:pPr>
      <w:del w:id="2442" w:author="DeeM" w:date="2015-12-07T17:03:00Z">
        <w:r w:rsidRPr="00C65655">
          <w:rPr>
            <w:rPrChange w:id="2443" w:author="DeeM" w:date="2015-12-07T17:03:00Z">
              <w:rPr>
                <w:rStyle w:val="Hipercze"/>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65655">
      <w:pPr>
        <w:pStyle w:val="Spisilustracji"/>
        <w:tabs>
          <w:tab w:val="right" w:leader="dot" w:pos="8492"/>
        </w:tabs>
        <w:rPr>
          <w:del w:id="2444" w:author="DeeM" w:date="2015-12-07T17:03:00Z"/>
          <w:rFonts w:asciiTheme="minorHAnsi" w:eastAsiaTheme="minorEastAsia" w:hAnsiTheme="minorHAnsi" w:cstheme="minorBidi"/>
          <w:noProof/>
          <w:sz w:val="22"/>
          <w:szCs w:val="22"/>
        </w:rPr>
      </w:pPr>
      <w:del w:id="2445" w:author="DeeM" w:date="2015-12-07T17:03:00Z">
        <w:r w:rsidRPr="00C65655">
          <w:rPr>
            <w:rPrChange w:id="2446" w:author="DeeM" w:date="2015-12-07T17:03:00Z">
              <w:rPr>
                <w:rStyle w:val="Hipercze"/>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65655">
      <w:pPr>
        <w:pStyle w:val="Spisilustracji"/>
        <w:tabs>
          <w:tab w:val="right" w:leader="dot" w:pos="8492"/>
        </w:tabs>
        <w:rPr>
          <w:del w:id="2447" w:author="DeeM" w:date="2015-12-07T17:03:00Z"/>
          <w:rFonts w:asciiTheme="minorHAnsi" w:eastAsiaTheme="minorEastAsia" w:hAnsiTheme="minorHAnsi" w:cstheme="minorBidi"/>
          <w:noProof/>
          <w:sz w:val="22"/>
          <w:szCs w:val="22"/>
        </w:rPr>
      </w:pPr>
      <w:del w:id="2448" w:author="DeeM" w:date="2015-12-07T17:03:00Z">
        <w:r w:rsidRPr="00C65655">
          <w:rPr>
            <w:rPrChange w:id="2449" w:author="DeeM" w:date="2015-12-07T17:03:00Z">
              <w:rPr>
                <w:rStyle w:val="Hipercze"/>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65655">
      <w:pPr>
        <w:pStyle w:val="Spisilustracji"/>
        <w:tabs>
          <w:tab w:val="right" w:leader="dot" w:pos="8492"/>
        </w:tabs>
        <w:rPr>
          <w:del w:id="2450" w:author="DeeM" w:date="2015-12-07T17:03:00Z"/>
          <w:rFonts w:asciiTheme="minorHAnsi" w:eastAsiaTheme="minorEastAsia" w:hAnsiTheme="minorHAnsi" w:cstheme="minorBidi"/>
          <w:noProof/>
          <w:sz w:val="22"/>
          <w:szCs w:val="22"/>
        </w:rPr>
      </w:pPr>
      <w:del w:id="2451" w:author="DeeM" w:date="2015-12-07T17:03:00Z">
        <w:r w:rsidRPr="00C65655">
          <w:rPr>
            <w:rPrChange w:id="2452" w:author="DeeM" w:date="2015-12-07T17:03:00Z">
              <w:rPr>
                <w:rStyle w:val="Hipercze"/>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65655">
      <w:pPr>
        <w:pStyle w:val="Spisilustracji"/>
        <w:tabs>
          <w:tab w:val="right" w:leader="dot" w:pos="8492"/>
        </w:tabs>
        <w:rPr>
          <w:del w:id="2453" w:author="DeeM" w:date="2015-12-07T17:03:00Z"/>
          <w:rFonts w:asciiTheme="minorHAnsi" w:eastAsiaTheme="minorEastAsia" w:hAnsiTheme="minorHAnsi" w:cstheme="minorBidi"/>
          <w:noProof/>
          <w:sz w:val="22"/>
          <w:szCs w:val="22"/>
        </w:rPr>
      </w:pPr>
      <w:del w:id="2454" w:author="DeeM" w:date="2015-12-07T17:03:00Z">
        <w:r w:rsidRPr="00C65655">
          <w:rPr>
            <w:rPrChange w:id="2455" w:author="DeeM" w:date="2015-12-07T17:03:00Z">
              <w:rPr>
                <w:rStyle w:val="Hipercze"/>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65655">
      <w:pPr>
        <w:pStyle w:val="Spisilustracji"/>
        <w:tabs>
          <w:tab w:val="right" w:leader="dot" w:pos="8492"/>
        </w:tabs>
        <w:rPr>
          <w:del w:id="2456" w:author="DeeM" w:date="2015-12-07T17:03:00Z"/>
          <w:rFonts w:asciiTheme="minorHAnsi" w:eastAsiaTheme="minorEastAsia" w:hAnsiTheme="minorHAnsi" w:cstheme="minorBidi"/>
          <w:noProof/>
          <w:sz w:val="22"/>
          <w:szCs w:val="22"/>
        </w:rPr>
      </w:pPr>
      <w:del w:id="2457" w:author="DeeM" w:date="2015-12-07T17:03:00Z">
        <w:r w:rsidRPr="00C65655">
          <w:rPr>
            <w:rPrChange w:id="2458" w:author="DeeM" w:date="2015-12-07T17:03:00Z">
              <w:rPr>
                <w:rStyle w:val="Hipercze"/>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65655">
      <w:pPr>
        <w:pStyle w:val="Spisilustracji"/>
        <w:tabs>
          <w:tab w:val="right" w:leader="dot" w:pos="8492"/>
        </w:tabs>
        <w:rPr>
          <w:del w:id="2459" w:author="DeeM" w:date="2015-12-07T17:03:00Z"/>
          <w:rFonts w:asciiTheme="minorHAnsi" w:eastAsiaTheme="minorEastAsia" w:hAnsiTheme="minorHAnsi" w:cstheme="minorBidi"/>
          <w:noProof/>
          <w:sz w:val="22"/>
          <w:szCs w:val="22"/>
        </w:rPr>
      </w:pPr>
      <w:del w:id="2460" w:author="DeeM" w:date="2015-12-07T17:03:00Z">
        <w:r w:rsidRPr="00C65655">
          <w:rPr>
            <w:rPrChange w:id="2461" w:author="DeeM" w:date="2015-12-07T17:03:00Z">
              <w:rPr>
                <w:rStyle w:val="Hipercze"/>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65655">
      <w:pPr>
        <w:pStyle w:val="Spisilustracji"/>
        <w:tabs>
          <w:tab w:val="right" w:leader="dot" w:pos="8492"/>
        </w:tabs>
        <w:rPr>
          <w:del w:id="2462" w:author="DeeM" w:date="2015-12-07T17:03:00Z"/>
          <w:rFonts w:asciiTheme="minorHAnsi" w:eastAsiaTheme="minorEastAsia" w:hAnsiTheme="minorHAnsi" w:cstheme="minorBidi"/>
          <w:noProof/>
          <w:sz w:val="22"/>
          <w:szCs w:val="22"/>
        </w:rPr>
      </w:pPr>
      <w:del w:id="2463" w:author="DeeM" w:date="2015-12-07T17:03:00Z">
        <w:r w:rsidRPr="00C65655">
          <w:rPr>
            <w:rPrChange w:id="2464" w:author="DeeM" w:date="2015-12-07T17:03:00Z">
              <w:rPr>
                <w:rStyle w:val="Hipercze"/>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65655">
      <w:pPr>
        <w:pStyle w:val="Spisilustracji"/>
        <w:tabs>
          <w:tab w:val="right" w:leader="dot" w:pos="8492"/>
        </w:tabs>
        <w:rPr>
          <w:del w:id="2465" w:author="DeeM" w:date="2015-12-07T17:03:00Z"/>
          <w:rFonts w:asciiTheme="minorHAnsi" w:eastAsiaTheme="minorEastAsia" w:hAnsiTheme="minorHAnsi" w:cstheme="minorBidi"/>
          <w:noProof/>
          <w:sz w:val="22"/>
          <w:szCs w:val="22"/>
        </w:rPr>
      </w:pPr>
      <w:del w:id="2466" w:author="DeeM" w:date="2015-12-07T17:03:00Z">
        <w:r w:rsidRPr="00C65655">
          <w:rPr>
            <w:rPrChange w:id="2467" w:author="DeeM" w:date="2015-12-07T17:03:00Z">
              <w:rPr>
                <w:rStyle w:val="Hipercze"/>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65655">
      <w:pPr>
        <w:pStyle w:val="Spisilustracji"/>
        <w:tabs>
          <w:tab w:val="right" w:leader="dot" w:pos="8492"/>
        </w:tabs>
        <w:rPr>
          <w:del w:id="2468" w:author="DeeM" w:date="2015-12-07T17:03:00Z"/>
          <w:rFonts w:asciiTheme="minorHAnsi" w:eastAsiaTheme="minorEastAsia" w:hAnsiTheme="minorHAnsi" w:cstheme="minorBidi"/>
          <w:noProof/>
          <w:sz w:val="22"/>
          <w:szCs w:val="22"/>
        </w:rPr>
      </w:pPr>
      <w:del w:id="2469" w:author="DeeM" w:date="2015-12-07T17:03:00Z">
        <w:r w:rsidRPr="00C65655">
          <w:rPr>
            <w:rPrChange w:id="2470" w:author="DeeM" w:date="2015-12-07T17:03:00Z">
              <w:rPr>
                <w:rStyle w:val="Hipercze"/>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65655">
      <w:pPr>
        <w:pStyle w:val="Spisilustracji"/>
        <w:tabs>
          <w:tab w:val="right" w:leader="dot" w:pos="8492"/>
        </w:tabs>
        <w:rPr>
          <w:del w:id="2471" w:author="DeeM" w:date="2015-12-07T17:03:00Z"/>
          <w:rFonts w:asciiTheme="minorHAnsi" w:eastAsiaTheme="minorEastAsia" w:hAnsiTheme="minorHAnsi" w:cstheme="minorBidi"/>
          <w:noProof/>
          <w:sz w:val="22"/>
          <w:szCs w:val="22"/>
        </w:rPr>
      </w:pPr>
      <w:del w:id="2472" w:author="DeeM" w:date="2015-12-07T17:03:00Z">
        <w:r w:rsidRPr="00C65655">
          <w:rPr>
            <w:rPrChange w:id="2473" w:author="DeeM" w:date="2015-12-07T17:03:00Z">
              <w:rPr>
                <w:rStyle w:val="Hipercze"/>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65655">
      <w:pPr>
        <w:pStyle w:val="Spisilustracji"/>
        <w:tabs>
          <w:tab w:val="right" w:leader="dot" w:pos="8492"/>
        </w:tabs>
        <w:rPr>
          <w:del w:id="2474" w:author="DeeM" w:date="2015-12-07T17:03:00Z"/>
          <w:rFonts w:asciiTheme="minorHAnsi" w:eastAsiaTheme="minorEastAsia" w:hAnsiTheme="minorHAnsi" w:cstheme="minorBidi"/>
          <w:noProof/>
          <w:sz w:val="22"/>
          <w:szCs w:val="22"/>
        </w:rPr>
      </w:pPr>
      <w:del w:id="2475" w:author="DeeM" w:date="2015-12-07T17:03:00Z">
        <w:r w:rsidRPr="00C65655">
          <w:rPr>
            <w:rPrChange w:id="2476" w:author="DeeM" w:date="2015-12-07T17:03:00Z">
              <w:rPr>
                <w:rStyle w:val="Hipercze"/>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65655" w:rsidP="00DB5C6F">
      <w:pPr>
        <w:pStyle w:val="Zwykyakapit"/>
      </w:pPr>
      <w:r>
        <w:fldChar w:fldCharType="end"/>
      </w:r>
    </w:p>
    <w:p w:rsidR="00DB5C6F" w:rsidRDefault="00DB5C6F" w:rsidP="00DF6FBD">
      <w:pPr>
        <w:pStyle w:val="Tytu1"/>
      </w:pPr>
      <w:bookmarkStart w:id="2477" w:name="_Toc437097154"/>
      <w:bookmarkStart w:id="2478" w:name="_Toc437130600"/>
      <w:bookmarkStart w:id="2479" w:name="_Toc437158469"/>
      <w:bookmarkStart w:id="2480" w:name="_Toc437158580"/>
      <w:bookmarkStart w:id="2481" w:name="_Toc437159084"/>
      <w:bookmarkStart w:id="2482" w:name="_Toc437159172"/>
      <w:bookmarkStart w:id="2483" w:name="_Toc437190911"/>
      <w:r>
        <w:lastRenderedPageBreak/>
        <w:t xml:space="preserve">Wykaz </w:t>
      </w:r>
      <w:r w:rsidRPr="00DF6FBD">
        <w:t>tabel</w:t>
      </w:r>
      <w:bookmarkEnd w:id="2477"/>
      <w:bookmarkEnd w:id="2478"/>
      <w:bookmarkEnd w:id="2479"/>
      <w:bookmarkEnd w:id="2480"/>
      <w:bookmarkEnd w:id="2481"/>
      <w:bookmarkEnd w:id="2482"/>
      <w:bookmarkEnd w:id="2483"/>
    </w:p>
    <w:p w:rsidR="00252F3E" w:rsidRDefault="00C65655">
      <w:pPr>
        <w:pStyle w:val="Spisilustracji"/>
        <w:tabs>
          <w:tab w:val="right" w:leader="dot" w:pos="8492"/>
        </w:tabs>
        <w:rPr>
          <w:ins w:id="2484"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4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486" w:author="DeeM" w:date="2015-12-07T19:17:00Z">
        <w:r w:rsidR="00BA7F9F">
          <w:rPr>
            <w:noProof/>
            <w:webHidden/>
          </w:rPr>
          <w:t>11</w:t>
        </w:r>
      </w:ins>
      <w:ins w:id="248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88" w:author="DeeM" w:date="2015-12-07T17:03:00Z"/>
          <w:rFonts w:asciiTheme="minorHAnsi" w:eastAsiaTheme="minorEastAsia" w:hAnsiTheme="minorHAnsi" w:cstheme="minorBidi"/>
          <w:noProof/>
          <w:sz w:val="22"/>
          <w:szCs w:val="22"/>
        </w:rPr>
      </w:pPr>
      <w:ins w:id="24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490" w:author="DeeM" w:date="2015-12-07T19:17:00Z">
        <w:r w:rsidR="00BA7F9F">
          <w:rPr>
            <w:noProof/>
            <w:webHidden/>
          </w:rPr>
          <w:t>13</w:t>
        </w:r>
      </w:ins>
      <w:ins w:id="249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92" w:author="DeeM" w:date="2015-12-07T17:03:00Z"/>
          <w:rFonts w:asciiTheme="minorHAnsi" w:eastAsiaTheme="minorEastAsia" w:hAnsiTheme="minorHAnsi" w:cstheme="minorBidi"/>
          <w:noProof/>
          <w:sz w:val="22"/>
          <w:szCs w:val="22"/>
        </w:rPr>
      </w:pPr>
      <w:ins w:id="24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494" w:author="DeeM" w:date="2015-12-07T19:17:00Z">
        <w:r w:rsidR="00BA7F9F">
          <w:rPr>
            <w:noProof/>
            <w:webHidden/>
          </w:rPr>
          <w:t>33</w:t>
        </w:r>
      </w:ins>
      <w:ins w:id="249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496" w:author="DeeM" w:date="2015-12-07T17:03:00Z"/>
          <w:rFonts w:asciiTheme="minorHAnsi" w:eastAsiaTheme="minorEastAsia" w:hAnsiTheme="minorHAnsi" w:cstheme="minorBidi"/>
          <w:noProof/>
          <w:sz w:val="22"/>
          <w:szCs w:val="22"/>
        </w:rPr>
      </w:pPr>
      <w:ins w:id="24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498" w:author="DeeM" w:date="2015-12-07T19:17:00Z">
        <w:r w:rsidR="00BA7F9F">
          <w:rPr>
            <w:noProof/>
            <w:webHidden/>
          </w:rPr>
          <w:t>33</w:t>
        </w:r>
      </w:ins>
      <w:ins w:id="249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0" w:author="DeeM" w:date="2015-12-07T17:03:00Z"/>
          <w:rFonts w:asciiTheme="minorHAnsi" w:eastAsiaTheme="minorEastAsia" w:hAnsiTheme="minorHAnsi" w:cstheme="minorBidi"/>
          <w:noProof/>
          <w:sz w:val="22"/>
          <w:szCs w:val="22"/>
        </w:rPr>
      </w:pPr>
      <w:ins w:id="25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502" w:author="DeeM" w:date="2015-12-07T19:17:00Z">
        <w:r w:rsidR="00BA7F9F">
          <w:rPr>
            <w:noProof/>
            <w:webHidden/>
          </w:rPr>
          <w:t>33</w:t>
        </w:r>
      </w:ins>
      <w:ins w:id="250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4" w:author="DeeM" w:date="2015-12-07T17:03:00Z"/>
          <w:rFonts w:asciiTheme="minorHAnsi" w:eastAsiaTheme="minorEastAsia" w:hAnsiTheme="minorHAnsi" w:cstheme="minorBidi"/>
          <w:noProof/>
          <w:sz w:val="22"/>
          <w:szCs w:val="22"/>
        </w:rPr>
      </w:pPr>
      <w:ins w:id="25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506" w:author="DeeM" w:date="2015-12-07T19:17:00Z">
        <w:r w:rsidR="00BA7F9F">
          <w:rPr>
            <w:noProof/>
            <w:webHidden/>
          </w:rPr>
          <w:t>33</w:t>
        </w:r>
      </w:ins>
      <w:ins w:id="250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08" w:author="DeeM" w:date="2015-12-07T17:03:00Z"/>
          <w:rFonts w:asciiTheme="minorHAnsi" w:eastAsiaTheme="minorEastAsia" w:hAnsiTheme="minorHAnsi" w:cstheme="minorBidi"/>
          <w:noProof/>
          <w:sz w:val="22"/>
          <w:szCs w:val="22"/>
        </w:rPr>
      </w:pPr>
      <w:ins w:id="25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"_Toc437271179"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510" w:author="DeeM" w:date="2015-12-07T19:17:00Z">
        <w:r w:rsidR="00BA7F9F">
          <w:rPr>
            <w:noProof/>
            <w:webHidden/>
          </w:rPr>
          <w:t>34</w:t>
        </w:r>
      </w:ins>
      <w:ins w:id="251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12" w:author="DeeM" w:date="2015-12-07T17:03:00Z"/>
          <w:rFonts w:asciiTheme="minorHAnsi" w:eastAsiaTheme="minorEastAsia" w:hAnsiTheme="minorHAnsi" w:cstheme="minorBidi"/>
          <w:noProof/>
          <w:sz w:val="22"/>
          <w:szCs w:val="22"/>
        </w:rPr>
      </w:pPr>
      <w:ins w:id="25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514" w:author="DeeM" w:date="2015-12-07T19:17:00Z">
        <w:r w:rsidR="00BA7F9F">
          <w:rPr>
            <w:noProof/>
            <w:webHidden/>
          </w:rPr>
          <w:t>34</w:t>
        </w:r>
      </w:ins>
      <w:ins w:id="251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16" w:author="DeeM" w:date="2015-12-07T17:03:00Z"/>
          <w:rFonts w:asciiTheme="minorHAnsi" w:eastAsiaTheme="minorEastAsia" w:hAnsiTheme="minorHAnsi" w:cstheme="minorBidi"/>
          <w:noProof/>
          <w:sz w:val="22"/>
          <w:szCs w:val="22"/>
        </w:rPr>
      </w:pPr>
      <w:ins w:id="25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518" w:author="DeeM" w:date="2015-12-07T19:17:00Z">
        <w:r w:rsidR="00BA7F9F">
          <w:rPr>
            <w:noProof/>
            <w:webHidden/>
          </w:rPr>
          <w:t>34</w:t>
        </w:r>
      </w:ins>
      <w:ins w:id="251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0" w:author="DeeM" w:date="2015-12-07T17:03:00Z"/>
          <w:rFonts w:asciiTheme="minorHAnsi" w:eastAsiaTheme="minorEastAsia" w:hAnsiTheme="minorHAnsi" w:cstheme="minorBidi"/>
          <w:noProof/>
          <w:sz w:val="22"/>
          <w:szCs w:val="22"/>
        </w:rPr>
      </w:pPr>
      <w:ins w:id="25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522" w:author="DeeM" w:date="2015-12-07T19:17:00Z">
        <w:r w:rsidR="00BA7F9F">
          <w:rPr>
            <w:noProof/>
            <w:webHidden/>
          </w:rPr>
          <w:t>34</w:t>
        </w:r>
      </w:ins>
      <w:ins w:id="252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4" w:author="DeeM" w:date="2015-12-07T17:03:00Z"/>
          <w:rFonts w:asciiTheme="minorHAnsi" w:eastAsiaTheme="minorEastAsia" w:hAnsiTheme="minorHAnsi" w:cstheme="minorBidi"/>
          <w:noProof/>
          <w:sz w:val="22"/>
          <w:szCs w:val="22"/>
        </w:rPr>
      </w:pPr>
      <w:ins w:id="25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526" w:author="DeeM" w:date="2015-12-07T19:17:00Z">
        <w:r w:rsidR="00BA7F9F">
          <w:rPr>
            <w:noProof/>
            <w:webHidden/>
          </w:rPr>
          <w:t>35</w:t>
        </w:r>
      </w:ins>
      <w:ins w:id="252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28" w:author="DeeM" w:date="2015-12-07T17:03:00Z"/>
          <w:rFonts w:asciiTheme="minorHAnsi" w:eastAsiaTheme="minorEastAsia" w:hAnsiTheme="minorHAnsi" w:cstheme="minorBidi"/>
          <w:noProof/>
          <w:sz w:val="22"/>
          <w:szCs w:val="22"/>
        </w:rPr>
      </w:pPr>
      <w:ins w:id="25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530" w:author="DeeM" w:date="2015-12-07T19:17:00Z">
        <w:r w:rsidR="00BA7F9F">
          <w:rPr>
            <w:noProof/>
            <w:webHidden/>
          </w:rPr>
          <w:t>35</w:t>
        </w:r>
      </w:ins>
      <w:ins w:id="253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32" w:author="DeeM" w:date="2015-12-07T17:03:00Z"/>
          <w:rFonts w:asciiTheme="minorHAnsi" w:eastAsiaTheme="minorEastAsia" w:hAnsiTheme="minorHAnsi" w:cstheme="minorBidi"/>
          <w:noProof/>
          <w:sz w:val="22"/>
          <w:szCs w:val="22"/>
        </w:rPr>
      </w:pPr>
      <w:ins w:id="25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534" w:author="DeeM" w:date="2015-12-07T19:17:00Z">
        <w:r w:rsidR="00BA7F9F">
          <w:rPr>
            <w:noProof/>
            <w:webHidden/>
          </w:rPr>
          <w:t>35</w:t>
        </w:r>
      </w:ins>
      <w:ins w:id="253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36" w:author="DeeM" w:date="2015-12-07T17:03:00Z"/>
          <w:rFonts w:asciiTheme="minorHAnsi" w:eastAsiaTheme="minorEastAsia" w:hAnsiTheme="minorHAnsi" w:cstheme="minorBidi"/>
          <w:noProof/>
          <w:sz w:val="22"/>
          <w:szCs w:val="22"/>
        </w:rPr>
      </w:pPr>
      <w:ins w:id="25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538" w:author="DeeM" w:date="2015-12-07T19:17:00Z">
        <w:r w:rsidR="00BA7F9F">
          <w:rPr>
            <w:noProof/>
            <w:webHidden/>
          </w:rPr>
          <w:t>35</w:t>
        </w:r>
      </w:ins>
      <w:ins w:id="253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0" w:author="DeeM" w:date="2015-12-07T17:03:00Z"/>
          <w:rFonts w:asciiTheme="minorHAnsi" w:eastAsiaTheme="minorEastAsia" w:hAnsiTheme="minorHAnsi" w:cstheme="minorBidi"/>
          <w:noProof/>
          <w:sz w:val="22"/>
          <w:szCs w:val="22"/>
        </w:rPr>
      </w:pPr>
      <w:ins w:id="25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542" w:author="DeeM" w:date="2015-12-07T19:17:00Z">
        <w:r w:rsidR="00BA7F9F">
          <w:rPr>
            <w:noProof/>
            <w:webHidden/>
          </w:rPr>
          <w:t>36</w:t>
        </w:r>
      </w:ins>
      <w:ins w:id="254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4" w:author="DeeM" w:date="2015-12-07T17:03:00Z"/>
          <w:rFonts w:asciiTheme="minorHAnsi" w:eastAsiaTheme="minorEastAsia" w:hAnsiTheme="minorHAnsi" w:cstheme="minorBidi"/>
          <w:noProof/>
          <w:sz w:val="22"/>
          <w:szCs w:val="22"/>
        </w:rPr>
      </w:pPr>
      <w:ins w:id="25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546" w:author="DeeM" w:date="2015-12-07T19:17:00Z">
        <w:r w:rsidR="00BA7F9F">
          <w:rPr>
            <w:noProof/>
            <w:webHidden/>
          </w:rPr>
          <w:t>36</w:t>
        </w:r>
      </w:ins>
      <w:ins w:id="254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48" w:author="DeeM" w:date="2015-12-07T17:03:00Z"/>
          <w:rFonts w:asciiTheme="minorHAnsi" w:eastAsiaTheme="minorEastAsia" w:hAnsiTheme="minorHAnsi" w:cstheme="minorBidi"/>
          <w:noProof/>
          <w:sz w:val="22"/>
          <w:szCs w:val="22"/>
        </w:rPr>
      </w:pPr>
      <w:ins w:id="25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"_Toc437271189"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550" w:author="DeeM" w:date="2015-12-07T19:17:00Z">
        <w:r w:rsidR="00BA7F9F">
          <w:rPr>
            <w:noProof/>
            <w:webHidden/>
          </w:rPr>
          <w:t>36</w:t>
        </w:r>
      </w:ins>
      <w:ins w:id="255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52" w:author="DeeM" w:date="2015-12-07T17:03:00Z"/>
          <w:rFonts w:asciiTheme="minorHAnsi" w:eastAsiaTheme="minorEastAsia" w:hAnsiTheme="minorHAnsi" w:cstheme="minorBidi"/>
          <w:noProof/>
          <w:sz w:val="22"/>
          <w:szCs w:val="22"/>
        </w:rPr>
      </w:pPr>
      <w:ins w:id="25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554" w:author="DeeM" w:date="2015-12-07T19:17:00Z">
        <w:r w:rsidR="00BA7F9F">
          <w:rPr>
            <w:noProof/>
            <w:webHidden/>
          </w:rPr>
          <w:t>36</w:t>
        </w:r>
      </w:ins>
      <w:ins w:id="255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56" w:author="DeeM" w:date="2015-12-07T17:03:00Z"/>
          <w:rFonts w:asciiTheme="minorHAnsi" w:eastAsiaTheme="minorEastAsia" w:hAnsiTheme="minorHAnsi" w:cstheme="minorBidi"/>
          <w:noProof/>
          <w:sz w:val="22"/>
          <w:szCs w:val="22"/>
        </w:rPr>
      </w:pPr>
      <w:ins w:id="25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558" w:author="DeeM" w:date="2015-12-07T19:17:00Z">
        <w:r w:rsidR="00BA7F9F">
          <w:rPr>
            <w:noProof/>
            <w:webHidden/>
          </w:rPr>
          <w:t>37</w:t>
        </w:r>
      </w:ins>
      <w:ins w:id="255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0" w:author="DeeM" w:date="2015-12-07T17:03:00Z"/>
          <w:rFonts w:asciiTheme="minorHAnsi" w:eastAsiaTheme="minorEastAsia" w:hAnsiTheme="minorHAnsi" w:cstheme="minorBidi"/>
          <w:noProof/>
          <w:sz w:val="22"/>
          <w:szCs w:val="22"/>
        </w:rPr>
      </w:pPr>
      <w:ins w:id="25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562" w:author="DeeM" w:date="2015-12-07T19:17:00Z">
        <w:r w:rsidR="00BA7F9F">
          <w:rPr>
            <w:noProof/>
            <w:webHidden/>
          </w:rPr>
          <w:t>37</w:t>
        </w:r>
      </w:ins>
      <w:ins w:id="256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4" w:author="DeeM" w:date="2015-12-07T17:03:00Z"/>
          <w:rFonts w:asciiTheme="minorHAnsi" w:eastAsiaTheme="minorEastAsia" w:hAnsiTheme="minorHAnsi" w:cstheme="minorBidi"/>
          <w:noProof/>
          <w:sz w:val="22"/>
          <w:szCs w:val="22"/>
        </w:rPr>
      </w:pPr>
      <w:ins w:id="25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566" w:author="DeeM" w:date="2015-12-07T19:17:00Z">
        <w:r w:rsidR="00BA7F9F">
          <w:rPr>
            <w:noProof/>
            <w:webHidden/>
          </w:rPr>
          <w:t>37</w:t>
        </w:r>
      </w:ins>
      <w:ins w:id="256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68" w:author="DeeM" w:date="2015-12-07T17:03:00Z"/>
          <w:rFonts w:asciiTheme="minorHAnsi" w:eastAsiaTheme="minorEastAsia" w:hAnsiTheme="minorHAnsi" w:cstheme="minorBidi"/>
          <w:noProof/>
          <w:sz w:val="22"/>
          <w:szCs w:val="22"/>
        </w:rPr>
      </w:pPr>
      <w:ins w:id="256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570" w:author="DeeM" w:date="2015-12-07T19:17:00Z">
        <w:r w:rsidR="00BA7F9F">
          <w:rPr>
            <w:noProof/>
            <w:webHidden/>
          </w:rPr>
          <w:t>58</w:t>
        </w:r>
      </w:ins>
      <w:ins w:id="257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72" w:author="DeeM" w:date="2015-12-07T17:03:00Z"/>
          <w:rFonts w:asciiTheme="minorHAnsi" w:eastAsiaTheme="minorEastAsia" w:hAnsiTheme="minorHAnsi" w:cstheme="minorBidi"/>
          <w:noProof/>
          <w:sz w:val="22"/>
          <w:szCs w:val="22"/>
        </w:rPr>
      </w:pPr>
      <w:ins w:id="25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574" w:author="DeeM" w:date="2015-12-07T19:17:00Z">
        <w:r w:rsidR="00BA7F9F">
          <w:rPr>
            <w:noProof/>
            <w:webHidden/>
          </w:rPr>
          <w:t>59</w:t>
        </w:r>
      </w:ins>
      <w:ins w:id="257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76" w:author="DeeM" w:date="2015-12-07T17:03:00Z"/>
          <w:rFonts w:asciiTheme="minorHAnsi" w:eastAsiaTheme="minorEastAsia" w:hAnsiTheme="minorHAnsi" w:cstheme="minorBidi"/>
          <w:noProof/>
          <w:sz w:val="22"/>
          <w:szCs w:val="22"/>
        </w:rPr>
      </w:pPr>
      <w:ins w:id="257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578" w:author="DeeM" w:date="2015-12-07T19:17:00Z">
        <w:r w:rsidR="00BA7F9F">
          <w:rPr>
            <w:noProof/>
            <w:webHidden/>
          </w:rPr>
          <w:t>59</w:t>
        </w:r>
      </w:ins>
      <w:ins w:id="257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0" w:author="DeeM" w:date="2015-12-07T17:03:00Z"/>
          <w:rFonts w:asciiTheme="minorHAnsi" w:eastAsiaTheme="minorEastAsia" w:hAnsiTheme="minorHAnsi" w:cstheme="minorBidi"/>
          <w:noProof/>
          <w:sz w:val="22"/>
          <w:szCs w:val="22"/>
        </w:rPr>
      </w:pPr>
      <w:ins w:id="258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582" w:author="DeeM" w:date="2015-12-07T19:17:00Z">
        <w:r w:rsidR="00BA7F9F">
          <w:rPr>
            <w:noProof/>
            <w:webHidden/>
          </w:rPr>
          <w:t>59</w:t>
        </w:r>
      </w:ins>
      <w:ins w:id="258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4" w:author="DeeM" w:date="2015-12-07T17:03:00Z"/>
          <w:rFonts w:asciiTheme="minorHAnsi" w:eastAsiaTheme="minorEastAsia" w:hAnsiTheme="minorHAnsi" w:cstheme="minorBidi"/>
          <w:noProof/>
          <w:sz w:val="22"/>
          <w:szCs w:val="22"/>
        </w:rPr>
      </w:pPr>
      <w:ins w:id="258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586" w:author="DeeM" w:date="2015-12-07T19:17:00Z">
        <w:r w:rsidR="00BA7F9F">
          <w:rPr>
            <w:noProof/>
            <w:webHidden/>
          </w:rPr>
          <w:t>60</w:t>
        </w:r>
      </w:ins>
      <w:ins w:id="258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88" w:author="DeeM" w:date="2015-12-07T17:03:00Z"/>
          <w:rFonts w:asciiTheme="minorHAnsi" w:eastAsiaTheme="minorEastAsia" w:hAnsiTheme="minorHAnsi" w:cstheme="minorBidi"/>
          <w:noProof/>
          <w:sz w:val="22"/>
          <w:szCs w:val="22"/>
        </w:rPr>
      </w:pPr>
      <w:ins w:id="258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"_Toc437271199"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590" w:author="DeeM" w:date="2015-12-07T19:17:00Z">
        <w:r w:rsidR="00BA7F9F">
          <w:rPr>
            <w:noProof/>
            <w:webHidden/>
          </w:rPr>
          <w:t>60</w:t>
        </w:r>
      </w:ins>
      <w:ins w:id="259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92" w:author="DeeM" w:date="2015-12-07T17:03:00Z"/>
          <w:rFonts w:asciiTheme="minorHAnsi" w:eastAsiaTheme="minorEastAsia" w:hAnsiTheme="minorHAnsi" w:cstheme="minorBidi"/>
          <w:noProof/>
          <w:sz w:val="22"/>
          <w:szCs w:val="22"/>
        </w:rPr>
      </w:pPr>
      <w:ins w:id="259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594" w:author="DeeM" w:date="2015-12-07T19:17:00Z">
        <w:r w:rsidR="00BA7F9F">
          <w:rPr>
            <w:noProof/>
            <w:webHidden/>
          </w:rPr>
          <w:t>60</w:t>
        </w:r>
      </w:ins>
      <w:ins w:id="259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596" w:author="DeeM" w:date="2015-12-07T17:03:00Z"/>
          <w:rFonts w:asciiTheme="minorHAnsi" w:eastAsiaTheme="minorEastAsia" w:hAnsiTheme="minorHAnsi" w:cstheme="minorBidi"/>
          <w:noProof/>
          <w:sz w:val="22"/>
          <w:szCs w:val="22"/>
        </w:rPr>
      </w:pPr>
      <w:ins w:id="259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598" w:author="DeeM" w:date="2015-12-07T19:17:00Z">
        <w:r w:rsidR="00BA7F9F">
          <w:rPr>
            <w:noProof/>
            <w:webHidden/>
          </w:rPr>
          <w:t>61</w:t>
        </w:r>
      </w:ins>
      <w:ins w:id="259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0" w:author="DeeM" w:date="2015-12-07T17:03:00Z"/>
          <w:rFonts w:asciiTheme="minorHAnsi" w:eastAsiaTheme="minorEastAsia" w:hAnsiTheme="minorHAnsi" w:cstheme="minorBidi"/>
          <w:noProof/>
          <w:sz w:val="22"/>
          <w:szCs w:val="22"/>
        </w:rPr>
      </w:pPr>
      <w:ins w:id="260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602" w:author="DeeM" w:date="2015-12-07T19:17:00Z">
        <w:r w:rsidR="00BA7F9F">
          <w:rPr>
            <w:noProof/>
            <w:webHidden/>
          </w:rPr>
          <w:t>61</w:t>
        </w:r>
      </w:ins>
      <w:ins w:id="260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4" w:author="DeeM" w:date="2015-12-07T17:03:00Z"/>
          <w:rFonts w:asciiTheme="minorHAnsi" w:eastAsiaTheme="minorEastAsia" w:hAnsiTheme="minorHAnsi" w:cstheme="minorBidi"/>
          <w:noProof/>
          <w:sz w:val="22"/>
          <w:szCs w:val="22"/>
        </w:rPr>
      </w:pPr>
      <w:ins w:id="260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606" w:author="DeeM" w:date="2015-12-07T19:17:00Z">
        <w:r w:rsidR="00BA7F9F">
          <w:rPr>
            <w:noProof/>
            <w:webHidden/>
          </w:rPr>
          <w:t>61</w:t>
        </w:r>
      </w:ins>
      <w:ins w:id="260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08" w:author="DeeM" w:date="2015-12-07T17:03:00Z"/>
          <w:rFonts w:asciiTheme="minorHAnsi" w:eastAsiaTheme="minorEastAsia" w:hAnsiTheme="minorHAnsi" w:cstheme="minorBidi"/>
          <w:noProof/>
          <w:sz w:val="22"/>
          <w:szCs w:val="22"/>
        </w:rPr>
      </w:pPr>
      <w:ins w:id="260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2610" w:author="DeeM" w:date="2015-12-07T19:17:00Z">
        <w:r w:rsidR="00BA7F9F">
          <w:rPr>
            <w:noProof/>
            <w:webHidden/>
          </w:rPr>
          <w:t>62</w:t>
        </w:r>
      </w:ins>
      <w:ins w:id="261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12" w:author="DeeM" w:date="2015-12-07T17:03:00Z"/>
          <w:rFonts w:asciiTheme="minorHAnsi" w:eastAsiaTheme="minorEastAsia" w:hAnsiTheme="minorHAnsi" w:cstheme="minorBidi"/>
          <w:noProof/>
          <w:sz w:val="22"/>
          <w:szCs w:val="22"/>
        </w:rPr>
      </w:pPr>
      <w:ins w:id="261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2614" w:author="DeeM" w:date="2015-12-07T19:17:00Z">
        <w:r w:rsidR="00BA7F9F">
          <w:rPr>
            <w:noProof/>
            <w:webHidden/>
          </w:rPr>
          <w:t>62</w:t>
        </w:r>
      </w:ins>
      <w:ins w:id="261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16" w:author="DeeM" w:date="2015-12-07T17:03:00Z"/>
          <w:rFonts w:asciiTheme="minorHAnsi" w:eastAsiaTheme="minorEastAsia" w:hAnsiTheme="minorHAnsi" w:cstheme="minorBidi"/>
          <w:noProof/>
          <w:sz w:val="22"/>
          <w:szCs w:val="22"/>
        </w:rPr>
      </w:pPr>
      <w:ins w:id="261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2618" w:author="DeeM" w:date="2015-12-07T19:17:00Z">
        <w:r w:rsidR="00BA7F9F">
          <w:rPr>
            <w:noProof/>
            <w:webHidden/>
          </w:rPr>
          <w:t>62</w:t>
        </w:r>
      </w:ins>
      <w:ins w:id="261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0" w:author="DeeM" w:date="2015-12-07T17:03:00Z"/>
          <w:rFonts w:asciiTheme="minorHAnsi" w:eastAsiaTheme="minorEastAsia" w:hAnsiTheme="minorHAnsi" w:cstheme="minorBidi"/>
          <w:noProof/>
          <w:sz w:val="22"/>
          <w:szCs w:val="22"/>
        </w:rPr>
      </w:pPr>
      <w:ins w:id="262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2622" w:author="DeeM" w:date="2015-12-07T19:17:00Z">
        <w:r w:rsidR="00BA7F9F">
          <w:rPr>
            <w:noProof/>
            <w:webHidden/>
          </w:rPr>
          <w:t>63</w:t>
        </w:r>
      </w:ins>
      <w:ins w:id="262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4" w:author="DeeM" w:date="2015-12-07T17:03:00Z"/>
          <w:rFonts w:asciiTheme="minorHAnsi" w:eastAsiaTheme="minorEastAsia" w:hAnsiTheme="minorHAnsi" w:cstheme="minorBidi"/>
          <w:noProof/>
          <w:sz w:val="22"/>
          <w:szCs w:val="22"/>
        </w:rPr>
      </w:pPr>
      <w:ins w:id="262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2626" w:author="DeeM" w:date="2015-12-07T19:17:00Z">
        <w:r w:rsidR="00BA7F9F">
          <w:rPr>
            <w:noProof/>
            <w:webHidden/>
          </w:rPr>
          <w:t>63</w:t>
        </w:r>
      </w:ins>
      <w:ins w:id="262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28" w:author="DeeM" w:date="2015-12-07T17:03:00Z"/>
          <w:rFonts w:asciiTheme="minorHAnsi" w:eastAsiaTheme="minorEastAsia" w:hAnsiTheme="minorHAnsi" w:cstheme="minorBidi"/>
          <w:noProof/>
          <w:sz w:val="22"/>
          <w:szCs w:val="22"/>
        </w:rPr>
      </w:pPr>
      <w:ins w:id="262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"_Toc437271209"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2630" w:author="DeeM" w:date="2015-12-07T19:17:00Z">
        <w:r w:rsidR="00BA7F9F">
          <w:rPr>
            <w:noProof/>
            <w:webHidden/>
          </w:rPr>
          <w:t>64</w:t>
        </w:r>
      </w:ins>
      <w:ins w:id="263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32" w:author="DeeM" w:date="2015-12-07T17:03:00Z"/>
          <w:rFonts w:asciiTheme="minorHAnsi" w:eastAsiaTheme="minorEastAsia" w:hAnsiTheme="minorHAnsi" w:cstheme="minorBidi"/>
          <w:noProof/>
          <w:sz w:val="22"/>
          <w:szCs w:val="22"/>
        </w:rPr>
      </w:pPr>
      <w:ins w:id="263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2634" w:author="DeeM" w:date="2015-12-07T19:17:00Z">
        <w:r w:rsidR="00BA7F9F">
          <w:rPr>
            <w:noProof/>
            <w:webHidden/>
          </w:rPr>
          <w:t>64</w:t>
        </w:r>
      </w:ins>
      <w:ins w:id="263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36" w:author="DeeM" w:date="2015-12-07T17:03:00Z"/>
          <w:rFonts w:asciiTheme="minorHAnsi" w:eastAsiaTheme="minorEastAsia" w:hAnsiTheme="minorHAnsi" w:cstheme="minorBidi"/>
          <w:noProof/>
          <w:sz w:val="22"/>
          <w:szCs w:val="22"/>
        </w:rPr>
      </w:pPr>
      <w:ins w:id="263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"_Toc437271211"</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2638" w:author="DeeM" w:date="2015-12-07T19:17:00Z">
        <w:r w:rsidR="00BA7F9F">
          <w:rPr>
            <w:noProof/>
            <w:webHidden/>
          </w:rPr>
          <w:t>64</w:t>
        </w:r>
      </w:ins>
      <w:ins w:id="263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0" w:author="DeeM" w:date="2015-12-07T17:03:00Z"/>
          <w:rFonts w:asciiTheme="minorHAnsi" w:eastAsiaTheme="minorEastAsia" w:hAnsiTheme="minorHAnsi" w:cstheme="minorBidi"/>
          <w:noProof/>
          <w:sz w:val="22"/>
          <w:szCs w:val="22"/>
        </w:rPr>
      </w:pPr>
      <w:ins w:id="264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"_Toc437271212"</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2642" w:author="DeeM" w:date="2015-12-07T19:17:00Z">
        <w:r w:rsidR="00BA7F9F">
          <w:rPr>
            <w:noProof/>
            <w:webHidden/>
          </w:rPr>
          <w:t>65</w:t>
        </w:r>
      </w:ins>
      <w:ins w:id="264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4" w:author="DeeM" w:date="2015-12-07T17:03:00Z"/>
          <w:rFonts w:asciiTheme="minorHAnsi" w:eastAsiaTheme="minorEastAsia" w:hAnsiTheme="minorHAnsi" w:cstheme="minorBidi"/>
          <w:noProof/>
          <w:sz w:val="22"/>
          <w:szCs w:val="22"/>
        </w:rPr>
      </w:pPr>
      <w:ins w:id="264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"_Toc437271213"</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2646" w:author="DeeM" w:date="2015-12-07T19:17:00Z">
        <w:r w:rsidR="00BA7F9F">
          <w:rPr>
            <w:noProof/>
            <w:webHidden/>
          </w:rPr>
          <w:t>65</w:t>
        </w:r>
      </w:ins>
      <w:ins w:id="264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48" w:author="DeeM" w:date="2015-12-07T17:03:00Z"/>
          <w:rFonts w:asciiTheme="minorHAnsi" w:eastAsiaTheme="minorEastAsia" w:hAnsiTheme="minorHAnsi" w:cstheme="minorBidi"/>
          <w:noProof/>
          <w:sz w:val="22"/>
          <w:szCs w:val="22"/>
        </w:rPr>
      </w:pPr>
      <w:ins w:id="264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"_Toc437271214"</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2650" w:author="DeeM" w:date="2015-12-07T19:17:00Z">
        <w:r w:rsidR="00BA7F9F">
          <w:rPr>
            <w:noProof/>
            <w:webHidden/>
          </w:rPr>
          <w:t>65</w:t>
        </w:r>
      </w:ins>
      <w:ins w:id="265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52" w:author="DeeM" w:date="2015-12-07T17:03:00Z"/>
          <w:rFonts w:asciiTheme="minorHAnsi" w:eastAsiaTheme="minorEastAsia" w:hAnsiTheme="minorHAnsi" w:cstheme="minorBidi"/>
          <w:noProof/>
          <w:sz w:val="22"/>
          <w:szCs w:val="22"/>
        </w:rPr>
      </w:pPr>
      <w:ins w:id="265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"_Toc437271215"</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2654" w:author="DeeM" w:date="2015-12-07T19:17:00Z">
        <w:r w:rsidR="00BA7F9F">
          <w:rPr>
            <w:noProof/>
            <w:webHidden/>
          </w:rPr>
          <w:t>65</w:t>
        </w:r>
      </w:ins>
      <w:ins w:id="2655"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56" w:author="DeeM" w:date="2015-12-07T17:03:00Z"/>
          <w:rFonts w:asciiTheme="minorHAnsi" w:eastAsiaTheme="minorEastAsia" w:hAnsiTheme="minorHAnsi" w:cstheme="minorBidi"/>
          <w:noProof/>
          <w:sz w:val="22"/>
          <w:szCs w:val="22"/>
        </w:rPr>
      </w:pPr>
      <w:ins w:id="2657"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"_Toc437271216"</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2658" w:author="DeeM" w:date="2015-12-07T19:17:00Z">
        <w:r w:rsidR="00BA7F9F">
          <w:rPr>
            <w:noProof/>
            <w:webHidden/>
          </w:rPr>
          <w:t>66</w:t>
        </w:r>
      </w:ins>
      <w:ins w:id="2659"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0" w:author="DeeM" w:date="2015-12-07T17:03:00Z"/>
          <w:rFonts w:asciiTheme="minorHAnsi" w:eastAsiaTheme="minorEastAsia" w:hAnsiTheme="minorHAnsi" w:cstheme="minorBidi"/>
          <w:noProof/>
          <w:sz w:val="22"/>
          <w:szCs w:val="22"/>
        </w:rPr>
      </w:pPr>
      <w:ins w:id="2661"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"_Toc437271217"</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2662" w:author="DeeM" w:date="2015-12-07T19:17:00Z">
        <w:r w:rsidR="00BA7F9F">
          <w:rPr>
            <w:noProof/>
            <w:webHidden/>
          </w:rPr>
          <w:t>66</w:t>
        </w:r>
      </w:ins>
      <w:ins w:id="2663"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4" w:author="DeeM" w:date="2015-12-07T17:03:00Z"/>
          <w:rFonts w:asciiTheme="minorHAnsi" w:eastAsiaTheme="minorEastAsia" w:hAnsiTheme="minorHAnsi" w:cstheme="minorBidi"/>
          <w:noProof/>
          <w:sz w:val="22"/>
          <w:szCs w:val="22"/>
        </w:rPr>
      </w:pPr>
      <w:ins w:id="2665"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"_Toc437271218"</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2666" w:author="DeeM" w:date="2015-12-07T19:17:00Z">
        <w:r w:rsidR="00BA7F9F">
          <w:rPr>
            <w:noProof/>
            <w:webHidden/>
          </w:rPr>
          <w:t>66</w:t>
        </w:r>
      </w:ins>
      <w:ins w:id="2667"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68" w:author="DeeM" w:date="2015-12-07T17:03:00Z"/>
          <w:rFonts w:asciiTheme="minorHAnsi" w:eastAsiaTheme="minorEastAsia" w:hAnsiTheme="minorHAnsi" w:cstheme="minorBidi"/>
          <w:noProof/>
          <w:sz w:val="22"/>
          <w:szCs w:val="22"/>
        </w:rPr>
      </w:pPr>
      <w:ins w:id="2669"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"_Toc437271219"</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2670" w:author="DeeM" w:date="2015-12-07T19:17:00Z">
        <w:r w:rsidR="00BA7F9F">
          <w:rPr>
            <w:noProof/>
            <w:webHidden/>
          </w:rPr>
          <w:t>67</w:t>
        </w:r>
      </w:ins>
      <w:ins w:id="2671" w:author="DeeM" w:date="2015-12-07T17:03:00Z">
        <w:r>
          <w:rPr>
            <w:noProof/>
            <w:webHidden/>
          </w:rPr>
          <w:fldChar w:fldCharType="end"/>
        </w:r>
        <w:r w:rsidRPr="00366D87">
          <w:rPr>
            <w:rStyle w:val="Hipercze"/>
            <w:noProof/>
          </w:rPr>
          <w:fldChar w:fldCharType="end"/>
        </w:r>
      </w:ins>
    </w:p>
    <w:p w:rsidR="00252F3E" w:rsidRDefault="00C65655">
      <w:pPr>
        <w:pStyle w:val="Spisilustracji"/>
        <w:tabs>
          <w:tab w:val="right" w:leader="dot" w:pos="8492"/>
        </w:tabs>
        <w:rPr>
          <w:ins w:id="2672" w:author="DeeM" w:date="2015-12-07T17:03:00Z"/>
          <w:rFonts w:asciiTheme="minorHAnsi" w:eastAsiaTheme="minorEastAsia" w:hAnsiTheme="minorHAnsi" w:cstheme="minorBidi"/>
          <w:noProof/>
          <w:sz w:val="22"/>
          <w:szCs w:val="22"/>
        </w:rPr>
      </w:pPr>
      <w:ins w:id="2673" w:author="DeeM" w:date="2015-12-07T17:03:00Z">
        <w:r w:rsidRPr="00366D87">
          <w:rPr>
            <w:rStyle w:val="Hipercze"/>
            <w:noProof/>
          </w:rPr>
          <w:fldChar w:fldCharType="begin"/>
        </w:r>
        <w:r w:rsidR="00252F3E" w:rsidRPr="00366D87">
          <w:rPr>
            <w:rStyle w:val="Hipercze"/>
            <w:noProof/>
          </w:rPr>
          <w:instrText xml:space="preserve"> </w:instrText>
        </w:r>
        <w:r w:rsidR="00252F3E">
          <w:rPr>
            <w:noProof/>
          </w:rPr>
          <w:instrText>HYPERLINK \l "_Toc437271220"</w:instrText>
        </w:r>
        <w:r w:rsidR="00252F3E" w:rsidRPr="00366D87">
          <w:rPr>
            <w:rStyle w:val="Hipercze"/>
            <w:noProof/>
          </w:rPr>
          <w:instrText xml:space="preserve"> </w:instrText>
        </w:r>
        <w:r w:rsidRPr="00366D87">
          <w:rPr>
            <w:rStyle w:val="Hipercze"/>
            <w:noProof/>
          </w:rPr>
          <w:fldChar w:fldCharType="separate"/>
        </w:r>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2674" w:author="DeeM" w:date="2015-12-07T19:17:00Z">
        <w:r w:rsidR="00BA7F9F">
          <w:rPr>
            <w:noProof/>
            <w:webHidden/>
          </w:rPr>
          <w:t>67</w:t>
        </w:r>
      </w:ins>
      <w:ins w:id="2675" w:author="DeeM" w:date="2015-12-07T17:03:00Z">
        <w:r>
          <w:rPr>
            <w:noProof/>
            <w:webHidden/>
          </w:rPr>
          <w:fldChar w:fldCharType="end"/>
        </w:r>
        <w:r w:rsidRPr="00366D87">
          <w:rPr>
            <w:rStyle w:val="Hipercze"/>
            <w:noProof/>
          </w:rPr>
          <w:fldChar w:fldCharType="end"/>
        </w:r>
      </w:ins>
    </w:p>
    <w:p w:rsidR="001D1000" w:rsidDel="00252F3E" w:rsidRDefault="00C65655">
      <w:pPr>
        <w:pStyle w:val="Spisilustracji"/>
        <w:tabs>
          <w:tab w:val="right" w:leader="dot" w:pos="8492"/>
        </w:tabs>
        <w:rPr>
          <w:del w:id="2676" w:author="DeeM" w:date="2015-12-07T17:03:00Z"/>
          <w:rFonts w:asciiTheme="minorHAnsi" w:eastAsiaTheme="minorEastAsia" w:hAnsiTheme="minorHAnsi" w:cstheme="minorBidi"/>
          <w:noProof/>
          <w:sz w:val="22"/>
          <w:szCs w:val="22"/>
        </w:rPr>
      </w:pPr>
      <w:del w:id="2677" w:author="DeeM" w:date="2015-12-07T17:03:00Z">
        <w:r w:rsidRPr="00C65655">
          <w:rPr>
            <w:rPrChange w:id="2678" w:author="DeeM" w:date="2015-12-07T17:03:00Z">
              <w:rPr>
                <w:rStyle w:val="Hipercze"/>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65655">
      <w:pPr>
        <w:pStyle w:val="Spisilustracji"/>
        <w:tabs>
          <w:tab w:val="right" w:leader="dot" w:pos="8492"/>
        </w:tabs>
        <w:rPr>
          <w:del w:id="2679" w:author="DeeM" w:date="2015-12-07T17:03:00Z"/>
          <w:rFonts w:asciiTheme="minorHAnsi" w:eastAsiaTheme="minorEastAsia" w:hAnsiTheme="minorHAnsi" w:cstheme="minorBidi"/>
          <w:noProof/>
          <w:sz w:val="22"/>
          <w:szCs w:val="22"/>
        </w:rPr>
      </w:pPr>
      <w:del w:id="2680" w:author="DeeM" w:date="2015-12-07T17:03:00Z">
        <w:r w:rsidRPr="00C65655">
          <w:rPr>
            <w:rPrChange w:id="2681" w:author="DeeM" w:date="2015-12-07T17:03:00Z">
              <w:rPr>
                <w:rStyle w:val="Hipercze"/>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65655">
      <w:pPr>
        <w:pStyle w:val="Spisilustracji"/>
        <w:tabs>
          <w:tab w:val="right" w:leader="dot" w:pos="8492"/>
        </w:tabs>
        <w:rPr>
          <w:del w:id="2682" w:author="DeeM" w:date="2015-12-07T17:03:00Z"/>
          <w:rFonts w:asciiTheme="minorHAnsi" w:eastAsiaTheme="minorEastAsia" w:hAnsiTheme="minorHAnsi" w:cstheme="minorBidi"/>
          <w:noProof/>
          <w:sz w:val="22"/>
          <w:szCs w:val="22"/>
        </w:rPr>
      </w:pPr>
      <w:del w:id="2683" w:author="DeeM" w:date="2015-12-07T17:03:00Z">
        <w:r w:rsidRPr="00C65655">
          <w:rPr>
            <w:rPrChange w:id="2684" w:author="DeeM" w:date="2015-12-07T17:03:00Z">
              <w:rPr>
                <w:rStyle w:val="Hipercze"/>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85" w:author="DeeM" w:date="2015-12-07T17:03:00Z"/>
          <w:rFonts w:asciiTheme="minorHAnsi" w:eastAsiaTheme="minorEastAsia" w:hAnsiTheme="minorHAnsi" w:cstheme="minorBidi"/>
          <w:noProof/>
          <w:sz w:val="22"/>
          <w:szCs w:val="22"/>
        </w:rPr>
      </w:pPr>
      <w:del w:id="2686" w:author="DeeM" w:date="2015-12-07T17:03:00Z">
        <w:r w:rsidRPr="00C65655">
          <w:rPr>
            <w:rPrChange w:id="2687" w:author="DeeM" w:date="2015-12-07T17:03:00Z">
              <w:rPr>
                <w:rStyle w:val="Hipercze"/>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88" w:author="DeeM" w:date="2015-12-07T17:03:00Z"/>
          <w:rFonts w:asciiTheme="minorHAnsi" w:eastAsiaTheme="minorEastAsia" w:hAnsiTheme="minorHAnsi" w:cstheme="minorBidi"/>
          <w:noProof/>
          <w:sz w:val="22"/>
          <w:szCs w:val="22"/>
        </w:rPr>
      </w:pPr>
      <w:del w:id="2689" w:author="DeeM" w:date="2015-12-07T17:03:00Z">
        <w:r w:rsidRPr="00C65655">
          <w:rPr>
            <w:rPrChange w:id="2690" w:author="DeeM" w:date="2015-12-07T17:03:00Z">
              <w:rPr>
                <w:rStyle w:val="Hipercze"/>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91" w:author="DeeM" w:date="2015-12-07T17:03:00Z"/>
          <w:rFonts w:asciiTheme="minorHAnsi" w:eastAsiaTheme="minorEastAsia" w:hAnsiTheme="minorHAnsi" w:cstheme="minorBidi"/>
          <w:noProof/>
          <w:sz w:val="22"/>
          <w:szCs w:val="22"/>
        </w:rPr>
      </w:pPr>
      <w:del w:id="2692" w:author="DeeM" w:date="2015-12-07T17:03:00Z">
        <w:r w:rsidRPr="00C65655">
          <w:rPr>
            <w:rPrChange w:id="2693" w:author="DeeM" w:date="2015-12-07T17:03:00Z">
              <w:rPr>
                <w:rStyle w:val="Hipercze"/>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65655">
      <w:pPr>
        <w:pStyle w:val="Spisilustracji"/>
        <w:tabs>
          <w:tab w:val="right" w:leader="dot" w:pos="8492"/>
        </w:tabs>
        <w:rPr>
          <w:del w:id="2694" w:author="DeeM" w:date="2015-12-07T17:03:00Z"/>
          <w:rFonts w:asciiTheme="minorHAnsi" w:eastAsiaTheme="minorEastAsia" w:hAnsiTheme="minorHAnsi" w:cstheme="minorBidi"/>
          <w:noProof/>
          <w:sz w:val="22"/>
          <w:szCs w:val="22"/>
        </w:rPr>
      </w:pPr>
      <w:del w:id="2695" w:author="DeeM" w:date="2015-12-07T17:03:00Z">
        <w:r w:rsidRPr="00C65655">
          <w:rPr>
            <w:rPrChange w:id="2696" w:author="DeeM" w:date="2015-12-07T17:03:00Z">
              <w:rPr>
                <w:rStyle w:val="Hipercze"/>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697" w:author="DeeM" w:date="2015-12-07T17:03:00Z"/>
          <w:rFonts w:asciiTheme="minorHAnsi" w:eastAsiaTheme="minorEastAsia" w:hAnsiTheme="minorHAnsi" w:cstheme="minorBidi"/>
          <w:noProof/>
          <w:sz w:val="22"/>
          <w:szCs w:val="22"/>
        </w:rPr>
      </w:pPr>
      <w:del w:id="2698" w:author="DeeM" w:date="2015-12-07T17:03:00Z">
        <w:r w:rsidRPr="00C65655">
          <w:rPr>
            <w:rPrChange w:id="2699" w:author="DeeM" w:date="2015-12-07T17:03:00Z">
              <w:rPr>
                <w:rStyle w:val="Hipercze"/>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0" w:author="DeeM" w:date="2015-12-07T17:03:00Z"/>
          <w:rFonts w:asciiTheme="minorHAnsi" w:eastAsiaTheme="minorEastAsia" w:hAnsiTheme="minorHAnsi" w:cstheme="minorBidi"/>
          <w:noProof/>
          <w:sz w:val="22"/>
          <w:szCs w:val="22"/>
        </w:rPr>
      </w:pPr>
      <w:del w:id="2701" w:author="DeeM" w:date="2015-12-07T17:03:00Z">
        <w:r w:rsidRPr="00C65655">
          <w:rPr>
            <w:rPrChange w:id="2702" w:author="DeeM" w:date="2015-12-07T17:03:00Z">
              <w:rPr>
                <w:rStyle w:val="Hipercze"/>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3" w:author="DeeM" w:date="2015-12-07T17:03:00Z"/>
          <w:rFonts w:asciiTheme="minorHAnsi" w:eastAsiaTheme="minorEastAsia" w:hAnsiTheme="minorHAnsi" w:cstheme="minorBidi"/>
          <w:noProof/>
          <w:sz w:val="22"/>
          <w:szCs w:val="22"/>
        </w:rPr>
      </w:pPr>
      <w:del w:id="2704" w:author="DeeM" w:date="2015-12-07T17:03:00Z">
        <w:r w:rsidRPr="00C65655">
          <w:rPr>
            <w:rPrChange w:id="2705" w:author="DeeM" w:date="2015-12-07T17:03:00Z">
              <w:rPr>
                <w:rStyle w:val="Hipercze"/>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65655">
      <w:pPr>
        <w:pStyle w:val="Spisilustracji"/>
        <w:tabs>
          <w:tab w:val="right" w:leader="dot" w:pos="8492"/>
        </w:tabs>
        <w:rPr>
          <w:del w:id="2706" w:author="DeeM" w:date="2015-12-07T17:03:00Z"/>
          <w:rFonts w:asciiTheme="minorHAnsi" w:eastAsiaTheme="minorEastAsia" w:hAnsiTheme="minorHAnsi" w:cstheme="minorBidi"/>
          <w:noProof/>
          <w:sz w:val="22"/>
          <w:szCs w:val="22"/>
        </w:rPr>
      </w:pPr>
      <w:del w:id="2707" w:author="DeeM" w:date="2015-12-07T17:03:00Z">
        <w:r w:rsidRPr="00C65655">
          <w:rPr>
            <w:rPrChange w:id="2708" w:author="DeeM" w:date="2015-12-07T17:03:00Z">
              <w:rPr>
                <w:rStyle w:val="Hipercze"/>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09" w:author="DeeM" w:date="2015-12-07T17:03:00Z"/>
          <w:rFonts w:asciiTheme="minorHAnsi" w:eastAsiaTheme="minorEastAsia" w:hAnsiTheme="minorHAnsi" w:cstheme="minorBidi"/>
          <w:noProof/>
          <w:sz w:val="22"/>
          <w:szCs w:val="22"/>
        </w:rPr>
      </w:pPr>
      <w:del w:id="2710" w:author="DeeM" w:date="2015-12-07T17:03:00Z">
        <w:r w:rsidRPr="00C65655">
          <w:rPr>
            <w:rPrChange w:id="2711" w:author="DeeM" w:date="2015-12-07T17:03:00Z">
              <w:rPr>
                <w:rStyle w:val="Hipercze"/>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2" w:author="DeeM" w:date="2015-12-07T17:03:00Z"/>
          <w:rFonts w:asciiTheme="minorHAnsi" w:eastAsiaTheme="minorEastAsia" w:hAnsiTheme="minorHAnsi" w:cstheme="minorBidi"/>
          <w:noProof/>
          <w:sz w:val="22"/>
          <w:szCs w:val="22"/>
        </w:rPr>
      </w:pPr>
      <w:del w:id="2713" w:author="DeeM" w:date="2015-12-07T17:03:00Z">
        <w:r w:rsidRPr="00C65655">
          <w:rPr>
            <w:rPrChange w:id="2714" w:author="DeeM" w:date="2015-12-07T17:03:00Z">
              <w:rPr>
                <w:rStyle w:val="Hipercze"/>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5" w:author="DeeM" w:date="2015-12-07T17:03:00Z"/>
          <w:rFonts w:asciiTheme="minorHAnsi" w:eastAsiaTheme="minorEastAsia" w:hAnsiTheme="minorHAnsi" w:cstheme="minorBidi"/>
          <w:noProof/>
          <w:sz w:val="22"/>
          <w:szCs w:val="22"/>
        </w:rPr>
      </w:pPr>
      <w:del w:id="2716" w:author="DeeM" w:date="2015-12-07T17:03:00Z">
        <w:r w:rsidRPr="00C65655">
          <w:rPr>
            <w:rPrChange w:id="2717" w:author="DeeM" w:date="2015-12-07T17:03:00Z">
              <w:rPr>
                <w:rStyle w:val="Hipercze"/>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65655">
      <w:pPr>
        <w:pStyle w:val="Spisilustracji"/>
        <w:tabs>
          <w:tab w:val="right" w:leader="dot" w:pos="8492"/>
        </w:tabs>
        <w:rPr>
          <w:del w:id="2718" w:author="DeeM" w:date="2015-12-07T17:03:00Z"/>
          <w:rFonts w:asciiTheme="minorHAnsi" w:eastAsiaTheme="minorEastAsia" w:hAnsiTheme="minorHAnsi" w:cstheme="minorBidi"/>
          <w:noProof/>
          <w:sz w:val="22"/>
          <w:szCs w:val="22"/>
        </w:rPr>
      </w:pPr>
      <w:del w:id="2719" w:author="DeeM" w:date="2015-12-07T17:03:00Z">
        <w:r w:rsidRPr="00C65655">
          <w:rPr>
            <w:rPrChange w:id="2720" w:author="DeeM" w:date="2015-12-07T17:03:00Z">
              <w:rPr>
                <w:rStyle w:val="Hipercze"/>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1" w:author="DeeM" w:date="2015-12-07T17:03:00Z"/>
          <w:rFonts w:asciiTheme="minorHAnsi" w:eastAsiaTheme="minorEastAsia" w:hAnsiTheme="minorHAnsi" w:cstheme="minorBidi"/>
          <w:noProof/>
          <w:sz w:val="22"/>
          <w:szCs w:val="22"/>
        </w:rPr>
      </w:pPr>
      <w:del w:id="2722" w:author="DeeM" w:date="2015-12-07T17:03:00Z">
        <w:r w:rsidRPr="00C65655">
          <w:rPr>
            <w:rPrChange w:id="2723" w:author="DeeM" w:date="2015-12-07T17:03:00Z">
              <w:rPr>
                <w:rStyle w:val="Hipercze"/>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4" w:author="DeeM" w:date="2015-12-07T17:03:00Z"/>
          <w:rFonts w:asciiTheme="minorHAnsi" w:eastAsiaTheme="minorEastAsia" w:hAnsiTheme="minorHAnsi" w:cstheme="minorBidi"/>
          <w:noProof/>
          <w:sz w:val="22"/>
          <w:szCs w:val="22"/>
        </w:rPr>
      </w:pPr>
      <w:del w:id="2725" w:author="DeeM" w:date="2015-12-07T17:03:00Z">
        <w:r w:rsidRPr="00C65655">
          <w:rPr>
            <w:rPrChange w:id="2726" w:author="DeeM" w:date="2015-12-07T17:03:00Z">
              <w:rPr>
                <w:rStyle w:val="Hipercze"/>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27" w:author="DeeM" w:date="2015-12-07T17:03:00Z"/>
          <w:rFonts w:asciiTheme="minorHAnsi" w:eastAsiaTheme="minorEastAsia" w:hAnsiTheme="minorHAnsi" w:cstheme="minorBidi"/>
          <w:noProof/>
          <w:sz w:val="22"/>
          <w:szCs w:val="22"/>
        </w:rPr>
      </w:pPr>
      <w:del w:id="2728" w:author="DeeM" w:date="2015-12-07T17:03:00Z">
        <w:r w:rsidRPr="00C65655">
          <w:rPr>
            <w:rPrChange w:id="2729" w:author="DeeM" w:date="2015-12-07T17:03:00Z">
              <w:rPr>
                <w:rStyle w:val="Hipercze"/>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65655">
      <w:pPr>
        <w:pStyle w:val="Spisilustracji"/>
        <w:tabs>
          <w:tab w:val="right" w:leader="dot" w:pos="8492"/>
        </w:tabs>
        <w:rPr>
          <w:del w:id="2730" w:author="DeeM" w:date="2015-12-07T17:03:00Z"/>
          <w:rFonts w:asciiTheme="minorHAnsi" w:eastAsiaTheme="minorEastAsia" w:hAnsiTheme="minorHAnsi" w:cstheme="minorBidi"/>
          <w:noProof/>
          <w:sz w:val="22"/>
          <w:szCs w:val="22"/>
        </w:rPr>
      </w:pPr>
      <w:del w:id="2731" w:author="DeeM" w:date="2015-12-07T17:03:00Z">
        <w:r w:rsidRPr="00C65655">
          <w:rPr>
            <w:rPrChange w:id="2732" w:author="DeeM" w:date="2015-12-07T17:03:00Z">
              <w:rPr>
                <w:rStyle w:val="Hipercze"/>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3" w:author="DeeM" w:date="2015-12-07T17:03:00Z"/>
          <w:rFonts w:asciiTheme="minorHAnsi" w:eastAsiaTheme="minorEastAsia" w:hAnsiTheme="minorHAnsi" w:cstheme="minorBidi"/>
          <w:noProof/>
          <w:sz w:val="22"/>
          <w:szCs w:val="22"/>
        </w:rPr>
      </w:pPr>
      <w:del w:id="2734" w:author="DeeM" w:date="2015-12-07T17:03:00Z">
        <w:r w:rsidRPr="00C65655">
          <w:rPr>
            <w:rPrChange w:id="2735" w:author="DeeM" w:date="2015-12-07T17:03:00Z">
              <w:rPr>
                <w:rStyle w:val="Hipercze"/>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6" w:author="DeeM" w:date="2015-12-07T17:03:00Z"/>
          <w:rFonts w:asciiTheme="minorHAnsi" w:eastAsiaTheme="minorEastAsia" w:hAnsiTheme="minorHAnsi" w:cstheme="minorBidi"/>
          <w:noProof/>
          <w:sz w:val="22"/>
          <w:szCs w:val="22"/>
        </w:rPr>
      </w:pPr>
      <w:del w:id="2737" w:author="DeeM" w:date="2015-12-07T17:03:00Z">
        <w:r w:rsidRPr="00C65655">
          <w:rPr>
            <w:rPrChange w:id="2738" w:author="DeeM" w:date="2015-12-07T17:03:00Z">
              <w:rPr>
                <w:rStyle w:val="Hipercze"/>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65655">
      <w:pPr>
        <w:pStyle w:val="Spisilustracji"/>
        <w:tabs>
          <w:tab w:val="right" w:leader="dot" w:pos="8492"/>
        </w:tabs>
        <w:rPr>
          <w:del w:id="2739" w:author="DeeM" w:date="2015-12-07T17:03:00Z"/>
          <w:rFonts w:asciiTheme="minorHAnsi" w:eastAsiaTheme="minorEastAsia" w:hAnsiTheme="minorHAnsi" w:cstheme="minorBidi"/>
          <w:noProof/>
          <w:sz w:val="22"/>
          <w:szCs w:val="22"/>
        </w:rPr>
      </w:pPr>
      <w:del w:id="2740" w:author="DeeM" w:date="2015-12-07T17:03:00Z">
        <w:r w:rsidRPr="00C65655">
          <w:rPr>
            <w:rPrChange w:id="2741" w:author="DeeM" w:date="2015-12-07T17:03:00Z">
              <w:rPr>
                <w:rStyle w:val="Hipercze"/>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65655">
      <w:pPr>
        <w:pStyle w:val="Spisilustracji"/>
        <w:tabs>
          <w:tab w:val="right" w:leader="dot" w:pos="8492"/>
        </w:tabs>
        <w:rPr>
          <w:del w:id="2742" w:author="DeeM" w:date="2015-12-07T17:03:00Z"/>
          <w:rFonts w:asciiTheme="minorHAnsi" w:eastAsiaTheme="minorEastAsia" w:hAnsiTheme="minorHAnsi" w:cstheme="minorBidi"/>
          <w:noProof/>
          <w:sz w:val="22"/>
          <w:szCs w:val="22"/>
        </w:rPr>
      </w:pPr>
      <w:del w:id="2743" w:author="DeeM" w:date="2015-12-07T17:03:00Z">
        <w:r w:rsidRPr="00C65655">
          <w:rPr>
            <w:rPrChange w:id="2744" w:author="DeeM" w:date="2015-12-07T17:03:00Z">
              <w:rPr>
                <w:rStyle w:val="Hipercze"/>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45" w:author="DeeM" w:date="2015-12-07T17:03:00Z"/>
          <w:rFonts w:asciiTheme="minorHAnsi" w:eastAsiaTheme="minorEastAsia" w:hAnsiTheme="minorHAnsi" w:cstheme="minorBidi"/>
          <w:noProof/>
          <w:sz w:val="22"/>
          <w:szCs w:val="22"/>
        </w:rPr>
      </w:pPr>
      <w:del w:id="2746" w:author="DeeM" w:date="2015-12-07T17:03:00Z">
        <w:r w:rsidRPr="00C65655">
          <w:rPr>
            <w:rPrChange w:id="2747" w:author="DeeM" w:date="2015-12-07T17:03:00Z">
              <w:rPr>
                <w:rStyle w:val="Hipercze"/>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48" w:author="DeeM" w:date="2015-12-07T17:03:00Z"/>
          <w:rFonts w:asciiTheme="minorHAnsi" w:eastAsiaTheme="minorEastAsia" w:hAnsiTheme="minorHAnsi" w:cstheme="minorBidi"/>
          <w:noProof/>
          <w:sz w:val="22"/>
          <w:szCs w:val="22"/>
        </w:rPr>
      </w:pPr>
      <w:del w:id="2749" w:author="DeeM" w:date="2015-12-07T17:03:00Z">
        <w:r w:rsidRPr="00C65655">
          <w:rPr>
            <w:rPrChange w:id="2750" w:author="DeeM" w:date="2015-12-07T17:03:00Z">
              <w:rPr>
                <w:rStyle w:val="Hipercze"/>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65655">
      <w:pPr>
        <w:pStyle w:val="Spisilustracji"/>
        <w:tabs>
          <w:tab w:val="right" w:leader="dot" w:pos="8492"/>
        </w:tabs>
        <w:rPr>
          <w:del w:id="2751" w:author="DeeM" w:date="2015-12-07T17:03:00Z"/>
          <w:rFonts w:asciiTheme="minorHAnsi" w:eastAsiaTheme="minorEastAsia" w:hAnsiTheme="minorHAnsi" w:cstheme="minorBidi"/>
          <w:noProof/>
          <w:sz w:val="22"/>
          <w:szCs w:val="22"/>
        </w:rPr>
      </w:pPr>
      <w:del w:id="2752" w:author="DeeM" w:date="2015-12-07T17:03:00Z">
        <w:r w:rsidRPr="00C65655">
          <w:rPr>
            <w:rPrChange w:id="2753" w:author="DeeM" w:date="2015-12-07T17:03:00Z">
              <w:rPr>
                <w:rStyle w:val="Hipercze"/>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54" w:author="DeeM" w:date="2015-12-07T17:03:00Z"/>
          <w:rFonts w:asciiTheme="minorHAnsi" w:eastAsiaTheme="minorEastAsia" w:hAnsiTheme="minorHAnsi" w:cstheme="minorBidi"/>
          <w:noProof/>
          <w:sz w:val="22"/>
          <w:szCs w:val="22"/>
        </w:rPr>
      </w:pPr>
      <w:del w:id="2755" w:author="DeeM" w:date="2015-12-07T17:03:00Z">
        <w:r w:rsidRPr="00C65655">
          <w:rPr>
            <w:rPrChange w:id="2756" w:author="DeeM" w:date="2015-12-07T17:03:00Z">
              <w:rPr>
                <w:rStyle w:val="Hipercze"/>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57" w:author="DeeM" w:date="2015-12-07T17:03:00Z"/>
          <w:rFonts w:asciiTheme="minorHAnsi" w:eastAsiaTheme="minorEastAsia" w:hAnsiTheme="minorHAnsi" w:cstheme="minorBidi"/>
          <w:noProof/>
          <w:sz w:val="22"/>
          <w:szCs w:val="22"/>
        </w:rPr>
      </w:pPr>
      <w:del w:id="2758" w:author="DeeM" w:date="2015-12-07T17:03:00Z">
        <w:r w:rsidRPr="00C65655">
          <w:rPr>
            <w:rPrChange w:id="2759" w:author="DeeM" w:date="2015-12-07T17:03:00Z">
              <w:rPr>
                <w:rStyle w:val="Hipercze"/>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65655">
      <w:pPr>
        <w:pStyle w:val="Spisilustracji"/>
        <w:tabs>
          <w:tab w:val="right" w:leader="dot" w:pos="8492"/>
        </w:tabs>
        <w:rPr>
          <w:del w:id="2760" w:author="DeeM" w:date="2015-12-07T17:03:00Z"/>
          <w:rFonts w:asciiTheme="minorHAnsi" w:eastAsiaTheme="minorEastAsia" w:hAnsiTheme="minorHAnsi" w:cstheme="minorBidi"/>
          <w:noProof/>
          <w:sz w:val="22"/>
          <w:szCs w:val="22"/>
        </w:rPr>
      </w:pPr>
      <w:del w:id="2761" w:author="DeeM" w:date="2015-12-07T17:03:00Z">
        <w:r w:rsidRPr="00C65655">
          <w:rPr>
            <w:rPrChange w:id="2762" w:author="DeeM" w:date="2015-12-07T17:03:00Z">
              <w:rPr>
                <w:rStyle w:val="Hipercze"/>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3" w:author="DeeM" w:date="2015-12-07T17:03:00Z"/>
          <w:rFonts w:asciiTheme="minorHAnsi" w:eastAsiaTheme="minorEastAsia" w:hAnsiTheme="minorHAnsi" w:cstheme="minorBidi"/>
          <w:noProof/>
          <w:sz w:val="22"/>
          <w:szCs w:val="22"/>
        </w:rPr>
      </w:pPr>
      <w:del w:id="2764" w:author="DeeM" w:date="2015-12-07T17:03:00Z">
        <w:r w:rsidRPr="00C65655">
          <w:rPr>
            <w:rPrChange w:id="2765" w:author="DeeM" w:date="2015-12-07T17:03:00Z">
              <w:rPr>
                <w:rStyle w:val="Hipercze"/>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6" w:author="DeeM" w:date="2015-12-07T17:03:00Z"/>
          <w:rFonts w:asciiTheme="minorHAnsi" w:eastAsiaTheme="minorEastAsia" w:hAnsiTheme="minorHAnsi" w:cstheme="minorBidi"/>
          <w:noProof/>
          <w:sz w:val="22"/>
          <w:szCs w:val="22"/>
        </w:rPr>
      </w:pPr>
      <w:del w:id="2767" w:author="DeeM" w:date="2015-12-07T17:03:00Z">
        <w:r w:rsidRPr="00C65655">
          <w:rPr>
            <w:rPrChange w:id="2768" w:author="DeeM" w:date="2015-12-07T17:03:00Z">
              <w:rPr>
                <w:rStyle w:val="Hipercze"/>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65655">
      <w:pPr>
        <w:pStyle w:val="Spisilustracji"/>
        <w:tabs>
          <w:tab w:val="right" w:leader="dot" w:pos="8492"/>
        </w:tabs>
        <w:rPr>
          <w:del w:id="2769" w:author="DeeM" w:date="2015-12-07T17:03:00Z"/>
          <w:rFonts w:asciiTheme="minorHAnsi" w:eastAsiaTheme="minorEastAsia" w:hAnsiTheme="minorHAnsi" w:cstheme="minorBidi"/>
          <w:noProof/>
          <w:sz w:val="22"/>
          <w:szCs w:val="22"/>
        </w:rPr>
      </w:pPr>
      <w:del w:id="2770" w:author="DeeM" w:date="2015-12-07T17:03:00Z">
        <w:r w:rsidRPr="00C65655">
          <w:rPr>
            <w:rPrChange w:id="2771" w:author="DeeM" w:date="2015-12-07T17:03:00Z">
              <w:rPr>
                <w:rStyle w:val="Hipercze"/>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2" w:author="DeeM" w:date="2015-12-07T17:03:00Z"/>
          <w:rFonts w:asciiTheme="minorHAnsi" w:eastAsiaTheme="minorEastAsia" w:hAnsiTheme="minorHAnsi" w:cstheme="minorBidi"/>
          <w:noProof/>
          <w:sz w:val="22"/>
          <w:szCs w:val="22"/>
        </w:rPr>
      </w:pPr>
      <w:del w:id="2773" w:author="DeeM" w:date="2015-12-07T17:03:00Z">
        <w:r w:rsidRPr="00C65655">
          <w:rPr>
            <w:rPrChange w:id="2774" w:author="DeeM" w:date="2015-12-07T17:03:00Z">
              <w:rPr>
                <w:rStyle w:val="Hipercze"/>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5" w:author="DeeM" w:date="2015-12-07T17:03:00Z"/>
          <w:rFonts w:asciiTheme="minorHAnsi" w:eastAsiaTheme="minorEastAsia" w:hAnsiTheme="minorHAnsi" w:cstheme="minorBidi"/>
          <w:noProof/>
          <w:sz w:val="22"/>
          <w:szCs w:val="22"/>
        </w:rPr>
      </w:pPr>
      <w:del w:id="2776" w:author="DeeM" w:date="2015-12-07T17:03:00Z">
        <w:r w:rsidRPr="00C65655">
          <w:rPr>
            <w:rPrChange w:id="2777" w:author="DeeM" w:date="2015-12-07T17:03:00Z">
              <w:rPr>
                <w:rStyle w:val="Hipercze"/>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65655">
      <w:pPr>
        <w:pStyle w:val="Spisilustracji"/>
        <w:tabs>
          <w:tab w:val="right" w:leader="dot" w:pos="8492"/>
        </w:tabs>
        <w:rPr>
          <w:del w:id="2778" w:author="DeeM" w:date="2015-12-07T17:03:00Z"/>
          <w:rFonts w:asciiTheme="minorHAnsi" w:eastAsiaTheme="minorEastAsia" w:hAnsiTheme="minorHAnsi" w:cstheme="minorBidi"/>
          <w:noProof/>
          <w:sz w:val="22"/>
          <w:szCs w:val="22"/>
        </w:rPr>
      </w:pPr>
      <w:del w:id="2779" w:author="DeeM" w:date="2015-12-07T17:03:00Z">
        <w:r w:rsidRPr="00C65655">
          <w:rPr>
            <w:rPrChange w:id="2780" w:author="DeeM" w:date="2015-12-07T17:03:00Z">
              <w:rPr>
                <w:rStyle w:val="Hipercze"/>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2781" w:author="DeeM" w:date="2015-12-07T17:03:00Z"/>
          <w:rFonts w:asciiTheme="minorHAnsi" w:eastAsiaTheme="minorEastAsia" w:hAnsiTheme="minorHAnsi" w:cstheme="minorBidi"/>
          <w:noProof/>
          <w:sz w:val="22"/>
          <w:szCs w:val="22"/>
        </w:rPr>
      </w:pPr>
      <w:del w:id="2782" w:author="DeeM" w:date="2015-12-07T17:03:00Z">
        <w:r w:rsidRPr="00C65655">
          <w:rPr>
            <w:rPrChange w:id="2783" w:author="DeeM" w:date="2015-12-07T17:03:00Z">
              <w:rPr>
                <w:rStyle w:val="Hipercze"/>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65655">
      <w:pPr>
        <w:pStyle w:val="Spisilustracji"/>
        <w:tabs>
          <w:tab w:val="right" w:leader="dot" w:pos="8492"/>
        </w:tabs>
        <w:rPr>
          <w:del w:id="2784" w:author="DeeM" w:date="2015-12-07T17:03:00Z"/>
          <w:rFonts w:asciiTheme="minorHAnsi" w:eastAsiaTheme="minorEastAsia" w:hAnsiTheme="minorHAnsi" w:cstheme="minorBidi"/>
          <w:noProof/>
          <w:sz w:val="22"/>
          <w:szCs w:val="22"/>
        </w:rPr>
      </w:pPr>
      <w:del w:id="2785" w:author="DeeM" w:date="2015-12-07T17:03:00Z">
        <w:r w:rsidRPr="00C65655">
          <w:rPr>
            <w:rPrChange w:id="2786" w:author="DeeM" w:date="2015-12-07T17:03:00Z">
              <w:rPr>
                <w:rStyle w:val="Hipercze"/>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87" w:author="DeeM" w:date="2015-12-07T17:03:00Z"/>
          <w:rFonts w:asciiTheme="minorHAnsi" w:eastAsiaTheme="minorEastAsia" w:hAnsiTheme="minorHAnsi" w:cstheme="minorBidi"/>
          <w:noProof/>
          <w:sz w:val="22"/>
          <w:szCs w:val="22"/>
        </w:rPr>
      </w:pPr>
      <w:del w:id="2788" w:author="DeeM" w:date="2015-12-07T17:03:00Z">
        <w:r w:rsidRPr="00C65655">
          <w:rPr>
            <w:rPrChange w:id="2789" w:author="DeeM" w:date="2015-12-07T17:03:00Z">
              <w:rPr>
                <w:rStyle w:val="Hipercze"/>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90" w:author="DeeM" w:date="2015-12-07T17:03:00Z"/>
          <w:rFonts w:asciiTheme="minorHAnsi" w:eastAsiaTheme="minorEastAsia" w:hAnsiTheme="minorHAnsi" w:cstheme="minorBidi"/>
          <w:noProof/>
          <w:sz w:val="22"/>
          <w:szCs w:val="22"/>
        </w:rPr>
      </w:pPr>
      <w:del w:id="2791" w:author="DeeM" w:date="2015-12-07T17:03:00Z">
        <w:r w:rsidRPr="00C65655">
          <w:rPr>
            <w:rPrChange w:id="2792" w:author="DeeM" w:date="2015-12-07T17:03:00Z">
              <w:rPr>
                <w:rStyle w:val="Hipercze"/>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65655">
      <w:pPr>
        <w:pStyle w:val="Spisilustracji"/>
        <w:tabs>
          <w:tab w:val="right" w:leader="dot" w:pos="8492"/>
        </w:tabs>
        <w:rPr>
          <w:del w:id="2793" w:author="DeeM" w:date="2015-12-07T17:03:00Z"/>
          <w:rFonts w:asciiTheme="minorHAnsi" w:eastAsiaTheme="minorEastAsia" w:hAnsiTheme="minorHAnsi" w:cstheme="minorBidi"/>
          <w:noProof/>
          <w:sz w:val="22"/>
          <w:szCs w:val="22"/>
        </w:rPr>
      </w:pPr>
      <w:del w:id="2794" w:author="DeeM" w:date="2015-12-07T17:03:00Z">
        <w:r w:rsidRPr="00C65655">
          <w:rPr>
            <w:rPrChange w:id="2795" w:author="DeeM" w:date="2015-12-07T17:03:00Z">
              <w:rPr>
                <w:rStyle w:val="Hipercze"/>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796" w:author="DeeM" w:date="2015-12-07T17:03:00Z"/>
          <w:rFonts w:asciiTheme="minorHAnsi" w:eastAsiaTheme="minorEastAsia" w:hAnsiTheme="minorHAnsi" w:cstheme="minorBidi"/>
          <w:noProof/>
          <w:sz w:val="22"/>
          <w:szCs w:val="22"/>
        </w:rPr>
      </w:pPr>
      <w:del w:id="2797" w:author="DeeM" w:date="2015-12-07T17:03:00Z">
        <w:r w:rsidRPr="00C65655">
          <w:rPr>
            <w:rPrChange w:id="2798" w:author="DeeM" w:date="2015-12-07T17:03:00Z">
              <w:rPr>
                <w:rStyle w:val="Hipercze"/>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799" w:author="DeeM" w:date="2015-12-07T17:03:00Z"/>
          <w:rFonts w:asciiTheme="minorHAnsi" w:eastAsiaTheme="minorEastAsia" w:hAnsiTheme="minorHAnsi" w:cstheme="minorBidi"/>
          <w:noProof/>
          <w:sz w:val="22"/>
          <w:szCs w:val="22"/>
        </w:rPr>
      </w:pPr>
      <w:del w:id="2800" w:author="DeeM" w:date="2015-12-07T17:03:00Z">
        <w:r w:rsidRPr="00C65655">
          <w:rPr>
            <w:rPrChange w:id="2801" w:author="DeeM" w:date="2015-12-07T17:03:00Z">
              <w:rPr>
                <w:rStyle w:val="Hipercze"/>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802" w:author="DeeM" w:date="2015-12-07T17:03:00Z"/>
          <w:rFonts w:asciiTheme="minorHAnsi" w:eastAsiaTheme="minorEastAsia" w:hAnsiTheme="minorHAnsi" w:cstheme="minorBidi"/>
          <w:noProof/>
          <w:sz w:val="22"/>
          <w:szCs w:val="22"/>
        </w:rPr>
      </w:pPr>
      <w:del w:id="2803" w:author="DeeM" w:date="2015-12-07T17:03:00Z">
        <w:r w:rsidRPr="00C65655">
          <w:rPr>
            <w:rPrChange w:id="2804" w:author="DeeM" w:date="2015-12-07T17:03:00Z">
              <w:rPr>
                <w:rStyle w:val="Hipercze"/>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65655">
      <w:pPr>
        <w:pStyle w:val="Spisilustracji"/>
        <w:tabs>
          <w:tab w:val="right" w:leader="dot" w:pos="8492"/>
        </w:tabs>
        <w:rPr>
          <w:del w:id="2805" w:author="DeeM" w:date="2015-12-07T17:03:00Z"/>
          <w:rFonts w:asciiTheme="minorHAnsi" w:eastAsiaTheme="minorEastAsia" w:hAnsiTheme="minorHAnsi" w:cstheme="minorBidi"/>
          <w:noProof/>
          <w:sz w:val="22"/>
          <w:szCs w:val="22"/>
        </w:rPr>
      </w:pPr>
      <w:del w:id="2806" w:author="DeeM" w:date="2015-12-07T17:03:00Z">
        <w:r w:rsidRPr="00C65655">
          <w:rPr>
            <w:rPrChange w:id="2807" w:author="DeeM" w:date="2015-12-07T17:03:00Z">
              <w:rPr>
                <w:rStyle w:val="Hipercze"/>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08" w:author="DeeM" w:date="2015-12-07T17:03:00Z"/>
          <w:rFonts w:asciiTheme="minorHAnsi" w:eastAsiaTheme="minorEastAsia" w:hAnsiTheme="minorHAnsi" w:cstheme="minorBidi"/>
          <w:noProof/>
          <w:sz w:val="22"/>
          <w:szCs w:val="22"/>
        </w:rPr>
      </w:pPr>
      <w:del w:id="2809" w:author="DeeM" w:date="2015-12-07T17:03:00Z">
        <w:r w:rsidRPr="00C65655">
          <w:rPr>
            <w:rPrChange w:id="2810" w:author="DeeM" w:date="2015-12-07T17:03:00Z">
              <w:rPr>
                <w:rStyle w:val="Hipercze"/>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11" w:author="DeeM" w:date="2015-12-07T17:03:00Z"/>
          <w:rFonts w:asciiTheme="minorHAnsi" w:eastAsiaTheme="minorEastAsia" w:hAnsiTheme="minorHAnsi" w:cstheme="minorBidi"/>
          <w:noProof/>
          <w:sz w:val="22"/>
          <w:szCs w:val="22"/>
        </w:rPr>
      </w:pPr>
      <w:del w:id="2812" w:author="DeeM" w:date="2015-12-07T17:03:00Z">
        <w:r w:rsidRPr="00C65655">
          <w:rPr>
            <w:rPrChange w:id="2813" w:author="DeeM" w:date="2015-12-07T17:03:00Z">
              <w:rPr>
                <w:rStyle w:val="Hipercze"/>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65655">
      <w:pPr>
        <w:pStyle w:val="Spisilustracji"/>
        <w:tabs>
          <w:tab w:val="right" w:leader="dot" w:pos="8492"/>
        </w:tabs>
        <w:rPr>
          <w:del w:id="2814" w:author="DeeM" w:date="2015-12-07T17:03:00Z"/>
          <w:rFonts w:asciiTheme="minorHAnsi" w:eastAsiaTheme="minorEastAsia" w:hAnsiTheme="minorHAnsi" w:cstheme="minorBidi"/>
          <w:noProof/>
          <w:sz w:val="22"/>
          <w:szCs w:val="22"/>
        </w:rPr>
      </w:pPr>
      <w:del w:id="2815" w:author="DeeM" w:date="2015-12-07T17:03:00Z">
        <w:r w:rsidRPr="00C65655">
          <w:rPr>
            <w:rPrChange w:id="2816" w:author="DeeM" w:date="2015-12-07T17:03:00Z">
              <w:rPr>
                <w:rStyle w:val="Hipercze"/>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65655">
      <w:pPr>
        <w:pStyle w:val="Spisilustracji"/>
        <w:tabs>
          <w:tab w:val="right" w:leader="dot" w:pos="8492"/>
        </w:tabs>
        <w:rPr>
          <w:del w:id="2817" w:author="DeeM" w:date="2015-12-07T17:03:00Z"/>
          <w:rFonts w:asciiTheme="minorHAnsi" w:eastAsiaTheme="minorEastAsia" w:hAnsiTheme="minorHAnsi" w:cstheme="minorBidi"/>
          <w:noProof/>
          <w:sz w:val="22"/>
          <w:szCs w:val="22"/>
        </w:rPr>
      </w:pPr>
      <w:del w:id="2818" w:author="DeeM" w:date="2015-12-07T17:03:00Z">
        <w:r w:rsidRPr="00C65655">
          <w:rPr>
            <w:rPrChange w:id="2819" w:author="DeeM" w:date="2015-12-07T17:03:00Z">
              <w:rPr>
                <w:rStyle w:val="Hipercze"/>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67"/>
      <w:footerReference w:type="first" r:id="rId68"/>
      <w:pgSz w:w="11905" w:h="16837"/>
      <w:pgMar w:top="1418" w:right="1418" w:bottom="1418" w:left="1985" w:header="1077" w:footer="567" w:gutter="0"/>
      <w:pgNumType w:start="1"/>
      <w:cols w:space="708"/>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Olek" w:date="2015-12-07T09:28:00Z" w:initials="AJ">
    <w:p w:rsidR="00252F3E" w:rsidRDefault="00252F3E">
      <w:pPr>
        <w:pStyle w:val="Tekstkomentarza"/>
      </w:pPr>
      <w:r>
        <w:rPr>
          <w:rStyle w:val="Odwoaniedokomentarza"/>
        </w:rPr>
        <w:annotationRef/>
      </w:r>
      <w:r>
        <w:t>Uporządkujcie alfabetycznie, podobnie jak te oświadczenia dalej</w:t>
      </w:r>
    </w:p>
  </w:comment>
  <w:comment w:id="954" w:author="Olek" w:date="2015-12-07T09:36:00Z" w:initials="AJ">
    <w:p w:rsidR="00252F3E" w:rsidRDefault="00252F3E">
      <w:pPr>
        <w:pStyle w:val="Tekstkomentarza"/>
      </w:pPr>
      <w:r>
        <w:rPr>
          <w:rStyle w:val="Odwoaniedokomentarza"/>
        </w:rPr>
        <w:annotationRef/>
      </w:r>
      <w:r>
        <w:t>Odwołania do źródeł w takiej konwencji (dotyczy całego tekstu)</w:t>
      </w:r>
    </w:p>
  </w:comment>
  <w:comment w:id="1209" w:author="Olek" w:date="2015-12-07T09:42:00Z" w:initials="AJ">
    <w:p w:rsidR="00252F3E" w:rsidRDefault="00252F3E">
      <w:pPr>
        <w:pStyle w:val="Tekstkomentarza"/>
      </w:pPr>
      <w:r>
        <w:rPr>
          <w:rStyle w:val="Odwoaniedokomentarza"/>
        </w:rPr>
        <w:annotationRef/>
      </w:r>
      <w:r>
        <w:t>Jest tam też jakiś reopened, co wygląda dość dziwnie</w:t>
      </w:r>
    </w:p>
  </w:comment>
  <w:comment w:id="1507" w:author="Olek" w:date="2015-12-07T09:48:00Z" w:initials="AJ">
    <w:p w:rsidR="00252F3E" w:rsidRDefault="00252F3E">
      <w:pPr>
        <w:pStyle w:val="Tekstkomentarza"/>
      </w:pPr>
      <w:r>
        <w:rPr>
          <w:rStyle w:val="Odwoaniedokomentarza"/>
        </w:rPr>
        <w:annotationRef/>
      </w:r>
      <w:r>
        <w:t>Vide poprzednie uwagi</w:t>
      </w:r>
    </w:p>
  </w:comment>
  <w:comment w:id="1943" w:author="Olek" w:date="2015-12-07T09:51:00Z" w:initials="AJ">
    <w:p w:rsidR="00252F3E" w:rsidRDefault="00252F3E">
      <w:pPr>
        <w:pStyle w:val="Tekstkomentarza"/>
      </w:pPr>
      <w:r>
        <w:rPr>
          <w:rStyle w:val="Odwoaniedokomentarza"/>
        </w:rPr>
        <w:annotationRef/>
      </w:r>
      <w:r>
        <w:t>Tu i w podpisach częściowe Boldy, trochę to razi</w:t>
      </w:r>
    </w:p>
  </w:comment>
  <w:comment w:id="2157" w:author="Olek" w:date="2015-12-07T10:02:00Z" w:initials="AJ">
    <w:p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2161" w:author="Olek" w:date="2015-12-07T10:03:00Z" w:initials="AJ">
    <w:p w:rsidR="00252F3E" w:rsidRDefault="00252F3E">
      <w:pPr>
        <w:pStyle w:val="Tekstkomentarza"/>
      </w:pPr>
      <w:r>
        <w:rPr>
          <w:rStyle w:val="Odwoaniedokomentarza"/>
        </w:rPr>
        <w:annotationRef/>
      </w:r>
      <w:r>
        <w:t>Upewnić się, że do wszystkich pozycji literatury są odwołania z tekstu.</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4D40" w:rsidRDefault="00274D40" w:rsidP="009D2F6E">
      <w:r>
        <w:separator/>
      </w:r>
    </w:p>
  </w:endnote>
  <w:endnote w:type="continuationSeparator" w:id="1">
    <w:p w:rsidR="00274D40" w:rsidRDefault="00274D40"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C65655">
    <w:pPr>
      <w:pStyle w:val="Stopka"/>
      <w:jc w:val="center"/>
    </w:pPr>
    <w:r>
      <w:fldChar w:fldCharType="begin"/>
    </w:r>
    <w:r w:rsidR="00B569F6">
      <w:instrText xml:space="preserve"> PAGE   \* MERGEFORMAT </w:instrText>
    </w:r>
    <w:r>
      <w:fldChar w:fldCharType="separate"/>
    </w:r>
    <w:r w:rsidR="00BA7F9F">
      <w:rPr>
        <w:noProof/>
      </w:rPr>
      <w:t>76</w:t>
    </w:r>
    <w:r>
      <w:rPr>
        <w:noProof/>
      </w:rPr>
      <w:fldChar w:fldCharType="end"/>
    </w:r>
  </w:p>
  <w:p w:rsidR="00252F3E" w:rsidRDefault="00252F3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F3E" w:rsidRDefault="00252F3E">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4D40" w:rsidRDefault="00274D40" w:rsidP="009D2F6E">
      <w:r>
        <w:separator/>
      </w:r>
    </w:p>
  </w:footnote>
  <w:footnote w:type="continuationSeparator" w:id="1">
    <w:p w:rsidR="00274D40" w:rsidRDefault="00274D40"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252F3E">
      <w:tc>
        <w:tcPr>
          <w:tcW w:w="9711" w:type="dxa"/>
        </w:tcPr>
        <w:p w:rsidR="00252F3E" w:rsidRDefault="00252F3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mirrorMargins/>
  <w:hideSpellingErrors/>
  <w:activeWritingStyle w:appName="MSWord" w:lang="en-US" w:vendorID="64" w:dllVersion="131078" w:nlCheck="1" w:checkStyle="0"/>
  <w:revisionView w:markup="0"/>
  <w:trackRevisions/>
  <w:defaultTabStop w:val="708"/>
  <w:hyphenationZone w:val="425"/>
  <w:drawingGridHorizontalSpacing w:val="100"/>
  <w:displayHorizontalDrawingGridEvery w:val="2"/>
  <w:noPunctuationKerning/>
  <w:characterSpacingControl w:val="doNotCompress"/>
  <w:hdrShapeDefaults>
    <o:shapedefaults v:ext="edit" spidmax="5122"/>
  </w:hdrShapeDefaults>
  <w:footnotePr>
    <w:footnote w:id="0"/>
    <w:footnote w:id="1"/>
  </w:footnotePr>
  <w:endnotePr>
    <w:endnote w:id="0"/>
    <w:endnote w:id="1"/>
  </w:endnotePr>
  <w:compat/>
  <w:rsids>
    <w:rsidRoot w:val="009D2F6E"/>
    <w:rsid w:val="00051934"/>
    <w:rsid w:val="00054EC9"/>
    <w:rsid w:val="00084473"/>
    <w:rsid w:val="000B3EC6"/>
    <w:rsid w:val="001057CA"/>
    <w:rsid w:val="00137A22"/>
    <w:rsid w:val="001631E4"/>
    <w:rsid w:val="00165463"/>
    <w:rsid w:val="001B7039"/>
    <w:rsid w:val="001D1000"/>
    <w:rsid w:val="002119F7"/>
    <w:rsid w:val="00247572"/>
    <w:rsid w:val="00252F3E"/>
    <w:rsid w:val="00274D40"/>
    <w:rsid w:val="0029244D"/>
    <w:rsid w:val="002A16C7"/>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40009"/>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07113"/>
    <w:rsid w:val="00B17032"/>
    <w:rsid w:val="00B42833"/>
    <w:rsid w:val="00B569F6"/>
    <w:rsid w:val="00B65A93"/>
    <w:rsid w:val="00B65B12"/>
    <w:rsid w:val="00B9167C"/>
    <w:rsid w:val="00BA7AAA"/>
    <w:rsid w:val="00BA7F9F"/>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hyperlink" Target="https://www.travelocity.com" TargetMode="External"/><Relationship Id="rId68" Type="http://schemas.openxmlformats.org/officeDocument/2006/relationships/footer" Target="footer2.xml"/><Relationship Id="rId7" Type="http://schemas.openxmlformats.org/officeDocument/2006/relationships/endnotes" Target="endnotes.xml"/><Relationship Id="rId71"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mcat.apache.org/download-70.cgi" TargetMode="External"/><Relationship Id="rId5" Type="http://schemas.openxmlformats.org/officeDocument/2006/relationships/webSettings" Target="webSettings.xml"/><Relationship Id="rId15" Type="http://schemas.openxmlformats.org/officeDocument/2006/relationships/image" Target="wordml://75.pn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hyperlink" Target="https://www.google.pl/trends/explore%23q=%2Fm%2F09py1r%2C%20%2Fm%2F01s5t0%2C%20%2Fm%2F02bx_y&amp;cmpt=q&amp;tz=Etc%2FGMT-1" TargetMode="External"/><Relationship Id="rId10" Type="http://schemas.openxmlformats.org/officeDocument/2006/relationships/comments" Target="comment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hyperlink" Target="https://dev.mysql.com/downloads/mysq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www.jetbrains.com/idea"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wordml://76.png"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www.trojmiasto.pl" TargetMode="External"/><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06587-D91B-471B-8751-8339A2B8F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23232</Words>
  <Characters>139392</Characters>
  <Application>Microsoft Office Word</Application>
  <DocSecurity>0</DocSecurity>
  <Lines>1161</Lines>
  <Paragraphs>324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DeeM</cp:lastModifiedBy>
  <cp:revision>5</cp:revision>
  <cp:lastPrinted>2015-12-07T18:17:00Z</cp:lastPrinted>
  <dcterms:created xsi:type="dcterms:W3CDTF">2015-12-07T18:13:00Z</dcterms:created>
  <dcterms:modified xsi:type="dcterms:W3CDTF">2015-12-07T18:20:00Z</dcterms:modified>
</cp:coreProperties>
</file>