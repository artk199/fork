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1631E4">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1631E4">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Pr="007A10BA" w:rsidDel="00721CD9">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721CD9" w:rsidRPr="007A10BA">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E62928" w:rsidRPr="007A10BA">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Imię i nazwisko studenta</w:t>
                        </w:r>
                        <w:r w:rsidRPr="00E70294">
                          <w:rPr>
                            <w:rFonts w:eastAsia="Arial" w:cs="Arial"/>
                            <w:caps/>
                            <w:color w:val="000000"/>
                            <w:rPrChange w:id="16" w:author="DeeM" w:date="2015-12-07T17:26:00Z">
                              <w:rPr>
                                <w:rFonts w:eastAsia="Arial" w:cs="Arial"/>
                                <w:color w:val="000000"/>
                              </w:rPr>
                            </w:rPrChange>
                          </w:rPr>
                          <w:t xml:space="preserve">: </w:t>
                        </w:r>
                        <w:del w:id="17" w:author="DeeM" w:date="2015-12-07T16:34:00Z">
                          <w:r w:rsidR="00E62928" w:rsidRPr="00E70294" w:rsidDel="00721CD9">
                            <w:rPr>
                              <w:rFonts w:eastAsia="Arial" w:cs="Arial"/>
                              <w:caps/>
                              <w:color w:val="000000"/>
                              <w:rPrChange w:id="18" w:author="DeeM" w:date="2015-12-07T17:26:00Z">
                                <w:rPr>
                                  <w:rFonts w:eastAsia="Arial" w:cs="Arial"/>
                                  <w:color w:val="000000"/>
                                </w:rPr>
                              </w:rPrChange>
                            </w:rPr>
                            <w:delText>Artur Kąkol</w:delText>
                          </w:r>
                        </w:del>
                        <w:ins w:id="19" w:author="DeeM" w:date="2015-12-07T16:34:00Z">
                          <w:r w:rsidR="00721CD9" w:rsidRPr="00E70294">
                            <w:rPr>
                              <w:rFonts w:eastAsia="Arial" w:cs="Arial"/>
                              <w:caps/>
                              <w:color w:val="000000"/>
                              <w:rPrChange w:id="20" w:author="DeeM" w:date="2015-12-07T17:26:00Z">
                                <w:rPr>
                                  <w:rFonts w:eastAsia="Arial" w:cs="Arial"/>
                                  <w:color w:val="000000"/>
                                </w:rPr>
                              </w:rPrChange>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21" w:author="DeeM" w:date="2015-12-07T16:34:00Z">
                          <w:r w:rsidDel="00721CD9">
                            <w:rPr>
                              <w:rFonts w:eastAsia="Arial" w:cs="Arial"/>
                              <w:color w:val="000000"/>
                            </w:rPr>
                            <w:delText>143251</w:delText>
                          </w:r>
                        </w:del>
                        <w:ins w:id="22"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3" w:author="DeeM" w:date="2015-12-07T16:34:00Z">
                          <w:r w:rsidR="009C3260" w:rsidDel="00721CD9">
                            <w:rPr>
                              <w:rFonts w:eastAsia="Arial" w:cs="Arial"/>
                              <w:color w:val="000000"/>
                            </w:rPr>
                            <w:delText>Katedra Architektury Systemów Komputerowych</w:delText>
                          </w:r>
                        </w:del>
                        <w:ins w:id="24"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5" w:name="__bookmark_7"/>
            <w:bookmarkEnd w:id="25"/>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992A4B">
                        <w:pPr>
                          <w:pPrChange w:id="26" w:author="DeeM" w:date="2015-12-07T17:23:00Z">
                            <w:pPr/>
                          </w:pPrChange>
                        </w:pPr>
                        <w:r>
                          <w:rPr>
                            <w:rFonts w:eastAsia="Arial" w:cs="Arial"/>
                            <w:color w:val="000000"/>
                          </w:rPr>
                          <w:t xml:space="preserve">Imię i nazwisko studenta: </w:t>
                        </w:r>
                        <w:r w:rsidR="00E62928" w:rsidRPr="007A10BA">
                          <w:rPr>
                            <w:rFonts w:eastAsia="Arial" w:cs="Arial"/>
                            <w:caps/>
                            <w:color w:val="000000"/>
                            <w:rPrChange w:id="27" w:author="DeeM" w:date="2015-12-07T17:08:00Z">
                              <w:rPr>
                                <w:rFonts w:eastAsia="Arial" w:cs="Arial"/>
                                <w:color w:val="000000"/>
                              </w:rPr>
                            </w:rPrChange>
                          </w:rPr>
                          <w:t xml:space="preserve">Patryk </w:t>
                        </w:r>
                        <w:del w:id="28" w:author="DeeM" w:date="2015-12-07T17:23:00Z">
                          <w:r w:rsidR="00E62928" w:rsidRPr="007A10BA" w:rsidDel="00992A4B">
                            <w:rPr>
                              <w:rFonts w:eastAsia="Arial" w:cs="Arial"/>
                              <w:caps/>
                              <w:color w:val="000000"/>
                              <w:rPrChange w:id="29" w:author="DeeM" w:date="2015-12-07T17:08:00Z">
                                <w:rPr>
                                  <w:rFonts w:eastAsia="Arial" w:cs="Arial"/>
                                  <w:color w:val="000000"/>
                                </w:rPr>
                              </w:rPrChange>
                            </w:rPr>
                            <w:delText>Kuśmierek</w:delText>
                          </w:r>
                        </w:del>
                        <w:ins w:id="30" w:author="DeeM" w:date="2015-12-07T17:23:00Z">
                          <w:r w:rsidR="00992A4B" w:rsidRPr="007A10BA">
                            <w:rPr>
                              <w:rFonts w:eastAsia="Arial" w:cs="Arial"/>
                              <w:caps/>
                              <w:color w:val="000000"/>
                              <w:rPrChange w:id="31" w:author="DeeM" w:date="2015-12-07T17:08:00Z">
                                <w:rPr>
                                  <w:rFonts w:eastAsia="Arial" w:cs="Arial"/>
                                  <w:color w:val="000000"/>
                                </w:rPr>
                              </w:rPrChange>
                            </w:rPr>
                            <w:t>Ku</w:t>
                          </w:r>
                          <w:r w:rsidR="00992A4B">
                            <w:rPr>
                              <w:rFonts w:eastAsia="Arial" w:cs="Arial"/>
                              <w:caps/>
                              <w:color w:val="000000"/>
                            </w:rPr>
                            <w:t>ś</w:t>
                          </w:r>
                          <w:r w:rsidR="00992A4B" w:rsidRPr="007A10BA">
                            <w:rPr>
                              <w:rFonts w:eastAsia="Arial" w:cs="Arial"/>
                              <w:caps/>
                              <w:color w:val="000000"/>
                              <w:rPrChange w:id="32"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33"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4" w:author="DeeM" w:date="2015-12-07T17:06:00Z">
                    <w:r w:rsidDel="007A10BA">
                      <w:rPr>
                        <w:rFonts w:eastAsia="Arial" w:cs="Arial"/>
                        <w:b/>
                        <w:bCs/>
                        <w:color w:val="000000"/>
                        <w:sz w:val="24"/>
                        <w:szCs w:val="24"/>
                      </w:rPr>
                      <w:delText>PRACA DYPLOMOWA MAGISTERSKA</w:delText>
                    </w:r>
                  </w:del>
                  <w:ins w:id="35"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904F52"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992A4B" w:rsidRDefault="00DB4197" w:rsidP="007A10BA">
                  <w:pPr>
                    <w:rPr>
                      <w:ins w:id="36" w:author="DeeM" w:date="2015-12-07T17:23:00Z"/>
                      <w:rFonts w:eastAsia="Arial" w:cs="Arial"/>
                      <w:color w:val="000000"/>
                    </w:rPr>
                    <w:pPrChange w:id="37" w:author="DeeM" w:date="2015-12-07T17:07:00Z">
                      <w:pPr/>
                    </w:pPrChange>
                  </w:pPr>
                  <w:r>
                    <w:rPr>
                      <w:rFonts w:eastAsia="Arial" w:cs="Arial"/>
                      <w:color w:val="000000"/>
                    </w:rPr>
                    <w:t xml:space="preserve">Tytuł </w:t>
                  </w:r>
                  <w:del w:id="38" w:author="DeeM" w:date="2015-12-07T17:07:00Z">
                    <w:r w:rsidDel="007A10BA">
                      <w:rPr>
                        <w:rFonts w:eastAsia="Arial" w:cs="Arial"/>
                        <w:color w:val="000000"/>
                      </w:rPr>
                      <w:delText xml:space="preserve">pracy </w:delText>
                    </w:r>
                  </w:del>
                  <w:ins w:id="39" w:author="DeeM" w:date="2015-12-07T17:07:00Z">
                    <w:r w:rsidR="007A10BA">
                      <w:rPr>
                        <w:rFonts w:eastAsia="Arial" w:cs="Arial"/>
                        <w:color w:val="000000"/>
                      </w:rPr>
                      <w:t>projektu</w:t>
                    </w:r>
                    <w:r w:rsidR="007A10BA">
                      <w:rPr>
                        <w:rFonts w:eastAsia="Arial" w:cs="Arial"/>
                        <w:color w:val="000000"/>
                      </w:rPr>
                      <w:t xml:space="preserve"> </w:t>
                    </w:r>
                  </w:ins>
                  <w:r>
                    <w:rPr>
                      <w:rFonts w:eastAsia="Arial" w:cs="Arial"/>
                      <w:color w:val="000000"/>
                    </w:rPr>
                    <w:t>w języku polskim: Interaktywny internetowy serwis turystyczny z elementami</w:t>
                  </w:r>
                </w:p>
                <w:p w:rsidR="009D2F6E" w:rsidRDefault="00DB4197" w:rsidP="007A10BA">
                  <w:pPr>
                    <w:pPrChange w:id="40" w:author="DeeM" w:date="2015-12-07T17:07:00Z">
                      <w:pPr/>
                    </w:pPrChange>
                  </w:pPr>
                  <w:r>
                    <w:rPr>
                      <w:rFonts w:eastAsia="Arial" w:cs="Arial"/>
                      <w:color w:val="000000"/>
                    </w:rPr>
                    <w:t xml:space="preserve"> geolokalizacji</w:t>
                  </w:r>
                </w:p>
              </w:tc>
            </w:tr>
            <w:tr w:rsidR="009D2F6E" w:rsidRPr="00904F52" w:rsidTr="006B5D2F">
              <w:trPr>
                <w:trHeight w:val="201"/>
              </w:trPr>
              <w:tc>
                <w:tcPr>
                  <w:tcW w:w="9985" w:type="dxa"/>
                  <w:tcMar>
                    <w:top w:w="0" w:type="dxa"/>
                    <w:left w:w="740" w:type="dxa"/>
                    <w:bottom w:w="0" w:type="dxa"/>
                    <w:right w:w="0" w:type="dxa"/>
                  </w:tcMar>
                </w:tcPr>
                <w:p w:rsidR="009D2F6E" w:rsidRPr="00A616E5" w:rsidRDefault="00DB4197" w:rsidP="007A10BA">
                  <w:pPr>
                    <w:rPr>
                      <w:lang w:val="en-US"/>
                    </w:rPr>
                    <w:pPrChange w:id="41" w:author="DeeM" w:date="2015-12-07T17:06:00Z">
                      <w:pPr/>
                    </w:pPrChange>
                  </w:pPr>
                  <w:r w:rsidRPr="00A616E5">
                    <w:rPr>
                      <w:rFonts w:eastAsia="Arial" w:cs="Arial"/>
                      <w:color w:val="000000"/>
                      <w:lang w:val="en-US"/>
                    </w:rPr>
                    <w:t xml:space="preserve">Tytuł </w:t>
                  </w:r>
                  <w:del w:id="42" w:author="DeeM" w:date="2015-12-07T17:06:00Z">
                    <w:r w:rsidRPr="00A616E5" w:rsidDel="007A10BA">
                      <w:rPr>
                        <w:rFonts w:eastAsia="Arial" w:cs="Arial"/>
                        <w:color w:val="000000"/>
                        <w:lang w:val="en-US"/>
                      </w:rPr>
                      <w:delText xml:space="preserve">pracy </w:delText>
                    </w:r>
                  </w:del>
                  <w:ins w:id="43"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904F52"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9D2F6E" w:rsidRDefault="00DB4197" w:rsidP="007A10BA">
                        <w:pPr>
                          <w:pPrChange w:id="44" w:author="DeeM" w:date="2015-12-07T17:06:00Z">
                            <w:pPr/>
                          </w:pPrChange>
                        </w:pPr>
                        <w:r>
                          <w:rPr>
                            <w:rFonts w:eastAsia="Arial" w:cs="Arial"/>
                            <w:color w:val="000000"/>
                          </w:rPr>
                          <w:t xml:space="preserve">Potwierdzenie przyjęcia </w:t>
                        </w:r>
                        <w:del w:id="45" w:author="DeeM" w:date="2015-12-07T17:06:00Z">
                          <w:r w:rsidDel="007A10BA">
                            <w:rPr>
                              <w:rFonts w:eastAsia="Arial" w:cs="Arial"/>
                              <w:color w:val="000000"/>
                            </w:rPr>
                            <w:delText>pracy</w:delText>
                          </w:r>
                        </w:del>
                        <w:ins w:id="46"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904F52" w:rsidRDefault="009D02FE">
                  <w:pPr>
                    <w:pPrChange w:id="47" w:author="Olek" w:date="2015-12-07T09:26:00Z">
                      <w:pPr>
                        <w:jc w:val="center"/>
                      </w:pPr>
                    </w:pPrChange>
                  </w:pPr>
                  <w:ins w:id="48" w:author="Olek" w:date="2015-12-07T09:27:00Z">
                    <w:r>
                      <w:t>prof. dr hab. inż. Krzysztof Goczyła</w:t>
                    </w:r>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9D2F6E" w:rsidRDefault="00DB4197" w:rsidP="007A10BA">
                  <w:pPr>
                    <w:pPrChange w:id="49" w:author="DeeM" w:date="2015-12-07T17:07:00Z">
                      <w:pPr/>
                    </w:pPrChange>
                  </w:pPr>
                  <w:r>
                    <w:rPr>
                      <w:rFonts w:eastAsia="Arial" w:cs="Arial"/>
                      <w:color w:val="000000"/>
                    </w:rPr>
                    <w:t xml:space="preserve">Data oddania </w:t>
                  </w:r>
                  <w:del w:id="50" w:author="DeeM" w:date="2015-12-07T17:07:00Z">
                    <w:r w:rsidDel="007A10BA">
                      <w:rPr>
                        <w:rFonts w:eastAsia="Arial" w:cs="Arial"/>
                        <w:color w:val="000000"/>
                      </w:rPr>
                      <w:delText xml:space="preserve">pracy </w:delText>
                    </w:r>
                  </w:del>
                  <w:ins w:id="51" w:author="DeeM" w:date="2015-12-07T17:07:00Z">
                    <w:r w:rsidR="007A10BA">
                      <w:rPr>
                        <w:rFonts w:eastAsia="Arial" w:cs="Arial"/>
                        <w:color w:val="000000"/>
                      </w:rPr>
                      <w:t>projektu</w:t>
                    </w:r>
                    <w:r w:rsidR="007A10BA">
                      <w:rPr>
                        <w:rFonts w:eastAsia="Arial" w:cs="Arial"/>
                        <w:color w:val="000000"/>
                      </w:rPr>
                      <w:t xml:space="preserve">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52" w:author="DeeM" w:date="2015-12-07T17:24:00Z"/>
        </w:trPr>
        <w:tc>
          <w:tcPr>
            <w:tcW w:w="3805" w:type="dxa"/>
            <w:gridSpan w:val="2"/>
            <w:vMerge w:val="restart"/>
          </w:tcPr>
          <w:p w:rsidR="00A616E5" w:rsidDel="00992A4B" w:rsidRDefault="001631E4">
            <w:pPr>
              <w:rPr>
                <w:del w:id="53" w:author="DeeM" w:date="2015-12-07T17:24:00Z"/>
              </w:rPr>
            </w:pPr>
            <w:del w:id="54" w:author="DeeM" w:date="2015-12-07T17:24:00Z">
              <w:r w:rsidDel="00992A4B">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55" w:author="DeeM" w:date="2015-12-07T17:24:00Z"/>
              </w:rPr>
            </w:pPr>
          </w:p>
        </w:tc>
        <w:tc>
          <w:tcPr>
            <w:tcW w:w="3180" w:type="dxa"/>
          </w:tcPr>
          <w:p w:rsidR="00A616E5" w:rsidDel="00992A4B" w:rsidRDefault="001631E4">
            <w:pPr>
              <w:jc w:val="right"/>
              <w:rPr>
                <w:del w:id="56" w:author="DeeM" w:date="2015-12-07T17:24:00Z"/>
              </w:rPr>
            </w:pPr>
            <w:del w:id="57" w:author="DeeM" w:date="2015-12-07T17:24:00Z">
              <w:r w:rsidDel="00992A4B">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8" w:author="DeeM" w:date="2015-12-07T17:24:00Z"/>
        </w:trPr>
        <w:tc>
          <w:tcPr>
            <w:tcW w:w="820" w:type="dxa"/>
            <w:tcMar>
              <w:top w:w="620" w:type="dxa"/>
              <w:left w:w="0" w:type="dxa"/>
              <w:bottom w:w="0" w:type="dxa"/>
              <w:right w:w="0" w:type="dxa"/>
            </w:tcMar>
          </w:tcPr>
          <w:p w:rsidR="00A616E5" w:rsidDel="00992A4B" w:rsidRDefault="00A616E5">
            <w:pPr>
              <w:rPr>
                <w:del w:id="59"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60" w:author="DeeM" w:date="2015-12-07T17:24:00Z"/>
              </w:rPr>
            </w:pPr>
            <w:del w:id="61" w:author="DeeM" w:date="2015-12-07T17:24:00Z">
              <w:r w:rsidDel="00992A4B">
                <w:rPr>
                  <w:rFonts w:eastAsia="Arial" w:cs="Arial"/>
                  <w:b/>
                  <w:bCs/>
                  <w:color w:val="000000"/>
                  <w:sz w:val="24"/>
                  <w:szCs w:val="24"/>
                </w:rPr>
                <w:delText>OŚWIADCZENIE</w:delText>
              </w:r>
            </w:del>
          </w:p>
        </w:tc>
      </w:tr>
      <w:tr w:rsidR="00A616E5" w:rsidDel="00992A4B">
        <w:trPr>
          <w:del w:id="62" w:author="DeeM" w:date="2015-12-07T17:24:00Z"/>
        </w:trPr>
        <w:tc>
          <w:tcPr>
            <w:tcW w:w="820" w:type="dxa"/>
            <w:tcMar>
              <w:top w:w="220" w:type="dxa"/>
              <w:left w:w="0" w:type="dxa"/>
              <w:bottom w:w="0" w:type="dxa"/>
              <w:right w:w="0" w:type="dxa"/>
            </w:tcMar>
          </w:tcPr>
          <w:p w:rsidR="00A616E5" w:rsidDel="00992A4B" w:rsidRDefault="00A616E5">
            <w:pPr>
              <w:rPr>
                <w:del w:id="63"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64" w:author="DeeM" w:date="2015-12-07T17:24:00Z"/>
              </w:trPr>
              <w:tc>
                <w:tcPr>
                  <w:tcW w:w="8670" w:type="dxa"/>
                  <w:tcMar>
                    <w:top w:w="0" w:type="dxa"/>
                    <w:left w:w="0" w:type="dxa"/>
                    <w:bottom w:w="20" w:type="dxa"/>
                    <w:right w:w="0" w:type="dxa"/>
                  </w:tcMar>
                </w:tcPr>
                <w:p w:rsidR="00A616E5" w:rsidDel="00992A4B" w:rsidRDefault="00A616E5">
                  <w:pPr>
                    <w:rPr>
                      <w:del w:id="65" w:author="DeeM" w:date="2015-12-07T17:24:00Z"/>
                    </w:rPr>
                  </w:pPr>
                  <w:del w:id="66" w:author="DeeM" w:date="2015-12-07T17:24:00Z">
                    <w:r w:rsidDel="00992A4B">
                      <w:rPr>
                        <w:rFonts w:eastAsia="Arial" w:cs="Arial"/>
                        <w:color w:val="000000"/>
                      </w:rPr>
                      <w:delText>Imię i nazwisko: Dorian Krefft</w:delText>
                    </w:r>
                  </w:del>
                </w:p>
                <w:p w:rsidR="00A616E5" w:rsidDel="00992A4B" w:rsidRDefault="00A616E5">
                  <w:pPr>
                    <w:rPr>
                      <w:del w:id="67" w:author="DeeM" w:date="2015-12-07T17:24:00Z"/>
                    </w:rPr>
                  </w:pPr>
                  <w:del w:id="68" w:author="DeeM" w:date="2015-12-07T17:24:00Z">
                    <w:r w:rsidDel="00992A4B">
                      <w:rPr>
                        <w:rFonts w:eastAsia="Arial" w:cs="Arial"/>
                        <w:color w:val="000000"/>
                      </w:rPr>
                      <w:delText>Data i miejsce urodzenia: 25.08.1992, Kościerzyna</w:delText>
                    </w:r>
                  </w:del>
                </w:p>
                <w:p w:rsidR="00A616E5" w:rsidDel="00992A4B" w:rsidRDefault="00A616E5">
                  <w:pPr>
                    <w:rPr>
                      <w:del w:id="69" w:author="DeeM" w:date="2015-12-07T17:24:00Z"/>
                    </w:rPr>
                  </w:pPr>
                  <w:del w:id="70" w:author="DeeM" w:date="2015-12-07T17:24:00Z">
                    <w:r w:rsidDel="00992A4B">
                      <w:rPr>
                        <w:rFonts w:eastAsia="Arial" w:cs="Arial"/>
                        <w:color w:val="000000"/>
                      </w:rPr>
                      <w:delText>Nr albumu: 143263</w:delText>
                    </w:r>
                  </w:del>
                </w:p>
                <w:p w:rsidR="00A616E5" w:rsidDel="00992A4B" w:rsidRDefault="00A616E5">
                  <w:pPr>
                    <w:rPr>
                      <w:del w:id="71" w:author="DeeM" w:date="2015-12-07T17:24:00Z"/>
                    </w:rPr>
                  </w:pPr>
                  <w:del w:id="72" w:author="DeeM" w:date="2015-12-07T17:24:00Z">
                    <w:r w:rsidDel="00992A4B">
                      <w:rPr>
                        <w:rFonts w:eastAsia="Arial" w:cs="Arial"/>
                        <w:color w:val="000000"/>
                      </w:rPr>
                      <w:delText>Wydział: Wydział Elektroniki, Telekomunikacji i Informatyki</w:delText>
                    </w:r>
                  </w:del>
                </w:p>
                <w:p w:rsidR="00A616E5" w:rsidDel="00992A4B" w:rsidRDefault="00A616E5">
                  <w:pPr>
                    <w:rPr>
                      <w:del w:id="73" w:author="DeeM" w:date="2015-12-07T17:24:00Z"/>
                    </w:rPr>
                  </w:pPr>
                  <w:del w:id="74" w:author="DeeM" w:date="2015-12-07T17:24:00Z">
                    <w:r w:rsidDel="00992A4B">
                      <w:rPr>
                        <w:rFonts w:eastAsia="Arial" w:cs="Arial"/>
                        <w:color w:val="000000"/>
                      </w:rPr>
                      <w:delText>Kierunek: informatyka</w:delText>
                    </w:r>
                  </w:del>
                </w:p>
                <w:p w:rsidR="00A616E5" w:rsidDel="00992A4B" w:rsidRDefault="00A616E5">
                  <w:pPr>
                    <w:rPr>
                      <w:del w:id="75" w:author="DeeM" w:date="2015-12-07T17:24:00Z"/>
                    </w:rPr>
                  </w:pPr>
                  <w:del w:id="76" w:author="DeeM" w:date="2015-12-07T17:24:00Z">
                    <w:r w:rsidDel="00992A4B">
                      <w:rPr>
                        <w:rFonts w:eastAsia="Arial" w:cs="Arial"/>
                        <w:color w:val="000000"/>
                      </w:rPr>
                      <w:delText>Poziom studiów: I stopnia - inżynierskie</w:delText>
                    </w:r>
                  </w:del>
                </w:p>
                <w:p w:rsidR="00A616E5" w:rsidDel="00992A4B" w:rsidRDefault="00A616E5">
                  <w:pPr>
                    <w:rPr>
                      <w:del w:id="77" w:author="DeeM" w:date="2015-12-07T17:24:00Z"/>
                    </w:rPr>
                  </w:pPr>
                  <w:del w:id="78" w:author="DeeM" w:date="2015-12-07T17:24:00Z">
                    <w:r w:rsidDel="00992A4B">
                      <w:rPr>
                        <w:rFonts w:eastAsia="Arial" w:cs="Arial"/>
                        <w:color w:val="000000"/>
                      </w:rPr>
                      <w:delText>Forma studiów: stacjonarne</w:delText>
                    </w:r>
                  </w:del>
                </w:p>
              </w:tc>
            </w:tr>
          </w:tbl>
          <w:p w:rsidR="00A616E5" w:rsidDel="00992A4B" w:rsidRDefault="00A616E5">
            <w:pPr>
              <w:rPr>
                <w:del w:id="79" w:author="DeeM" w:date="2015-12-07T17:24:00Z"/>
              </w:rPr>
            </w:pPr>
          </w:p>
        </w:tc>
      </w:tr>
      <w:tr w:rsidR="00A616E5" w:rsidDel="00992A4B">
        <w:trPr>
          <w:del w:id="80" w:author="DeeM" w:date="2015-12-07T17:24:00Z"/>
        </w:trPr>
        <w:tc>
          <w:tcPr>
            <w:tcW w:w="820" w:type="dxa"/>
            <w:tcMar>
              <w:top w:w="320" w:type="dxa"/>
              <w:left w:w="0" w:type="dxa"/>
              <w:bottom w:w="0" w:type="dxa"/>
              <w:right w:w="0" w:type="dxa"/>
            </w:tcMar>
          </w:tcPr>
          <w:p w:rsidR="00A616E5" w:rsidDel="00992A4B" w:rsidRDefault="00A616E5">
            <w:pPr>
              <w:rPr>
                <w:del w:id="81"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82" w:author="DeeM" w:date="2015-12-07T17:24:00Z"/>
              </w:trPr>
              <w:tc>
                <w:tcPr>
                  <w:tcW w:w="8670" w:type="dxa"/>
                  <w:tcMar>
                    <w:top w:w="0" w:type="dxa"/>
                    <w:left w:w="0" w:type="dxa"/>
                    <w:bottom w:w="20" w:type="dxa"/>
                    <w:right w:w="0" w:type="dxa"/>
                  </w:tcMar>
                </w:tcPr>
                <w:p w:rsidR="00A616E5" w:rsidDel="00992A4B" w:rsidRDefault="00A616E5">
                  <w:pPr>
                    <w:jc w:val="both"/>
                    <w:rPr>
                      <w:del w:id="83" w:author="DeeM" w:date="2015-12-07T17:24:00Z"/>
                    </w:rPr>
                  </w:pPr>
                  <w:del w:id="84"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85" w:author="DeeM" w:date="2015-12-07T17:24:00Z"/>
                    </w:rPr>
                  </w:pPr>
                  <w:del w:id="86"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87" w:author="DeeM" w:date="2015-12-07T17:24:00Z"/>
              </w:rPr>
            </w:pPr>
          </w:p>
        </w:tc>
      </w:tr>
      <w:tr w:rsidR="00A616E5" w:rsidDel="00992A4B">
        <w:trPr>
          <w:trHeight w:val="230"/>
          <w:hidden/>
          <w:del w:id="8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9" w:author="DeeM" w:date="2015-12-07T17:24:00Z"/>
                <w:vanish/>
              </w:rPr>
            </w:pPr>
          </w:p>
          <w:tbl>
            <w:tblPr>
              <w:tblOverlap w:val="never"/>
              <w:tblW w:w="8625" w:type="dxa"/>
              <w:tblLayout w:type="fixed"/>
              <w:tblLook w:val="01E0"/>
            </w:tblPr>
            <w:tblGrid>
              <w:gridCol w:w="4545"/>
              <w:gridCol w:w="4080"/>
            </w:tblGrid>
            <w:tr w:rsidR="00A616E5" w:rsidDel="00992A4B">
              <w:trPr>
                <w:del w:id="90" w:author="DeeM" w:date="2015-12-07T17:24:00Z"/>
              </w:trPr>
              <w:tc>
                <w:tcPr>
                  <w:tcW w:w="4545" w:type="dxa"/>
                </w:tcPr>
                <w:p w:rsidR="00A616E5" w:rsidDel="00992A4B" w:rsidRDefault="00A616E5">
                  <w:pPr>
                    <w:rPr>
                      <w:del w:id="91" w:author="DeeM" w:date="2015-12-07T17:24:00Z"/>
                    </w:rPr>
                  </w:pPr>
                  <w:del w:id="92"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93" w:author="DeeM" w:date="2015-12-07T17:24:00Z"/>
                    </w:rPr>
                  </w:pPr>
                  <w:del w:id="94" w:author="DeeM" w:date="2015-12-07T17:24:00Z">
                    <w:r w:rsidDel="00992A4B">
                      <w:rPr>
                        <w:rFonts w:eastAsia="Arial" w:cs="Arial"/>
                        <w:color w:val="000000"/>
                      </w:rPr>
                      <w:delText>.....................................................</w:delText>
                    </w:r>
                  </w:del>
                </w:p>
                <w:p w:rsidR="00A616E5" w:rsidDel="00992A4B" w:rsidRDefault="00A616E5">
                  <w:pPr>
                    <w:jc w:val="center"/>
                    <w:rPr>
                      <w:del w:id="95" w:author="DeeM" w:date="2015-12-07T17:24:00Z"/>
                    </w:rPr>
                  </w:pPr>
                  <w:del w:id="96" w:author="DeeM" w:date="2015-12-07T17:24:00Z">
                    <w:r w:rsidDel="00992A4B">
                      <w:rPr>
                        <w:rFonts w:eastAsia="Arial" w:cs="Arial"/>
                        <w:i/>
                        <w:iCs/>
                        <w:color w:val="000000"/>
                        <w:sz w:val="16"/>
                        <w:szCs w:val="16"/>
                      </w:rPr>
                      <w:delText>podpis studenta</w:delText>
                    </w:r>
                  </w:del>
                </w:p>
              </w:tc>
            </w:tr>
          </w:tbl>
          <w:p w:rsidR="00A616E5" w:rsidDel="00992A4B" w:rsidRDefault="00A616E5">
            <w:pPr>
              <w:rPr>
                <w:del w:id="97" w:author="DeeM" w:date="2015-12-07T17:24:00Z"/>
              </w:rPr>
            </w:pPr>
          </w:p>
        </w:tc>
      </w:tr>
      <w:tr w:rsidR="00A616E5" w:rsidDel="00992A4B">
        <w:trPr>
          <w:del w:id="98" w:author="DeeM" w:date="2015-12-07T17:24:00Z"/>
        </w:trPr>
        <w:tc>
          <w:tcPr>
            <w:tcW w:w="820" w:type="dxa"/>
            <w:tcMar>
              <w:top w:w="140" w:type="dxa"/>
              <w:left w:w="0" w:type="dxa"/>
              <w:bottom w:w="0" w:type="dxa"/>
              <w:right w:w="0" w:type="dxa"/>
            </w:tcMar>
          </w:tcPr>
          <w:p w:rsidR="00A616E5" w:rsidDel="00992A4B" w:rsidRDefault="00A616E5">
            <w:pPr>
              <w:rPr>
                <w:del w:id="99"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00" w:author="DeeM" w:date="2015-12-07T17:24:00Z"/>
              </w:trPr>
              <w:tc>
                <w:tcPr>
                  <w:tcW w:w="8670" w:type="dxa"/>
                </w:tcPr>
                <w:p w:rsidR="00A616E5" w:rsidDel="00992A4B" w:rsidRDefault="00A616E5">
                  <w:pPr>
                    <w:jc w:val="both"/>
                    <w:rPr>
                      <w:del w:id="101" w:author="DeeM" w:date="2015-12-07T17:24:00Z"/>
                    </w:rPr>
                  </w:pPr>
                  <w:del w:id="102"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103" w:author="DeeM" w:date="2015-12-07T17:24:00Z"/>
                    </w:rPr>
                  </w:pPr>
                </w:p>
                <w:p w:rsidR="00A616E5" w:rsidDel="00992A4B" w:rsidRDefault="00A616E5">
                  <w:pPr>
                    <w:jc w:val="both"/>
                    <w:rPr>
                      <w:del w:id="104" w:author="DeeM" w:date="2015-12-07T17:24:00Z"/>
                    </w:rPr>
                  </w:pPr>
                  <w:del w:id="105"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106" w:author="DeeM" w:date="2015-12-07T17:24:00Z"/>
                    </w:rPr>
                  </w:pPr>
                </w:p>
                <w:p w:rsidR="00A616E5" w:rsidDel="00992A4B" w:rsidRDefault="00A616E5">
                  <w:pPr>
                    <w:jc w:val="both"/>
                    <w:rPr>
                      <w:del w:id="107" w:author="DeeM" w:date="2015-12-07T17:24:00Z"/>
                    </w:rPr>
                  </w:pPr>
                  <w:del w:id="108"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9" w:author="DeeM" w:date="2015-12-07T17:24:00Z"/>
                    </w:rPr>
                  </w:pPr>
                </w:p>
                <w:p w:rsidR="00A616E5" w:rsidDel="00992A4B" w:rsidRDefault="00A616E5">
                  <w:pPr>
                    <w:jc w:val="both"/>
                    <w:rPr>
                      <w:del w:id="110" w:author="DeeM" w:date="2015-12-07T17:24:00Z"/>
                    </w:rPr>
                  </w:pPr>
                  <w:del w:id="111"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12" w:author="DeeM" w:date="2015-12-07T17:24:00Z"/>
                    </w:rPr>
                  </w:pPr>
                </w:p>
              </w:tc>
            </w:tr>
          </w:tbl>
          <w:p w:rsidR="00A616E5" w:rsidDel="00992A4B" w:rsidRDefault="00A616E5">
            <w:pPr>
              <w:rPr>
                <w:del w:id="113" w:author="DeeM" w:date="2015-12-07T17:24:00Z"/>
              </w:rPr>
            </w:pPr>
          </w:p>
        </w:tc>
      </w:tr>
      <w:tr w:rsidR="00A616E5" w:rsidDel="00992A4B">
        <w:trPr>
          <w:trHeight w:val="230"/>
          <w:hidden/>
          <w:del w:id="114"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15" w:author="DeeM" w:date="2015-12-07T17:24:00Z"/>
                <w:vanish/>
              </w:rPr>
            </w:pPr>
          </w:p>
          <w:tbl>
            <w:tblPr>
              <w:tblOverlap w:val="never"/>
              <w:tblW w:w="8785" w:type="dxa"/>
              <w:tblLayout w:type="fixed"/>
              <w:tblLook w:val="01E0"/>
            </w:tblPr>
            <w:tblGrid>
              <w:gridCol w:w="4544"/>
              <w:gridCol w:w="4241"/>
            </w:tblGrid>
            <w:tr w:rsidR="00A616E5" w:rsidDel="00992A4B">
              <w:trPr>
                <w:del w:id="116" w:author="DeeM" w:date="2015-12-07T17:24:00Z"/>
              </w:trPr>
              <w:tc>
                <w:tcPr>
                  <w:tcW w:w="4544" w:type="dxa"/>
                </w:tcPr>
                <w:p w:rsidR="00A616E5" w:rsidDel="00992A4B" w:rsidRDefault="00A616E5">
                  <w:pPr>
                    <w:rPr>
                      <w:del w:id="117" w:author="DeeM" w:date="2015-12-07T17:24:00Z"/>
                    </w:rPr>
                  </w:pPr>
                  <w:del w:id="118"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9" w:author="DeeM" w:date="2015-12-07T17:24:00Z"/>
                    </w:rPr>
                  </w:pPr>
                  <w:del w:id="120" w:author="DeeM" w:date="2015-12-07T17:24:00Z">
                    <w:r w:rsidDel="00992A4B">
                      <w:rPr>
                        <w:rFonts w:eastAsia="Arial" w:cs="Arial"/>
                        <w:color w:val="000000"/>
                      </w:rPr>
                      <w:delText>.....................................................</w:delText>
                    </w:r>
                  </w:del>
                </w:p>
                <w:p w:rsidR="00A616E5" w:rsidDel="00992A4B" w:rsidRDefault="00A616E5">
                  <w:pPr>
                    <w:jc w:val="center"/>
                    <w:rPr>
                      <w:del w:id="121" w:author="DeeM" w:date="2015-12-07T17:24:00Z"/>
                    </w:rPr>
                  </w:pPr>
                  <w:del w:id="122"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3" w:author="DeeM" w:date="2015-12-07T17:24:00Z"/>
              </w:rPr>
            </w:pPr>
          </w:p>
        </w:tc>
      </w:tr>
      <w:tr w:rsidR="00A616E5" w:rsidDel="00992A4B">
        <w:trPr>
          <w:del w:id="124" w:author="DeeM" w:date="2015-12-07T17:24:00Z"/>
        </w:trPr>
        <w:tc>
          <w:tcPr>
            <w:tcW w:w="820" w:type="dxa"/>
            <w:tcMar>
              <w:top w:w="180" w:type="dxa"/>
              <w:left w:w="0" w:type="dxa"/>
              <w:bottom w:w="0" w:type="dxa"/>
              <w:right w:w="0" w:type="dxa"/>
            </w:tcMar>
          </w:tcPr>
          <w:p w:rsidR="00A616E5" w:rsidDel="00992A4B" w:rsidRDefault="00A616E5">
            <w:pPr>
              <w:rPr>
                <w:del w:id="125"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26" w:author="DeeM" w:date="2015-12-07T17:24:00Z"/>
              </w:rPr>
            </w:pPr>
            <w:del w:id="127"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8"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9" w:author="DeeM" w:date="2015-12-07T17:24:00Z"/>
              </w:trPr>
              <w:tc>
                <w:tcPr>
                  <w:tcW w:w="4544" w:type="dxa"/>
                </w:tcPr>
                <w:p w:rsidR="00A616E5" w:rsidDel="00992A4B" w:rsidRDefault="00A616E5">
                  <w:pPr>
                    <w:rPr>
                      <w:del w:id="130" w:author="DeeM" w:date="2015-12-07T17:24:00Z"/>
                    </w:rPr>
                  </w:pPr>
                  <w:del w:id="13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32" w:author="DeeM" w:date="2015-12-07T17:24:00Z"/>
                    </w:rPr>
                  </w:pPr>
                  <w:del w:id="133" w:author="DeeM" w:date="2015-12-07T17:24:00Z">
                    <w:r w:rsidDel="00992A4B">
                      <w:rPr>
                        <w:rFonts w:eastAsia="Arial" w:cs="Arial"/>
                        <w:color w:val="000000"/>
                      </w:rPr>
                      <w:delText>.....................................................</w:delText>
                    </w:r>
                  </w:del>
                </w:p>
                <w:p w:rsidR="00A616E5" w:rsidDel="00992A4B" w:rsidRDefault="00A616E5">
                  <w:pPr>
                    <w:jc w:val="center"/>
                    <w:rPr>
                      <w:del w:id="134" w:author="DeeM" w:date="2015-12-07T17:24:00Z"/>
                    </w:rPr>
                  </w:pPr>
                  <w:del w:id="135" w:author="DeeM" w:date="2015-12-07T17:24:00Z">
                    <w:r w:rsidDel="00992A4B">
                      <w:rPr>
                        <w:rFonts w:eastAsia="Arial" w:cs="Arial"/>
                        <w:i/>
                        <w:iCs/>
                        <w:color w:val="000000"/>
                        <w:sz w:val="16"/>
                        <w:szCs w:val="16"/>
                      </w:rPr>
                      <w:delText>podpis studenta</w:delText>
                    </w:r>
                  </w:del>
                </w:p>
              </w:tc>
            </w:tr>
          </w:tbl>
          <w:p w:rsidR="00A616E5" w:rsidDel="00992A4B" w:rsidRDefault="00A616E5">
            <w:pPr>
              <w:rPr>
                <w:del w:id="136" w:author="DeeM" w:date="2015-12-07T17:24:00Z"/>
              </w:rPr>
            </w:pPr>
          </w:p>
        </w:tc>
      </w:tr>
      <w:tr w:rsidR="00A616E5" w:rsidDel="00992A4B">
        <w:trPr>
          <w:del w:id="137" w:author="DeeM" w:date="2015-12-07T17:24:00Z"/>
        </w:trPr>
        <w:tc>
          <w:tcPr>
            <w:tcW w:w="820" w:type="dxa"/>
            <w:tcMar>
              <w:top w:w="140" w:type="dxa"/>
              <w:left w:w="0" w:type="dxa"/>
              <w:bottom w:w="0" w:type="dxa"/>
              <w:right w:w="0" w:type="dxa"/>
            </w:tcMar>
          </w:tcPr>
          <w:p w:rsidR="00A616E5" w:rsidDel="00992A4B" w:rsidRDefault="00A616E5">
            <w:pPr>
              <w:rPr>
                <w:del w:id="138"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9" w:author="DeeM" w:date="2015-12-07T17:24:00Z"/>
              </w:trPr>
              <w:tc>
                <w:tcPr>
                  <w:tcW w:w="8670" w:type="dxa"/>
                </w:tcPr>
                <w:p w:rsidR="00A616E5" w:rsidDel="00992A4B" w:rsidRDefault="00A616E5">
                  <w:pPr>
                    <w:jc w:val="both"/>
                    <w:rPr>
                      <w:del w:id="140" w:author="DeeM" w:date="2015-12-07T17:24:00Z"/>
                    </w:rPr>
                  </w:pPr>
                  <w:del w:id="141" w:author="DeeM" w:date="2015-12-07T17:24:00Z">
                    <w:r w:rsidDel="00992A4B">
                      <w:rPr>
                        <w:rFonts w:eastAsia="Arial" w:cs="Arial"/>
                        <w:color w:val="000000"/>
                      </w:rPr>
                      <w:delText>*) niepotrzebne skreślić</w:delText>
                    </w:r>
                  </w:del>
                </w:p>
              </w:tc>
            </w:tr>
          </w:tbl>
          <w:p w:rsidR="00A616E5" w:rsidDel="00992A4B" w:rsidRDefault="00A616E5">
            <w:pPr>
              <w:rPr>
                <w:del w:id="142" w:author="DeeM" w:date="2015-12-07T17:24:00Z"/>
              </w:rPr>
            </w:pPr>
          </w:p>
        </w:tc>
      </w:tr>
      <w:tr w:rsidR="00A616E5" w:rsidDel="00992A4B">
        <w:trPr>
          <w:trHeight w:val="230"/>
          <w:hidden/>
          <w:del w:id="143"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44" w:author="DeeM" w:date="2015-12-07T17:24:00Z"/>
                <w:vanish/>
              </w:rPr>
            </w:pPr>
          </w:p>
          <w:tbl>
            <w:tblPr>
              <w:tblOverlap w:val="never"/>
              <w:tblW w:w="2880" w:type="dxa"/>
              <w:tblLayout w:type="fixed"/>
              <w:tblLook w:val="01E0"/>
            </w:tblPr>
            <w:tblGrid>
              <w:gridCol w:w="2880"/>
            </w:tblGrid>
            <w:tr w:rsidR="00A616E5" w:rsidDel="00992A4B">
              <w:trPr>
                <w:del w:id="145" w:author="DeeM" w:date="2015-12-07T17:24:00Z"/>
              </w:trPr>
              <w:tc>
                <w:tcPr>
                  <w:tcW w:w="2880" w:type="dxa"/>
                  <w:tcBorders>
                    <w:bottom w:val="single" w:sz="6" w:space="0" w:color="000000"/>
                  </w:tcBorders>
                </w:tcPr>
                <w:p w:rsidR="00A616E5" w:rsidDel="00992A4B" w:rsidRDefault="00A616E5">
                  <w:pPr>
                    <w:rPr>
                      <w:del w:id="146" w:author="DeeM" w:date="2015-12-07T17:24:00Z"/>
                    </w:rPr>
                  </w:pPr>
                </w:p>
              </w:tc>
            </w:tr>
          </w:tbl>
          <w:p w:rsidR="00A616E5" w:rsidDel="00992A4B" w:rsidRDefault="00A616E5">
            <w:pPr>
              <w:rPr>
                <w:del w:id="147" w:author="DeeM" w:date="2015-12-07T17:24:00Z"/>
              </w:rPr>
            </w:pPr>
          </w:p>
        </w:tc>
      </w:tr>
      <w:tr w:rsidR="00A616E5" w:rsidDel="00992A4B">
        <w:trPr>
          <w:trHeight w:val="230"/>
          <w:hidden/>
          <w:del w:id="148"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9" w:author="DeeM" w:date="2015-12-07T17:24:00Z"/>
                <w:vanish/>
              </w:rPr>
            </w:pPr>
            <w:bookmarkStart w:id="150" w:name="__bookmark_2"/>
            <w:bookmarkEnd w:id="150"/>
          </w:p>
          <w:tbl>
            <w:tblPr>
              <w:tblOverlap w:val="never"/>
              <w:tblW w:w="8770" w:type="dxa"/>
              <w:tblLayout w:type="fixed"/>
              <w:tblLook w:val="01E0"/>
            </w:tblPr>
            <w:tblGrid>
              <w:gridCol w:w="236"/>
              <w:gridCol w:w="8534"/>
            </w:tblGrid>
            <w:tr w:rsidR="00A616E5" w:rsidDel="00992A4B">
              <w:trPr>
                <w:del w:id="151"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2" w:author="DeeM" w:date="2015-12-07T17:24:00Z"/>
                    </w:trPr>
                    <w:tc>
                      <w:tcPr>
                        <w:tcW w:w="165" w:type="dxa"/>
                      </w:tcPr>
                      <w:p w:rsidR="00A616E5" w:rsidDel="00992A4B" w:rsidRDefault="00A616E5">
                        <w:pPr>
                          <w:rPr>
                            <w:del w:id="153" w:author="DeeM" w:date="2015-12-07T17:24:00Z"/>
                          </w:rPr>
                        </w:pPr>
                        <w:del w:id="154" w:author="DeeM" w:date="2015-12-07T17:24:00Z">
                          <w:r w:rsidDel="00992A4B">
                            <w:rPr>
                              <w:rFonts w:eastAsia="Arial" w:cs="Arial"/>
                              <w:color w:val="000000"/>
                              <w:position w:val="4"/>
                              <w:sz w:val="12"/>
                              <w:szCs w:val="12"/>
                            </w:rPr>
                            <w:delText>1</w:delText>
                          </w:r>
                        </w:del>
                      </w:p>
                    </w:tc>
                  </w:tr>
                </w:tbl>
                <w:p w:rsidR="00A616E5" w:rsidDel="00992A4B" w:rsidRDefault="00A616E5">
                  <w:pPr>
                    <w:rPr>
                      <w:del w:id="1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6" w:author="DeeM" w:date="2015-12-07T17:24:00Z"/>
                    </w:trPr>
                    <w:tc>
                      <w:tcPr>
                        <w:tcW w:w="8492" w:type="dxa"/>
                      </w:tcPr>
                      <w:p w:rsidR="00A616E5" w:rsidDel="00992A4B" w:rsidRDefault="00A616E5">
                        <w:pPr>
                          <w:jc w:val="both"/>
                          <w:rPr>
                            <w:del w:id="157" w:author="DeeM" w:date="2015-12-07T17:24:00Z"/>
                          </w:rPr>
                        </w:pPr>
                        <w:del w:id="158"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9" w:author="DeeM" w:date="2015-12-07T17:24:00Z"/>
                    </w:rPr>
                  </w:pPr>
                </w:p>
              </w:tc>
            </w:tr>
            <w:tr w:rsidR="00A616E5" w:rsidDel="00992A4B">
              <w:trPr>
                <w:del w:id="160"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61" w:author="DeeM" w:date="2015-12-07T17:24:00Z"/>
                    </w:trPr>
                    <w:tc>
                      <w:tcPr>
                        <w:tcW w:w="165" w:type="dxa"/>
                      </w:tcPr>
                      <w:p w:rsidR="00A616E5" w:rsidDel="00992A4B" w:rsidRDefault="00A616E5">
                        <w:pPr>
                          <w:rPr>
                            <w:del w:id="162" w:author="DeeM" w:date="2015-12-07T17:24:00Z"/>
                          </w:rPr>
                        </w:pPr>
                        <w:del w:id="163" w:author="DeeM" w:date="2015-12-07T17:24:00Z">
                          <w:r w:rsidDel="00992A4B">
                            <w:rPr>
                              <w:rFonts w:eastAsia="Arial" w:cs="Arial"/>
                              <w:color w:val="000000"/>
                              <w:position w:val="4"/>
                              <w:sz w:val="12"/>
                              <w:szCs w:val="12"/>
                            </w:rPr>
                            <w:delText>2</w:delText>
                          </w:r>
                        </w:del>
                      </w:p>
                    </w:tc>
                  </w:tr>
                </w:tbl>
                <w:p w:rsidR="00A616E5" w:rsidDel="00992A4B" w:rsidRDefault="00A616E5">
                  <w:pPr>
                    <w:rPr>
                      <w:del w:id="16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5" w:author="DeeM" w:date="2015-12-07T17:24:00Z"/>
                    </w:trPr>
                    <w:tc>
                      <w:tcPr>
                        <w:tcW w:w="8492" w:type="dxa"/>
                      </w:tcPr>
                      <w:p w:rsidR="00A616E5" w:rsidDel="00992A4B" w:rsidRDefault="00A616E5">
                        <w:pPr>
                          <w:jc w:val="both"/>
                          <w:rPr>
                            <w:del w:id="166" w:author="DeeM" w:date="2015-12-07T17:24:00Z"/>
                          </w:rPr>
                        </w:pPr>
                        <w:del w:id="167"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8" w:author="DeeM" w:date="2015-12-07T17:24:00Z"/>
                    </w:rPr>
                  </w:pPr>
                </w:p>
              </w:tc>
            </w:tr>
            <w:tr w:rsidR="00A616E5" w:rsidDel="00992A4B">
              <w:trPr>
                <w:del w:id="169" w:author="DeeM" w:date="2015-12-07T17:24:00Z"/>
              </w:trPr>
              <w:tc>
                <w:tcPr>
                  <w:tcW w:w="165" w:type="dxa"/>
                </w:tcPr>
                <w:p w:rsidR="00A616E5" w:rsidDel="00992A4B" w:rsidRDefault="00A616E5">
                  <w:pPr>
                    <w:rPr>
                      <w:del w:id="17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71" w:author="DeeM" w:date="2015-12-07T17:24:00Z"/>
                    </w:trPr>
                    <w:tc>
                      <w:tcPr>
                        <w:tcW w:w="8492" w:type="dxa"/>
                      </w:tcPr>
                      <w:p w:rsidR="00A616E5" w:rsidDel="00992A4B" w:rsidRDefault="00A616E5">
                        <w:pPr>
                          <w:jc w:val="both"/>
                          <w:rPr>
                            <w:del w:id="172" w:author="DeeM" w:date="2015-12-07T17:24:00Z"/>
                          </w:rPr>
                        </w:pPr>
                        <w:del w:id="173"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74" w:author="DeeM" w:date="2015-12-07T17:24:00Z"/>
                    </w:rPr>
                  </w:pPr>
                </w:p>
              </w:tc>
            </w:tr>
            <w:tr w:rsidR="00A616E5" w:rsidDel="00992A4B">
              <w:trPr>
                <w:del w:id="175" w:author="DeeM" w:date="2015-12-07T17:24:00Z"/>
              </w:trPr>
              <w:tc>
                <w:tcPr>
                  <w:tcW w:w="165" w:type="dxa"/>
                </w:tcPr>
                <w:p w:rsidR="00A616E5" w:rsidDel="00992A4B" w:rsidRDefault="00A616E5">
                  <w:pPr>
                    <w:rPr>
                      <w:del w:id="17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77" w:author="DeeM" w:date="2015-12-07T17:24:00Z"/>
                    </w:trPr>
                    <w:tc>
                      <w:tcPr>
                        <w:tcW w:w="8492" w:type="dxa"/>
                      </w:tcPr>
                      <w:p w:rsidR="00A616E5" w:rsidDel="00992A4B" w:rsidRDefault="00A616E5">
                        <w:pPr>
                          <w:jc w:val="both"/>
                          <w:rPr>
                            <w:del w:id="178" w:author="DeeM" w:date="2015-12-07T17:24:00Z"/>
                          </w:rPr>
                        </w:pPr>
                        <w:del w:id="179"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80" w:author="DeeM" w:date="2015-12-07T17:24:00Z"/>
                    </w:rPr>
                  </w:pPr>
                </w:p>
              </w:tc>
            </w:tr>
          </w:tbl>
          <w:p w:rsidR="00A616E5" w:rsidDel="00992A4B" w:rsidRDefault="00A616E5">
            <w:pPr>
              <w:rPr>
                <w:del w:id="181" w:author="DeeM" w:date="2015-12-07T17:24:00Z"/>
              </w:rPr>
            </w:pPr>
          </w:p>
        </w:tc>
      </w:tr>
    </w:tbl>
    <w:p w:rsidR="00A616E5" w:rsidDel="00992A4B" w:rsidRDefault="00A616E5">
      <w:pPr>
        <w:rPr>
          <w:del w:id="182" w:author="DeeM" w:date="2015-12-07T17:24:00Z"/>
        </w:rPr>
      </w:pPr>
    </w:p>
    <w:p w:rsidR="00A616E5" w:rsidDel="00992A4B" w:rsidRDefault="00A616E5">
      <w:pPr>
        <w:rPr>
          <w:del w:id="183"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84" w:author="DeeM" w:date="2015-12-07T17:24:00Z"/>
        </w:trPr>
        <w:tc>
          <w:tcPr>
            <w:tcW w:w="3805" w:type="dxa"/>
            <w:gridSpan w:val="2"/>
            <w:vMerge w:val="restart"/>
          </w:tcPr>
          <w:p w:rsidR="00A616E5" w:rsidDel="00992A4B" w:rsidRDefault="001631E4">
            <w:pPr>
              <w:rPr>
                <w:del w:id="185" w:author="DeeM" w:date="2015-12-07T17:24:00Z"/>
              </w:rPr>
            </w:pPr>
            <w:del w:id="186" w:author="DeeM" w:date="2015-12-07T17:24:00Z">
              <w:r w:rsidDel="00992A4B">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87" w:author="DeeM" w:date="2015-12-07T17:24:00Z"/>
              </w:rPr>
            </w:pPr>
          </w:p>
        </w:tc>
        <w:tc>
          <w:tcPr>
            <w:tcW w:w="3180" w:type="dxa"/>
          </w:tcPr>
          <w:p w:rsidR="00A616E5" w:rsidDel="00992A4B" w:rsidRDefault="001631E4">
            <w:pPr>
              <w:jc w:val="right"/>
              <w:rPr>
                <w:del w:id="188" w:author="DeeM" w:date="2015-12-07T17:24:00Z"/>
              </w:rPr>
            </w:pPr>
            <w:del w:id="189" w:author="DeeM" w:date="2015-12-07T17:24:00Z">
              <w:r w:rsidDel="00992A4B">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90" w:author="DeeM" w:date="2015-12-07T17:24:00Z"/>
        </w:trPr>
        <w:tc>
          <w:tcPr>
            <w:tcW w:w="820" w:type="dxa"/>
            <w:tcMar>
              <w:top w:w="620" w:type="dxa"/>
              <w:left w:w="0" w:type="dxa"/>
              <w:bottom w:w="0" w:type="dxa"/>
              <w:right w:w="0" w:type="dxa"/>
            </w:tcMar>
          </w:tcPr>
          <w:p w:rsidR="00A616E5" w:rsidDel="00992A4B" w:rsidRDefault="00A616E5">
            <w:pPr>
              <w:rPr>
                <w:del w:id="191"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92" w:author="DeeM" w:date="2015-12-07T17:24:00Z"/>
              </w:rPr>
            </w:pPr>
            <w:del w:id="193" w:author="DeeM" w:date="2015-12-07T17:24:00Z">
              <w:r w:rsidDel="00992A4B">
                <w:rPr>
                  <w:rFonts w:eastAsia="Arial" w:cs="Arial"/>
                  <w:b/>
                  <w:bCs/>
                  <w:color w:val="000000"/>
                  <w:sz w:val="24"/>
                  <w:szCs w:val="24"/>
                </w:rPr>
                <w:delText>OŚWIADCZENIE</w:delText>
              </w:r>
            </w:del>
          </w:p>
        </w:tc>
      </w:tr>
      <w:tr w:rsidR="00A616E5" w:rsidDel="00992A4B">
        <w:trPr>
          <w:del w:id="194" w:author="DeeM" w:date="2015-12-07T17:24:00Z"/>
        </w:trPr>
        <w:tc>
          <w:tcPr>
            <w:tcW w:w="820" w:type="dxa"/>
            <w:tcMar>
              <w:top w:w="220" w:type="dxa"/>
              <w:left w:w="0" w:type="dxa"/>
              <w:bottom w:w="0" w:type="dxa"/>
              <w:right w:w="0" w:type="dxa"/>
            </w:tcMar>
          </w:tcPr>
          <w:p w:rsidR="00A616E5" w:rsidDel="00992A4B" w:rsidRDefault="00A616E5">
            <w:pPr>
              <w:rPr>
                <w:del w:id="195"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96" w:author="DeeM" w:date="2015-12-07T17:24:00Z"/>
              </w:trPr>
              <w:tc>
                <w:tcPr>
                  <w:tcW w:w="8670" w:type="dxa"/>
                  <w:tcMar>
                    <w:top w:w="0" w:type="dxa"/>
                    <w:left w:w="0" w:type="dxa"/>
                    <w:bottom w:w="20" w:type="dxa"/>
                    <w:right w:w="0" w:type="dxa"/>
                  </w:tcMar>
                </w:tcPr>
                <w:p w:rsidR="00A616E5" w:rsidDel="00992A4B" w:rsidRDefault="00A616E5">
                  <w:pPr>
                    <w:rPr>
                      <w:del w:id="197" w:author="DeeM" w:date="2015-12-07T17:24:00Z"/>
                    </w:rPr>
                  </w:pPr>
                  <w:del w:id="198" w:author="DeeM" w:date="2015-12-07T17:24:00Z">
                    <w:r w:rsidDel="00992A4B">
                      <w:rPr>
                        <w:rFonts w:eastAsia="Arial" w:cs="Arial"/>
                        <w:color w:val="000000"/>
                      </w:rPr>
                      <w:delText>Imię i nazwisko: Marcin Kozij</w:delText>
                    </w:r>
                  </w:del>
                </w:p>
                <w:p w:rsidR="00A616E5" w:rsidDel="00992A4B" w:rsidRDefault="00A616E5">
                  <w:pPr>
                    <w:rPr>
                      <w:del w:id="199" w:author="DeeM" w:date="2015-12-07T17:24:00Z"/>
                    </w:rPr>
                  </w:pPr>
                  <w:del w:id="200" w:author="DeeM" w:date="2015-12-07T17:24:00Z">
                    <w:r w:rsidDel="00992A4B">
                      <w:rPr>
                        <w:rFonts w:eastAsia="Arial" w:cs="Arial"/>
                        <w:color w:val="000000"/>
                      </w:rPr>
                      <w:delText>Data i miejsce urodzenia: 27.04.1993, Gdańsk</w:delText>
                    </w:r>
                  </w:del>
                </w:p>
                <w:p w:rsidR="00A616E5" w:rsidDel="00992A4B" w:rsidRDefault="00A616E5">
                  <w:pPr>
                    <w:rPr>
                      <w:del w:id="201" w:author="DeeM" w:date="2015-12-07T17:24:00Z"/>
                    </w:rPr>
                  </w:pPr>
                  <w:del w:id="202" w:author="DeeM" w:date="2015-12-07T17:24:00Z">
                    <w:r w:rsidDel="00992A4B">
                      <w:rPr>
                        <w:rFonts w:eastAsia="Arial" w:cs="Arial"/>
                        <w:color w:val="000000"/>
                      </w:rPr>
                      <w:delText>Nr albumu: 143261</w:delText>
                    </w:r>
                  </w:del>
                </w:p>
                <w:p w:rsidR="00A616E5" w:rsidDel="00992A4B" w:rsidRDefault="00A616E5">
                  <w:pPr>
                    <w:rPr>
                      <w:del w:id="203" w:author="DeeM" w:date="2015-12-07T17:24:00Z"/>
                    </w:rPr>
                  </w:pPr>
                  <w:del w:id="204" w:author="DeeM" w:date="2015-12-07T17:24:00Z">
                    <w:r w:rsidDel="00992A4B">
                      <w:rPr>
                        <w:rFonts w:eastAsia="Arial" w:cs="Arial"/>
                        <w:color w:val="000000"/>
                      </w:rPr>
                      <w:delText>Wydział: Wydział Elektroniki, Telekomunikacji i Informatyki</w:delText>
                    </w:r>
                  </w:del>
                </w:p>
                <w:p w:rsidR="00A616E5" w:rsidDel="00992A4B" w:rsidRDefault="00A616E5">
                  <w:pPr>
                    <w:rPr>
                      <w:del w:id="205" w:author="DeeM" w:date="2015-12-07T17:24:00Z"/>
                    </w:rPr>
                  </w:pPr>
                  <w:del w:id="206" w:author="DeeM" w:date="2015-12-07T17:24:00Z">
                    <w:r w:rsidDel="00992A4B">
                      <w:rPr>
                        <w:rFonts w:eastAsia="Arial" w:cs="Arial"/>
                        <w:color w:val="000000"/>
                      </w:rPr>
                      <w:delText>Kierunek: informatyka</w:delText>
                    </w:r>
                  </w:del>
                </w:p>
                <w:p w:rsidR="00A616E5" w:rsidDel="00992A4B" w:rsidRDefault="00A616E5">
                  <w:pPr>
                    <w:rPr>
                      <w:del w:id="207" w:author="DeeM" w:date="2015-12-07T17:24:00Z"/>
                    </w:rPr>
                  </w:pPr>
                  <w:del w:id="208" w:author="DeeM" w:date="2015-12-07T17:24:00Z">
                    <w:r w:rsidDel="00992A4B">
                      <w:rPr>
                        <w:rFonts w:eastAsia="Arial" w:cs="Arial"/>
                        <w:color w:val="000000"/>
                      </w:rPr>
                      <w:delText>Poziom studiów: I stopnia - inżynierskie</w:delText>
                    </w:r>
                  </w:del>
                </w:p>
                <w:p w:rsidR="00A616E5" w:rsidDel="00992A4B" w:rsidRDefault="00A616E5">
                  <w:pPr>
                    <w:rPr>
                      <w:del w:id="209" w:author="DeeM" w:date="2015-12-07T17:24:00Z"/>
                    </w:rPr>
                  </w:pPr>
                  <w:del w:id="210" w:author="DeeM" w:date="2015-12-07T17:24:00Z">
                    <w:r w:rsidDel="00992A4B">
                      <w:rPr>
                        <w:rFonts w:eastAsia="Arial" w:cs="Arial"/>
                        <w:color w:val="000000"/>
                      </w:rPr>
                      <w:delText>Forma studiów: stacjonarne</w:delText>
                    </w:r>
                  </w:del>
                </w:p>
              </w:tc>
            </w:tr>
          </w:tbl>
          <w:p w:rsidR="00A616E5" w:rsidDel="00992A4B" w:rsidRDefault="00A616E5">
            <w:pPr>
              <w:rPr>
                <w:del w:id="211" w:author="DeeM" w:date="2015-12-07T17:24:00Z"/>
              </w:rPr>
            </w:pPr>
          </w:p>
        </w:tc>
      </w:tr>
      <w:tr w:rsidR="00A616E5" w:rsidDel="00992A4B">
        <w:trPr>
          <w:del w:id="212" w:author="DeeM" w:date="2015-12-07T17:24:00Z"/>
        </w:trPr>
        <w:tc>
          <w:tcPr>
            <w:tcW w:w="820" w:type="dxa"/>
            <w:tcMar>
              <w:top w:w="320" w:type="dxa"/>
              <w:left w:w="0" w:type="dxa"/>
              <w:bottom w:w="0" w:type="dxa"/>
              <w:right w:w="0" w:type="dxa"/>
            </w:tcMar>
          </w:tcPr>
          <w:p w:rsidR="00A616E5" w:rsidDel="00992A4B" w:rsidRDefault="00A616E5">
            <w:pPr>
              <w:rPr>
                <w:del w:id="213"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14" w:author="DeeM" w:date="2015-12-07T17:24:00Z"/>
              </w:trPr>
              <w:tc>
                <w:tcPr>
                  <w:tcW w:w="8670" w:type="dxa"/>
                  <w:tcMar>
                    <w:top w:w="0" w:type="dxa"/>
                    <w:left w:w="0" w:type="dxa"/>
                    <w:bottom w:w="20" w:type="dxa"/>
                    <w:right w:w="0" w:type="dxa"/>
                  </w:tcMar>
                </w:tcPr>
                <w:p w:rsidR="00A616E5" w:rsidDel="00992A4B" w:rsidRDefault="00A616E5">
                  <w:pPr>
                    <w:jc w:val="both"/>
                    <w:rPr>
                      <w:del w:id="215" w:author="DeeM" w:date="2015-12-07T17:24:00Z"/>
                    </w:rPr>
                  </w:pPr>
                  <w:del w:id="216"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17" w:author="DeeM" w:date="2015-12-07T17:24:00Z"/>
                    </w:rPr>
                  </w:pPr>
                  <w:del w:id="218"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9" w:author="DeeM" w:date="2015-12-07T17:24:00Z"/>
              </w:rPr>
            </w:pPr>
          </w:p>
        </w:tc>
      </w:tr>
      <w:tr w:rsidR="00A616E5" w:rsidDel="00992A4B">
        <w:trPr>
          <w:trHeight w:val="230"/>
          <w:hidden/>
          <w:del w:id="22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21" w:author="DeeM" w:date="2015-12-07T17:24:00Z"/>
                <w:vanish/>
              </w:rPr>
            </w:pPr>
          </w:p>
          <w:tbl>
            <w:tblPr>
              <w:tblOverlap w:val="never"/>
              <w:tblW w:w="8625" w:type="dxa"/>
              <w:tblLayout w:type="fixed"/>
              <w:tblLook w:val="01E0"/>
            </w:tblPr>
            <w:tblGrid>
              <w:gridCol w:w="4545"/>
              <w:gridCol w:w="4080"/>
            </w:tblGrid>
            <w:tr w:rsidR="00A616E5" w:rsidDel="00992A4B">
              <w:trPr>
                <w:del w:id="222" w:author="DeeM" w:date="2015-12-07T17:24:00Z"/>
              </w:trPr>
              <w:tc>
                <w:tcPr>
                  <w:tcW w:w="4545" w:type="dxa"/>
                </w:tcPr>
                <w:p w:rsidR="00A616E5" w:rsidDel="00992A4B" w:rsidRDefault="00A616E5">
                  <w:pPr>
                    <w:rPr>
                      <w:del w:id="223" w:author="DeeM" w:date="2015-12-07T17:24:00Z"/>
                    </w:rPr>
                  </w:pPr>
                  <w:del w:id="224"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25" w:author="DeeM" w:date="2015-12-07T17:24:00Z"/>
                    </w:rPr>
                  </w:pPr>
                  <w:del w:id="226" w:author="DeeM" w:date="2015-12-07T17:24:00Z">
                    <w:r w:rsidDel="00992A4B">
                      <w:rPr>
                        <w:rFonts w:eastAsia="Arial" w:cs="Arial"/>
                        <w:color w:val="000000"/>
                      </w:rPr>
                      <w:delText>.....................................................</w:delText>
                    </w:r>
                  </w:del>
                </w:p>
                <w:p w:rsidR="00A616E5" w:rsidDel="00992A4B" w:rsidRDefault="00A616E5">
                  <w:pPr>
                    <w:jc w:val="center"/>
                    <w:rPr>
                      <w:del w:id="227" w:author="DeeM" w:date="2015-12-07T17:24:00Z"/>
                    </w:rPr>
                  </w:pPr>
                  <w:del w:id="228"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9" w:author="DeeM" w:date="2015-12-07T17:24:00Z"/>
              </w:rPr>
            </w:pPr>
          </w:p>
        </w:tc>
      </w:tr>
      <w:tr w:rsidR="00A616E5" w:rsidDel="00992A4B">
        <w:trPr>
          <w:del w:id="230" w:author="DeeM" w:date="2015-12-07T17:24:00Z"/>
        </w:trPr>
        <w:tc>
          <w:tcPr>
            <w:tcW w:w="820" w:type="dxa"/>
            <w:tcMar>
              <w:top w:w="140" w:type="dxa"/>
              <w:left w:w="0" w:type="dxa"/>
              <w:bottom w:w="0" w:type="dxa"/>
              <w:right w:w="0" w:type="dxa"/>
            </w:tcMar>
          </w:tcPr>
          <w:p w:rsidR="00A616E5" w:rsidDel="00992A4B" w:rsidRDefault="00A616E5">
            <w:pPr>
              <w:rPr>
                <w:del w:id="231"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32" w:author="DeeM" w:date="2015-12-07T17:24:00Z"/>
              </w:trPr>
              <w:tc>
                <w:tcPr>
                  <w:tcW w:w="8670" w:type="dxa"/>
                </w:tcPr>
                <w:p w:rsidR="00A616E5" w:rsidDel="00992A4B" w:rsidRDefault="00A616E5">
                  <w:pPr>
                    <w:jc w:val="both"/>
                    <w:rPr>
                      <w:del w:id="233" w:author="DeeM" w:date="2015-12-07T17:24:00Z"/>
                    </w:rPr>
                  </w:pPr>
                  <w:del w:id="234"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35" w:author="DeeM" w:date="2015-12-07T17:24:00Z"/>
                    </w:rPr>
                  </w:pPr>
                </w:p>
                <w:p w:rsidR="00A616E5" w:rsidDel="00992A4B" w:rsidRDefault="00A616E5">
                  <w:pPr>
                    <w:jc w:val="both"/>
                    <w:rPr>
                      <w:del w:id="236" w:author="DeeM" w:date="2015-12-07T17:24:00Z"/>
                    </w:rPr>
                  </w:pPr>
                  <w:del w:id="237"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8" w:author="DeeM" w:date="2015-12-07T17:24:00Z"/>
                    </w:rPr>
                  </w:pPr>
                </w:p>
                <w:p w:rsidR="00A616E5" w:rsidDel="00992A4B" w:rsidRDefault="00A616E5">
                  <w:pPr>
                    <w:jc w:val="both"/>
                    <w:rPr>
                      <w:del w:id="239" w:author="DeeM" w:date="2015-12-07T17:24:00Z"/>
                    </w:rPr>
                  </w:pPr>
                  <w:del w:id="240"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41" w:author="DeeM" w:date="2015-12-07T17:24:00Z"/>
                    </w:rPr>
                  </w:pPr>
                </w:p>
                <w:p w:rsidR="00A616E5" w:rsidDel="00992A4B" w:rsidRDefault="00A616E5">
                  <w:pPr>
                    <w:jc w:val="both"/>
                    <w:rPr>
                      <w:del w:id="242" w:author="DeeM" w:date="2015-12-07T17:24:00Z"/>
                    </w:rPr>
                  </w:pPr>
                  <w:del w:id="243"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44" w:author="DeeM" w:date="2015-12-07T17:24:00Z"/>
                    </w:rPr>
                  </w:pPr>
                </w:p>
              </w:tc>
            </w:tr>
          </w:tbl>
          <w:p w:rsidR="00A616E5" w:rsidDel="00992A4B" w:rsidRDefault="00A616E5">
            <w:pPr>
              <w:rPr>
                <w:del w:id="245" w:author="DeeM" w:date="2015-12-07T17:24:00Z"/>
              </w:rPr>
            </w:pPr>
          </w:p>
        </w:tc>
      </w:tr>
      <w:tr w:rsidR="00A616E5" w:rsidDel="00992A4B">
        <w:trPr>
          <w:trHeight w:val="230"/>
          <w:hidden/>
          <w:del w:id="246"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47" w:author="DeeM" w:date="2015-12-07T17:24:00Z"/>
                <w:vanish/>
              </w:rPr>
            </w:pPr>
          </w:p>
          <w:tbl>
            <w:tblPr>
              <w:tblOverlap w:val="never"/>
              <w:tblW w:w="8785" w:type="dxa"/>
              <w:tblLayout w:type="fixed"/>
              <w:tblLook w:val="01E0"/>
            </w:tblPr>
            <w:tblGrid>
              <w:gridCol w:w="4544"/>
              <w:gridCol w:w="4241"/>
            </w:tblGrid>
            <w:tr w:rsidR="00A616E5" w:rsidDel="00992A4B">
              <w:trPr>
                <w:del w:id="248" w:author="DeeM" w:date="2015-12-07T17:24:00Z"/>
              </w:trPr>
              <w:tc>
                <w:tcPr>
                  <w:tcW w:w="4544" w:type="dxa"/>
                </w:tcPr>
                <w:p w:rsidR="00A616E5" w:rsidDel="00992A4B" w:rsidRDefault="00A616E5">
                  <w:pPr>
                    <w:rPr>
                      <w:del w:id="249" w:author="DeeM" w:date="2015-12-07T17:24:00Z"/>
                    </w:rPr>
                  </w:pPr>
                  <w:del w:id="25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1" w:author="DeeM" w:date="2015-12-07T17:24:00Z"/>
                    </w:rPr>
                  </w:pPr>
                  <w:del w:id="252" w:author="DeeM" w:date="2015-12-07T17:24:00Z">
                    <w:r w:rsidDel="00992A4B">
                      <w:rPr>
                        <w:rFonts w:eastAsia="Arial" w:cs="Arial"/>
                        <w:color w:val="000000"/>
                      </w:rPr>
                      <w:delText>.....................................................</w:delText>
                    </w:r>
                  </w:del>
                </w:p>
                <w:p w:rsidR="00A616E5" w:rsidDel="00992A4B" w:rsidRDefault="00A616E5">
                  <w:pPr>
                    <w:jc w:val="center"/>
                    <w:rPr>
                      <w:del w:id="253" w:author="DeeM" w:date="2015-12-07T17:24:00Z"/>
                    </w:rPr>
                  </w:pPr>
                  <w:del w:id="254"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5" w:author="DeeM" w:date="2015-12-07T17:24:00Z"/>
              </w:rPr>
            </w:pPr>
          </w:p>
        </w:tc>
      </w:tr>
      <w:tr w:rsidR="00A616E5" w:rsidDel="00992A4B">
        <w:trPr>
          <w:del w:id="256" w:author="DeeM" w:date="2015-12-07T17:24:00Z"/>
        </w:trPr>
        <w:tc>
          <w:tcPr>
            <w:tcW w:w="820" w:type="dxa"/>
            <w:tcMar>
              <w:top w:w="180" w:type="dxa"/>
              <w:left w:w="0" w:type="dxa"/>
              <w:bottom w:w="0" w:type="dxa"/>
              <w:right w:w="0" w:type="dxa"/>
            </w:tcMar>
          </w:tcPr>
          <w:p w:rsidR="00A616E5" w:rsidDel="00992A4B" w:rsidRDefault="00A616E5">
            <w:pPr>
              <w:rPr>
                <w:del w:id="257"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8" w:author="DeeM" w:date="2015-12-07T17:24:00Z"/>
              </w:rPr>
            </w:pPr>
            <w:del w:id="259"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60"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61" w:author="DeeM" w:date="2015-12-07T17:24:00Z"/>
              </w:trPr>
              <w:tc>
                <w:tcPr>
                  <w:tcW w:w="4544" w:type="dxa"/>
                </w:tcPr>
                <w:p w:rsidR="00A616E5" w:rsidDel="00992A4B" w:rsidRDefault="00A616E5">
                  <w:pPr>
                    <w:rPr>
                      <w:del w:id="262" w:author="DeeM" w:date="2015-12-07T17:24:00Z"/>
                    </w:rPr>
                  </w:pPr>
                  <w:del w:id="26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64" w:author="DeeM" w:date="2015-12-07T17:24:00Z"/>
                    </w:rPr>
                  </w:pPr>
                  <w:del w:id="265" w:author="DeeM" w:date="2015-12-07T17:24:00Z">
                    <w:r w:rsidDel="00992A4B">
                      <w:rPr>
                        <w:rFonts w:eastAsia="Arial" w:cs="Arial"/>
                        <w:color w:val="000000"/>
                      </w:rPr>
                      <w:delText>.....................................................</w:delText>
                    </w:r>
                  </w:del>
                </w:p>
                <w:p w:rsidR="00A616E5" w:rsidDel="00992A4B" w:rsidRDefault="00A616E5">
                  <w:pPr>
                    <w:jc w:val="center"/>
                    <w:rPr>
                      <w:del w:id="266" w:author="DeeM" w:date="2015-12-07T17:24:00Z"/>
                    </w:rPr>
                  </w:pPr>
                  <w:del w:id="267"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8" w:author="DeeM" w:date="2015-12-07T17:24:00Z"/>
              </w:rPr>
            </w:pPr>
          </w:p>
        </w:tc>
      </w:tr>
      <w:tr w:rsidR="00A616E5" w:rsidDel="00992A4B">
        <w:trPr>
          <w:del w:id="269" w:author="DeeM" w:date="2015-12-07T17:24:00Z"/>
        </w:trPr>
        <w:tc>
          <w:tcPr>
            <w:tcW w:w="820" w:type="dxa"/>
            <w:tcMar>
              <w:top w:w="140" w:type="dxa"/>
              <w:left w:w="0" w:type="dxa"/>
              <w:bottom w:w="0" w:type="dxa"/>
              <w:right w:w="0" w:type="dxa"/>
            </w:tcMar>
          </w:tcPr>
          <w:p w:rsidR="00A616E5" w:rsidDel="00992A4B" w:rsidRDefault="00A616E5">
            <w:pPr>
              <w:rPr>
                <w:del w:id="270"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71" w:author="DeeM" w:date="2015-12-07T17:24:00Z"/>
              </w:trPr>
              <w:tc>
                <w:tcPr>
                  <w:tcW w:w="8670" w:type="dxa"/>
                </w:tcPr>
                <w:p w:rsidR="00A616E5" w:rsidDel="00992A4B" w:rsidRDefault="00A616E5">
                  <w:pPr>
                    <w:jc w:val="both"/>
                    <w:rPr>
                      <w:del w:id="272" w:author="DeeM" w:date="2015-12-07T17:24:00Z"/>
                    </w:rPr>
                  </w:pPr>
                  <w:del w:id="273" w:author="DeeM" w:date="2015-12-07T17:24:00Z">
                    <w:r w:rsidDel="00992A4B">
                      <w:rPr>
                        <w:rFonts w:eastAsia="Arial" w:cs="Arial"/>
                        <w:color w:val="000000"/>
                      </w:rPr>
                      <w:delText>*) niepotrzebne skreślić</w:delText>
                    </w:r>
                  </w:del>
                </w:p>
              </w:tc>
            </w:tr>
          </w:tbl>
          <w:p w:rsidR="00A616E5" w:rsidDel="00992A4B" w:rsidRDefault="00A616E5">
            <w:pPr>
              <w:rPr>
                <w:del w:id="274" w:author="DeeM" w:date="2015-12-07T17:24:00Z"/>
              </w:rPr>
            </w:pPr>
          </w:p>
        </w:tc>
      </w:tr>
      <w:tr w:rsidR="00A616E5" w:rsidDel="00992A4B">
        <w:trPr>
          <w:trHeight w:val="230"/>
          <w:hidden/>
          <w:del w:id="275"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76" w:author="DeeM" w:date="2015-12-07T17:24:00Z"/>
                <w:vanish/>
              </w:rPr>
            </w:pPr>
          </w:p>
          <w:tbl>
            <w:tblPr>
              <w:tblOverlap w:val="never"/>
              <w:tblW w:w="2880" w:type="dxa"/>
              <w:tblLayout w:type="fixed"/>
              <w:tblLook w:val="01E0"/>
            </w:tblPr>
            <w:tblGrid>
              <w:gridCol w:w="2880"/>
            </w:tblGrid>
            <w:tr w:rsidR="00A616E5" w:rsidDel="00992A4B">
              <w:trPr>
                <w:del w:id="277" w:author="DeeM" w:date="2015-12-07T17:24:00Z"/>
              </w:trPr>
              <w:tc>
                <w:tcPr>
                  <w:tcW w:w="2880" w:type="dxa"/>
                  <w:tcBorders>
                    <w:bottom w:val="single" w:sz="6" w:space="0" w:color="000000"/>
                  </w:tcBorders>
                </w:tcPr>
                <w:p w:rsidR="00A616E5" w:rsidDel="00992A4B" w:rsidRDefault="00A616E5">
                  <w:pPr>
                    <w:rPr>
                      <w:del w:id="278" w:author="DeeM" w:date="2015-12-07T17:24:00Z"/>
                    </w:rPr>
                  </w:pPr>
                </w:p>
              </w:tc>
            </w:tr>
          </w:tbl>
          <w:p w:rsidR="00A616E5" w:rsidDel="00992A4B" w:rsidRDefault="00A616E5">
            <w:pPr>
              <w:rPr>
                <w:del w:id="279" w:author="DeeM" w:date="2015-12-07T17:24:00Z"/>
              </w:rPr>
            </w:pPr>
          </w:p>
        </w:tc>
      </w:tr>
      <w:tr w:rsidR="00A616E5" w:rsidDel="00992A4B">
        <w:trPr>
          <w:trHeight w:val="230"/>
          <w:hidden/>
          <w:del w:id="280"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81" w:author="DeeM" w:date="2015-12-07T17:24:00Z"/>
                <w:vanish/>
              </w:rPr>
            </w:pPr>
          </w:p>
          <w:tbl>
            <w:tblPr>
              <w:tblOverlap w:val="never"/>
              <w:tblW w:w="8770" w:type="dxa"/>
              <w:tblLayout w:type="fixed"/>
              <w:tblLook w:val="01E0"/>
            </w:tblPr>
            <w:tblGrid>
              <w:gridCol w:w="236"/>
              <w:gridCol w:w="8534"/>
            </w:tblGrid>
            <w:tr w:rsidR="00A616E5" w:rsidDel="00992A4B">
              <w:trPr>
                <w:del w:id="28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3" w:author="DeeM" w:date="2015-12-07T17:24:00Z"/>
                    </w:trPr>
                    <w:tc>
                      <w:tcPr>
                        <w:tcW w:w="165" w:type="dxa"/>
                      </w:tcPr>
                      <w:p w:rsidR="00A616E5" w:rsidDel="00992A4B" w:rsidRDefault="00A616E5">
                        <w:pPr>
                          <w:rPr>
                            <w:del w:id="284" w:author="DeeM" w:date="2015-12-07T17:24:00Z"/>
                          </w:rPr>
                        </w:pPr>
                        <w:del w:id="285" w:author="DeeM" w:date="2015-12-07T17:24:00Z">
                          <w:r w:rsidDel="00992A4B">
                            <w:rPr>
                              <w:rFonts w:eastAsia="Arial" w:cs="Arial"/>
                              <w:color w:val="000000"/>
                              <w:position w:val="4"/>
                              <w:sz w:val="12"/>
                              <w:szCs w:val="12"/>
                            </w:rPr>
                            <w:delText>1</w:delText>
                          </w:r>
                        </w:del>
                      </w:p>
                    </w:tc>
                  </w:tr>
                </w:tbl>
                <w:p w:rsidR="00A616E5" w:rsidDel="00992A4B" w:rsidRDefault="00A616E5">
                  <w:pPr>
                    <w:rPr>
                      <w:del w:id="28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7" w:author="DeeM" w:date="2015-12-07T17:24:00Z"/>
                    </w:trPr>
                    <w:tc>
                      <w:tcPr>
                        <w:tcW w:w="8492" w:type="dxa"/>
                      </w:tcPr>
                      <w:p w:rsidR="00A616E5" w:rsidDel="00992A4B" w:rsidRDefault="00A616E5">
                        <w:pPr>
                          <w:jc w:val="both"/>
                          <w:rPr>
                            <w:del w:id="288" w:author="DeeM" w:date="2015-12-07T17:24:00Z"/>
                          </w:rPr>
                        </w:pPr>
                        <w:del w:id="289"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90" w:author="DeeM" w:date="2015-12-07T17:24:00Z"/>
                    </w:rPr>
                  </w:pPr>
                </w:p>
              </w:tc>
            </w:tr>
            <w:tr w:rsidR="00A616E5" w:rsidDel="00992A4B">
              <w:trPr>
                <w:del w:id="291"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92" w:author="DeeM" w:date="2015-12-07T17:24:00Z"/>
                    </w:trPr>
                    <w:tc>
                      <w:tcPr>
                        <w:tcW w:w="165" w:type="dxa"/>
                      </w:tcPr>
                      <w:p w:rsidR="00A616E5" w:rsidDel="00992A4B" w:rsidRDefault="00A616E5">
                        <w:pPr>
                          <w:rPr>
                            <w:del w:id="293" w:author="DeeM" w:date="2015-12-07T17:24:00Z"/>
                          </w:rPr>
                        </w:pPr>
                        <w:del w:id="294" w:author="DeeM" w:date="2015-12-07T17:24:00Z">
                          <w:r w:rsidDel="00992A4B">
                            <w:rPr>
                              <w:rFonts w:eastAsia="Arial" w:cs="Arial"/>
                              <w:color w:val="000000"/>
                              <w:position w:val="4"/>
                              <w:sz w:val="12"/>
                              <w:szCs w:val="12"/>
                            </w:rPr>
                            <w:delText>2</w:delText>
                          </w:r>
                        </w:del>
                      </w:p>
                    </w:tc>
                  </w:tr>
                </w:tbl>
                <w:p w:rsidR="00A616E5" w:rsidDel="00992A4B" w:rsidRDefault="00A616E5">
                  <w:pPr>
                    <w:rPr>
                      <w:del w:id="29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6" w:author="DeeM" w:date="2015-12-07T17:24:00Z"/>
                    </w:trPr>
                    <w:tc>
                      <w:tcPr>
                        <w:tcW w:w="8492" w:type="dxa"/>
                      </w:tcPr>
                      <w:p w:rsidR="00A616E5" w:rsidDel="00992A4B" w:rsidRDefault="00A616E5">
                        <w:pPr>
                          <w:jc w:val="both"/>
                          <w:rPr>
                            <w:del w:id="297" w:author="DeeM" w:date="2015-12-07T17:24:00Z"/>
                          </w:rPr>
                        </w:pPr>
                        <w:del w:id="298"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9" w:author="DeeM" w:date="2015-12-07T17:24:00Z"/>
                    </w:rPr>
                  </w:pPr>
                </w:p>
              </w:tc>
            </w:tr>
            <w:tr w:rsidR="00A616E5" w:rsidDel="00992A4B">
              <w:trPr>
                <w:del w:id="300" w:author="DeeM" w:date="2015-12-07T17:24:00Z"/>
              </w:trPr>
              <w:tc>
                <w:tcPr>
                  <w:tcW w:w="165" w:type="dxa"/>
                </w:tcPr>
                <w:p w:rsidR="00A616E5" w:rsidDel="00992A4B" w:rsidRDefault="00A616E5">
                  <w:pPr>
                    <w:rPr>
                      <w:del w:id="30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2" w:author="DeeM" w:date="2015-12-07T17:24:00Z"/>
                    </w:trPr>
                    <w:tc>
                      <w:tcPr>
                        <w:tcW w:w="8492" w:type="dxa"/>
                      </w:tcPr>
                      <w:p w:rsidR="00A616E5" w:rsidDel="00992A4B" w:rsidRDefault="00A616E5">
                        <w:pPr>
                          <w:jc w:val="both"/>
                          <w:rPr>
                            <w:del w:id="303" w:author="DeeM" w:date="2015-12-07T17:24:00Z"/>
                          </w:rPr>
                        </w:pPr>
                        <w:del w:id="304"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305" w:author="DeeM" w:date="2015-12-07T17:24:00Z"/>
                    </w:rPr>
                  </w:pPr>
                </w:p>
              </w:tc>
            </w:tr>
            <w:tr w:rsidR="00A616E5" w:rsidDel="00992A4B">
              <w:trPr>
                <w:del w:id="306" w:author="DeeM" w:date="2015-12-07T17:24:00Z"/>
              </w:trPr>
              <w:tc>
                <w:tcPr>
                  <w:tcW w:w="165" w:type="dxa"/>
                </w:tcPr>
                <w:p w:rsidR="00A616E5" w:rsidDel="00992A4B" w:rsidRDefault="00A616E5">
                  <w:pPr>
                    <w:rPr>
                      <w:del w:id="30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8" w:author="DeeM" w:date="2015-12-07T17:24:00Z"/>
                    </w:trPr>
                    <w:tc>
                      <w:tcPr>
                        <w:tcW w:w="8492" w:type="dxa"/>
                      </w:tcPr>
                      <w:p w:rsidR="00A616E5" w:rsidDel="00992A4B" w:rsidRDefault="00A616E5">
                        <w:pPr>
                          <w:jc w:val="both"/>
                          <w:rPr>
                            <w:del w:id="309" w:author="DeeM" w:date="2015-12-07T17:24:00Z"/>
                          </w:rPr>
                        </w:pPr>
                        <w:del w:id="310"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11" w:author="DeeM" w:date="2015-12-07T17:24:00Z"/>
                    </w:rPr>
                  </w:pPr>
                </w:p>
              </w:tc>
            </w:tr>
          </w:tbl>
          <w:p w:rsidR="00A616E5" w:rsidDel="00992A4B" w:rsidRDefault="00A616E5">
            <w:pPr>
              <w:rPr>
                <w:del w:id="312" w:author="DeeM" w:date="2015-12-07T17:24:00Z"/>
              </w:rPr>
            </w:pPr>
          </w:p>
        </w:tc>
      </w:tr>
    </w:tbl>
    <w:p w:rsidR="00A616E5" w:rsidDel="00992A4B" w:rsidRDefault="00A616E5">
      <w:pPr>
        <w:rPr>
          <w:del w:id="313" w:author="DeeM" w:date="2015-12-07T17:24:00Z"/>
        </w:rPr>
      </w:pPr>
    </w:p>
    <w:p w:rsidR="00A616E5" w:rsidDel="00992A4B" w:rsidRDefault="00A616E5">
      <w:pPr>
        <w:rPr>
          <w:del w:id="314"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15" w:author="DeeM" w:date="2015-12-07T17:24:00Z"/>
        </w:trPr>
        <w:tc>
          <w:tcPr>
            <w:tcW w:w="3805" w:type="dxa"/>
            <w:gridSpan w:val="2"/>
            <w:vMerge w:val="restart"/>
          </w:tcPr>
          <w:p w:rsidR="00A616E5" w:rsidDel="00992A4B" w:rsidRDefault="001631E4">
            <w:pPr>
              <w:rPr>
                <w:del w:id="316" w:author="DeeM" w:date="2015-12-07T17:24:00Z"/>
              </w:rPr>
            </w:pPr>
            <w:del w:id="317" w:author="DeeM" w:date="2015-12-07T17:24:00Z">
              <w:r w:rsidDel="00992A4B">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8" w:author="DeeM" w:date="2015-12-07T17:24:00Z"/>
              </w:rPr>
            </w:pPr>
          </w:p>
        </w:tc>
        <w:tc>
          <w:tcPr>
            <w:tcW w:w="3180" w:type="dxa"/>
          </w:tcPr>
          <w:p w:rsidR="00A616E5" w:rsidDel="00992A4B" w:rsidRDefault="001631E4">
            <w:pPr>
              <w:jc w:val="right"/>
              <w:rPr>
                <w:del w:id="319" w:author="DeeM" w:date="2015-12-07T17:24:00Z"/>
              </w:rPr>
            </w:pPr>
            <w:del w:id="320" w:author="DeeM" w:date="2015-12-07T17:24:00Z">
              <w:r w:rsidDel="00992A4B">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9D036B" w:rsidDel="00992A4B">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21" w:author="DeeM" w:date="2015-12-07T17:24:00Z"/>
        </w:trPr>
        <w:tc>
          <w:tcPr>
            <w:tcW w:w="820" w:type="dxa"/>
            <w:tcMar>
              <w:top w:w="620" w:type="dxa"/>
              <w:left w:w="0" w:type="dxa"/>
              <w:bottom w:w="0" w:type="dxa"/>
              <w:right w:w="0" w:type="dxa"/>
            </w:tcMar>
          </w:tcPr>
          <w:p w:rsidR="00A616E5" w:rsidDel="00992A4B" w:rsidRDefault="00A616E5">
            <w:pPr>
              <w:rPr>
                <w:del w:id="322"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23" w:author="DeeM" w:date="2015-12-07T17:24:00Z"/>
              </w:rPr>
            </w:pPr>
            <w:del w:id="324" w:author="DeeM" w:date="2015-12-07T17:24:00Z">
              <w:r w:rsidDel="00992A4B">
                <w:rPr>
                  <w:rFonts w:eastAsia="Arial" w:cs="Arial"/>
                  <w:b/>
                  <w:bCs/>
                  <w:color w:val="000000"/>
                  <w:sz w:val="24"/>
                  <w:szCs w:val="24"/>
                </w:rPr>
                <w:delText>OŚWIADCZENIE</w:delText>
              </w:r>
            </w:del>
          </w:p>
        </w:tc>
      </w:tr>
      <w:tr w:rsidR="00A616E5" w:rsidDel="00992A4B">
        <w:trPr>
          <w:del w:id="325" w:author="DeeM" w:date="2015-12-07T17:24:00Z"/>
        </w:trPr>
        <w:tc>
          <w:tcPr>
            <w:tcW w:w="820" w:type="dxa"/>
            <w:tcMar>
              <w:top w:w="220" w:type="dxa"/>
              <w:left w:w="0" w:type="dxa"/>
              <w:bottom w:w="0" w:type="dxa"/>
              <w:right w:w="0" w:type="dxa"/>
            </w:tcMar>
          </w:tcPr>
          <w:p w:rsidR="00A616E5" w:rsidDel="00992A4B" w:rsidRDefault="00A616E5">
            <w:pPr>
              <w:rPr>
                <w:del w:id="326"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27" w:author="DeeM" w:date="2015-12-07T17:24:00Z"/>
              </w:trPr>
              <w:tc>
                <w:tcPr>
                  <w:tcW w:w="8670" w:type="dxa"/>
                  <w:tcMar>
                    <w:top w:w="0" w:type="dxa"/>
                    <w:left w:w="0" w:type="dxa"/>
                    <w:bottom w:w="20" w:type="dxa"/>
                    <w:right w:w="0" w:type="dxa"/>
                  </w:tcMar>
                </w:tcPr>
                <w:p w:rsidR="00A616E5" w:rsidDel="00992A4B" w:rsidRDefault="00A616E5">
                  <w:pPr>
                    <w:rPr>
                      <w:del w:id="328" w:author="DeeM" w:date="2015-12-07T17:24:00Z"/>
                    </w:rPr>
                  </w:pPr>
                  <w:del w:id="329" w:author="DeeM" w:date="2015-12-07T17:24:00Z">
                    <w:r w:rsidDel="00992A4B">
                      <w:rPr>
                        <w:rFonts w:eastAsia="Arial" w:cs="Arial"/>
                        <w:color w:val="000000"/>
                      </w:rPr>
                      <w:delText>Imię i nazwisko: Patryk Kuśmierek</w:delText>
                    </w:r>
                  </w:del>
                </w:p>
                <w:p w:rsidR="00A616E5" w:rsidDel="00992A4B" w:rsidRDefault="00A616E5">
                  <w:pPr>
                    <w:rPr>
                      <w:del w:id="330" w:author="DeeM" w:date="2015-12-07T17:24:00Z"/>
                    </w:rPr>
                  </w:pPr>
                  <w:del w:id="331" w:author="DeeM" w:date="2015-12-07T17:24:00Z">
                    <w:r w:rsidDel="00992A4B">
                      <w:rPr>
                        <w:rFonts w:eastAsia="Arial" w:cs="Arial"/>
                        <w:color w:val="000000"/>
                      </w:rPr>
                      <w:delText>Data i miejsce urodzenia: 25.07.1993, Gdańsk</w:delText>
                    </w:r>
                  </w:del>
                </w:p>
                <w:p w:rsidR="00A616E5" w:rsidDel="00992A4B" w:rsidRDefault="00A616E5">
                  <w:pPr>
                    <w:rPr>
                      <w:del w:id="332" w:author="DeeM" w:date="2015-12-07T17:24:00Z"/>
                    </w:rPr>
                  </w:pPr>
                  <w:del w:id="333" w:author="DeeM" w:date="2015-12-07T17:24:00Z">
                    <w:r w:rsidDel="00992A4B">
                      <w:rPr>
                        <w:rFonts w:eastAsia="Arial" w:cs="Arial"/>
                        <w:color w:val="000000"/>
                      </w:rPr>
                      <w:delText>Nr albumu: 143275</w:delText>
                    </w:r>
                  </w:del>
                </w:p>
                <w:p w:rsidR="00A616E5" w:rsidDel="00992A4B" w:rsidRDefault="00A616E5">
                  <w:pPr>
                    <w:rPr>
                      <w:del w:id="334" w:author="DeeM" w:date="2015-12-07T17:24:00Z"/>
                    </w:rPr>
                  </w:pPr>
                  <w:del w:id="335" w:author="DeeM" w:date="2015-12-07T17:24:00Z">
                    <w:r w:rsidDel="00992A4B">
                      <w:rPr>
                        <w:rFonts w:eastAsia="Arial" w:cs="Arial"/>
                        <w:color w:val="000000"/>
                      </w:rPr>
                      <w:delText>Wydział: Wydział Elektroniki, Telekomunikacji i Informatyki</w:delText>
                    </w:r>
                  </w:del>
                </w:p>
                <w:p w:rsidR="00A616E5" w:rsidDel="00992A4B" w:rsidRDefault="00A616E5">
                  <w:pPr>
                    <w:rPr>
                      <w:del w:id="336" w:author="DeeM" w:date="2015-12-07T17:24:00Z"/>
                    </w:rPr>
                  </w:pPr>
                  <w:del w:id="337" w:author="DeeM" w:date="2015-12-07T17:24:00Z">
                    <w:r w:rsidDel="00992A4B">
                      <w:rPr>
                        <w:rFonts w:eastAsia="Arial" w:cs="Arial"/>
                        <w:color w:val="000000"/>
                      </w:rPr>
                      <w:delText>Kierunek: informatyka</w:delText>
                    </w:r>
                  </w:del>
                </w:p>
                <w:p w:rsidR="00A616E5" w:rsidDel="00992A4B" w:rsidRDefault="00A616E5">
                  <w:pPr>
                    <w:rPr>
                      <w:del w:id="338" w:author="DeeM" w:date="2015-12-07T17:24:00Z"/>
                    </w:rPr>
                  </w:pPr>
                  <w:del w:id="339" w:author="DeeM" w:date="2015-12-07T17:24:00Z">
                    <w:r w:rsidDel="00992A4B">
                      <w:rPr>
                        <w:rFonts w:eastAsia="Arial" w:cs="Arial"/>
                        <w:color w:val="000000"/>
                      </w:rPr>
                      <w:delText>Poziom studiów: I stopnia - inżynierskie</w:delText>
                    </w:r>
                  </w:del>
                </w:p>
                <w:p w:rsidR="00A616E5" w:rsidDel="00992A4B" w:rsidRDefault="00A616E5">
                  <w:pPr>
                    <w:rPr>
                      <w:del w:id="340" w:author="DeeM" w:date="2015-12-07T17:24:00Z"/>
                    </w:rPr>
                  </w:pPr>
                  <w:del w:id="341" w:author="DeeM" w:date="2015-12-07T17:24:00Z">
                    <w:r w:rsidDel="00992A4B">
                      <w:rPr>
                        <w:rFonts w:eastAsia="Arial" w:cs="Arial"/>
                        <w:color w:val="000000"/>
                      </w:rPr>
                      <w:delText>Forma studiów: stacjonarne</w:delText>
                    </w:r>
                  </w:del>
                </w:p>
              </w:tc>
            </w:tr>
          </w:tbl>
          <w:p w:rsidR="00A616E5" w:rsidDel="00992A4B" w:rsidRDefault="00A616E5">
            <w:pPr>
              <w:rPr>
                <w:del w:id="342" w:author="DeeM" w:date="2015-12-07T17:24:00Z"/>
              </w:rPr>
            </w:pPr>
          </w:p>
        </w:tc>
      </w:tr>
      <w:tr w:rsidR="00A616E5" w:rsidDel="00992A4B">
        <w:trPr>
          <w:del w:id="343" w:author="DeeM" w:date="2015-12-07T17:24:00Z"/>
        </w:trPr>
        <w:tc>
          <w:tcPr>
            <w:tcW w:w="820" w:type="dxa"/>
            <w:tcMar>
              <w:top w:w="320" w:type="dxa"/>
              <w:left w:w="0" w:type="dxa"/>
              <w:bottom w:w="0" w:type="dxa"/>
              <w:right w:w="0" w:type="dxa"/>
            </w:tcMar>
          </w:tcPr>
          <w:p w:rsidR="00A616E5" w:rsidDel="00992A4B" w:rsidRDefault="00A616E5">
            <w:pPr>
              <w:rPr>
                <w:del w:id="344"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45" w:author="DeeM" w:date="2015-12-07T17:24:00Z"/>
              </w:trPr>
              <w:tc>
                <w:tcPr>
                  <w:tcW w:w="8670" w:type="dxa"/>
                  <w:tcMar>
                    <w:top w:w="0" w:type="dxa"/>
                    <w:left w:w="0" w:type="dxa"/>
                    <w:bottom w:w="20" w:type="dxa"/>
                    <w:right w:w="0" w:type="dxa"/>
                  </w:tcMar>
                </w:tcPr>
                <w:p w:rsidR="00A616E5" w:rsidDel="00992A4B" w:rsidRDefault="00A616E5">
                  <w:pPr>
                    <w:jc w:val="both"/>
                    <w:rPr>
                      <w:del w:id="346" w:author="DeeM" w:date="2015-12-07T17:24:00Z"/>
                    </w:rPr>
                  </w:pPr>
                  <w:del w:id="347"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8" w:author="DeeM" w:date="2015-12-07T17:24:00Z"/>
                    </w:rPr>
                  </w:pPr>
                  <w:del w:id="349"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50" w:author="DeeM" w:date="2015-12-07T17:24:00Z"/>
              </w:rPr>
            </w:pPr>
          </w:p>
        </w:tc>
      </w:tr>
      <w:tr w:rsidR="00A616E5" w:rsidDel="00992A4B">
        <w:trPr>
          <w:trHeight w:val="230"/>
          <w:hidden/>
          <w:del w:id="35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52" w:author="DeeM" w:date="2015-12-07T17:24:00Z"/>
                <w:vanish/>
              </w:rPr>
            </w:pPr>
          </w:p>
          <w:tbl>
            <w:tblPr>
              <w:tblOverlap w:val="never"/>
              <w:tblW w:w="8625" w:type="dxa"/>
              <w:tblLayout w:type="fixed"/>
              <w:tblLook w:val="01E0"/>
            </w:tblPr>
            <w:tblGrid>
              <w:gridCol w:w="4545"/>
              <w:gridCol w:w="4080"/>
            </w:tblGrid>
            <w:tr w:rsidR="00A616E5" w:rsidDel="00992A4B">
              <w:trPr>
                <w:del w:id="353" w:author="DeeM" w:date="2015-12-07T17:24:00Z"/>
              </w:trPr>
              <w:tc>
                <w:tcPr>
                  <w:tcW w:w="4545" w:type="dxa"/>
                </w:tcPr>
                <w:p w:rsidR="00A616E5" w:rsidDel="00992A4B" w:rsidRDefault="00A616E5">
                  <w:pPr>
                    <w:rPr>
                      <w:del w:id="354" w:author="DeeM" w:date="2015-12-07T17:24:00Z"/>
                    </w:rPr>
                  </w:pPr>
                  <w:del w:id="355"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56" w:author="DeeM" w:date="2015-12-07T17:24:00Z"/>
                    </w:rPr>
                  </w:pPr>
                  <w:del w:id="357" w:author="DeeM" w:date="2015-12-07T17:24:00Z">
                    <w:r w:rsidDel="00992A4B">
                      <w:rPr>
                        <w:rFonts w:eastAsia="Arial" w:cs="Arial"/>
                        <w:color w:val="000000"/>
                      </w:rPr>
                      <w:delText>.....................................................</w:delText>
                    </w:r>
                  </w:del>
                </w:p>
                <w:p w:rsidR="00A616E5" w:rsidDel="00992A4B" w:rsidRDefault="00A616E5">
                  <w:pPr>
                    <w:jc w:val="center"/>
                    <w:rPr>
                      <w:del w:id="358" w:author="DeeM" w:date="2015-12-07T17:24:00Z"/>
                    </w:rPr>
                  </w:pPr>
                  <w:del w:id="359" w:author="DeeM" w:date="2015-12-07T17:24:00Z">
                    <w:r w:rsidDel="00992A4B">
                      <w:rPr>
                        <w:rFonts w:eastAsia="Arial" w:cs="Arial"/>
                        <w:i/>
                        <w:iCs/>
                        <w:color w:val="000000"/>
                        <w:sz w:val="16"/>
                        <w:szCs w:val="16"/>
                      </w:rPr>
                      <w:delText>podpis studenta</w:delText>
                    </w:r>
                  </w:del>
                </w:p>
              </w:tc>
            </w:tr>
          </w:tbl>
          <w:p w:rsidR="00A616E5" w:rsidDel="00992A4B" w:rsidRDefault="00A616E5">
            <w:pPr>
              <w:rPr>
                <w:del w:id="360" w:author="DeeM" w:date="2015-12-07T17:24:00Z"/>
              </w:rPr>
            </w:pPr>
          </w:p>
        </w:tc>
      </w:tr>
      <w:tr w:rsidR="00A616E5" w:rsidDel="00992A4B">
        <w:trPr>
          <w:del w:id="361" w:author="DeeM" w:date="2015-12-07T17:24:00Z"/>
        </w:trPr>
        <w:tc>
          <w:tcPr>
            <w:tcW w:w="820" w:type="dxa"/>
            <w:tcMar>
              <w:top w:w="140" w:type="dxa"/>
              <w:left w:w="0" w:type="dxa"/>
              <w:bottom w:w="0" w:type="dxa"/>
              <w:right w:w="0" w:type="dxa"/>
            </w:tcMar>
          </w:tcPr>
          <w:p w:rsidR="00A616E5" w:rsidDel="00992A4B" w:rsidRDefault="00A616E5">
            <w:pPr>
              <w:rPr>
                <w:del w:id="362"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63" w:author="DeeM" w:date="2015-12-07T17:24:00Z"/>
              </w:trPr>
              <w:tc>
                <w:tcPr>
                  <w:tcW w:w="8670" w:type="dxa"/>
                </w:tcPr>
                <w:p w:rsidR="00A616E5" w:rsidDel="00992A4B" w:rsidRDefault="00A616E5">
                  <w:pPr>
                    <w:jc w:val="both"/>
                    <w:rPr>
                      <w:del w:id="364" w:author="DeeM" w:date="2015-12-07T17:24:00Z"/>
                    </w:rPr>
                  </w:pPr>
                  <w:del w:id="365"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66" w:author="DeeM" w:date="2015-12-07T17:24:00Z"/>
                    </w:rPr>
                  </w:pPr>
                </w:p>
                <w:p w:rsidR="00A616E5" w:rsidDel="00992A4B" w:rsidRDefault="00A616E5">
                  <w:pPr>
                    <w:jc w:val="both"/>
                    <w:rPr>
                      <w:del w:id="367" w:author="DeeM" w:date="2015-12-07T17:24:00Z"/>
                    </w:rPr>
                  </w:pPr>
                  <w:del w:id="368"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9" w:author="DeeM" w:date="2015-12-07T17:24:00Z"/>
                    </w:rPr>
                  </w:pPr>
                </w:p>
                <w:p w:rsidR="00A616E5" w:rsidDel="00992A4B" w:rsidRDefault="00A616E5">
                  <w:pPr>
                    <w:jc w:val="both"/>
                    <w:rPr>
                      <w:del w:id="370" w:author="DeeM" w:date="2015-12-07T17:24:00Z"/>
                    </w:rPr>
                  </w:pPr>
                  <w:del w:id="371"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72" w:author="DeeM" w:date="2015-12-07T17:24:00Z"/>
                    </w:rPr>
                  </w:pPr>
                </w:p>
                <w:p w:rsidR="00A616E5" w:rsidDel="00992A4B" w:rsidRDefault="00A616E5">
                  <w:pPr>
                    <w:jc w:val="both"/>
                    <w:rPr>
                      <w:del w:id="373" w:author="DeeM" w:date="2015-12-07T17:24:00Z"/>
                    </w:rPr>
                  </w:pPr>
                  <w:del w:id="374"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75" w:author="DeeM" w:date="2015-12-07T17:24:00Z"/>
                    </w:rPr>
                  </w:pPr>
                </w:p>
              </w:tc>
            </w:tr>
          </w:tbl>
          <w:p w:rsidR="00A616E5" w:rsidDel="00992A4B" w:rsidRDefault="00A616E5">
            <w:pPr>
              <w:rPr>
                <w:del w:id="376" w:author="DeeM" w:date="2015-12-07T17:24:00Z"/>
              </w:rPr>
            </w:pPr>
          </w:p>
        </w:tc>
      </w:tr>
      <w:tr w:rsidR="00A616E5" w:rsidDel="00992A4B">
        <w:trPr>
          <w:trHeight w:val="230"/>
          <w:hidden/>
          <w:del w:id="37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8" w:author="DeeM" w:date="2015-12-07T17:24:00Z"/>
                <w:vanish/>
              </w:rPr>
            </w:pPr>
          </w:p>
          <w:tbl>
            <w:tblPr>
              <w:tblOverlap w:val="never"/>
              <w:tblW w:w="8785" w:type="dxa"/>
              <w:tblLayout w:type="fixed"/>
              <w:tblLook w:val="01E0"/>
            </w:tblPr>
            <w:tblGrid>
              <w:gridCol w:w="4544"/>
              <w:gridCol w:w="4241"/>
            </w:tblGrid>
            <w:tr w:rsidR="00A616E5" w:rsidDel="00992A4B">
              <w:trPr>
                <w:del w:id="379" w:author="DeeM" w:date="2015-12-07T17:24:00Z"/>
              </w:trPr>
              <w:tc>
                <w:tcPr>
                  <w:tcW w:w="4544" w:type="dxa"/>
                </w:tcPr>
                <w:p w:rsidR="00A616E5" w:rsidDel="00992A4B" w:rsidRDefault="00A616E5">
                  <w:pPr>
                    <w:rPr>
                      <w:del w:id="380" w:author="DeeM" w:date="2015-12-07T17:24:00Z"/>
                    </w:rPr>
                  </w:pPr>
                  <w:del w:id="38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2" w:author="DeeM" w:date="2015-12-07T17:24:00Z"/>
                    </w:rPr>
                  </w:pPr>
                  <w:del w:id="383" w:author="DeeM" w:date="2015-12-07T17:24:00Z">
                    <w:r w:rsidDel="00992A4B">
                      <w:rPr>
                        <w:rFonts w:eastAsia="Arial" w:cs="Arial"/>
                        <w:color w:val="000000"/>
                      </w:rPr>
                      <w:delText>.....................................................</w:delText>
                    </w:r>
                  </w:del>
                </w:p>
                <w:p w:rsidR="00A616E5" w:rsidDel="00992A4B" w:rsidRDefault="00A616E5">
                  <w:pPr>
                    <w:jc w:val="center"/>
                    <w:rPr>
                      <w:del w:id="384" w:author="DeeM" w:date="2015-12-07T17:24:00Z"/>
                    </w:rPr>
                  </w:pPr>
                  <w:del w:id="385" w:author="DeeM" w:date="2015-12-07T17:24:00Z">
                    <w:r w:rsidDel="00992A4B">
                      <w:rPr>
                        <w:rFonts w:eastAsia="Arial" w:cs="Arial"/>
                        <w:i/>
                        <w:iCs/>
                        <w:color w:val="000000"/>
                        <w:sz w:val="16"/>
                        <w:szCs w:val="16"/>
                      </w:rPr>
                      <w:delText>podpis studenta</w:delText>
                    </w:r>
                  </w:del>
                </w:p>
              </w:tc>
            </w:tr>
          </w:tbl>
          <w:p w:rsidR="00A616E5" w:rsidDel="00992A4B" w:rsidRDefault="00A616E5">
            <w:pPr>
              <w:rPr>
                <w:del w:id="386" w:author="DeeM" w:date="2015-12-07T17:24:00Z"/>
              </w:rPr>
            </w:pPr>
          </w:p>
        </w:tc>
      </w:tr>
      <w:tr w:rsidR="00A616E5" w:rsidDel="00992A4B">
        <w:trPr>
          <w:del w:id="387" w:author="DeeM" w:date="2015-12-07T17:24:00Z"/>
        </w:trPr>
        <w:tc>
          <w:tcPr>
            <w:tcW w:w="820" w:type="dxa"/>
            <w:tcMar>
              <w:top w:w="180" w:type="dxa"/>
              <w:left w:w="0" w:type="dxa"/>
              <w:bottom w:w="0" w:type="dxa"/>
              <w:right w:w="0" w:type="dxa"/>
            </w:tcMar>
          </w:tcPr>
          <w:p w:rsidR="00A616E5" w:rsidDel="00992A4B" w:rsidRDefault="00A616E5">
            <w:pPr>
              <w:rPr>
                <w:del w:id="388"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9" w:author="DeeM" w:date="2015-12-07T17:24:00Z"/>
              </w:rPr>
            </w:pPr>
            <w:del w:id="390"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91"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92" w:author="DeeM" w:date="2015-12-07T17:24:00Z"/>
              </w:trPr>
              <w:tc>
                <w:tcPr>
                  <w:tcW w:w="4544" w:type="dxa"/>
                </w:tcPr>
                <w:p w:rsidR="00A616E5" w:rsidDel="00992A4B" w:rsidRDefault="00A616E5">
                  <w:pPr>
                    <w:rPr>
                      <w:del w:id="393" w:author="DeeM" w:date="2015-12-07T17:24:00Z"/>
                    </w:rPr>
                  </w:pPr>
                  <w:del w:id="39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95" w:author="DeeM" w:date="2015-12-07T17:24:00Z"/>
                    </w:rPr>
                  </w:pPr>
                  <w:del w:id="396" w:author="DeeM" w:date="2015-12-07T17:24:00Z">
                    <w:r w:rsidDel="00992A4B">
                      <w:rPr>
                        <w:rFonts w:eastAsia="Arial" w:cs="Arial"/>
                        <w:color w:val="000000"/>
                      </w:rPr>
                      <w:delText>.....................................................</w:delText>
                    </w:r>
                  </w:del>
                </w:p>
                <w:p w:rsidR="00A616E5" w:rsidDel="00992A4B" w:rsidRDefault="00A616E5">
                  <w:pPr>
                    <w:jc w:val="center"/>
                    <w:rPr>
                      <w:del w:id="397" w:author="DeeM" w:date="2015-12-07T17:24:00Z"/>
                    </w:rPr>
                  </w:pPr>
                  <w:del w:id="398"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9" w:author="DeeM" w:date="2015-12-07T17:24:00Z"/>
              </w:rPr>
            </w:pPr>
          </w:p>
        </w:tc>
      </w:tr>
      <w:tr w:rsidR="00A616E5" w:rsidDel="00992A4B">
        <w:trPr>
          <w:del w:id="400" w:author="DeeM" w:date="2015-12-07T17:24:00Z"/>
        </w:trPr>
        <w:tc>
          <w:tcPr>
            <w:tcW w:w="820" w:type="dxa"/>
            <w:tcMar>
              <w:top w:w="140" w:type="dxa"/>
              <w:left w:w="0" w:type="dxa"/>
              <w:bottom w:w="0" w:type="dxa"/>
              <w:right w:w="0" w:type="dxa"/>
            </w:tcMar>
          </w:tcPr>
          <w:p w:rsidR="00A616E5" w:rsidDel="00992A4B" w:rsidRDefault="00A616E5">
            <w:pPr>
              <w:rPr>
                <w:del w:id="401"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402" w:author="DeeM" w:date="2015-12-07T17:24:00Z"/>
              </w:trPr>
              <w:tc>
                <w:tcPr>
                  <w:tcW w:w="8670" w:type="dxa"/>
                </w:tcPr>
                <w:p w:rsidR="00A616E5" w:rsidDel="00992A4B" w:rsidRDefault="00A616E5">
                  <w:pPr>
                    <w:jc w:val="both"/>
                    <w:rPr>
                      <w:del w:id="403" w:author="DeeM" w:date="2015-12-07T17:24:00Z"/>
                    </w:rPr>
                  </w:pPr>
                  <w:del w:id="404" w:author="DeeM" w:date="2015-12-07T17:24:00Z">
                    <w:r w:rsidDel="00992A4B">
                      <w:rPr>
                        <w:rFonts w:eastAsia="Arial" w:cs="Arial"/>
                        <w:color w:val="000000"/>
                      </w:rPr>
                      <w:delText>*) niepotrzebne skreślić</w:delText>
                    </w:r>
                  </w:del>
                </w:p>
              </w:tc>
            </w:tr>
          </w:tbl>
          <w:p w:rsidR="00A616E5" w:rsidDel="00992A4B" w:rsidRDefault="00A616E5">
            <w:pPr>
              <w:rPr>
                <w:del w:id="405" w:author="DeeM" w:date="2015-12-07T17:24:00Z"/>
              </w:rPr>
            </w:pPr>
          </w:p>
        </w:tc>
      </w:tr>
      <w:tr w:rsidR="00A616E5" w:rsidDel="00992A4B">
        <w:trPr>
          <w:trHeight w:val="230"/>
          <w:hidden/>
          <w:del w:id="406"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407" w:author="DeeM" w:date="2015-12-07T17:24:00Z"/>
                <w:vanish/>
              </w:rPr>
            </w:pPr>
          </w:p>
          <w:tbl>
            <w:tblPr>
              <w:tblOverlap w:val="never"/>
              <w:tblW w:w="2880" w:type="dxa"/>
              <w:tblLayout w:type="fixed"/>
              <w:tblLook w:val="01E0"/>
            </w:tblPr>
            <w:tblGrid>
              <w:gridCol w:w="2880"/>
            </w:tblGrid>
            <w:tr w:rsidR="00A616E5" w:rsidDel="00992A4B">
              <w:trPr>
                <w:del w:id="408" w:author="DeeM" w:date="2015-12-07T17:24:00Z"/>
              </w:trPr>
              <w:tc>
                <w:tcPr>
                  <w:tcW w:w="2880" w:type="dxa"/>
                  <w:tcBorders>
                    <w:bottom w:val="single" w:sz="6" w:space="0" w:color="000000"/>
                  </w:tcBorders>
                </w:tcPr>
                <w:p w:rsidR="00A616E5" w:rsidDel="00992A4B" w:rsidRDefault="00A616E5">
                  <w:pPr>
                    <w:rPr>
                      <w:del w:id="409" w:author="DeeM" w:date="2015-12-07T17:24:00Z"/>
                    </w:rPr>
                  </w:pPr>
                </w:p>
              </w:tc>
            </w:tr>
          </w:tbl>
          <w:p w:rsidR="00A616E5" w:rsidDel="00992A4B" w:rsidRDefault="00A616E5">
            <w:pPr>
              <w:rPr>
                <w:del w:id="410" w:author="DeeM" w:date="2015-12-07T17:24:00Z"/>
              </w:rPr>
            </w:pPr>
          </w:p>
        </w:tc>
      </w:tr>
      <w:tr w:rsidR="00A616E5" w:rsidDel="00992A4B">
        <w:trPr>
          <w:trHeight w:val="230"/>
          <w:hidden/>
          <w:del w:id="411" w:author="DeeM" w:date="2015-12-07T17:24:00Z"/>
        </w:trPr>
        <w:tc>
          <w:tcPr>
            <w:tcW w:w="9490" w:type="dxa"/>
            <w:gridSpan w:val="4"/>
            <w:tcMar>
              <w:top w:w="60" w:type="dxa"/>
              <w:left w:w="720" w:type="dxa"/>
              <w:bottom w:w="0" w:type="dxa"/>
              <w:right w:w="0" w:type="dxa"/>
            </w:tcMar>
          </w:tcPr>
          <w:p w:rsidR="00A616E5" w:rsidDel="00992A4B" w:rsidRDefault="00A616E5">
            <w:pPr>
              <w:rPr>
                <w:del w:id="412" w:author="DeeM" w:date="2015-12-07T17:24:00Z"/>
                <w:vanish/>
              </w:rPr>
            </w:pPr>
          </w:p>
          <w:tbl>
            <w:tblPr>
              <w:tblOverlap w:val="never"/>
              <w:tblW w:w="8770" w:type="dxa"/>
              <w:tblLayout w:type="fixed"/>
              <w:tblLook w:val="01E0"/>
            </w:tblPr>
            <w:tblGrid>
              <w:gridCol w:w="236"/>
              <w:gridCol w:w="8534"/>
            </w:tblGrid>
            <w:tr w:rsidR="00A616E5" w:rsidDel="00992A4B">
              <w:trPr>
                <w:del w:id="41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4" w:author="DeeM" w:date="2015-12-07T17:24:00Z"/>
                    </w:trPr>
                    <w:tc>
                      <w:tcPr>
                        <w:tcW w:w="165" w:type="dxa"/>
                      </w:tcPr>
                      <w:p w:rsidR="00A616E5" w:rsidDel="00992A4B" w:rsidRDefault="00A616E5">
                        <w:pPr>
                          <w:rPr>
                            <w:del w:id="415" w:author="DeeM" w:date="2015-12-07T17:24:00Z"/>
                          </w:rPr>
                        </w:pPr>
                        <w:del w:id="416" w:author="DeeM" w:date="2015-12-07T17:24:00Z">
                          <w:r w:rsidDel="00992A4B">
                            <w:rPr>
                              <w:rFonts w:eastAsia="Arial" w:cs="Arial"/>
                              <w:color w:val="000000"/>
                              <w:position w:val="4"/>
                              <w:sz w:val="12"/>
                              <w:szCs w:val="12"/>
                            </w:rPr>
                            <w:delText>1</w:delText>
                          </w:r>
                        </w:del>
                      </w:p>
                    </w:tc>
                  </w:tr>
                </w:tbl>
                <w:p w:rsidR="00A616E5" w:rsidDel="00992A4B" w:rsidRDefault="00A616E5">
                  <w:pPr>
                    <w:rPr>
                      <w:del w:id="41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8" w:author="DeeM" w:date="2015-12-07T17:24:00Z"/>
                    </w:trPr>
                    <w:tc>
                      <w:tcPr>
                        <w:tcW w:w="8492" w:type="dxa"/>
                      </w:tcPr>
                      <w:p w:rsidR="00A616E5" w:rsidDel="00992A4B" w:rsidRDefault="00A616E5">
                        <w:pPr>
                          <w:jc w:val="both"/>
                          <w:rPr>
                            <w:del w:id="419" w:author="DeeM" w:date="2015-12-07T17:24:00Z"/>
                          </w:rPr>
                        </w:pPr>
                        <w:del w:id="42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21" w:author="DeeM" w:date="2015-12-07T17:24:00Z"/>
                    </w:rPr>
                  </w:pPr>
                </w:p>
              </w:tc>
            </w:tr>
            <w:tr w:rsidR="00A616E5" w:rsidDel="00992A4B">
              <w:trPr>
                <w:del w:id="42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23" w:author="DeeM" w:date="2015-12-07T17:24:00Z"/>
                    </w:trPr>
                    <w:tc>
                      <w:tcPr>
                        <w:tcW w:w="165" w:type="dxa"/>
                      </w:tcPr>
                      <w:p w:rsidR="00A616E5" w:rsidDel="00992A4B" w:rsidRDefault="00A616E5">
                        <w:pPr>
                          <w:rPr>
                            <w:del w:id="424" w:author="DeeM" w:date="2015-12-07T17:24:00Z"/>
                          </w:rPr>
                        </w:pPr>
                        <w:del w:id="425" w:author="DeeM" w:date="2015-12-07T17:24:00Z">
                          <w:r w:rsidDel="00992A4B">
                            <w:rPr>
                              <w:rFonts w:eastAsia="Arial" w:cs="Arial"/>
                              <w:color w:val="000000"/>
                              <w:position w:val="4"/>
                              <w:sz w:val="12"/>
                              <w:szCs w:val="12"/>
                            </w:rPr>
                            <w:delText>2</w:delText>
                          </w:r>
                        </w:del>
                      </w:p>
                    </w:tc>
                  </w:tr>
                </w:tbl>
                <w:p w:rsidR="00A616E5" w:rsidDel="00992A4B" w:rsidRDefault="00A616E5">
                  <w:pPr>
                    <w:rPr>
                      <w:del w:id="42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7" w:author="DeeM" w:date="2015-12-07T17:24:00Z"/>
                    </w:trPr>
                    <w:tc>
                      <w:tcPr>
                        <w:tcW w:w="8492" w:type="dxa"/>
                      </w:tcPr>
                      <w:p w:rsidR="00A616E5" w:rsidDel="00992A4B" w:rsidRDefault="00A616E5">
                        <w:pPr>
                          <w:jc w:val="both"/>
                          <w:rPr>
                            <w:del w:id="428" w:author="DeeM" w:date="2015-12-07T17:24:00Z"/>
                          </w:rPr>
                        </w:pPr>
                        <w:del w:id="42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30" w:author="DeeM" w:date="2015-12-07T17:24:00Z"/>
                    </w:rPr>
                  </w:pPr>
                </w:p>
              </w:tc>
            </w:tr>
            <w:tr w:rsidR="00A616E5" w:rsidDel="00992A4B">
              <w:trPr>
                <w:del w:id="431" w:author="DeeM" w:date="2015-12-07T17:24:00Z"/>
              </w:trPr>
              <w:tc>
                <w:tcPr>
                  <w:tcW w:w="165" w:type="dxa"/>
                </w:tcPr>
                <w:p w:rsidR="00A616E5" w:rsidDel="00992A4B" w:rsidRDefault="00A616E5">
                  <w:pPr>
                    <w:rPr>
                      <w:del w:id="43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3" w:author="DeeM" w:date="2015-12-07T17:24:00Z"/>
                    </w:trPr>
                    <w:tc>
                      <w:tcPr>
                        <w:tcW w:w="8492" w:type="dxa"/>
                      </w:tcPr>
                      <w:p w:rsidR="00A616E5" w:rsidDel="00992A4B" w:rsidRDefault="00A616E5">
                        <w:pPr>
                          <w:jc w:val="both"/>
                          <w:rPr>
                            <w:del w:id="434" w:author="DeeM" w:date="2015-12-07T17:24:00Z"/>
                          </w:rPr>
                        </w:pPr>
                        <w:del w:id="43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36" w:author="DeeM" w:date="2015-12-07T17:24:00Z"/>
                    </w:rPr>
                  </w:pPr>
                </w:p>
              </w:tc>
            </w:tr>
            <w:tr w:rsidR="00A616E5" w:rsidDel="00992A4B">
              <w:trPr>
                <w:del w:id="437" w:author="DeeM" w:date="2015-12-07T17:24:00Z"/>
              </w:trPr>
              <w:tc>
                <w:tcPr>
                  <w:tcW w:w="165" w:type="dxa"/>
                </w:tcPr>
                <w:p w:rsidR="00A616E5" w:rsidDel="00992A4B" w:rsidRDefault="00A616E5">
                  <w:pPr>
                    <w:rPr>
                      <w:del w:id="43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9" w:author="DeeM" w:date="2015-12-07T17:24:00Z"/>
                    </w:trPr>
                    <w:tc>
                      <w:tcPr>
                        <w:tcW w:w="8492" w:type="dxa"/>
                      </w:tcPr>
                      <w:p w:rsidR="00A616E5" w:rsidDel="00992A4B" w:rsidRDefault="00A616E5">
                        <w:pPr>
                          <w:jc w:val="both"/>
                          <w:rPr>
                            <w:del w:id="440" w:author="DeeM" w:date="2015-12-07T17:24:00Z"/>
                          </w:rPr>
                        </w:pPr>
                        <w:del w:id="44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42" w:author="DeeM" w:date="2015-12-07T17:24:00Z"/>
                    </w:rPr>
                  </w:pPr>
                </w:p>
              </w:tc>
            </w:tr>
          </w:tbl>
          <w:p w:rsidR="00A616E5" w:rsidDel="00992A4B" w:rsidRDefault="00A616E5">
            <w:pPr>
              <w:rPr>
                <w:del w:id="443" w:author="DeeM" w:date="2015-12-07T17:24:00Z"/>
              </w:rPr>
            </w:pPr>
          </w:p>
        </w:tc>
      </w:tr>
    </w:tbl>
    <w:p w:rsidR="00CF274A" w:rsidDel="00992A4B" w:rsidRDefault="00CF274A">
      <w:pPr>
        <w:rPr>
          <w:del w:id="444" w:author="DeeM" w:date="2015-12-07T17:24:00Z"/>
        </w:rPr>
      </w:pPr>
      <w:del w:id="445"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46" w:author="DeeM" w:date="2015-12-07T17:24:00Z"/>
        </w:trPr>
        <w:tc>
          <w:tcPr>
            <w:tcW w:w="3805" w:type="dxa"/>
            <w:gridSpan w:val="2"/>
            <w:vMerge w:val="restart"/>
          </w:tcPr>
          <w:p w:rsidR="00CF274A" w:rsidDel="00992A4B" w:rsidRDefault="001631E4">
            <w:pPr>
              <w:rPr>
                <w:del w:id="447" w:author="DeeM" w:date="2015-12-07T17:24:00Z"/>
              </w:rPr>
            </w:pPr>
            <w:del w:id="448" w:author="DeeM" w:date="2015-12-07T17:24:00Z">
              <w:r w:rsidDel="00992A4B">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BE33D5" w:rsidDel="00992A4B">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9" w:author="DeeM" w:date="2015-12-07T17:24:00Z"/>
              </w:rPr>
            </w:pPr>
          </w:p>
        </w:tc>
        <w:tc>
          <w:tcPr>
            <w:tcW w:w="3180" w:type="dxa"/>
          </w:tcPr>
          <w:p w:rsidR="00CF274A" w:rsidDel="00992A4B" w:rsidRDefault="001631E4">
            <w:pPr>
              <w:jc w:val="right"/>
              <w:rPr>
                <w:del w:id="450" w:author="DeeM" w:date="2015-12-07T17:24:00Z"/>
              </w:rPr>
            </w:pPr>
            <w:del w:id="451" w:author="DeeM" w:date="2015-12-07T17:24:00Z">
              <w:r w:rsidDel="00992A4B">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BE33D5" w:rsidDel="00992A4B">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52" w:author="DeeM" w:date="2015-12-07T17:24:00Z"/>
        </w:trPr>
        <w:tc>
          <w:tcPr>
            <w:tcW w:w="820" w:type="dxa"/>
            <w:tcMar>
              <w:top w:w="620" w:type="dxa"/>
              <w:left w:w="0" w:type="dxa"/>
              <w:bottom w:w="0" w:type="dxa"/>
              <w:right w:w="0" w:type="dxa"/>
            </w:tcMar>
          </w:tcPr>
          <w:p w:rsidR="00CF274A" w:rsidDel="00992A4B" w:rsidRDefault="00CF274A">
            <w:pPr>
              <w:rPr>
                <w:del w:id="453"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54" w:author="DeeM" w:date="2015-12-07T17:24:00Z"/>
              </w:rPr>
            </w:pPr>
            <w:del w:id="455" w:author="DeeM" w:date="2015-12-07T17:24:00Z">
              <w:r w:rsidDel="00992A4B">
                <w:rPr>
                  <w:rFonts w:eastAsia="Arial" w:cs="Arial"/>
                  <w:b/>
                  <w:bCs/>
                  <w:color w:val="000000"/>
                  <w:sz w:val="24"/>
                  <w:szCs w:val="24"/>
                </w:rPr>
                <w:delText>OŚWIADCZENIE</w:delText>
              </w:r>
            </w:del>
          </w:p>
        </w:tc>
      </w:tr>
      <w:tr w:rsidR="00CF274A" w:rsidDel="00992A4B">
        <w:trPr>
          <w:del w:id="456" w:author="DeeM" w:date="2015-12-07T17:24:00Z"/>
        </w:trPr>
        <w:tc>
          <w:tcPr>
            <w:tcW w:w="820" w:type="dxa"/>
            <w:tcMar>
              <w:top w:w="220" w:type="dxa"/>
              <w:left w:w="0" w:type="dxa"/>
              <w:bottom w:w="0" w:type="dxa"/>
              <w:right w:w="0" w:type="dxa"/>
            </w:tcMar>
          </w:tcPr>
          <w:p w:rsidR="00CF274A" w:rsidDel="00992A4B" w:rsidRDefault="00CF274A">
            <w:pPr>
              <w:rPr>
                <w:del w:id="45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8" w:author="DeeM" w:date="2015-12-07T17:24:00Z"/>
              </w:trPr>
              <w:tc>
                <w:tcPr>
                  <w:tcW w:w="8670" w:type="dxa"/>
                  <w:tcMar>
                    <w:top w:w="0" w:type="dxa"/>
                    <w:left w:w="0" w:type="dxa"/>
                    <w:bottom w:w="20" w:type="dxa"/>
                    <w:right w:w="0" w:type="dxa"/>
                  </w:tcMar>
                </w:tcPr>
                <w:p w:rsidR="00CF274A" w:rsidDel="00992A4B" w:rsidRDefault="00CF274A">
                  <w:pPr>
                    <w:rPr>
                      <w:del w:id="459" w:author="DeeM" w:date="2015-12-07T17:24:00Z"/>
                    </w:rPr>
                  </w:pPr>
                  <w:del w:id="460" w:author="DeeM" w:date="2015-12-07T17:24:00Z">
                    <w:r w:rsidDel="00992A4B">
                      <w:rPr>
                        <w:rFonts w:eastAsia="Arial" w:cs="Arial"/>
                        <w:color w:val="000000"/>
                      </w:rPr>
                      <w:delText>Imię i nazwisko: Artur Kąkol</w:delText>
                    </w:r>
                  </w:del>
                </w:p>
                <w:p w:rsidR="00CF274A" w:rsidDel="00992A4B" w:rsidRDefault="00CF274A">
                  <w:pPr>
                    <w:rPr>
                      <w:del w:id="461" w:author="DeeM" w:date="2015-12-07T17:24:00Z"/>
                    </w:rPr>
                  </w:pPr>
                  <w:del w:id="462" w:author="DeeM" w:date="2015-12-07T17:24:00Z">
                    <w:r w:rsidDel="00992A4B">
                      <w:rPr>
                        <w:rFonts w:eastAsia="Arial" w:cs="Arial"/>
                        <w:color w:val="000000"/>
                      </w:rPr>
                      <w:delText>Data i miejsce urodzenia: 27.05.1992, Kościerzyna</w:delText>
                    </w:r>
                  </w:del>
                </w:p>
                <w:p w:rsidR="00CF274A" w:rsidDel="00992A4B" w:rsidRDefault="00CF274A">
                  <w:pPr>
                    <w:rPr>
                      <w:del w:id="463" w:author="DeeM" w:date="2015-12-07T17:24:00Z"/>
                    </w:rPr>
                  </w:pPr>
                  <w:del w:id="464" w:author="DeeM" w:date="2015-12-07T17:24:00Z">
                    <w:r w:rsidDel="00992A4B">
                      <w:rPr>
                        <w:rFonts w:eastAsia="Arial" w:cs="Arial"/>
                        <w:color w:val="000000"/>
                      </w:rPr>
                      <w:delText>Nr albumu: 143251</w:delText>
                    </w:r>
                  </w:del>
                </w:p>
                <w:p w:rsidR="00CF274A" w:rsidDel="00992A4B" w:rsidRDefault="00CF274A">
                  <w:pPr>
                    <w:rPr>
                      <w:del w:id="465" w:author="DeeM" w:date="2015-12-07T17:24:00Z"/>
                    </w:rPr>
                  </w:pPr>
                  <w:del w:id="466" w:author="DeeM" w:date="2015-12-07T17:24:00Z">
                    <w:r w:rsidDel="00992A4B">
                      <w:rPr>
                        <w:rFonts w:eastAsia="Arial" w:cs="Arial"/>
                        <w:color w:val="000000"/>
                      </w:rPr>
                      <w:delText>Wydział: Wydział Elektroniki, Telekomunikacji i Informatyki</w:delText>
                    </w:r>
                  </w:del>
                </w:p>
                <w:p w:rsidR="00CF274A" w:rsidDel="00992A4B" w:rsidRDefault="00CF274A">
                  <w:pPr>
                    <w:rPr>
                      <w:del w:id="467" w:author="DeeM" w:date="2015-12-07T17:24:00Z"/>
                    </w:rPr>
                  </w:pPr>
                  <w:del w:id="468" w:author="DeeM" w:date="2015-12-07T17:24:00Z">
                    <w:r w:rsidDel="00992A4B">
                      <w:rPr>
                        <w:rFonts w:eastAsia="Arial" w:cs="Arial"/>
                        <w:color w:val="000000"/>
                      </w:rPr>
                      <w:delText>Kierunek: informatyka</w:delText>
                    </w:r>
                  </w:del>
                </w:p>
                <w:p w:rsidR="00CF274A" w:rsidDel="00992A4B" w:rsidRDefault="00CF274A">
                  <w:pPr>
                    <w:rPr>
                      <w:del w:id="469" w:author="DeeM" w:date="2015-12-07T17:24:00Z"/>
                    </w:rPr>
                  </w:pPr>
                  <w:del w:id="470" w:author="DeeM" w:date="2015-12-07T17:24:00Z">
                    <w:r w:rsidDel="00992A4B">
                      <w:rPr>
                        <w:rFonts w:eastAsia="Arial" w:cs="Arial"/>
                        <w:color w:val="000000"/>
                      </w:rPr>
                      <w:delText>Poziom studiów: I stopnia - inżynierskie</w:delText>
                    </w:r>
                  </w:del>
                </w:p>
                <w:p w:rsidR="00CF274A" w:rsidDel="00992A4B" w:rsidRDefault="00CF274A">
                  <w:pPr>
                    <w:rPr>
                      <w:del w:id="471" w:author="DeeM" w:date="2015-12-07T17:24:00Z"/>
                    </w:rPr>
                  </w:pPr>
                  <w:del w:id="472" w:author="DeeM" w:date="2015-12-07T17:24:00Z">
                    <w:r w:rsidDel="00992A4B">
                      <w:rPr>
                        <w:rFonts w:eastAsia="Arial" w:cs="Arial"/>
                        <w:color w:val="000000"/>
                      </w:rPr>
                      <w:delText>Forma studiów: stacjonarne</w:delText>
                    </w:r>
                  </w:del>
                </w:p>
              </w:tc>
            </w:tr>
          </w:tbl>
          <w:p w:rsidR="00CF274A" w:rsidDel="00992A4B" w:rsidRDefault="00CF274A">
            <w:pPr>
              <w:rPr>
                <w:del w:id="473" w:author="DeeM" w:date="2015-12-07T17:24:00Z"/>
              </w:rPr>
            </w:pPr>
          </w:p>
        </w:tc>
      </w:tr>
      <w:tr w:rsidR="00CF274A" w:rsidDel="00992A4B">
        <w:trPr>
          <w:del w:id="474" w:author="DeeM" w:date="2015-12-07T17:24:00Z"/>
        </w:trPr>
        <w:tc>
          <w:tcPr>
            <w:tcW w:w="820" w:type="dxa"/>
            <w:tcMar>
              <w:top w:w="320" w:type="dxa"/>
              <w:left w:w="0" w:type="dxa"/>
              <w:bottom w:w="0" w:type="dxa"/>
              <w:right w:w="0" w:type="dxa"/>
            </w:tcMar>
          </w:tcPr>
          <w:p w:rsidR="00CF274A" w:rsidDel="00992A4B" w:rsidRDefault="00CF274A">
            <w:pPr>
              <w:rPr>
                <w:del w:id="47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76" w:author="DeeM" w:date="2015-12-07T17:24:00Z"/>
              </w:trPr>
              <w:tc>
                <w:tcPr>
                  <w:tcW w:w="8670" w:type="dxa"/>
                  <w:tcMar>
                    <w:top w:w="0" w:type="dxa"/>
                    <w:left w:w="0" w:type="dxa"/>
                    <w:bottom w:w="20" w:type="dxa"/>
                    <w:right w:w="0" w:type="dxa"/>
                  </w:tcMar>
                </w:tcPr>
                <w:p w:rsidR="00CF274A" w:rsidDel="00992A4B" w:rsidRDefault="00CF274A">
                  <w:pPr>
                    <w:jc w:val="both"/>
                    <w:rPr>
                      <w:del w:id="477" w:author="DeeM" w:date="2015-12-07T17:24:00Z"/>
                    </w:rPr>
                  </w:pPr>
                  <w:del w:id="47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9" w:author="DeeM" w:date="2015-12-07T17:24:00Z"/>
                    </w:rPr>
                  </w:pPr>
                  <w:del w:id="48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81" w:author="DeeM" w:date="2015-12-07T17:24:00Z"/>
              </w:rPr>
            </w:pPr>
          </w:p>
        </w:tc>
      </w:tr>
      <w:tr w:rsidR="00CF274A" w:rsidDel="00992A4B">
        <w:trPr>
          <w:trHeight w:val="230"/>
          <w:hidden/>
          <w:del w:id="482"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83" w:author="DeeM" w:date="2015-12-07T17:24:00Z"/>
                <w:vanish/>
              </w:rPr>
            </w:pPr>
          </w:p>
          <w:tbl>
            <w:tblPr>
              <w:tblOverlap w:val="never"/>
              <w:tblW w:w="8625" w:type="dxa"/>
              <w:tblLayout w:type="fixed"/>
              <w:tblLook w:val="01E0"/>
            </w:tblPr>
            <w:tblGrid>
              <w:gridCol w:w="4545"/>
              <w:gridCol w:w="4080"/>
            </w:tblGrid>
            <w:tr w:rsidR="00CF274A" w:rsidDel="00992A4B">
              <w:trPr>
                <w:del w:id="484" w:author="DeeM" w:date="2015-12-07T17:24:00Z"/>
              </w:trPr>
              <w:tc>
                <w:tcPr>
                  <w:tcW w:w="4545" w:type="dxa"/>
                </w:tcPr>
                <w:p w:rsidR="00CF274A" w:rsidDel="00992A4B" w:rsidRDefault="00CF274A">
                  <w:pPr>
                    <w:rPr>
                      <w:del w:id="485" w:author="DeeM" w:date="2015-12-07T17:24:00Z"/>
                    </w:rPr>
                  </w:pPr>
                  <w:del w:id="486"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87" w:author="DeeM" w:date="2015-12-07T17:24:00Z"/>
                    </w:rPr>
                  </w:pPr>
                  <w:del w:id="488" w:author="DeeM" w:date="2015-12-07T17:24:00Z">
                    <w:r w:rsidDel="00992A4B">
                      <w:rPr>
                        <w:rFonts w:eastAsia="Arial" w:cs="Arial"/>
                        <w:color w:val="000000"/>
                      </w:rPr>
                      <w:delText>.....................................................</w:delText>
                    </w:r>
                  </w:del>
                </w:p>
                <w:p w:rsidR="00CF274A" w:rsidDel="00992A4B" w:rsidRDefault="00CF274A">
                  <w:pPr>
                    <w:jc w:val="center"/>
                    <w:rPr>
                      <w:del w:id="489" w:author="DeeM" w:date="2015-12-07T17:24:00Z"/>
                    </w:rPr>
                  </w:pPr>
                  <w:del w:id="490" w:author="DeeM" w:date="2015-12-07T17:24:00Z">
                    <w:r w:rsidDel="00992A4B">
                      <w:rPr>
                        <w:rFonts w:eastAsia="Arial" w:cs="Arial"/>
                        <w:i/>
                        <w:iCs/>
                        <w:color w:val="000000"/>
                        <w:sz w:val="16"/>
                        <w:szCs w:val="16"/>
                      </w:rPr>
                      <w:delText>podpis studenta</w:delText>
                    </w:r>
                  </w:del>
                </w:p>
              </w:tc>
            </w:tr>
          </w:tbl>
          <w:p w:rsidR="00CF274A" w:rsidDel="00992A4B" w:rsidRDefault="00CF274A">
            <w:pPr>
              <w:rPr>
                <w:del w:id="491" w:author="DeeM" w:date="2015-12-07T17:24:00Z"/>
              </w:rPr>
            </w:pPr>
          </w:p>
        </w:tc>
      </w:tr>
      <w:tr w:rsidR="00CF274A" w:rsidDel="00992A4B">
        <w:trPr>
          <w:del w:id="492" w:author="DeeM" w:date="2015-12-07T17:24:00Z"/>
        </w:trPr>
        <w:tc>
          <w:tcPr>
            <w:tcW w:w="820" w:type="dxa"/>
            <w:tcMar>
              <w:top w:w="140" w:type="dxa"/>
              <w:left w:w="0" w:type="dxa"/>
              <w:bottom w:w="0" w:type="dxa"/>
              <w:right w:w="0" w:type="dxa"/>
            </w:tcMar>
          </w:tcPr>
          <w:p w:rsidR="00CF274A" w:rsidDel="00992A4B" w:rsidRDefault="00CF274A">
            <w:pPr>
              <w:rPr>
                <w:del w:id="49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94" w:author="DeeM" w:date="2015-12-07T17:24:00Z"/>
              </w:trPr>
              <w:tc>
                <w:tcPr>
                  <w:tcW w:w="8670" w:type="dxa"/>
                </w:tcPr>
                <w:p w:rsidR="00CF274A" w:rsidDel="00992A4B" w:rsidRDefault="00CF274A">
                  <w:pPr>
                    <w:jc w:val="both"/>
                    <w:rPr>
                      <w:del w:id="495" w:author="DeeM" w:date="2015-12-07T17:24:00Z"/>
                    </w:rPr>
                  </w:pPr>
                  <w:del w:id="49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97" w:author="DeeM" w:date="2015-12-07T17:24:00Z"/>
                    </w:rPr>
                  </w:pPr>
                </w:p>
                <w:p w:rsidR="00CF274A" w:rsidDel="00992A4B" w:rsidRDefault="00CF274A">
                  <w:pPr>
                    <w:jc w:val="both"/>
                    <w:rPr>
                      <w:del w:id="498" w:author="DeeM" w:date="2015-12-07T17:24:00Z"/>
                    </w:rPr>
                  </w:pPr>
                  <w:del w:id="49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500" w:author="DeeM" w:date="2015-12-07T17:24:00Z"/>
                    </w:rPr>
                  </w:pPr>
                </w:p>
                <w:p w:rsidR="00CF274A" w:rsidDel="00992A4B" w:rsidRDefault="00CF274A">
                  <w:pPr>
                    <w:jc w:val="both"/>
                    <w:rPr>
                      <w:del w:id="501" w:author="DeeM" w:date="2015-12-07T17:24:00Z"/>
                    </w:rPr>
                  </w:pPr>
                  <w:del w:id="50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503" w:author="DeeM" w:date="2015-12-07T17:24:00Z"/>
                    </w:rPr>
                  </w:pPr>
                </w:p>
                <w:p w:rsidR="00CF274A" w:rsidDel="00992A4B" w:rsidRDefault="00CF274A">
                  <w:pPr>
                    <w:jc w:val="both"/>
                    <w:rPr>
                      <w:del w:id="504" w:author="DeeM" w:date="2015-12-07T17:24:00Z"/>
                    </w:rPr>
                  </w:pPr>
                  <w:del w:id="505"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506" w:author="DeeM" w:date="2015-12-07T17:24:00Z"/>
                    </w:rPr>
                  </w:pPr>
                </w:p>
              </w:tc>
            </w:tr>
          </w:tbl>
          <w:p w:rsidR="00CF274A" w:rsidDel="00992A4B" w:rsidRDefault="00CF274A">
            <w:pPr>
              <w:rPr>
                <w:del w:id="507" w:author="DeeM" w:date="2015-12-07T17:24:00Z"/>
              </w:rPr>
            </w:pPr>
          </w:p>
        </w:tc>
      </w:tr>
      <w:tr w:rsidR="00CF274A" w:rsidDel="00992A4B">
        <w:trPr>
          <w:trHeight w:val="230"/>
          <w:hidden/>
          <w:del w:id="508"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9" w:author="DeeM" w:date="2015-12-07T17:24:00Z"/>
                <w:vanish/>
              </w:rPr>
            </w:pPr>
          </w:p>
          <w:tbl>
            <w:tblPr>
              <w:tblOverlap w:val="never"/>
              <w:tblW w:w="8785" w:type="dxa"/>
              <w:tblLayout w:type="fixed"/>
              <w:tblLook w:val="01E0"/>
            </w:tblPr>
            <w:tblGrid>
              <w:gridCol w:w="4544"/>
              <w:gridCol w:w="4241"/>
            </w:tblGrid>
            <w:tr w:rsidR="00CF274A" w:rsidDel="00992A4B">
              <w:trPr>
                <w:del w:id="510" w:author="DeeM" w:date="2015-12-07T17:24:00Z"/>
              </w:trPr>
              <w:tc>
                <w:tcPr>
                  <w:tcW w:w="4544" w:type="dxa"/>
                </w:tcPr>
                <w:p w:rsidR="00CF274A" w:rsidDel="00992A4B" w:rsidRDefault="00CF274A">
                  <w:pPr>
                    <w:rPr>
                      <w:del w:id="511" w:author="DeeM" w:date="2015-12-07T17:24:00Z"/>
                    </w:rPr>
                  </w:pPr>
                  <w:del w:id="512"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3" w:author="DeeM" w:date="2015-12-07T17:24:00Z"/>
                    </w:rPr>
                  </w:pPr>
                  <w:del w:id="514" w:author="DeeM" w:date="2015-12-07T17:24:00Z">
                    <w:r w:rsidDel="00992A4B">
                      <w:rPr>
                        <w:rFonts w:eastAsia="Arial" w:cs="Arial"/>
                        <w:color w:val="000000"/>
                      </w:rPr>
                      <w:delText>.....................................................</w:delText>
                    </w:r>
                  </w:del>
                </w:p>
                <w:p w:rsidR="00CF274A" w:rsidDel="00992A4B" w:rsidRDefault="00CF274A">
                  <w:pPr>
                    <w:jc w:val="center"/>
                    <w:rPr>
                      <w:del w:id="515" w:author="DeeM" w:date="2015-12-07T17:24:00Z"/>
                    </w:rPr>
                  </w:pPr>
                  <w:del w:id="516" w:author="DeeM" w:date="2015-12-07T17:24:00Z">
                    <w:r w:rsidDel="00992A4B">
                      <w:rPr>
                        <w:rFonts w:eastAsia="Arial" w:cs="Arial"/>
                        <w:i/>
                        <w:iCs/>
                        <w:color w:val="000000"/>
                        <w:sz w:val="16"/>
                        <w:szCs w:val="16"/>
                      </w:rPr>
                      <w:delText>podpis studenta</w:delText>
                    </w:r>
                  </w:del>
                </w:p>
              </w:tc>
            </w:tr>
          </w:tbl>
          <w:p w:rsidR="00CF274A" w:rsidDel="00992A4B" w:rsidRDefault="00CF274A">
            <w:pPr>
              <w:rPr>
                <w:del w:id="517" w:author="DeeM" w:date="2015-12-07T17:24:00Z"/>
              </w:rPr>
            </w:pPr>
          </w:p>
        </w:tc>
      </w:tr>
      <w:tr w:rsidR="00CF274A" w:rsidDel="00992A4B">
        <w:trPr>
          <w:del w:id="518" w:author="DeeM" w:date="2015-12-07T17:24:00Z"/>
        </w:trPr>
        <w:tc>
          <w:tcPr>
            <w:tcW w:w="820" w:type="dxa"/>
            <w:tcMar>
              <w:top w:w="180" w:type="dxa"/>
              <w:left w:w="0" w:type="dxa"/>
              <w:bottom w:w="0" w:type="dxa"/>
              <w:right w:w="0" w:type="dxa"/>
            </w:tcMar>
          </w:tcPr>
          <w:p w:rsidR="00CF274A" w:rsidDel="00992A4B" w:rsidRDefault="00CF274A">
            <w:pPr>
              <w:rPr>
                <w:del w:id="519"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20" w:author="DeeM" w:date="2015-12-07T17:24:00Z"/>
              </w:rPr>
            </w:pPr>
            <w:del w:id="52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2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23" w:author="DeeM" w:date="2015-12-07T17:24:00Z"/>
              </w:trPr>
              <w:tc>
                <w:tcPr>
                  <w:tcW w:w="4544" w:type="dxa"/>
                </w:tcPr>
                <w:p w:rsidR="00CF274A" w:rsidDel="00992A4B" w:rsidRDefault="00CF274A">
                  <w:pPr>
                    <w:rPr>
                      <w:del w:id="524" w:author="DeeM" w:date="2015-12-07T17:24:00Z"/>
                    </w:rPr>
                  </w:pPr>
                  <w:del w:id="525"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26" w:author="DeeM" w:date="2015-12-07T17:24:00Z"/>
                    </w:rPr>
                  </w:pPr>
                  <w:del w:id="527" w:author="DeeM" w:date="2015-12-07T17:24:00Z">
                    <w:r w:rsidDel="00992A4B">
                      <w:rPr>
                        <w:rFonts w:eastAsia="Arial" w:cs="Arial"/>
                        <w:color w:val="000000"/>
                      </w:rPr>
                      <w:delText>.....................................................</w:delText>
                    </w:r>
                  </w:del>
                </w:p>
                <w:p w:rsidR="00CF274A" w:rsidDel="00992A4B" w:rsidRDefault="00CF274A">
                  <w:pPr>
                    <w:jc w:val="center"/>
                    <w:rPr>
                      <w:del w:id="528" w:author="DeeM" w:date="2015-12-07T17:24:00Z"/>
                    </w:rPr>
                  </w:pPr>
                  <w:del w:id="529" w:author="DeeM" w:date="2015-12-07T17:24:00Z">
                    <w:r w:rsidDel="00992A4B">
                      <w:rPr>
                        <w:rFonts w:eastAsia="Arial" w:cs="Arial"/>
                        <w:i/>
                        <w:iCs/>
                        <w:color w:val="000000"/>
                        <w:sz w:val="16"/>
                        <w:szCs w:val="16"/>
                      </w:rPr>
                      <w:delText>podpis studenta</w:delText>
                    </w:r>
                  </w:del>
                </w:p>
              </w:tc>
            </w:tr>
          </w:tbl>
          <w:p w:rsidR="00CF274A" w:rsidDel="00992A4B" w:rsidRDefault="00CF274A">
            <w:pPr>
              <w:rPr>
                <w:del w:id="530" w:author="DeeM" w:date="2015-12-07T17:24:00Z"/>
              </w:rPr>
            </w:pPr>
          </w:p>
        </w:tc>
      </w:tr>
      <w:tr w:rsidR="00CF274A" w:rsidDel="00992A4B">
        <w:trPr>
          <w:del w:id="531" w:author="DeeM" w:date="2015-12-07T17:24:00Z"/>
        </w:trPr>
        <w:tc>
          <w:tcPr>
            <w:tcW w:w="820" w:type="dxa"/>
            <w:tcMar>
              <w:top w:w="140" w:type="dxa"/>
              <w:left w:w="0" w:type="dxa"/>
              <w:bottom w:w="0" w:type="dxa"/>
              <w:right w:w="0" w:type="dxa"/>
            </w:tcMar>
          </w:tcPr>
          <w:p w:rsidR="00CF274A" w:rsidDel="00992A4B" w:rsidRDefault="00CF274A">
            <w:pPr>
              <w:rPr>
                <w:del w:id="53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33" w:author="DeeM" w:date="2015-12-07T17:24:00Z"/>
              </w:trPr>
              <w:tc>
                <w:tcPr>
                  <w:tcW w:w="8670" w:type="dxa"/>
                </w:tcPr>
                <w:p w:rsidR="00CF274A" w:rsidDel="00992A4B" w:rsidRDefault="00CF274A">
                  <w:pPr>
                    <w:jc w:val="both"/>
                    <w:rPr>
                      <w:del w:id="534" w:author="DeeM" w:date="2015-12-07T17:24:00Z"/>
                    </w:rPr>
                  </w:pPr>
                  <w:del w:id="535" w:author="DeeM" w:date="2015-12-07T17:24:00Z">
                    <w:r w:rsidDel="00992A4B">
                      <w:rPr>
                        <w:rFonts w:eastAsia="Arial" w:cs="Arial"/>
                        <w:color w:val="000000"/>
                      </w:rPr>
                      <w:delText>*) niepotrzebne skreślić</w:delText>
                    </w:r>
                  </w:del>
                </w:p>
              </w:tc>
            </w:tr>
          </w:tbl>
          <w:p w:rsidR="00CF274A" w:rsidDel="00992A4B" w:rsidRDefault="00CF274A">
            <w:pPr>
              <w:rPr>
                <w:del w:id="536" w:author="DeeM" w:date="2015-12-07T17:24:00Z"/>
              </w:rPr>
            </w:pPr>
          </w:p>
        </w:tc>
      </w:tr>
      <w:tr w:rsidR="00CF274A" w:rsidDel="00992A4B">
        <w:trPr>
          <w:trHeight w:val="230"/>
          <w:hidden/>
          <w:del w:id="537"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8" w:author="DeeM" w:date="2015-12-07T17:24:00Z"/>
                <w:vanish/>
              </w:rPr>
            </w:pPr>
          </w:p>
          <w:tbl>
            <w:tblPr>
              <w:tblOverlap w:val="never"/>
              <w:tblW w:w="2880" w:type="dxa"/>
              <w:tblLayout w:type="fixed"/>
              <w:tblLook w:val="01E0"/>
            </w:tblPr>
            <w:tblGrid>
              <w:gridCol w:w="2880"/>
            </w:tblGrid>
            <w:tr w:rsidR="00CF274A" w:rsidDel="00992A4B">
              <w:trPr>
                <w:del w:id="539" w:author="DeeM" w:date="2015-12-07T17:24:00Z"/>
              </w:trPr>
              <w:tc>
                <w:tcPr>
                  <w:tcW w:w="2880" w:type="dxa"/>
                  <w:tcBorders>
                    <w:bottom w:val="single" w:sz="6" w:space="0" w:color="000000"/>
                  </w:tcBorders>
                </w:tcPr>
                <w:p w:rsidR="00CF274A" w:rsidDel="00992A4B" w:rsidRDefault="00CF274A">
                  <w:pPr>
                    <w:rPr>
                      <w:del w:id="540" w:author="DeeM" w:date="2015-12-07T17:24:00Z"/>
                    </w:rPr>
                  </w:pPr>
                </w:p>
              </w:tc>
            </w:tr>
          </w:tbl>
          <w:p w:rsidR="00CF274A" w:rsidDel="00992A4B" w:rsidRDefault="00CF274A">
            <w:pPr>
              <w:rPr>
                <w:del w:id="541" w:author="DeeM" w:date="2015-12-07T17:24:00Z"/>
              </w:rPr>
            </w:pPr>
          </w:p>
        </w:tc>
      </w:tr>
      <w:tr w:rsidR="00CF274A" w:rsidDel="00992A4B">
        <w:trPr>
          <w:trHeight w:val="230"/>
          <w:hidden/>
          <w:del w:id="542"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43" w:author="DeeM" w:date="2015-12-07T17:24:00Z"/>
                <w:vanish/>
              </w:rPr>
            </w:pPr>
          </w:p>
          <w:tbl>
            <w:tblPr>
              <w:tblOverlap w:val="never"/>
              <w:tblW w:w="8770" w:type="dxa"/>
              <w:tblLayout w:type="fixed"/>
              <w:tblLook w:val="01E0"/>
            </w:tblPr>
            <w:tblGrid>
              <w:gridCol w:w="236"/>
              <w:gridCol w:w="8534"/>
            </w:tblGrid>
            <w:tr w:rsidR="00CF274A" w:rsidDel="00992A4B">
              <w:trPr>
                <w:del w:id="54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5" w:author="DeeM" w:date="2015-12-07T17:24:00Z"/>
                    </w:trPr>
                    <w:tc>
                      <w:tcPr>
                        <w:tcW w:w="165" w:type="dxa"/>
                      </w:tcPr>
                      <w:p w:rsidR="00CF274A" w:rsidDel="00992A4B" w:rsidRDefault="00CF274A">
                        <w:pPr>
                          <w:rPr>
                            <w:del w:id="546" w:author="DeeM" w:date="2015-12-07T17:24:00Z"/>
                          </w:rPr>
                        </w:pPr>
                        <w:del w:id="547" w:author="DeeM" w:date="2015-12-07T17:24:00Z">
                          <w:r w:rsidDel="00992A4B">
                            <w:rPr>
                              <w:rFonts w:eastAsia="Arial" w:cs="Arial"/>
                              <w:color w:val="000000"/>
                              <w:position w:val="4"/>
                              <w:sz w:val="12"/>
                              <w:szCs w:val="12"/>
                            </w:rPr>
                            <w:delText>1</w:delText>
                          </w:r>
                        </w:del>
                      </w:p>
                    </w:tc>
                  </w:tr>
                </w:tbl>
                <w:p w:rsidR="00CF274A" w:rsidDel="00992A4B" w:rsidRDefault="00CF274A">
                  <w:pPr>
                    <w:rPr>
                      <w:del w:id="54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9" w:author="DeeM" w:date="2015-12-07T17:24:00Z"/>
                    </w:trPr>
                    <w:tc>
                      <w:tcPr>
                        <w:tcW w:w="8492" w:type="dxa"/>
                      </w:tcPr>
                      <w:p w:rsidR="00CF274A" w:rsidDel="00992A4B" w:rsidRDefault="00CF274A">
                        <w:pPr>
                          <w:jc w:val="both"/>
                          <w:rPr>
                            <w:del w:id="550" w:author="DeeM" w:date="2015-12-07T17:24:00Z"/>
                          </w:rPr>
                        </w:pPr>
                        <w:del w:id="55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52" w:author="DeeM" w:date="2015-12-07T17:24:00Z"/>
                    </w:rPr>
                  </w:pPr>
                </w:p>
              </w:tc>
            </w:tr>
            <w:tr w:rsidR="00CF274A" w:rsidDel="00992A4B">
              <w:trPr>
                <w:del w:id="55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54" w:author="DeeM" w:date="2015-12-07T17:24:00Z"/>
                    </w:trPr>
                    <w:tc>
                      <w:tcPr>
                        <w:tcW w:w="165" w:type="dxa"/>
                      </w:tcPr>
                      <w:p w:rsidR="00CF274A" w:rsidDel="00992A4B" w:rsidRDefault="00CF274A">
                        <w:pPr>
                          <w:rPr>
                            <w:del w:id="555" w:author="DeeM" w:date="2015-12-07T17:24:00Z"/>
                          </w:rPr>
                        </w:pPr>
                        <w:del w:id="556" w:author="DeeM" w:date="2015-12-07T17:24:00Z">
                          <w:r w:rsidDel="00992A4B">
                            <w:rPr>
                              <w:rFonts w:eastAsia="Arial" w:cs="Arial"/>
                              <w:color w:val="000000"/>
                              <w:position w:val="4"/>
                              <w:sz w:val="12"/>
                              <w:szCs w:val="12"/>
                            </w:rPr>
                            <w:delText>2</w:delText>
                          </w:r>
                        </w:del>
                      </w:p>
                    </w:tc>
                  </w:tr>
                </w:tbl>
                <w:p w:rsidR="00CF274A" w:rsidDel="00992A4B" w:rsidRDefault="00CF274A">
                  <w:pPr>
                    <w:rPr>
                      <w:del w:id="55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8" w:author="DeeM" w:date="2015-12-07T17:24:00Z"/>
                    </w:trPr>
                    <w:tc>
                      <w:tcPr>
                        <w:tcW w:w="8492" w:type="dxa"/>
                      </w:tcPr>
                      <w:p w:rsidR="00CF274A" w:rsidDel="00992A4B" w:rsidRDefault="00CF274A">
                        <w:pPr>
                          <w:jc w:val="both"/>
                          <w:rPr>
                            <w:del w:id="559" w:author="DeeM" w:date="2015-12-07T17:24:00Z"/>
                          </w:rPr>
                        </w:pPr>
                        <w:del w:id="560"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61" w:author="DeeM" w:date="2015-12-07T17:24:00Z"/>
                    </w:rPr>
                  </w:pPr>
                </w:p>
              </w:tc>
            </w:tr>
            <w:tr w:rsidR="00CF274A" w:rsidDel="00992A4B">
              <w:trPr>
                <w:del w:id="562" w:author="DeeM" w:date="2015-12-07T17:24:00Z"/>
              </w:trPr>
              <w:tc>
                <w:tcPr>
                  <w:tcW w:w="165" w:type="dxa"/>
                </w:tcPr>
                <w:p w:rsidR="00CF274A" w:rsidDel="00992A4B" w:rsidRDefault="00CF274A">
                  <w:pPr>
                    <w:rPr>
                      <w:del w:id="56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4" w:author="DeeM" w:date="2015-12-07T17:24:00Z"/>
                    </w:trPr>
                    <w:tc>
                      <w:tcPr>
                        <w:tcW w:w="8492" w:type="dxa"/>
                      </w:tcPr>
                      <w:p w:rsidR="00CF274A" w:rsidDel="00992A4B" w:rsidRDefault="00CF274A">
                        <w:pPr>
                          <w:jc w:val="both"/>
                          <w:rPr>
                            <w:del w:id="565" w:author="DeeM" w:date="2015-12-07T17:24:00Z"/>
                          </w:rPr>
                        </w:pPr>
                        <w:del w:id="56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67" w:author="DeeM" w:date="2015-12-07T17:24:00Z"/>
                    </w:rPr>
                  </w:pPr>
                </w:p>
              </w:tc>
            </w:tr>
            <w:tr w:rsidR="00CF274A" w:rsidDel="00992A4B">
              <w:trPr>
                <w:del w:id="568" w:author="DeeM" w:date="2015-12-07T17:24:00Z"/>
              </w:trPr>
              <w:tc>
                <w:tcPr>
                  <w:tcW w:w="165" w:type="dxa"/>
                </w:tcPr>
                <w:p w:rsidR="00CF274A" w:rsidDel="00992A4B" w:rsidRDefault="00CF274A">
                  <w:pPr>
                    <w:rPr>
                      <w:del w:id="56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70" w:author="DeeM" w:date="2015-12-07T17:24:00Z"/>
                    </w:trPr>
                    <w:tc>
                      <w:tcPr>
                        <w:tcW w:w="8492" w:type="dxa"/>
                      </w:tcPr>
                      <w:p w:rsidR="00CF274A" w:rsidDel="00992A4B" w:rsidRDefault="00CF274A">
                        <w:pPr>
                          <w:jc w:val="both"/>
                          <w:rPr>
                            <w:del w:id="571" w:author="DeeM" w:date="2015-12-07T17:24:00Z"/>
                          </w:rPr>
                        </w:pPr>
                        <w:del w:id="57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73" w:author="DeeM" w:date="2015-12-07T17:24:00Z"/>
                    </w:rPr>
                  </w:pPr>
                </w:p>
              </w:tc>
            </w:tr>
          </w:tbl>
          <w:p w:rsidR="00CF274A" w:rsidDel="00992A4B" w:rsidRDefault="00CF274A">
            <w:pPr>
              <w:rPr>
                <w:del w:id="574" w:author="DeeM" w:date="2015-12-07T17:24:00Z"/>
              </w:rPr>
            </w:pPr>
          </w:p>
        </w:tc>
      </w:tr>
    </w:tbl>
    <w:p w:rsidR="00992A4B" w:rsidRDefault="00992A4B">
      <w:pPr>
        <w:rPr>
          <w:ins w:id="575" w:author="DeeM" w:date="2015-12-07T17:24:00Z"/>
        </w:rPr>
      </w:pPr>
    </w:p>
    <w:p w:rsidR="00A616E5" w:rsidRDefault="00A616E5">
      <w:pPr>
        <w:sectPr w:rsidR="00A616E5" w:rsidSect="001057CA">
          <w:headerReference w:type="default" r:id="rId14"/>
          <w:pgSz w:w="11905" w:h="16837"/>
          <w:pgMar w:top="1417" w:right="1417" w:bottom="1417" w:left="1417" w:header="964" w:footer="288" w:gutter="0"/>
          <w:cols w:space="708"/>
          <w:docGrid w:linePitch="272"/>
        </w:sectPr>
      </w:pPr>
    </w:p>
    <w:p w:rsidR="004220E7" w:rsidRDefault="004220E7" w:rsidP="004220E7">
      <w:pPr>
        <w:pStyle w:val="Nagwekpozaspisemtreci"/>
      </w:pPr>
      <w:bookmarkStart w:id="576" w:name="_Toc436850547"/>
      <w:bookmarkStart w:id="577" w:name="_Toc436850557"/>
      <w:bookmarkStart w:id="578" w:name="_Toc436850570"/>
      <w:r w:rsidRPr="00932E5D">
        <w:lastRenderedPageBreak/>
        <w:t>Streszczenie</w:t>
      </w:r>
      <w:bookmarkEnd w:id="576"/>
      <w:bookmarkEnd w:id="577"/>
      <w:bookmarkEnd w:id="578"/>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579" w:author="DeeM" w:date="2015-12-07T16:35:00Z">
        <w:r w:rsidDel="006C7E4F">
          <w:delText xml:space="preserve">do </w:delText>
        </w:r>
      </w:del>
      <w:ins w:id="580" w:author="DeeM" w:date="2015-12-07T16:35:00Z">
        <w:r w:rsidR="006C7E4F">
          <w:t xml:space="preserve">na </w:t>
        </w:r>
      </w:ins>
      <w:r>
        <w:t>spędzeni</w:t>
      </w:r>
      <w:ins w:id="581" w:author="DeeM" w:date="2015-12-07T16:35:00Z">
        <w:r w:rsidR="006C7E4F">
          <w:t>e</w:t>
        </w:r>
      </w:ins>
      <w:del w:id="582" w:author="DeeM" w:date="2015-12-07T16:35:00Z">
        <w:r w:rsidDel="006C7E4F">
          <w:delText>a</w:delText>
        </w:r>
      </w:del>
      <w:r>
        <w:t xml:space="preserve"> swojego wolnego czasu i chcą przy okazji odkryć nowe atrakcje. Dodatkową grupę stanowią </w:t>
      </w:r>
      <w:del w:id="583"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 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xml:space="preserv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się nad rozwojem modułu wydarzeń. </w:t>
      </w:r>
    </w:p>
    <w:p w:rsidR="004220E7" w:rsidRPr="00F059B4" w:rsidRDefault="004220E7" w:rsidP="004220E7">
      <w:pPr>
        <w:pStyle w:val="Zwykyakapit"/>
      </w:pPr>
      <w:r>
        <w:t xml:space="preserve">Przy tworzeniu dokumentacji kluczowa rola przypadła Dorianowi. </w:t>
      </w:r>
      <w:del w:id="584" w:author="DeeM" w:date="2015-12-07T16:37:00Z">
        <w:r w:rsidDel="006C7E4F">
          <w:delText>On zajął</w:delText>
        </w:r>
      </w:del>
      <w:ins w:id="585" w:author="DeeM" w:date="2015-12-07T16:37:00Z">
        <w:r w:rsidR="006C7E4F">
          <w:t>Zajął</w:t>
        </w:r>
      </w:ins>
      <w:r>
        <w:t xml:space="preserve"> się</w:t>
      </w:r>
      <w:ins w:id="586" w:author="DeeM" w:date="2015-12-07T16:37:00Z">
        <w:r w:rsidR="006C7E4F">
          <w:t xml:space="preserve"> on</w:t>
        </w:r>
      </w:ins>
      <w:r>
        <w:t xml:space="preserve"> 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 projekcie udało się zrealizować prawie wszystkie założone na początku funkcjonalności, za 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587" w:author="DeeM" w:date="2015-12-07T16:27:00Z">
            <w:rPr/>
          </w:rPrChange>
        </w:rPr>
      </w:pPr>
      <w:r w:rsidRPr="004220E7">
        <w:rPr>
          <w:b/>
        </w:rPr>
        <w:t>Dziedzina nauki i techniki, zgodnie z wymogami OECD</w:t>
      </w:r>
      <w:r w:rsidRPr="001732FC">
        <w:t>:</w:t>
      </w:r>
      <w:r>
        <w:t xml:space="preserve"> </w:t>
      </w:r>
      <w:r w:rsidRPr="00E32415">
        <w:t>Nauki inżynieryjne i techniczne</w:t>
      </w:r>
      <w:ins w:id="588"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 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 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 xml:space="preserve">existed beforehand, however they were all flawed in some respects, which our project attempted to fix. One of these problems is, for example, </w:t>
      </w:r>
      <w:r>
        <w:rPr>
          <w:lang w:val="en-US"/>
        </w:rPr>
        <w:t xml:space="preserve">a </w:t>
      </w:r>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 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 xml:space="preserve">website and creation of 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 technology</w:t>
      </w:r>
      <w:ins w:id="589"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Default="00DB4197" w:rsidP="00DB4197">
      <w:pPr>
        <w:pStyle w:val="Nagwekpozaspisemtreci"/>
      </w:pPr>
      <w:r>
        <w:lastRenderedPageBreak/>
        <w:t>Spis treści</w:t>
      </w:r>
    </w:p>
    <w:p w:rsidR="001D1000" w:rsidRPr="001D1000" w:rsidRDefault="001631E4" w:rsidP="001D1000">
      <w:pPr>
        <w:pStyle w:val="Spistreci1"/>
        <w:rPr>
          <w:rFonts w:ascii="Arial" w:eastAsiaTheme="minorEastAsia" w:hAnsi="Arial" w:cs="Arial"/>
          <w:b w:val="0"/>
          <w:bCs w:val="0"/>
          <w:caps w:val="0"/>
          <w:noProof/>
        </w:rPr>
      </w:pPr>
      <w:r w:rsidRPr="001631E4">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1631E4">
        <w:rPr>
          <w:rFonts w:ascii="Arial" w:hAnsi="Arial" w:cs="Arial"/>
          <w:b w:val="0"/>
          <w:caps w:val="0"/>
        </w:rPr>
        <w:fldChar w:fldCharType="separate"/>
      </w:r>
      <w:r>
        <w:rPr>
          <w:noProof/>
        </w:rPr>
        <w:fldChar w:fldCharType="begin"/>
      </w:r>
      <w:r>
        <w:rPr>
          <w:noProof/>
        </w:rPr>
        <w:instrText>HYPERLINK \l "_Toc437190824"</w:instrText>
      </w:r>
      <w:ins w:id="590" w:author="DeeM" w:date="2015-12-07T17:03:00Z">
        <w:r w:rsidR="00252F3E">
          <w:rPr>
            <w:noProof/>
          </w:rPr>
        </w:r>
      </w:ins>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591" w:author="DeeM" w:date="2015-12-07T17:03:00Z">
        <w:r w:rsidR="00252F3E">
          <w:rPr>
            <w:rFonts w:ascii="Arial" w:hAnsi="Arial" w:cs="Arial"/>
            <w:b w:val="0"/>
            <w:caps w:val="0"/>
            <w:noProof/>
            <w:webHidden/>
          </w:rPr>
          <w:t>5</w:t>
        </w:r>
      </w:ins>
      <w:del w:id="592"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"_Toc437190825"</w:instrText>
      </w:r>
      <w:ins w:id="593" w:author="DeeM" w:date="2015-12-07T17:03:00Z">
        <w:r w:rsidR="00252F3E">
          <w:rPr>
            <w:noProof/>
          </w:rPr>
        </w:r>
      </w:ins>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594" w:author="DeeM" w:date="2015-12-07T17:03:00Z">
        <w:r w:rsidR="00252F3E">
          <w:rPr>
            <w:rFonts w:ascii="Arial" w:hAnsi="Arial" w:cs="Arial"/>
            <w:smallCaps w:val="0"/>
            <w:noProof/>
            <w:webHidden/>
          </w:rPr>
          <w:t>5</w:t>
        </w:r>
      </w:ins>
      <w:del w:id="595"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"_Toc437190826"</w:instrText>
      </w:r>
      <w:ins w:id="596" w:author="DeeM" w:date="2015-12-07T17:03:00Z">
        <w:r w:rsidR="00252F3E">
          <w:rPr>
            <w:noProof/>
          </w:rPr>
        </w:r>
      </w:ins>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597" w:author="DeeM" w:date="2015-12-07T17:03:00Z">
        <w:r w:rsidR="00252F3E">
          <w:rPr>
            <w:rFonts w:ascii="Arial" w:hAnsi="Arial" w:cs="Arial"/>
            <w:smallCaps w:val="0"/>
            <w:noProof/>
            <w:webHidden/>
          </w:rPr>
          <w:t>5</w:t>
        </w:r>
      </w:ins>
      <w:del w:id="598"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"_Toc437190827"</w:instrText>
      </w:r>
      <w:ins w:id="599" w:author="DeeM" w:date="2015-12-07T17:03:00Z">
        <w:r w:rsidR="00252F3E">
          <w:rPr>
            <w:noProof/>
          </w:rPr>
        </w:r>
      </w:ins>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600" w:author="DeeM" w:date="2015-12-07T17:03:00Z">
        <w:r w:rsidR="00252F3E">
          <w:rPr>
            <w:rFonts w:ascii="Arial" w:hAnsi="Arial" w:cs="Arial"/>
            <w:b w:val="0"/>
            <w:caps w:val="0"/>
            <w:noProof/>
            <w:webHidden/>
          </w:rPr>
          <w:t>7</w:t>
        </w:r>
      </w:ins>
      <w:del w:id="601"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"_Toc437190828"</w:instrText>
      </w:r>
      <w:ins w:id="602" w:author="DeeM" w:date="2015-12-07T17:03:00Z">
        <w:r w:rsidR="00252F3E">
          <w:rPr>
            <w:noProof/>
          </w:rPr>
        </w:r>
      </w:ins>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603" w:author="DeeM" w:date="2015-12-07T17:03:00Z">
        <w:r w:rsidR="00252F3E">
          <w:rPr>
            <w:rFonts w:ascii="Arial" w:hAnsi="Arial" w:cs="Arial"/>
            <w:smallCaps w:val="0"/>
            <w:noProof/>
            <w:webHidden/>
          </w:rPr>
          <w:t>7</w:t>
        </w:r>
      </w:ins>
      <w:del w:id="604"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"_Toc437190829"</w:instrText>
      </w:r>
      <w:ins w:id="605" w:author="DeeM" w:date="2015-12-07T17:03:00Z">
        <w:r w:rsidR="00252F3E">
          <w:rPr>
            <w:noProof/>
          </w:rPr>
        </w:r>
      </w:ins>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606" w:author="DeeM" w:date="2015-12-07T17:03:00Z">
        <w:r w:rsidR="00252F3E">
          <w:rPr>
            <w:rFonts w:ascii="Arial" w:hAnsi="Arial" w:cs="Arial"/>
            <w:i w:val="0"/>
            <w:noProof/>
            <w:webHidden/>
          </w:rPr>
          <w:t>7</w:t>
        </w:r>
      </w:ins>
      <w:del w:id="60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"_Toc437190830"</w:instrText>
      </w:r>
      <w:ins w:id="608" w:author="DeeM" w:date="2015-12-07T17:03:00Z">
        <w:r w:rsidR="00252F3E">
          <w:rPr>
            <w:noProof/>
          </w:rPr>
        </w:r>
      </w:ins>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609" w:author="DeeM" w:date="2015-12-07T17:03:00Z">
        <w:r w:rsidR="00252F3E">
          <w:rPr>
            <w:rFonts w:ascii="Arial" w:hAnsi="Arial" w:cs="Arial"/>
            <w:i w:val="0"/>
            <w:noProof/>
            <w:webHidden/>
          </w:rPr>
          <w:t>7</w:t>
        </w:r>
      </w:ins>
      <w:del w:id="610"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"_Toc437190831"</w:instrText>
      </w:r>
      <w:ins w:id="611" w:author="DeeM" w:date="2015-12-07T17:03:00Z">
        <w:r w:rsidR="00252F3E">
          <w:rPr>
            <w:noProof/>
          </w:rPr>
        </w:r>
      </w:ins>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612" w:author="DeeM" w:date="2015-12-07T17:03:00Z">
        <w:r w:rsidR="00252F3E">
          <w:rPr>
            <w:rFonts w:ascii="Arial" w:hAnsi="Arial" w:cs="Arial"/>
            <w:smallCaps w:val="0"/>
            <w:noProof/>
            <w:webHidden/>
          </w:rPr>
          <w:t>7</w:t>
        </w:r>
      </w:ins>
      <w:del w:id="613"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"_Toc437190832"</w:instrText>
      </w:r>
      <w:ins w:id="614" w:author="DeeM" w:date="2015-12-07T17:03:00Z">
        <w:r w:rsidR="00252F3E">
          <w:rPr>
            <w:noProof/>
          </w:rPr>
        </w:r>
      </w:ins>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615" w:author="DeeM" w:date="2015-12-07T17:03:00Z">
        <w:r w:rsidR="00252F3E">
          <w:rPr>
            <w:rFonts w:ascii="Arial" w:hAnsi="Arial" w:cs="Arial"/>
            <w:i w:val="0"/>
            <w:noProof/>
            <w:webHidden/>
          </w:rPr>
          <w:t>7</w:t>
        </w:r>
      </w:ins>
      <w:del w:id="616"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"_Toc437190833"</w:instrText>
      </w:r>
      <w:ins w:id="617" w:author="DeeM" w:date="2015-12-07T17:03:00Z">
        <w:r w:rsidR="00252F3E">
          <w:rPr>
            <w:noProof/>
          </w:rPr>
        </w:r>
      </w:ins>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618" w:author="DeeM" w:date="2015-12-07T17:03:00Z">
        <w:r w:rsidR="00252F3E">
          <w:rPr>
            <w:rFonts w:ascii="Arial" w:hAnsi="Arial" w:cs="Arial"/>
            <w:i w:val="0"/>
            <w:noProof/>
            <w:webHidden/>
          </w:rPr>
          <w:t>7</w:t>
        </w:r>
      </w:ins>
      <w:del w:id="619"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"_Toc437190834"</w:instrText>
      </w:r>
      <w:ins w:id="620" w:author="DeeM" w:date="2015-12-07T17:03:00Z">
        <w:r w:rsidR="00252F3E">
          <w:rPr>
            <w:noProof/>
          </w:rPr>
        </w:r>
      </w:ins>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621" w:author="DeeM" w:date="2015-12-07T17:03:00Z">
        <w:r w:rsidR="00252F3E">
          <w:rPr>
            <w:rFonts w:ascii="Arial" w:hAnsi="Arial" w:cs="Arial"/>
            <w:i w:val="0"/>
            <w:noProof/>
            <w:webHidden/>
          </w:rPr>
          <w:t>8</w:t>
        </w:r>
      </w:ins>
      <w:del w:id="622"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"_Toc437190835"</w:instrText>
      </w:r>
      <w:ins w:id="623" w:author="DeeM" w:date="2015-12-07T17:03:00Z">
        <w:r w:rsidR="00252F3E">
          <w:rPr>
            <w:noProof/>
          </w:rPr>
        </w:r>
      </w:ins>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624" w:author="DeeM" w:date="2015-12-07T17:03:00Z">
        <w:r w:rsidR="00252F3E">
          <w:rPr>
            <w:rFonts w:ascii="Arial" w:hAnsi="Arial" w:cs="Arial"/>
            <w:i w:val="0"/>
            <w:noProof/>
            <w:webHidden/>
          </w:rPr>
          <w:t>8</w:t>
        </w:r>
      </w:ins>
      <w:del w:id="625"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"_Toc437190836"</w:instrText>
      </w:r>
      <w:ins w:id="626" w:author="DeeM" w:date="2015-12-07T17:03:00Z">
        <w:r w:rsidR="00252F3E">
          <w:rPr>
            <w:noProof/>
          </w:rPr>
        </w:r>
      </w:ins>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627" w:author="DeeM" w:date="2015-12-07T17:03:00Z">
        <w:r w:rsidR="00252F3E">
          <w:rPr>
            <w:rFonts w:ascii="Arial" w:hAnsi="Arial" w:cs="Arial"/>
            <w:i w:val="0"/>
            <w:noProof/>
            <w:webHidden/>
          </w:rPr>
          <w:t>8</w:t>
        </w:r>
      </w:ins>
      <w:del w:id="628"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"_Toc437190837"</w:instrText>
      </w:r>
      <w:ins w:id="629" w:author="DeeM" w:date="2015-12-07T17:03:00Z">
        <w:r w:rsidR="00252F3E">
          <w:rPr>
            <w:noProof/>
          </w:rPr>
        </w:r>
      </w:ins>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630" w:author="DeeM" w:date="2015-12-07T17:03:00Z">
        <w:r w:rsidR="00252F3E">
          <w:rPr>
            <w:rFonts w:ascii="Arial" w:hAnsi="Arial" w:cs="Arial"/>
            <w:smallCaps w:val="0"/>
            <w:noProof/>
            <w:webHidden/>
          </w:rPr>
          <w:t>9</w:t>
        </w:r>
      </w:ins>
      <w:del w:id="631"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"_Toc437190838"</w:instrText>
      </w:r>
      <w:ins w:id="632" w:author="DeeM" w:date="2015-12-07T17:03:00Z">
        <w:r w:rsidR="00252F3E">
          <w:rPr>
            <w:noProof/>
          </w:rPr>
        </w:r>
      </w:ins>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633" w:author="DeeM" w:date="2015-12-07T17:03:00Z">
        <w:r w:rsidR="00252F3E">
          <w:rPr>
            <w:rFonts w:ascii="Arial" w:hAnsi="Arial" w:cs="Arial"/>
            <w:i w:val="0"/>
            <w:noProof/>
            <w:webHidden/>
          </w:rPr>
          <w:t>9</w:t>
        </w:r>
      </w:ins>
      <w:del w:id="634"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"_Toc437190839"</w:instrText>
      </w:r>
      <w:ins w:id="635" w:author="DeeM" w:date="2015-12-07T17:03:00Z">
        <w:r w:rsidR="00252F3E">
          <w:rPr>
            <w:noProof/>
          </w:rPr>
        </w:r>
      </w:ins>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636" w:author="DeeM" w:date="2015-12-07T17:03:00Z">
        <w:r w:rsidR="00252F3E">
          <w:rPr>
            <w:rFonts w:ascii="Arial" w:hAnsi="Arial" w:cs="Arial"/>
            <w:i w:val="0"/>
            <w:noProof/>
            <w:webHidden/>
          </w:rPr>
          <w:t>10</w:t>
        </w:r>
      </w:ins>
      <w:del w:id="63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"_Toc437190840"</w:instrText>
      </w:r>
      <w:ins w:id="638" w:author="DeeM" w:date="2015-12-07T17:03:00Z">
        <w:r w:rsidR="00252F3E">
          <w:rPr>
            <w:noProof/>
          </w:rPr>
        </w:r>
      </w:ins>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639" w:author="DeeM" w:date="2015-12-07T17:03:00Z">
        <w:r w:rsidR="00252F3E">
          <w:rPr>
            <w:rFonts w:ascii="Arial" w:hAnsi="Arial" w:cs="Arial"/>
            <w:i w:val="0"/>
            <w:noProof/>
            <w:webHidden/>
          </w:rPr>
          <w:t>10</w:t>
        </w:r>
      </w:ins>
      <w:del w:id="640"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"_Toc437190841"</w:instrText>
      </w:r>
      <w:ins w:id="641" w:author="DeeM" w:date="2015-12-07T17:03:00Z">
        <w:r w:rsidR="00252F3E">
          <w:rPr>
            <w:noProof/>
          </w:rPr>
        </w:r>
      </w:ins>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642" w:author="DeeM" w:date="2015-12-07T17:03:00Z">
        <w:r w:rsidR="00252F3E">
          <w:rPr>
            <w:rFonts w:ascii="Arial" w:hAnsi="Arial" w:cs="Arial"/>
            <w:i w:val="0"/>
            <w:noProof/>
            <w:webHidden/>
          </w:rPr>
          <w:t>10</w:t>
        </w:r>
      </w:ins>
      <w:del w:id="643"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"_Toc437190842"</w:instrText>
      </w:r>
      <w:ins w:id="644" w:author="DeeM" w:date="2015-12-07T17:03:00Z">
        <w:r w:rsidR="00252F3E">
          <w:rPr>
            <w:noProof/>
          </w:rPr>
        </w:r>
      </w:ins>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645" w:author="DeeM" w:date="2015-12-07T17:03:00Z">
        <w:r w:rsidR="00252F3E">
          <w:rPr>
            <w:rFonts w:ascii="Arial" w:hAnsi="Arial" w:cs="Arial"/>
            <w:smallCaps w:val="0"/>
            <w:noProof/>
            <w:webHidden/>
          </w:rPr>
          <w:t>11</w:t>
        </w:r>
      </w:ins>
      <w:del w:id="646"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"_Toc437190843"</w:instrText>
      </w:r>
      <w:ins w:id="647" w:author="DeeM" w:date="2015-12-07T17:03:00Z">
        <w:r w:rsidR="00252F3E">
          <w:rPr>
            <w:noProof/>
          </w:rPr>
        </w:r>
      </w:ins>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648" w:author="DeeM" w:date="2015-12-07T17:03:00Z">
        <w:r w:rsidR="00252F3E">
          <w:rPr>
            <w:rFonts w:ascii="Arial" w:hAnsi="Arial" w:cs="Arial"/>
            <w:smallCaps w:val="0"/>
            <w:noProof/>
            <w:webHidden/>
          </w:rPr>
          <w:t>12</w:t>
        </w:r>
      </w:ins>
      <w:del w:id="649"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"_Toc437190844"</w:instrText>
      </w:r>
      <w:ins w:id="650" w:author="DeeM" w:date="2015-12-07T17:03:00Z">
        <w:r w:rsidR="00252F3E">
          <w:rPr>
            <w:noProof/>
          </w:rPr>
        </w:r>
      </w:ins>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651" w:author="DeeM" w:date="2015-12-07T17:03:00Z">
        <w:r w:rsidR="00252F3E">
          <w:rPr>
            <w:rFonts w:ascii="Arial" w:hAnsi="Arial" w:cs="Arial"/>
            <w:b w:val="0"/>
            <w:caps w:val="0"/>
            <w:noProof/>
            <w:webHidden/>
          </w:rPr>
          <w:t>13</w:t>
        </w:r>
      </w:ins>
      <w:del w:id="652"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"_Toc437190845"</w:instrText>
      </w:r>
      <w:ins w:id="653" w:author="DeeM" w:date="2015-12-07T17:03:00Z">
        <w:r w:rsidR="00252F3E">
          <w:rPr>
            <w:noProof/>
          </w:rPr>
        </w:r>
      </w:ins>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654" w:author="DeeM" w:date="2015-12-07T17:03:00Z">
        <w:r w:rsidR="00252F3E">
          <w:rPr>
            <w:rFonts w:ascii="Arial" w:hAnsi="Arial" w:cs="Arial"/>
            <w:smallCaps w:val="0"/>
            <w:noProof/>
            <w:webHidden/>
          </w:rPr>
          <w:t>13</w:t>
        </w:r>
      </w:ins>
      <w:del w:id="655"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"_Toc437190846"</w:instrText>
      </w:r>
      <w:ins w:id="656" w:author="DeeM" w:date="2015-12-07T17:03:00Z">
        <w:r w:rsidR="00252F3E">
          <w:rPr>
            <w:noProof/>
          </w:rPr>
        </w:r>
      </w:ins>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657" w:author="DeeM" w:date="2015-12-07T17:03:00Z">
        <w:r w:rsidR="00252F3E">
          <w:rPr>
            <w:rFonts w:ascii="Arial" w:hAnsi="Arial" w:cs="Arial"/>
            <w:smallCaps w:val="0"/>
            <w:noProof/>
            <w:webHidden/>
          </w:rPr>
          <w:t>16</w:t>
        </w:r>
      </w:ins>
      <w:del w:id="658"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"_Toc437190847"</w:instrText>
      </w:r>
      <w:ins w:id="659" w:author="DeeM" w:date="2015-12-07T17:03:00Z">
        <w:r w:rsidR="00252F3E">
          <w:rPr>
            <w:noProof/>
          </w:rPr>
        </w:r>
      </w:ins>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660" w:author="DeeM" w:date="2015-12-07T17:03:00Z">
        <w:r w:rsidR="00252F3E">
          <w:rPr>
            <w:rFonts w:ascii="Arial" w:hAnsi="Arial" w:cs="Arial"/>
            <w:i w:val="0"/>
            <w:noProof/>
            <w:webHidden/>
          </w:rPr>
          <w:t>16</w:t>
        </w:r>
      </w:ins>
      <w:del w:id="661"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"_Toc437190848"</w:instrText>
      </w:r>
      <w:ins w:id="662" w:author="DeeM" w:date="2015-12-07T17:03:00Z">
        <w:r w:rsidR="00252F3E">
          <w:rPr>
            <w:noProof/>
          </w:rPr>
        </w:r>
      </w:ins>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663" w:author="DeeM" w:date="2015-12-07T17:03:00Z">
        <w:r w:rsidR="00252F3E">
          <w:rPr>
            <w:rFonts w:ascii="Arial" w:hAnsi="Arial" w:cs="Arial"/>
            <w:i w:val="0"/>
            <w:noProof/>
            <w:webHidden/>
          </w:rPr>
          <w:t>16</w:t>
        </w:r>
      </w:ins>
      <w:del w:id="664"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"_Toc437190849"</w:instrText>
      </w:r>
      <w:ins w:id="665" w:author="DeeM" w:date="2015-12-07T17:03:00Z">
        <w:r w:rsidR="00252F3E">
          <w:rPr>
            <w:noProof/>
          </w:rPr>
        </w:r>
      </w:ins>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666" w:author="DeeM" w:date="2015-12-07T17:03:00Z">
        <w:r w:rsidR="00252F3E">
          <w:rPr>
            <w:rFonts w:ascii="Arial" w:hAnsi="Arial" w:cs="Arial"/>
            <w:i w:val="0"/>
            <w:noProof/>
            <w:webHidden/>
          </w:rPr>
          <w:t>17</w:t>
        </w:r>
      </w:ins>
      <w:del w:id="667"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"_Toc437190850"</w:instrText>
      </w:r>
      <w:ins w:id="668" w:author="DeeM" w:date="2015-12-07T17:03:00Z">
        <w:r w:rsidR="00252F3E">
          <w:rPr>
            <w:noProof/>
          </w:rPr>
        </w:r>
      </w:ins>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669" w:author="DeeM" w:date="2015-12-07T17:03:00Z">
        <w:r w:rsidR="00252F3E">
          <w:rPr>
            <w:rFonts w:ascii="Arial" w:hAnsi="Arial" w:cs="Arial"/>
            <w:i w:val="0"/>
            <w:noProof/>
            <w:webHidden/>
          </w:rPr>
          <w:t>18</w:t>
        </w:r>
      </w:ins>
      <w:del w:id="670"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"_Toc437190851"</w:instrText>
      </w:r>
      <w:ins w:id="671" w:author="DeeM" w:date="2015-12-07T17:03:00Z">
        <w:r w:rsidR="00252F3E">
          <w:rPr>
            <w:noProof/>
          </w:rPr>
        </w:r>
      </w:ins>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672" w:author="DeeM" w:date="2015-12-07T17:03:00Z">
        <w:r w:rsidR="00252F3E">
          <w:rPr>
            <w:rFonts w:ascii="Arial" w:hAnsi="Arial" w:cs="Arial"/>
            <w:i w:val="0"/>
            <w:noProof/>
            <w:webHidden/>
          </w:rPr>
          <w:t>19</w:t>
        </w:r>
      </w:ins>
      <w:del w:id="673"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"_Toc437190852"</w:instrText>
      </w:r>
      <w:ins w:id="674" w:author="DeeM" w:date="2015-12-07T17:03:00Z">
        <w:r w:rsidR="00252F3E">
          <w:rPr>
            <w:noProof/>
          </w:rPr>
        </w:r>
      </w:ins>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675" w:author="DeeM" w:date="2015-12-07T17:03:00Z">
        <w:r w:rsidR="00252F3E">
          <w:rPr>
            <w:rFonts w:ascii="Arial" w:hAnsi="Arial" w:cs="Arial"/>
            <w:i w:val="0"/>
            <w:noProof/>
            <w:webHidden/>
          </w:rPr>
          <w:t>20</w:t>
        </w:r>
      </w:ins>
      <w:del w:id="676"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"_Toc437190853"</w:instrText>
      </w:r>
      <w:ins w:id="677" w:author="DeeM" w:date="2015-12-07T17:03:00Z">
        <w:r w:rsidR="00252F3E">
          <w:rPr>
            <w:noProof/>
          </w:rPr>
        </w:r>
      </w:ins>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678" w:author="DeeM" w:date="2015-12-07T17:03:00Z">
        <w:r w:rsidR="00252F3E">
          <w:rPr>
            <w:rFonts w:ascii="Arial" w:hAnsi="Arial" w:cs="Arial"/>
            <w:i w:val="0"/>
            <w:noProof/>
            <w:webHidden/>
          </w:rPr>
          <w:t>22</w:t>
        </w:r>
      </w:ins>
      <w:del w:id="679"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"_Toc437190854"</w:instrText>
      </w:r>
      <w:ins w:id="680" w:author="DeeM" w:date="2015-12-07T17:03:00Z">
        <w:r w:rsidR="00252F3E">
          <w:rPr>
            <w:noProof/>
          </w:rPr>
        </w:r>
      </w:ins>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681" w:author="DeeM" w:date="2015-12-07T17:03:00Z">
        <w:r w:rsidR="00252F3E">
          <w:rPr>
            <w:rFonts w:ascii="Arial" w:hAnsi="Arial" w:cs="Arial"/>
            <w:i w:val="0"/>
            <w:noProof/>
            <w:webHidden/>
          </w:rPr>
          <w:t>24</w:t>
        </w:r>
      </w:ins>
      <w:del w:id="682"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"_Toc437190855"</w:instrText>
      </w:r>
      <w:ins w:id="683" w:author="DeeM" w:date="2015-12-07T17:03:00Z">
        <w:r w:rsidR="00252F3E">
          <w:rPr>
            <w:noProof/>
          </w:rPr>
        </w:r>
      </w:ins>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684" w:author="DeeM" w:date="2015-12-07T17:03:00Z">
        <w:r w:rsidR="00252F3E">
          <w:rPr>
            <w:rFonts w:ascii="Arial" w:hAnsi="Arial" w:cs="Arial"/>
            <w:i w:val="0"/>
            <w:noProof/>
            <w:webHidden/>
          </w:rPr>
          <w:t>25</w:t>
        </w:r>
      </w:ins>
      <w:del w:id="685"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"_Toc437190856"</w:instrText>
      </w:r>
      <w:ins w:id="686" w:author="DeeM" w:date="2015-12-07T17:03:00Z">
        <w:r w:rsidR="00252F3E">
          <w:rPr>
            <w:noProof/>
          </w:rPr>
        </w:r>
      </w:ins>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687" w:author="DeeM" w:date="2015-12-07T17:03:00Z">
        <w:r w:rsidR="00252F3E">
          <w:rPr>
            <w:rFonts w:ascii="Arial" w:hAnsi="Arial" w:cs="Arial"/>
            <w:b w:val="0"/>
            <w:caps w:val="0"/>
            <w:noProof/>
            <w:webHidden/>
          </w:rPr>
          <w:t>29</w:t>
        </w:r>
      </w:ins>
      <w:del w:id="688"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"_Toc437190857"</w:instrText>
      </w:r>
      <w:ins w:id="689" w:author="DeeM" w:date="2015-12-07T17:03:00Z">
        <w:r w:rsidR="00252F3E">
          <w:rPr>
            <w:noProof/>
          </w:rPr>
        </w:r>
      </w:ins>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690" w:author="DeeM" w:date="2015-12-07T17:03:00Z">
        <w:r w:rsidR="00252F3E">
          <w:rPr>
            <w:rFonts w:ascii="Arial" w:hAnsi="Arial" w:cs="Arial"/>
            <w:b w:val="0"/>
            <w:caps w:val="0"/>
            <w:noProof/>
            <w:webHidden/>
          </w:rPr>
          <w:t>31</w:t>
        </w:r>
      </w:ins>
      <w:del w:id="691"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"_Toc437190858"</w:instrText>
      </w:r>
      <w:ins w:id="692" w:author="DeeM" w:date="2015-12-07T17:03:00Z">
        <w:r w:rsidR="00252F3E">
          <w:rPr>
            <w:noProof/>
          </w:rPr>
        </w:r>
      </w:ins>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693" w:author="DeeM" w:date="2015-12-07T17:03:00Z">
        <w:r w:rsidR="00252F3E">
          <w:rPr>
            <w:rFonts w:ascii="Arial" w:hAnsi="Arial" w:cs="Arial"/>
            <w:smallCaps w:val="0"/>
            <w:noProof/>
            <w:webHidden/>
          </w:rPr>
          <w:t>32</w:t>
        </w:r>
      </w:ins>
      <w:del w:id="694"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"_Toc437190859"</w:instrText>
      </w:r>
      <w:ins w:id="695" w:author="DeeM" w:date="2015-12-07T17:03:00Z">
        <w:r w:rsidR="00252F3E">
          <w:rPr>
            <w:noProof/>
          </w:rPr>
        </w:r>
      </w:ins>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696" w:author="DeeM" w:date="2015-12-07T17:03:00Z">
        <w:r w:rsidR="00252F3E">
          <w:rPr>
            <w:rFonts w:ascii="Arial" w:hAnsi="Arial" w:cs="Arial"/>
            <w:smallCaps w:val="0"/>
            <w:noProof/>
            <w:webHidden/>
          </w:rPr>
          <w:t>33</w:t>
        </w:r>
      </w:ins>
      <w:del w:id="697"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"_Toc437190860"</w:instrText>
      </w:r>
      <w:ins w:id="698" w:author="DeeM" w:date="2015-12-07T17:03:00Z">
        <w:r w:rsidR="00252F3E">
          <w:rPr>
            <w:noProof/>
          </w:rPr>
        </w:r>
      </w:ins>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699" w:author="DeeM" w:date="2015-12-07T17:03:00Z">
        <w:r w:rsidR="00252F3E">
          <w:rPr>
            <w:rFonts w:ascii="Arial" w:hAnsi="Arial" w:cs="Arial"/>
            <w:smallCaps w:val="0"/>
            <w:noProof/>
            <w:webHidden/>
          </w:rPr>
          <w:t>34</w:t>
        </w:r>
      </w:ins>
      <w:del w:id="700"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"_Toc437190861"</w:instrText>
      </w:r>
      <w:ins w:id="701" w:author="DeeM" w:date="2015-12-07T17:03:00Z">
        <w:r w:rsidR="00252F3E">
          <w:rPr>
            <w:noProof/>
          </w:rPr>
        </w:r>
      </w:ins>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02" w:author="DeeM" w:date="2015-12-07T17:03:00Z">
        <w:r w:rsidR="00252F3E">
          <w:rPr>
            <w:rFonts w:ascii="Arial" w:hAnsi="Arial" w:cs="Arial"/>
            <w:b w:val="0"/>
            <w:caps w:val="0"/>
            <w:noProof/>
            <w:webHidden/>
          </w:rPr>
          <w:t>39</w:t>
        </w:r>
      </w:ins>
      <w:del w:id="703"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"_Toc437190862"</w:instrText>
      </w:r>
      <w:ins w:id="704" w:author="DeeM" w:date="2015-12-07T17:03:00Z">
        <w:r w:rsidR="00252F3E">
          <w:rPr>
            <w:noProof/>
          </w:rPr>
        </w:r>
      </w:ins>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705" w:author="DeeM" w:date="2015-12-07T17:03:00Z">
        <w:r w:rsidR="00252F3E">
          <w:rPr>
            <w:rFonts w:ascii="Arial" w:hAnsi="Arial" w:cs="Arial"/>
            <w:smallCaps w:val="0"/>
            <w:noProof/>
            <w:webHidden/>
          </w:rPr>
          <w:t>39</w:t>
        </w:r>
      </w:ins>
      <w:del w:id="706"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"_Toc437190863"</w:instrText>
      </w:r>
      <w:ins w:id="707" w:author="DeeM" w:date="2015-12-07T17:03:00Z">
        <w:r w:rsidR="00252F3E">
          <w:rPr>
            <w:noProof/>
          </w:rPr>
        </w:r>
      </w:ins>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708" w:author="DeeM" w:date="2015-12-07T17:03:00Z">
        <w:r w:rsidR="00252F3E">
          <w:rPr>
            <w:rFonts w:ascii="Arial" w:hAnsi="Arial" w:cs="Arial"/>
            <w:i w:val="0"/>
            <w:noProof/>
            <w:webHidden/>
          </w:rPr>
          <w:t>39</w:t>
        </w:r>
      </w:ins>
      <w:del w:id="709"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"_Toc437190864"</w:instrText>
      </w:r>
      <w:ins w:id="710" w:author="DeeM" w:date="2015-12-07T17:03:00Z">
        <w:r w:rsidR="00252F3E">
          <w:rPr>
            <w:noProof/>
          </w:rPr>
        </w:r>
      </w:ins>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711" w:author="DeeM" w:date="2015-12-07T17:03:00Z">
        <w:r w:rsidR="00252F3E">
          <w:rPr>
            <w:rFonts w:ascii="Arial" w:hAnsi="Arial" w:cs="Arial"/>
            <w:i w:val="0"/>
            <w:noProof/>
            <w:webHidden/>
          </w:rPr>
          <w:t>40</w:t>
        </w:r>
      </w:ins>
      <w:del w:id="712"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"_Toc437190865"</w:instrText>
      </w:r>
      <w:ins w:id="713" w:author="DeeM" w:date="2015-12-07T17:03:00Z">
        <w:r w:rsidR="00252F3E">
          <w:rPr>
            <w:noProof/>
          </w:rPr>
        </w:r>
      </w:ins>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714" w:author="DeeM" w:date="2015-12-07T17:03:00Z">
        <w:r w:rsidR="00252F3E">
          <w:rPr>
            <w:rFonts w:ascii="Arial" w:hAnsi="Arial" w:cs="Arial"/>
            <w:i w:val="0"/>
            <w:noProof/>
            <w:webHidden/>
          </w:rPr>
          <w:t>42</w:t>
        </w:r>
      </w:ins>
      <w:del w:id="715"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"_Toc437190866"</w:instrText>
      </w:r>
      <w:ins w:id="716" w:author="DeeM" w:date="2015-12-07T17:03:00Z">
        <w:r w:rsidR="00252F3E">
          <w:rPr>
            <w:noProof/>
          </w:rPr>
        </w:r>
      </w:ins>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717" w:author="DeeM" w:date="2015-12-07T17:03:00Z">
        <w:r w:rsidR="00252F3E">
          <w:rPr>
            <w:rFonts w:ascii="Arial" w:hAnsi="Arial" w:cs="Arial"/>
            <w:i w:val="0"/>
            <w:noProof/>
            <w:webHidden/>
          </w:rPr>
          <w:t>43</w:t>
        </w:r>
      </w:ins>
      <w:del w:id="718"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"_Toc437190867"</w:instrText>
      </w:r>
      <w:ins w:id="719" w:author="DeeM" w:date="2015-12-07T17:03:00Z">
        <w:r w:rsidR="00252F3E">
          <w:rPr>
            <w:noProof/>
          </w:rPr>
        </w:r>
      </w:ins>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720" w:author="DeeM" w:date="2015-12-07T17:03:00Z">
        <w:r w:rsidR="00252F3E">
          <w:rPr>
            <w:rFonts w:ascii="Arial" w:hAnsi="Arial" w:cs="Arial"/>
            <w:i w:val="0"/>
            <w:noProof/>
            <w:webHidden/>
          </w:rPr>
          <w:t>45</w:t>
        </w:r>
      </w:ins>
      <w:del w:id="721"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"_Toc437190868"</w:instrText>
      </w:r>
      <w:ins w:id="722" w:author="DeeM" w:date="2015-12-07T17:03:00Z">
        <w:r w:rsidR="00252F3E">
          <w:rPr>
            <w:noProof/>
          </w:rPr>
        </w:r>
      </w:ins>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723" w:author="DeeM" w:date="2015-12-07T17:03:00Z">
        <w:r w:rsidR="00252F3E">
          <w:rPr>
            <w:rFonts w:ascii="Arial" w:hAnsi="Arial" w:cs="Arial"/>
            <w:i w:val="0"/>
            <w:noProof/>
            <w:webHidden/>
          </w:rPr>
          <w:t>47</w:t>
        </w:r>
      </w:ins>
      <w:del w:id="724"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"_Toc437190869"</w:instrText>
      </w:r>
      <w:ins w:id="725" w:author="DeeM" w:date="2015-12-07T17:03:00Z">
        <w:r w:rsidR="00252F3E">
          <w:rPr>
            <w:noProof/>
          </w:rPr>
        </w:r>
      </w:ins>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726" w:author="DeeM" w:date="2015-12-07T17:03:00Z">
        <w:r w:rsidR="00252F3E">
          <w:rPr>
            <w:rFonts w:ascii="Arial" w:hAnsi="Arial" w:cs="Arial"/>
            <w:i w:val="0"/>
            <w:noProof/>
            <w:webHidden/>
          </w:rPr>
          <w:t>50</w:t>
        </w:r>
      </w:ins>
      <w:del w:id="727"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"_Toc437190870"</w:instrText>
      </w:r>
      <w:ins w:id="728" w:author="DeeM" w:date="2015-12-07T17:03:00Z">
        <w:r w:rsidR="00252F3E">
          <w:rPr>
            <w:noProof/>
          </w:rPr>
        </w:r>
      </w:ins>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729" w:author="DeeM" w:date="2015-12-07T17:03:00Z">
        <w:r w:rsidR="00252F3E">
          <w:rPr>
            <w:rFonts w:ascii="Arial" w:hAnsi="Arial" w:cs="Arial"/>
            <w:smallCaps w:val="0"/>
            <w:noProof/>
            <w:webHidden/>
          </w:rPr>
          <w:t>51</w:t>
        </w:r>
      </w:ins>
      <w:del w:id="730"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"_Toc437190871"</w:instrText>
      </w:r>
      <w:ins w:id="731" w:author="DeeM" w:date="2015-12-07T17:03:00Z">
        <w:r w:rsidR="00252F3E">
          <w:rPr>
            <w:noProof/>
          </w:rPr>
        </w:r>
      </w:ins>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732" w:author="DeeM" w:date="2015-12-07T17:03:00Z">
        <w:r w:rsidR="00252F3E">
          <w:rPr>
            <w:rFonts w:ascii="Arial" w:hAnsi="Arial" w:cs="Arial"/>
            <w:i w:val="0"/>
            <w:noProof/>
            <w:webHidden/>
          </w:rPr>
          <w:t>51</w:t>
        </w:r>
      </w:ins>
      <w:del w:id="733"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"_Toc437190872"</w:instrText>
      </w:r>
      <w:ins w:id="734" w:author="DeeM" w:date="2015-12-07T17:03:00Z">
        <w:r w:rsidR="00252F3E">
          <w:rPr>
            <w:noProof/>
          </w:rPr>
        </w:r>
      </w:ins>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735" w:author="DeeM" w:date="2015-12-07T17:03:00Z">
        <w:r w:rsidR="00252F3E">
          <w:rPr>
            <w:rFonts w:ascii="Arial" w:hAnsi="Arial" w:cs="Arial"/>
            <w:i w:val="0"/>
            <w:noProof/>
            <w:webHidden/>
          </w:rPr>
          <w:t>52</w:t>
        </w:r>
      </w:ins>
      <w:del w:id="736"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"_Toc437190873"</w:instrText>
      </w:r>
      <w:ins w:id="737" w:author="DeeM" w:date="2015-12-07T17:03:00Z">
        <w:r w:rsidR="00252F3E">
          <w:rPr>
            <w:noProof/>
          </w:rPr>
        </w:r>
      </w:ins>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738" w:author="DeeM" w:date="2015-12-07T17:03:00Z">
        <w:r w:rsidR="00252F3E">
          <w:rPr>
            <w:rFonts w:ascii="Arial" w:hAnsi="Arial" w:cs="Arial"/>
            <w:i w:val="0"/>
            <w:noProof/>
            <w:webHidden/>
          </w:rPr>
          <w:t>53</w:t>
        </w:r>
      </w:ins>
      <w:del w:id="739"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"_Toc437190874"</w:instrText>
      </w:r>
      <w:ins w:id="740" w:author="DeeM" w:date="2015-12-07T17:03:00Z">
        <w:r w:rsidR="00252F3E">
          <w:rPr>
            <w:noProof/>
          </w:rPr>
        </w:r>
      </w:ins>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741" w:author="DeeM" w:date="2015-12-07T17:03:00Z">
        <w:r w:rsidR="00252F3E">
          <w:rPr>
            <w:rFonts w:ascii="Arial" w:hAnsi="Arial" w:cs="Arial"/>
            <w:i w:val="0"/>
            <w:noProof/>
            <w:webHidden/>
          </w:rPr>
          <w:t>57</w:t>
        </w:r>
      </w:ins>
      <w:del w:id="742"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"_Toc437190875"</w:instrText>
      </w:r>
      <w:ins w:id="743" w:author="DeeM" w:date="2015-12-07T17:03:00Z">
        <w:r w:rsidR="00252F3E">
          <w:rPr>
            <w:noProof/>
          </w:rPr>
        </w:r>
      </w:ins>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744" w:author="DeeM" w:date="2015-12-07T17:03:00Z">
        <w:r w:rsidR="00252F3E">
          <w:rPr>
            <w:rFonts w:ascii="Arial" w:hAnsi="Arial" w:cs="Arial"/>
            <w:i w:val="0"/>
            <w:noProof/>
            <w:webHidden/>
          </w:rPr>
          <w:t>58</w:t>
        </w:r>
      </w:ins>
      <w:del w:id="745"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"_Toc437190876"</w:instrText>
      </w:r>
      <w:ins w:id="746" w:author="DeeM" w:date="2015-12-07T17:03:00Z">
        <w:r w:rsidR="00252F3E">
          <w:rPr>
            <w:noProof/>
          </w:rPr>
        </w:r>
      </w:ins>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47" w:author="DeeM" w:date="2015-12-07T17:03:00Z">
        <w:r w:rsidR="00252F3E">
          <w:rPr>
            <w:rFonts w:ascii="Arial" w:hAnsi="Arial" w:cs="Arial"/>
            <w:b w:val="0"/>
            <w:caps w:val="0"/>
            <w:noProof/>
            <w:webHidden/>
          </w:rPr>
          <w:t>59</w:t>
        </w:r>
      </w:ins>
      <w:del w:id="748"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"_Toc437190877"</w:instrText>
      </w:r>
      <w:ins w:id="749" w:author="DeeM" w:date="2015-12-07T17:03:00Z">
        <w:r w:rsidR="00252F3E">
          <w:rPr>
            <w:noProof/>
          </w:rPr>
        </w:r>
      </w:ins>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750" w:author="DeeM" w:date="2015-12-07T17:03:00Z">
        <w:r w:rsidR="00252F3E">
          <w:rPr>
            <w:rFonts w:ascii="Arial" w:hAnsi="Arial" w:cs="Arial"/>
            <w:smallCaps w:val="0"/>
            <w:noProof/>
            <w:webHidden/>
          </w:rPr>
          <w:t>59</w:t>
        </w:r>
      </w:ins>
      <w:del w:id="751"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"_Toc437190878"</w:instrText>
      </w:r>
      <w:ins w:id="752" w:author="DeeM" w:date="2015-12-07T17:03:00Z">
        <w:r w:rsidR="00252F3E">
          <w:rPr>
            <w:noProof/>
          </w:rPr>
        </w:r>
      </w:ins>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753" w:author="DeeM" w:date="2015-12-07T17:03:00Z">
        <w:r w:rsidR="00252F3E">
          <w:rPr>
            <w:rFonts w:ascii="Arial" w:hAnsi="Arial" w:cs="Arial"/>
            <w:smallCaps w:val="0"/>
            <w:noProof/>
            <w:webHidden/>
          </w:rPr>
          <w:t>66</w:t>
        </w:r>
      </w:ins>
      <w:del w:id="754"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"_Toc437190879"</w:instrText>
      </w:r>
      <w:ins w:id="755" w:author="DeeM" w:date="2015-12-07T17:03:00Z">
        <w:r w:rsidR="00252F3E">
          <w:rPr>
            <w:noProof/>
          </w:rPr>
        </w:r>
      </w:ins>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756" w:author="DeeM" w:date="2015-12-07T17:03:00Z">
        <w:r w:rsidR="00252F3E">
          <w:rPr>
            <w:rFonts w:ascii="Arial" w:hAnsi="Arial" w:cs="Arial"/>
            <w:smallCaps w:val="0"/>
            <w:noProof/>
            <w:webHidden/>
          </w:rPr>
          <w:t>67</w:t>
        </w:r>
      </w:ins>
      <w:del w:id="757"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"_Toc437190880"</w:instrText>
      </w:r>
      <w:ins w:id="758" w:author="DeeM" w:date="2015-12-07T17:03:00Z">
        <w:r w:rsidR="00252F3E">
          <w:rPr>
            <w:noProof/>
          </w:rPr>
        </w:r>
      </w:ins>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59" w:author="DeeM" w:date="2015-12-07T17:03:00Z">
        <w:r w:rsidR="00252F3E">
          <w:rPr>
            <w:rFonts w:ascii="Arial" w:hAnsi="Arial" w:cs="Arial"/>
            <w:b w:val="0"/>
            <w:caps w:val="0"/>
            <w:noProof/>
            <w:webHidden/>
          </w:rPr>
          <w:t>69</w:t>
        </w:r>
      </w:ins>
      <w:del w:id="760"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Pr>
          <w:noProof/>
        </w:rPr>
        <w:instrText>HYPERLINK \l "_Toc437190881"</w:instrText>
      </w:r>
      <w:ins w:id="761" w:author="DeeM" w:date="2015-12-07T17:03:00Z">
        <w:r w:rsidR="00252F3E">
          <w:rPr>
            <w:noProof/>
          </w:rPr>
        </w:r>
      </w:ins>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762" w:author="DeeM" w:date="2015-12-07T17:03:00Z">
        <w:r w:rsidR="00252F3E">
          <w:rPr>
            <w:rFonts w:ascii="Arial" w:hAnsi="Arial" w:cs="Arial"/>
            <w:smallCaps w:val="0"/>
            <w:noProof/>
            <w:webHidden/>
          </w:rPr>
          <w:t>69</w:t>
        </w:r>
      </w:ins>
      <w:del w:id="763"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"_Toc437190882"</w:instrText>
      </w:r>
      <w:ins w:id="764" w:author="DeeM" w:date="2015-12-07T17:03:00Z">
        <w:r w:rsidR="00252F3E">
          <w:rPr>
            <w:noProof/>
          </w:rPr>
        </w:r>
      </w:ins>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765" w:author="DeeM" w:date="2015-12-07T17:03:00Z">
        <w:r w:rsidR="00252F3E">
          <w:rPr>
            <w:rFonts w:ascii="Arial" w:hAnsi="Arial" w:cs="Arial"/>
            <w:i w:val="0"/>
            <w:noProof/>
            <w:webHidden/>
          </w:rPr>
          <w:t>69</w:t>
        </w:r>
      </w:ins>
      <w:del w:id="766"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"_Toc437190883"</w:instrText>
      </w:r>
      <w:ins w:id="767" w:author="DeeM" w:date="2015-12-07T17:03:00Z">
        <w:r w:rsidR="00252F3E">
          <w:rPr>
            <w:noProof/>
          </w:rPr>
        </w:r>
      </w:ins>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768" w:author="DeeM" w:date="2015-12-07T17:03:00Z">
        <w:r w:rsidR="00252F3E">
          <w:rPr>
            <w:rFonts w:ascii="Arial" w:hAnsi="Arial" w:cs="Arial"/>
            <w:i w:val="0"/>
            <w:noProof/>
            <w:webHidden/>
          </w:rPr>
          <w:t>69</w:t>
        </w:r>
      </w:ins>
      <w:del w:id="769"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"_Toc437190884"</w:instrText>
      </w:r>
      <w:ins w:id="770" w:author="DeeM" w:date="2015-12-07T17:03:00Z">
        <w:r w:rsidR="00252F3E">
          <w:rPr>
            <w:noProof/>
          </w:rPr>
        </w:r>
      </w:ins>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771" w:author="DeeM" w:date="2015-12-07T17:03:00Z">
        <w:r w:rsidR="00252F3E">
          <w:rPr>
            <w:rFonts w:ascii="Arial" w:hAnsi="Arial" w:cs="Arial"/>
            <w:smallCaps w:val="0"/>
            <w:noProof/>
            <w:webHidden/>
          </w:rPr>
          <w:t>69</w:t>
        </w:r>
      </w:ins>
      <w:del w:id="772"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"_Toc437190885"</w:instrText>
      </w:r>
      <w:ins w:id="773" w:author="DeeM" w:date="2015-12-07T17:03:00Z">
        <w:r w:rsidR="00252F3E">
          <w:rPr>
            <w:noProof/>
          </w:rPr>
        </w:r>
      </w:ins>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774" w:author="DeeM" w:date="2015-12-07T17:03:00Z">
        <w:r w:rsidR="00252F3E">
          <w:rPr>
            <w:rFonts w:ascii="Arial" w:hAnsi="Arial" w:cs="Arial"/>
            <w:smallCaps w:val="0"/>
            <w:noProof/>
            <w:webHidden/>
          </w:rPr>
          <w:t>69</w:t>
        </w:r>
      </w:ins>
      <w:del w:id="77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"_Toc437190886"</w:instrText>
      </w:r>
      <w:ins w:id="776" w:author="DeeM" w:date="2015-12-07T17:03:00Z">
        <w:r w:rsidR="00252F3E">
          <w:rPr>
            <w:noProof/>
          </w:rPr>
        </w:r>
      </w:ins>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777" w:author="DeeM" w:date="2015-12-07T17:03:00Z">
        <w:r w:rsidR="00252F3E">
          <w:rPr>
            <w:rFonts w:ascii="Arial" w:hAnsi="Arial" w:cs="Arial"/>
            <w:i w:val="0"/>
            <w:noProof/>
            <w:webHidden/>
          </w:rPr>
          <w:t>69</w:t>
        </w:r>
      </w:ins>
      <w:del w:id="778"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"_Toc437190887"</w:instrText>
      </w:r>
      <w:ins w:id="779" w:author="DeeM" w:date="2015-12-07T17:03:00Z">
        <w:r w:rsidR="00252F3E">
          <w:rPr>
            <w:noProof/>
          </w:rPr>
        </w:r>
      </w:ins>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780" w:author="DeeM" w:date="2015-12-07T17:03:00Z">
        <w:r w:rsidR="00252F3E">
          <w:rPr>
            <w:rFonts w:ascii="Arial" w:hAnsi="Arial" w:cs="Arial"/>
            <w:i w:val="0"/>
            <w:noProof/>
            <w:webHidden/>
          </w:rPr>
          <w:t>69</w:t>
        </w:r>
      </w:ins>
      <w:del w:id="78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"_Toc437190888"</w:instrText>
      </w:r>
      <w:ins w:id="782" w:author="DeeM" w:date="2015-12-07T17:03:00Z">
        <w:r w:rsidR="00252F3E">
          <w:rPr>
            <w:noProof/>
          </w:rPr>
        </w:r>
      </w:ins>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783" w:author="DeeM" w:date="2015-12-07T17:03:00Z">
        <w:r w:rsidR="00252F3E">
          <w:rPr>
            <w:rFonts w:ascii="Arial" w:hAnsi="Arial" w:cs="Arial"/>
            <w:smallCaps w:val="0"/>
            <w:noProof/>
            <w:webHidden/>
          </w:rPr>
          <w:t>69</w:t>
        </w:r>
      </w:ins>
      <w:del w:id="784"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"_Toc437190889"</w:instrText>
      </w:r>
      <w:ins w:id="785" w:author="DeeM" w:date="2015-12-07T17:03:00Z">
        <w:r w:rsidR="00252F3E">
          <w:rPr>
            <w:noProof/>
          </w:rPr>
        </w:r>
      </w:ins>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786" w:author="DeeM" w:date="2015-12-07T17:03:00Z">
        <w:r w:rsidR="00252F3E">
          <w:rPr>
            <w:rFonts w:ascii="Arial" w:hAnsi="Arial" w:cs="Arial"/>
            <w:smallCaps w:val="0"/>
            <w:noProof/>
            <w:webHidden/>
          </w:rPr>
          <w:t>70</w:t>
        </w:r>
      </w:ins>
      <w:del w:id="787"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"_Toc437190890"</w:instrText>
      </w:r>
      <w:ins w:id="788" w:author="DeeM" w:date="2015-12-07T17:03:00Z">
        <w:r w:rsidR="00252F3E">
          <w:rPr>
            <w:noProof/>
          </w:rPr>
        </w:r>
      </w:ins>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789" w:author="DeeM" w:date="2015-12-07T17:03:00Z">
        <w:r w:rsidR="00252F3E">
          <w:rPr>
            <w:rFonts w:ascii="Arial" w:hAnsi="Arial" w:cs="Arial"/>
            <w:i w:val="0"/>
            <w:noProof/>
            <w:webHidden/>
          </w:rPr>
          <w:t>70</w:t>
        </w:r>
      </w:ins>
      <w:del w:id="790"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"_Toc437190891"</w:instrText>
      </w:r>
      <w:ins w:id="791" w:author="DeeM" w:date="2015-12-07T17:03:00Z">
        <w:r w:rsidR="00252F3E">
          <w:rPr>
            <w:noProof/>
          </w:rPr>
        </w:r>
      </w:ins>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792" w:author="DeeM" w:date="2015-12-07T17:03:00Z">
        <w:r w:rsidR="00252F3E">
          <w:rPr>
            <w:rFonts w:ascii="Arial" w:hAnsi="Arial" w:cs="Arial"/>
            <w:i w:val="0"/>
            <w:noProof/>
            <w:webHidden/>
          </w:rPr>
          <w:t>70</w:t>
        </w:r>
      </w:ins>
      <w:del w:id="793"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"_Toc437190892"</w:instrText>
      </w:r>
      <w:ins w:id="794" w:author="DeeM" w:date="2015-12-07T17:03:00Z">
        <w:r w:rsidR="00252F3E">
          <w:rPr>
            <w:noProof/>
          </w:rPr>
        </w:r>
      </w:ins>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795" w:author="DeeM" w:date="2015-12-07T17:03:00Z">
        <w:r w:rsidR="00252F3E">
          <w:rPr>
            <w:rFonts w:ascii="Arial" w:hAnsi="Arial" w:cs="Arial"/>
            <w:i w:val="0"/>
            <w:noProof/>
            <w:webHidden/>
          </w:rPr>
          <w:t>71</w:t>
        </w:r>
      </w:ins>
      <w:del w:id="796"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"_Toc437190893"</w:instrText>
      </w:r>
      <w:ins w:id="797" w:author="DeeM" w:date="2015-12-07T17:03:00Z">
        <w:r w:rsidR="00252F3E">
          <w:rPr>
            <w:noProof/>
          </w:rPr>
        </w:r>
      </w:ins>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798" w:author="DeeM" w:date="2015-12-07T17:03:00Z">
        <w:r w:rsidR="00252F3E">
          <w:rPr>
            <w:rFonts w:ascii="Arial" w:hAnsi="Arial" w:cs="Arial"/>
            <w:smallCaps w:val="0"/>
            <w:noProof/>
            <w:webHidden/>
          </w:rPr>
          <w:t>71</w:t>
        </w:r>
      </w:ins>
      <w:del w:id="799"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"_Toc437190894"</w:instrText>
      </w:r>
      <w:ins w:id="800" w:author="DeeM" w:date="2015-12-07T17:03:00Z">
        <w:r w:rsidR="00252F3E">
          <w:rPr>
            <w:noProof/>
          </w:rPr>
        </w:r>
      </w:ins>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801" w:author="DeeM" w:date="2015-12-07T17:03:00Z">
        <w:r w:rsidR="00252F3E">
          <w:rPr>
            <w:rFonts w:ascii="Arial" w:hAnsi="Arial" w:cs="Arial"/>
            <w:i w:val="0"/>
            <w:noProof/>
            <w:webHidden/>
          </w:rPr>
          <w:t>71</w:t>
        </w:r>
      </w:ins>
      <w:del w:id="802"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"_Toc437190895"</w:instrText>
      </w:r>
      <w:ins w:id="803" w:author="DeeM" w:date="2015-12-07T17:03:00Z">
        <w:r w:rsidR="00252F3E">
          <w:rPr>
            <w:noProof/>
          </w:rPr>
        </w:r>
      </w:ins>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804" w:author="DeeM" w:date="2015-12-07T17:03:00Z">
        <w:r w:rsidR="00252F3E">
          <w:rPr>
            <w:rFonts w:ascii="Arial" w:hAnsi="Arial" w:cs="Arial"/>
            <w:i w:val="0"/>
            <w:noProof/>
            <w:webHidden/>
          </w:rPr>
          <w:t>71</w:t>
        </w:r>
      </w:ins>
      <w:del w:id="805"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"_Toc437190896"</w:instrText>
      </w:r>
      <w:ins w:id="806" w:author="DeeM" w:date="2015-12-07T17:03:00Z">
        <w:r w:rsidR="00252F3E">
          <w:rPr>
            <w:noProof/>
          </w:rPr>
        </w:r>
      </w:ins>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807" w:author="DeeM" w:date="2015-12-07T17:03:00Z">
        <w:r w:rsidR="00252F3E">
          <w:rPr>
            <w:rFonts w:ascii="Arial" w:hAnsi="Arial" w:cs="Arial"/>
            <w:smallCaps w:val="0"/>
            <w:noProof/>
            <w:webHidden/>
          </w:rPr>
          <w:t>71</w:t>
        </w:r>
      </w:ins>
      <w:del w:id="808"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"_Toc437190897"</w:instrText>
      </w:r>
      <w:ins w:id="809" w:author="DeeM" w:date="2015-12-07T17:03:00Z">
        <w:r w:rsidR="00252F3E">
          <w:rPr>
            <w:noProof/>
          </w:rPr>
        </w:r>
      </w:ins>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810" w:author="DeeM" w:date="2015-12-07T17:03:00Z">
        <w:r w:rsidR="00252F3E">
          <w:rPr>
            <w:rFonts w:ascii="Arial" w:hAnsi="Arial" w:cs="Arial"/>
            <w:i w:val="0"/>
            <w:noProof/>
            <w:webHidden/>
          </w:rPr>
          <w:t>71</w:t>
        </w:r>
      </w:ins>
      <w:del w:id="81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"_Toc437190898"</w:instrText>
      </w:r>
      <w:ins w:id="812" w:author="DeeM" w:date="2015-12-07T17:03:00Z">
        <w:r w:rsidR="00252F3E">
          <w:rPr>
            <w:noProof/>
          </w:rPr>
        </w:r>
      </w:ins>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813" w:author="DeeM" w:date="2015-12-07T17:03:00Z">
        <w:r w:rsidR="00252F3E">
          <w:rPr>
            <w:rFonts w:ascii="Arial" w:hAnsi="Arial" w:cs="Arial"/>
            <w:i w:val="0"/>
            <w:noProof/>
            <w:webHidden/>
          </w:rPr>
          <w:t>72</w:t>
        </w:r>
      </w:ins>
      <w:del w:id="814"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"_Toc437190899"</w:instrText>
      </w:r>
      <w:ins w:id="815" w:author="DeeM" w:date="2015-12-07T17:03:00Z">
        <w:r w:rsidR="00252F3E">
          <w:rPr>
            <w:noProof/>
          </w:rPr>
        </w:r>
      </w:ins>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816" w:author="DeeM" w:date="2015-12-07T17:03:00Z">
        <w:r w:rsidR="00252F3E">
          <w:rPr>
            <w:rFonts w:ascii="Arial" w:hAnsi="Arial" w:cs="Arial"/>
            <w:i w:val="0"/>
            <w:noProof/>
            <w:webHidden/>
          </w:rPr>
          <w:t>72</w:t>
        </w:r>
      </w:ins>
      <w:del w:id="81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"_Toc437190900"</w:instrText>
      </w:r>
      <w:ins w:id="818" w:author="DeeM" w:date="2015-12-07T17:03:00Z">
        <w:r w:rsidR="00252F3E">
          <w:rPr>
            <w:noProof/>
          </w:rPr>
        </w:r>
      </w:ins>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819" w:author="DeeM" w:date="2015-12-07T17:03:00Z">
        <w:r w:rsidR="00252F3E">
          <w:rPr>
            <w:rFonts w:ascii="Arial" w:hAnsi="Arial" w:cs="Arial"/>
            <w:i w:val="0"/>
            <w:noProof/>
            <w:webHidden/>
          </w:rPr>
          <w:t>72</w:t>
        </w:r>
      </w:ins>
      <w:del w:id="820"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"_Toc437190901"</w:instrText>
      </w:r>
      <w:ins w:id="821" w:author="DeeM" w:date="2015-12-07T17:03:00Z">
        <w:r w:rsidR="00252F3E">
          <w:rPr>
            <w:noProof/>
          </w:rPr>
        </w:r>
      </w:ins>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822" w:author="DeeM" w:date="2015-12-07T17:03:00Z">
        <w:r w:rsidR="00252F3E">
          <w:rPr>
            <w:rFonts w:ascii="Arial" w:hAnsi="Arial" w:cs="Arial"/>
            <w:smallCaps w:val="0"/>
            <w:noProof/>
            <w:webHidden/>
          </w:rPr>
          <w:t>72</w:t>
        </w:r>
      </w:ins>
      <w:del w:id="823"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"_Toc437190902"</w:instrText>
      </w:r>
      <w:ins w:id="824" w:author="DeeM" w:date="2015-12-07T17:03:00Z">
        <w:r w:rsidR="00252F3E">
          <w:rPr>
            <w:noProof/>
          </w:rPr>
        </w:r>
      </w:ins>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825" w:author="DeeM" w:date="2015-12-07T17:03:00Z">
        <w:r w:rsidR="00252F3E">
          <w:rPr>
            <w:rFonts w:ascii="Arial" w:hAnsi="Arial" w:cs="Arial"/>
            <w:i w:val="0"/>
            <w:noProof/>
            <w:webHidden/>
          </w:rPr>
          <w:t>72</w:t>
        </w:r>
      </w:ins>
      <w:del w:id="826"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"_Toc437190903"</w:instrText>
      </w:r>
      <w:ins w:id="827" w:author="DeeM" w:date="2015-12-07T17:03:00Z">
        <w:r w:rsidR="00252F3E">
          <w:rPr>
            <w:noProof/>
          </w:rPr>
        </w:r>
      </w:ins>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828" w:author="DeeM" w:date="2015-12-07T17:03:00Z">
        <w:r w:rsidR="00252F3E">
          <w:rPr>
            <w:rFonts w:ascii="Arial" w:hAnsi="Arial" w:cs="Arial"/>
            <w:i w:val="0"/>
            <w:noProof/>
            <w:webHidden/>
          </w:rPr>
          <w:t>73</w:t>
        </w:r>
      </w:ins>
      <w:del w:id="82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"_Toc437190904"</w:instrText>
      </w:r>
      <w:ins w:id="830" w:author="DeeM" w:date="2015-12-07T17:03:00Z">
        <w:r w:rsidR="00252F3E">
          <w:rPr>
            <w:noProof/>
          </w:rPr>
        </w:r>
      </w:ins>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831" w:author="DeeM" w:date="2015-12-07T17:03:00Z">
        <w:r w:rsidR="00252F3E">
          <w:rPr>
            <w:rFonts w:ascii="Arial" w:hAnsi="Arial" w:cs="Arial"/>
            <w:i w:val="0"/>
            <w:noProof/>
            <w:webHidden/>
          </w:rPr>
          <w:t>73</w:t>
        </w:r>
      </w:ins>
      <w:del w:id="832"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"_Toc437190905"</w:instrText>
      </w:r>
      <w:ins w:id="833" w:author="DeeM" w:date="2015-12-07T17:03:00Z">
        <w:r w:rsidR="00252F3E">
          <w:rPr>
            <w:noProof/>
          </w:rPr>
        </w:r>
      </w:ins>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834" w:author="DeeM" w:date="2015-12-07T17:03:00Z">
        <w:r w:rsidR="00252F3E">
          <w:rPr>
            <w:rFonts w:ascii="Arial" w:hAnsi="Arial" w:cs="Arial"/>
            <w:i w:val="0"/>
            <w:noProof/>
            <w:webHidden/>
          </w:rPr>
          <w:t>73</w:t>
        </w:r>
      </w:ins>
      <w:del w:id="83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"_Toc437190906"</w:instrText>
      </w:r>
      <w:ins w:id="836" w:author="DeeM" w:date="2015-12-07T17:03:00Z">
        <w:r w:rsidR="00252F3E">
          <w:rPr>
            <w:noProof/>
          </w:rPr>
        </w:r>
      </w:ins>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837"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838" w:author="DeeM" w:date="2015-12-07T17:03:00Z">
        <w:r w:rsidR="00252F3E">
          <w:rPr>
            <w:rFonts w:ascii="Arial" w:hAnsi="Arial" w:cs="Arial"/>
            <w:smallCaps w:val="0"/>
            <w:noProof/>
            <w:webHidden/>
          </w:rPr>
          <w:t>74</w:t>
        </w:r>
      </w:ins>
      <w:del w:id="839"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"_Toc437190907"</w:instrText>
      </w:r>
      <w:ins w:id="840" w:author="DeeM" w:date="2015-12-07T17:03:00Z">
        <w:r w:rsidR="00252F3E">
          <w:rPr>
            <w:noProof/>
          </w:rPr>
        </w:r>
      </w:ins>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w:t>
      </w:r>
      <w:r w:rsidR="001D1000" w:rsidRPr="001D1000">
        <w:rPr>
          <w:rStyle w:val="Hipercze"/>
          <w:rFonts w:ascii="Arial" w:hAnsi="Arial" w:cs="Arial"/>
          <w:smallCaps w:val="0"/>
          <w:noProof/>
        </w:rPr>
        <w:t>i</w:t>
      </w:r>
      <w:r w:rsidR="001D1000" w:rsidRPr="001D1000">
        <w:rPr>
          <w:rStyle w:val="Hipercze"/>
          <w:rFonts w:ascii="Arial" w:hAnsi="Arial" w:cs="Arial"/>
          <w:smallCaps w:val="0"/>
          <w:noProof/>
        </w:rPr>
        <w:t>enta</w:t>
      </w:r>
      <w:ins w:id="841"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842" w:author="DeeM" w:date="2015-12-07T17:03:00Z">
        <w:r w:rsidR="00252F3E">
          <w:rPr>
            <w:rFonts w:ascii="Arial" w:hAnsi="Arial" w:cs="Arial"/>
            <w:smallCaps w:val="0"/>
            <w:noProof/>
            <w:webHidden/>
          </w:rPr>
          <w:t>74</w:t>
        </w:r>
      </w:ins>
      <w:del w:id="843"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"_Toc437190908"</w:instrText>
      </w:r>
      <w:ins w:id="844" w:author="DeeM" w:date="2015-12-07T17:03:00Z">
        <w:r w:rsidR="00252F3E">
          <w:rPr>
            <w:noProof/>
          </w:rPr>
        </w:r>
      </w:ins>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845"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846" w:author="DeeM" w:date="2015-12-07T17:03:00Z">
        <w:r w:rsidR="00252F3E">
          <w:rPr>
            <w:rFonts w:ascii="Arial" w:hAnsi="Arial" w:cs="Arial"/>
            <w:smallCaps w:val="0"/>
            <w:noProof/>
            <w:webHidden/>
          </w:rPr>
          <w:t>74</w:t>
        </w:r>
      </w:ins>
      <w:del w:id="847"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"_Toc437190909"</w:instrText>
      </w:r>
      <w:ins w:id="848" w:author="DeeM" w:date="2015-12-07T17:03:00Z">
        <w:r w:rsidR="00252F3E">
          <w:rPr>
            <w:noProof/>
          </w:rPr>
        </w:r>
      </w:ins>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849"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0" w:author="DeeM" w:date="2015-12-07T17:03:00Z">
        <w:r w:rsidR="00252F3E">
          <w:rPr>
            <w:rFonts w:ascii="Arial" w:hAnsi="Arial" w:cs="Arial"/>
            <w:b w:val="0"/>
            <w:caps w:val="0"/>
            <w:noProof/>
            <w:webHidden/>
          </w:rPr>
          <w:t>75</w:t>
        </w:r>
      </w:ins>
      <w:del w:id="851"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"_Toc437190910"</w:instrText>
      </w:r>
      <w:ins w:id="852" w:author="DeeM" w:date="2015-12-07T17:03:00Z">
        <w:r w:rsidR="00252F3E">
          <w:rPr>
            <w:noProof/>
          </w:rPr>
        </w:r>
      </w:ins>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3" w:author="DeeM" w:date="2015-12-07T17:03:00Z">
        <w:r w:rsidR="00252F3E">
          <w:rPr>
            <w:rFonts w:ascii="Arial" w:hAnsi="Arial" w:cs="Arial"/>
            <w:b w:val="0"/>
            <w:caps w:val="0"/>
            <w:noProof/>
            <w:webHidden/>
          </w:rPr>
          <w:t>76</w:t>
        </w:r>
      </w:ins>
      <w:del w:id="854"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1631E4" w:rsidP="001D1000">
      <w:pPr>
        <w:pStyle w:val="Spistreci1"/>
        <w:rPr>
          <w:rFonts w:asciiTheme="minorHAnsi" w:eastAsiaTheme="minorEastAsia" w:hAnsiTheme="minorHAnsi" w:cstheme="minorBidi"/>
          <w:b w:val="0"/>
          <w:bCs w:val="0"/>
          <w:caps w:val="0"/>
          <w:noProof/>
          <w:sz w:val="22"/>
          <w:szCs w:val="22"/>
        </w:rPr>
      </w:pPr>
      <w:r>
        <w:rPr>
          <w:noProof/>
        </w:rPr>
        <w:fldChar w:fldCharType="begin"/>
      </w:r>
      <w:r>
        <w:rPr>
          <w:noProof/>
        </w:rPr>
        <w:instrText>HYPERLINK \l "_Toc437190911"</w:instrText>
      </w:r>
      <w:ins w:id="855" w:author="DeeM" w:date="2015-12-07T17:03:00Z">
        <w:r w:rsidR="00252F3E">
          <w:rPr>
            <w:noProof/>
          </w:rPr>
        </w:r>
      </w:ins>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6" w:author="DeeM" w:date="2015-12-07T17:03:00Z">
        <w:r w:rsidR="00252F3E">
          <w:rPr>
            <w:rFonts w:ascii="Arial" w:hAnsi="Arial" w:cs="Arial"/>
            <w:b w:val="0"/>
            <w:caps w:val="0"/>
            <w:noProof/>
            <w:webHidden/>
          </w:rPr>
          <w:t>77</w:t>
        </w:r>
      </w:ins>
      <w:del w:id="857"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1631E4" w:rsidP="007C6741">
      <w:pPr>
        <w:rPr>
          <w:rFonts w:cs="Arial"/>
        </w:rPr>
      </w:pPr>
      <w:r w:rsidRPr="008E6E7F">
        <w:rPr>
          <w:rFonts w:cs="Arial"/>
        </w:rPr>
        <w:fldChar w:fldCharType="end"/>
      </w:r>
    </w:p>
    <w:p w:rsidR="00B42833" w:rsidRDefault="00B42833" w:rsidP="002A41BA">
      <w:pPr>
        <w:pStyle w:val="Nagwek1"/>
      </w:pPr>
      <w:bookmarkStart w:id="858" w:name="_Toc437097074"/>
      <w:bookmarkStart w:id="859" w:name="_Toc437130520"/>
      <w:bookmarkStart w:id="860" w:name="_Toc437190824"/>
      <w:bookmarkStart w:id="861" w:name="_Toc437097152"/>
      <w:bookmarkStart w:id="862" w:name="_Toc437130598"/>
      <w:bookmarkStart w:id="863" w:name="_Toc437158467"/>
      <w:bookmarkStart w:id="864" w:name="_Toc437158578"/>
      <w:bookmarkStart w:id="865" w:name="_Toc437159082"/>
      <w:bookmarkStart w:id="866" w:name="_Toc437159170"/>
      <w:r>
        <w:lastRenderedPageBreak/>
        <w:t>Motywacja podjęcia tematu</w:t>
      </w:r>
      <w:bookmarkEnd w:id="858"/>
      <w:bookmarkEnd w:id="859"/>
      <w:bookmarkEnd w:id="860"/>
    </w:p>
    <w:p w:rsidR="00B42833" w:rsidRDefault="00B42833" w:rsidP="00B42833">
      <w:pPr>
        <w:pStyle w:val="Zwykyakapit"/>
      </w:pPr>
      <w:r>
        <w:t>Wraz z rozwojem technologii mocno rozwija się turystyka na świecie – podróże do odległych miejsc zajmują coraz mniej czasu i są coraz tańsze. W czasach, w których Internet towarzyszy człowiekowi wszędzie, to naturalne, że szuka potrzebnych mu informacji do utworzenia planów swoich wypraw w zasobach sieciowych.</w:t>
      </w:r>
    </w:p>
    <w:p w:rsidR="00B42833" w:rsidRDefault="00B42833" w:rsidP="00B42833">
      <w:pPr>
        <w:pStyle w:val="Zwykyakapit"/>
      </w:pPr>
      <w:r>
        <w:t xml:space="preserve">Ostatnimi czasy popularność serwisów udostępniających wskazówki na temat atrakcji w 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867" w:name="_Toc437097075"/>
      <w:bookmarkStart w:id="868" w:name="_Ref437125438"/>
      <w:bookmarkStart w:id="869" w:name="_Ref437125460"/>
      <w:bookmarkStart w:id="870" w:name="_Ref437125509"/>
      <w:bookmarkStart w:id="871" w:name="_Toc437130521"/>
      <w:bookmarkStart w:id="872" w:name="_Toc437190825"/>
      <w:r>
        <w:t>Istniejące systemy o podobnej tematyce</w:t>
      </w:r>
      <w:bookmarkEnd w:id="867"/>
      <w:bookmarkEnd w:id="868"/>
      <w:bookmarkEnd w:id="869"/>
      <w:bookmarkEnd w:id="870"/>
      <w:bookmarkEnd w:id="871"/>
      <w:bookmarkEnd w:id="872"/>
    </w:p>
    <w:p w:rsidR="00B42833" w:rsidRPr="009F71EA" w:rsidRDefault="00B42833" w:rsidP="00B42833">
      <w:pPr>
        <w:pStyle w:val="Zwykyakapit"/>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Do takich serwisów należą Tripadvisor, Fodors</w:t>
      </w:r>
      <w:ins w:id="873" w:author="DeeM" w:date="2015-12-07T16:45:00Z">
        <w:r w:rsidR="008F76F6">
          <w:rPr>
            <w:lang w:val="en-US"/>
          </w:rPr>
          <w:t xml:space="preserve"> [</w:t>
        </w:r>
        <w:r w:rsidR="008F76F6" w:rsidRPr="008F76F6">
          <w:rPr>
            <w:lang w:val="en-US"/>
            <w:rPrChange w:id="874" w:author="DeeM" w:date="2015-12-07T16:46:00Z">
              <w:rPr>
                <w:i/>
                <w:lang w:val="en-US"/>
              </w:rPr>
            </w:rPrChange>
          </w:rPr>
          <w:t>2</w:t>
        </w:r>
        <w:r w:rsidR="008F76F6">
          <w:rPr>
            <w:lang w:val="en-US"/>
          </w:rPr>
          <w:t>]</w:t>
        </w:r>
      </w:ins>
      <w:r w:rsidRPr="009F71EA">
        <w:rPr>
          <w:lang w:val="en-US"/>
        </w:rPr>
        <w:t>, Travelocity</w:t>
      </w:r>
      <w:ins w:id="875"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 Tripadvisora, który zgodnie z </w:t>
      </w:r>
      <w:r w:rsidRPr="007361D3">
        <w:rPr>
          <w:rStyle w:val="OdsyaczZnak"/>
        </w:rPr>
        <w:t>Google Trends</w:t>
      </w:r>
      <w:commentRangeStart w:id="876"/>
      <w:r>
        <w:rPr>
          <w:rStyle w:val="OdsyaczZnak"/>
        </w:rPr>
        <w:t xml:space="preserve"> </w:t>
      </w:r>
      <w:r w:rsidRPr="00784F91">
        <w:rPr>
          <w:rStyle w:val="OdsyaczZnak"/>
          <w:i w:val="0"/>
        </w:rPr>
        <w:t>[</w:t>
      </w:r>
      <w:del w:id="877"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876"/>
      <w:r w:rsidR="00784F91">
        <w:rPr>
          <w:rStyle w:val="Odwoaniedokomentarza"/>
        </w:rPr>
        <w:commentReference w:id="876"/>
      </w:r>
      <w:del w:id="878"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879" w:name="_Toc437190826"/>
      <w:r w:rsidRPr="007361D3">
        <w:t>Tripadvisor.com</w:t>
      </w:r>
      <w:bookmarkEnd w:id="879"/>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5"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880" w:name="_Ref437124195"/>
      <w:bookmarkStart w:id="881" w:name="_Toc437271130"/>
      <w:r>
        <w:t>Rys.</w:t>
      </w:r>
      <w:fldSimple w:instr=" STYLEREF 1 \s ">
        <w:r w:rsidR="00252F3E">
          <w:rPr>
            <w:noProof/>
          </w:rPr>
          <w:t>1</w:t>
        </w:r>
      </w:fldSimple>
      <w:r w:rsidR="00A41402">
        <w:t>.</w:t>
      </w:r>
      <w:fldSimple w:instr=" SEQ Rys. \* ARABIC \s 1 ">
        <w:r w:rsidR="00252F3E">
          <w:rPr>
            <w:noProof/>
          </w:rPr>
          <w:t>1</w:t>
        </w:r>
      </w:fldSimple>
      <w:bookmarkEnd w:id="880"/>
      <w:r>
        <w:t>.</w:t>
      </w:r>
      <w:r w:rsidRPr="006526AE">
        <w:t xml:space="preserve"> Strona główna portalu Tripadvisor</w:t>
      </w:r>
      <w:bookmarkEnd w:id="881"/>
    </w:p>
    <w:p w:rsidR="00B42833" w:rsidRDefault="00B42833" w:rsidP="00B42833">
      <w:pPr>
        <w:pStyle w:val="Zwykyakapit"/>
      </w:pPr>
      <w:r>
        <w:t xml:space="preserve">Tripadvisor </w:t>
      </w:r>
      <w:r w:rsidRPr="00784F91">
        <w:rPr>
          <w:rStyle w:val="OdsyaczZnak"/>
          <w:i w:val="0"/>
        </w:rPr>
        <w:t>[</w:t>
      </w:r>
      <w:del w:id="882"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883" w:author="DeeM" w:date="2015-12-07T16:46:00Z">
        <w:r w:rsidR="008F76F6" w:rsidRPr="008F76F6">
          <w:rPr>
            <w:rStyle w:val="OdsyaczZnak"/>
            <w:i w:val="0"/>
          </w:rPr>
          <w:t>5</w:t>
        </w:r>
      </w:ins>
      <w:del w:id="884"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885" w:author="DeeM" w:date="2015-12-07T17:03:00Z">
          <w:r w:rsidR="00252F3E" w:rsidRPr="00252F3E">
            <w:rPr>
              <w:rStyle w:val="OdsyaczZnak"/>
              <w:rPrChange w:id="886" w:author="DeeM" w:date="2015-12-07T17:03:00Z">
                <w:rPr/>
              </w:rPrChange>
            </w:rPr>
            <w:t>Rys.1</w:t>
          </w:r>
          <w:r w:rsidR="00252F3E">
            <w:t>.1</w:t>
          </w:r>
        </w:ins>
        <w:del w:id="887"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 myśl, kiedy temat dotyczy turystyki. Jego główną funkcją jest możliwość wyszukania interesującego daną osobę miejsca w celu zaplanowania pojedynczej wycieczki, krótkiej </w:t>
      </w:r>
      <w:r>
        <w:lastRenderedPageBreak/>
        <w:t xml:space="preserve">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888" w:author="Olek" w:date="2015-12-07T09:37:00Z">
        <w:r>
          <w:t xml:space="preserve">Portal ten osiągnął duży sukces i </w:t>
        </w:r>
      </w:ins>
      <w:del w:id="889" w:author="Olek" w:date="2015-12-07T09:37:00Z">
        <w:r w:rsidR="00B42833" w:rsidDel="00784F91">
          <w:delText>N</w:delText>
        </w:r>
      </w:del>
      <w:ins w:id="890" w:author="Olek" w:date="2015-12-07T09:37:00Z">
        <w:r>
          <w:t>n</w:t>
        </w:r>
      </w:ins>
      <w:r w:rsidR="00B42833">
        <w:t xml:space="preserve">asz serwis internetowy czerpie z </w:t>
      </w:r>
      <w:del w:id="891" w:author="Olek" w:date="2015-12-07T09:37:00Z">
        <w:r w:rsidR="00B42833" w:rsidDel="00784F91">
          <w:delText>tego portalu</w:delText>
        </w:r>
      </w:del>
      <w:ins w:id="892" w:author="Olek" w:date="2015-12-07T09:37:00Z">
        <w:r>
          <w:t>niego</w:t>
        </w:r>
      </w:ins>
      <w:r w:rsidR="00B42833">
        <w:t xml:space="preserve"> dużo inspiracji</w:t>
      </w:r>
      <w:del w:id="893" w:author="Olek" w:date="2015-12-07T09:37:00Z">
        <w:r w:rsidR="00B42833" w:rsidDel="00784F91">
          <w:delText>, ponieważ</w:delText>
        </w:r>
      </w:del>
      <w:ins w:id="894" w:author="Olek" w:date="2015-12-07T09:37:00Z">
        <w:r>
          <w:t>.</w:t>
        </w:r>
      </w:ins>
      <w:r w:rsidR="00B42833">
        <w:t xml:space="preserve"> </w:t>
      </w:r>
      <w:del w:id="895"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Wiele osób nie ma powodu, żeby w ogóle zakładać na nim 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 xml:space="preserve">Nasza aplikacja w dodatku umożliwia dodawanie znajomych, dzięki czemu użytkownik może w łatwy sposób pozostać w kontakcie z poznanymi na wakacjach osobami i zaplanować z 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896" w:author="DeeM" w:date="2015-12-07T16:38:00Z">
        <w:r w:rsidR="006C7E4F">
          <w:t>,</w:t>
        </w:r>
      </w:ins>
      <w:r w:rsidRPr="0029244D">
        <w:t xml:space="preserve"> jest trójmiasto.pl</w:t>
      </w:r>
      <w:ins w:id="897" w:author="DeeM" w:date="2015-12-07T16:42:00Z">
        <w:r w:rsidR="008F76F6">
          <w:t xml:space="preserve"> [</w:t>
        </w:r>
        <w:r w:rsidR="008F76F6" w:rsidRPr="008F76F6">
          <w:rPr>
            <w:i/>
            <w:rPrChange w:id="898" w:author="DeeM" w:date="2015-12-07T16:42:00Z">
              <w:rPr/>
            </w:rPrChange>
          </w:rPr>
          <w:t>3</w:t>
        </w:r>
        <w:r w:rsidR="008F76F6">
          <w:t>]</w:t>
        </w:r>
      </w:ins>
      <w:r w:rsidRPr="0029244D">
        <w:t>. Serwis ten stanowi źródło informacji o Gdańsku, Sopocie i Gdyni. Oferuje wiadomości z każdej kategorii</w:t>
      </w:r>
      <w:ins w:id="899"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900" w:name="_Toc437097076"/>
      <w:bookmarkStart w:id="901" w:name="_Toc437130522"/>
      <w:bookmarkStart w:id="902" w:name="_Toc437190827"/>
      <w:r>
        <w:lastRenderedPageBreak/>
        <w:t>Wizja projektu</w:t>
      </w:r>
      <w:bookmarkEnd w:id="900"/>
      <w:bookmarkEnd w:id="901"/>
      <w:bookmarkEnd w:id="902"/>
    </w:p>
    <w:p w:rsidR="00B42833" w:rsidRDefault="00B42833" w:rsidP="002A41BA">
      <w:pPr>
        <w:pStyle w:val="Nagwek2"/>
      </w:pPr>
      <w:bookmarkStart w:id="903" w:name="_Toc437097077"/>
      <w:bookmarkStart w:id="904" w:name="_Toc437130523"/>
      <w:bookmarkStart w:id="905" w:name="_Toc437190828"/>
      <w:r>
        <w:t>Plan projektu inżynierskiego</w:t>
      </w:r>
      <w:bookmarkEnd w:id="903"/>
      <w:bookmarkEnd w:id="904"/>
      <w:bookmarkEnd w:id="905"/>
    </w:p>
    <w:p w:rsidR="00B42833" w:rsidRDefault="00B42833" w:rsidP="002A41BA">
      <w:pPr>
        <w:pStyle w:val="Nagwek3"/>
      </w:pPr>
      <w:bookmarkStart w:id="906" w:name="_Toc437097078"/>
      <w:bookmarkStart w:id="907" w:name="_Toc437130524"/>
      <w:bookmarkStart w:id="908" w:name="_Toc437190829"/>
      <w:r>
        <w:t>Opis projektu</w:t>
      </w:r>
      <w:bookmarkEnd w:id="906"/>
      <w:bookmarkEnd w:id="907"/>
      <w:bookmarkEnd w:id="908"/>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 systemem Android</w:t>
      </w:r>
      <w:r w:rsidRPr="00A47D26">
        <w:t>.</w:t>
      </w:r>
    </w:p>
    <w:p w:rsidR="00B42833" w:rsidRDefault="00B42833" w:rsidP="002A41BA">
      <w:pPr>
        <w:pStyle w:val="Nagwek3"/>
      </w:pPr>
      <w:bookmarkStart w:id="909" w:name="_Toc437097079"/>
      <w:bookmarkStart w:id="910" w:name="_Toc437130525"/>
      <w:bookmarkStart w:id="911" w:name="_Toc437190830"/>
      <w:r>
        <w:t>Charakterystyka użytkowników</w:t>
      </w:r>
      <w:bookmarkEnd w:id="909"/>
      <w:bookmarkEnd w:id="910"/>
      <w:bookmarkEnd w:id="911"/>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 oceniania atrakcji, a także brać udział oraz zapraszać innych użytkowników do 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 nowe materiały, usuwania/akceptowania materiałów nadsyłanych przez użytkowników oraz kontroli nad kontami użytkowników (blokady).</w:t>
      </w:r>
    </w:p>
    <w:p w:rsidR="00B42833" w:rsidRDefault="00B42833" w:rsidP="002A41BA">
      <w:pPr>
        <w:pStyle w:val="Nagwek2"/>
      </w:pPr>
      <w:bookmarkStart w:id="912" w:name="_Toc437097080"/>
      <w:bookmarkStart w:id="913" w:name="_Toc437130526"/>
      <w:bookmarkStart w:id="914" w:name="_Toc437190831"/>
      <w:r>
        <w:t>Dobór narzędzi</w:t>
      </w:r>
      <w:bookmarkEnd w:id="912"/>
      <w:bookmarkEnd w:id="913"/>
      <w:bookmarkEnd w:id="914"/>
    </w:p>
    <w:p w:rsidR="00B42833" w:rsidRDefault="00B42833" w:rsidP="002A41BA">
      <w:pPr>
        <w:pStyle w:val="Nagwek3"/>
      </w:pPr>
      <w:bookmarkStart w:id="915" w:name="_Toc437097081"/>
      <w:bookmarkStart w:id="916" w:name="_Toc437130527"/>
      <w:bookmarkStart w:id="917" w:name="_Toc437190832"/>
      <w:r>
        <w:t>Narzędzia do wytwarzania kodu</w:t>
      </w:r>
      <w:bookmarkEnd w:id="915"/>
      <w:bookmarkEnd w:id="916"/>
      <w:bookmarkEnd w:id="917"/>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084473" w:rsidRPr="008F76F6">
        <w:rPr>
          <w:rPrChange w:id="918" w:author="DeeM" w:date="2015-12-07T16:47:00Z">
            <w:rPr>
              <w:i/>
            </w:rPr>
          </w:rPrChange>
        </w:rPr>
        <w:t>[</w:t>
      </w:r>
      <w:del w:id="919" w:author="DeeM" w:date="2015-12-07T16:39:00Z">
        <w:r w:rsidR="00084473" w:rsidRPr="008F76F6" w:rsidDel="006C7E4F">
          <w:rPr>
            <w:rPrChange w:id="920" w:author="DeeM" w:date="2015-12-07T16:47:00Z">
              <w:rPr>
                <w:i/>
              </w:rPr>
            </w:rPrChange>
          </w:rPr>
          <w:delText xml:space="preserve">źródło </w:delText>
        </w:r>
      </w:del>
      <w:r w:rsidR="00084473" w:rsidRPr="008F76F6">
        <w:rPr>
          <w:rPrChange w:id="921" w:author="DeeM" w:date="2015-12-07T16:47:00Z">
            <w:rPr>
              <w:i/>
            </w:rPr>
          </w:rPrChange>
        </w:rPr>
        <w:t>6]</w:t>
      </w:r>
      <w:r>
        <w:t xml:space="preserve">, którego twórcą jest firma </w:t>
      </w:r>
      <w:r w:rsidRPr="005050A6">
        <w:rPr>
          <w:i/>
        </w:rPr>
        <w:t>JetBrains</w:t>
      </w:r>
      <w:r>
        <w:t xml:space="preserve">. Zastosowanym frameworkiem w projekcie jest </w:t>
      </w:r>
      <w:r w:rsidRPr="005050A6">
        <w:rPr>
          <w:i/>
        </w:rPr>
        <w:t>Grails</w:t>
      </w:r>
      <w:r w:rsidR="00084473">
        <w:rPr>
          <w:i/>
        </w:rPr>
        <w:t xml:space="preserve"> </w:t>
      </w:r>
      <w:r w:rsidR="00084473" w:rsidRPr="008F76F6">
        <w:rPr>
          <w:rPrChange w:id="922" w:author="DeeM" w:date="2015-12-07T16:47:00Z">
            <w:rPr>
              <w:i/>
            </w:rPr>
          </w:rPrChange>
        </w:rPr>
        <w:t>[</w:t>
      </w:r>
      <w:del w:id="923" w:author="DeeM" w:date="2015-12-07T16:39:00Z">
        <w:r w:rsidR="00084473" w:rsidRPr="008F76F6" w:rsidDel="006C7E4F">
          <w:rPr>
            <w:rPrChange w:id="924" w:author="DeeM" w:date="2015-12-07T16:47:00Z">
              <w:rPr>
                <w:i/>
              </w:rPr>
            </w:rPrChange>
          </w:rPr>
          <w:delText xml:space="preserve">źródło </w:delText>
        </w:r>
      </w:del>
      <w:r w:rsidR="00084473" w:rsidRPr="008F76F6">
        <w:rPr>
          <w:rPrChange w:id="925"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084473" w:rsidRPr="008F76F6">
        <w:rPr>
          <w:rPrChange w:id="926" w:author="DeeM" w:date="2015-12-07T16:47:00Z">
            <w:rPr>
              <w:i/>
            </w:rPr>
          </w:rPrChange>
        </w:rPr>
        <w:t>[</w:t>
      </w:r>
      <w:del w:id="927" w:author="DeeM" w:date="2015-12-07T16:39:00Z">
        <w:r w:rsidR="00084473" w:rsidRPr="008F76F6" w:rsidDel="006C7E4F">
          <w:rPr>
            <w:rPrChange w:id="928" w:author="DeeM" w:date="2015-12-07T16:47:00Z">
              <w:rPr>
                <w:i/>
              </w:rPr>
            </w:rPrChange>
          </w:rPr>
          <w:delText xml:space="preserve">źródło </w:delText>
        </w:r>
      </w:del>
      <w:r w:rsidR="00084473" w:rsidRPr="008F76F6">
        <w:rPr>
          <w:rPrChange w:id="929"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084473" w:rsidRPr="008F76F6">
        <w:rPr>
          <w:rPrChange w:id="930" w:author="DeeM" w:date="2015-12-07T16:47:00Z">
            <w:rPr>
              <w:i/>
            </w:rPr>
          </w:rPrChange>
        </w:rPr>
        <w:t>[</w:t>
      </w:r>
      <w:del w:id="931" w:author="DeeM" w:date="2015-12-07T16:39:00Z">
        <w:r w:rsidR="00084473" w:rsidRPr="008F76F6" w:rsidDel="006C7E4F">
          <w:rPr>
            <w:rPrChange w:id="932" w:author="DeeM" w:date="2015-12-07T16:47:00Z">
              <w:rPr>
                <w:i/>
              </w:rPr>
            </w:rPrChange>
          </w:rPr>
          <w:delText xml:space="preserve">źródło </w:delText>
        </w:r>
      </w:del>
      <w:r w:rsidR="00084473" w:rsidRPr="008F76F6">
        <w:rPr>
          <w:rPrChange w:id="933"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084473" w:rsidRPr="008F76F6">
        <w:rPr>
          <w:rPrChange w:id="934" w:author="DeeM" w:date="2015-12-07T16:47:00Z">
            <w:rPr>
              <w:i/>
            </w:rPr>
          </w:rPrChange>
        </w:rPr>
        <w:t>[</w:t>
      </w:r>
      <w:del w:id="935" w:author="DeeM" w:date="2015-12-07T16:39:00Z">
        <w:r w:rsidR="00084473" w:rsidRPr="008F76F6" w:rsidDel="006C7E4F">
          <w:rPr>
            <w:rPrChange w:id="936" w:author="DeeM" w:date="2015-12-07T16:47:00Z">
              <w:rPr>
                <w:i/>
              </w:rPr>
            </w:rPrChange>
          </w:rPr>
          <w:delText xml:space="preserve">źródło </w:delText>
        </w:r>
      </w:del>
      <w:r w:rsidR="00084473" w:rsidRPr="008F76F6">
        <w:rPr>
          <w:rPrChange w:id="937" w:author="DeeM" w:date="2015-12-07T16:47:00Z">
            <w:rPr>
              <w:i/>
            </w:rPr>
          </w:rPrChange>
        </w:rPr>
        <w:t>10]</w:t>
      </w:r>
      <w:r>
        <w:t xml:space="preserve"> w wersji </w:t>
      </w:r>
      <w:r w:rsidRPr="002D3ABF">
        <w:rPr>
          <w:i/>
        </w:rPr>
        <w:t>1.4.190</w:t>
      </w:r>
      <w:r>
        <w:t xml:space="preserve">. Do uruchomienia aplikacji na serwerze posłużył nam program </w:t>
      </w:r>
      <w:r w:rsidRPr="002D3ABF">
        <w:rPr>
          <w:i/>
        </w:rPr>
        <w:t>Tomcat</w:t>
      </w:r>
      <w:r w:rsidR="00084473">
        <w:rPr>
          <w:i/>
        </w:rPr>
        <w:t xml:space="preserve"> </w:t>
      </w:r>
      <w:r w:rsidR="00084473" w:rsidRPr="008F76F6">
        <w:rPr>
          <w:rPrChange w:id="938" w:author="DeeM" w:date="2015-12-07T16:47:00Z">
            <w:rPr>
              <w:i/>
            </w:rPr>
          </w:rPrChange>
        </w:rPr>
        <w:t>[</w:t>
      </w:r>
      <w:del w:id="939" w:author="DeeM" w:date="2015-12-07T16:39:00Z">
        <w:r w:rsidR="00084473" w:rsidRPr="008F76F6" w:rsidDel="006C7E4F">
          <w:rPr>
            <w:rPrChange w:id="940" w:author="DeeM" w:date="2015-12-07T16:47:00Z">
              <w:rPr>
                <w:i/>
              </w:rPr>
            </w:rPrChange>
          </w:rPr>
          <w:delText xml:space="preserve">źródło </w:delText>
        </w:r>
      </w:del>
      <w:r w:rsidR="00084473" w:rsidRPr="008F76F6">
        <w:rPr>
          <w:rPrChange w:id="941" w:author="DeeM" w:date="2015-12-07T16:47:00Z">
            <w:rPr>
              <w:i/>
            </w:rPr>
          </w:rPrChange>
        </w:rPr>
        <w:t>11]</w:t>
      </w:r>
      <w:r>
        <w:t xml:space="preserve"> w wersji </w:t>
      </w:r>
      <w:r w:rsidRPr="002D3ABF">
        <w:rPr>
          <w:i/>
        </w:rPr>
        <w:t>7.0.65</w:t>
      </w:r>
    </w:p>
    <w:p w:rsidR="00B42833" w:rsidRDefault="00B42833" w:rsidP="002A41BA">
      <w:pPr>
        <w:pStyle w:val="Nagwek3"/>
      </w:pPr>
      <w:bookmarkStart w:id="942" w:name="_Toc437097082"/>
      <w:bookmarkStart w:id="943" w:name="_Toc437130528"/>
      <w:bookmarkStart w:id="944" w:name="_Toc437190833"/>
      <w:r>
        <w:t>Narzędzia do komunikacji w zespole</w:t>
      </w:r>
      <w:bookmarkEnd w:id="942"/>
      <w:bookmarkEnd w:id="943"/>
      <w:bookmarkEnd w:id="944"/>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945" w:name="_Toc437097083"/>
      <w:bookmarkStart w:id="946" w:name="_Toc437130529"/>
      <w:bookmarkStart w:id="947" w:name="_Toc437190834"/>
      <w:r>
        <w:t>Narzędzia do współdzielenia kodu i dokumentacji</w:t>
      </w:r>
      <w:bookmarkEnd w:id="945"/>
      <w:bookmarkEnd w:id="946"/>
      <w:bookmarkEnd w:id="947"/>
    </w:p>
    <w:p w:rsidR="00B42833" w:rsidRDefault="00B42833" w:rsidP="00B42833">
      <w:pPr>
        <w:pStyle w:val="Zwykyakapit"/>
      </w:pPr>
      <w:r>
        <w:t xml:space="preserve">Dokumentacja wszelkiego rodzaju została </w:t>
      </w:r>
      <w:ins w:id="948" w:author="DeeM" w:date="2015-12-07T16:40:00Z">
        <w:r w:rsidR="006C7E4F">
          <w:t>s</w:t>
        </w:r>
      </w:ins>
      <w:r>
        <w:t xml:space="preserve">tworzona przy pomocy </w:t>
      </w:r>
      <w:r w:rsidRPr="002D3ABF">
        <w:rPr>
          <w:rStyle w:val="OdsyaczZnak"/>
        </w:rPr>
        <w:t>Google Docs</w:t>
      </w:r>
      <w:r>
        <w:t>, w 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949" w:name="_Toc437097084"/>
      <w:bookmarkStart w:id="950" w:name="_Toc437130530"/>
      <w:bookmarkStart w:id="951" w:name="_Toc437190835"/>
      <w:r>
        <w:t>Narzędzia do wytwarzania grafiki</w:t>
      </w:r>
      <w:bookmarkEnd w:id="949"/>
      <w:bookmarkEnd w:id="950"/>
      <w:bookmarkEnd w:id="951"/>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952" w:name="_Toc437097085"/>
      <w:bookmarkStart w:id="953" w:name="_Toc437130531"/>
      <w:bookmarkStart w:id="954" w:name="_Toc437190836"/>
      <w:r>
        <w:t>Technologie wykorzystywane w projekcie</w:t>
      </w:r>
      <w:bookmarkEnd w:id="952"/>
      <w:bookmarkEnd w:id="953"/>
      <w:bookmarkEnd w:id="954"/>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 się dostęp do większości bibliotek napisanych w Javie. Użyliśmy go w projekcie, ponieważ dwóch członków zespołu miało już doświadczenie w programowaniu w tym języku oraz jest on 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 na 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955" w:author="DeeM" w:date="2015-12-07T16:41:00Z">
        <w:r w:rsidRPr="008F76F6" w:rsidDel="008F76F6">
          <w:delText>NUMER</w:delText>
        </w:r>
      </w:del>
      <w:ins w:id="956"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 xml:space="preserve">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957" w:name="_Toc437097086"/>
      <w:bookmarkStart w:id="958" w:name="_Toc437130532"/>
      <w:bookmarkStart w:id="959" w:name="_Toc437190837"/>
      <w:r>
        <w:t>Scenariusze</w:t>
      </w:r>
      <w:bookmarkEnd w:id="957"/>
      <w:bookmarkEnd w:id="958"/>
      <w:bookmarkEnd w:id="959"/>
    </w:p>
    <w:p w:rsidR="00B42833" w:rsidRDefault="00B42833" w:rsidP="002A41BA">
      <w:pPr>
        <w:pStyle w:val="Nagwek3"/>
      </w:pPr>
      <w:bookmarkStart w:id="960" w:name="_Toc437097087"/>
      <w:bookmarkStart w:id="961" w:name="_Toc437130533"/>
      <w:bookmarkStart w:id="962" w:name="_Toc437190838"/>
      <w:r>
        <w:t>Scenariusz 1</w:t>
      </w:r>
      <w:bookmarkEnd w:id="960"/>
      <w:bookmarkEnd w:id="961"/>
      <w:bookmarkEnd w:id="962"/>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 Krakowa. Wesoły, z dobrym humorem, wrócił z przerwy do pracy.</w:t>
      </w:r>
    </w:p>
    <w:p w:rsidR="00B42833" w:rsidRDefault="00B42833" w:rsidP="002A41BA">
      <w:pPr>
        <w:pStyle w:val="Nagwek3"/>
      </w:pPr>
      <w:bookmarkStart w:id="963" w:name="_Toc437097088"/>
      <w:bookmarkStart w:id="964" w:name="_Toc437130534"/>
      <w:bookmarkStart w:id="965" w:name="_Toc437190839"/>
      <w:r>
        <w:t>Scenariusz 2</w:t>
      </w:r>
      <w:bookmarkEnd w:id="963"/>
      <w:bookmarkEnd w:id="964"/>
      <w:bookmarkEnd w:id="965"/>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 xml:space="preserve">Po wyświetleniu szczegółów wycieczki zobaczyli w opisie jej plan: rozpoczynała się zbiórką pod Ratuszem Starego Miasta, by następnie zwiedzić m.in. Dom Opatów Pelplińskich, Bramę Oliwską,  kościół św. Elżbiety, Fontannę Neptuna, Dom Artusa, a na 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966" w:name="_Toc437097089"/>
      <w:bookmarkStart w:id="967" w:name="_Toc437130535"/>
      <w:bookmarkStart w:id="968" w:name="_Toc437190840"/>
      <w:r>
        <w:t>Scenariusz 3</w:t>
      </w:r>
      <w:bookmarkEnd w:id="966"/>
      <w:bookmarkEnd w:id="967"/>
      <w:bookmarkEnd w:id="968"/>
    </w:p>
    <w:p w:rsidR="00B42833" w:rsidRDefault="00B42833" w:rsidP="00B42833">
      <w:pPr>
        <w:pStyle w:val="Zwykyakapit"/>
      </w:pPr>
      <w:r>
        <w:t xml:space="preserve">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 monitora pojawił się przycisk </w:t>
      </w:r>
      <w:r>
        <w:rPr>
          <w:rStyle w:val="OdsyaczZnak"/>
        </w:rPr>
        <w:t>Dodaj</w:t>
      </w:r>
      <w:r w:rsidRPr="000202E4">
        <w:rPr>
          <w:rStyle w:val="OdsyaczZnak"/>
        </w:rPr>
        <w:t xml:space="preserve"> nową atrakcję</w:t>
      </w:r>
      <w:r>
        <w:t xml:space="preserve"> - bez 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 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 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969" w:name="_Toc437097090"/>
      <w:bookmarkStart w:id="970" w:name="_Toc437130536"/>
      <w:bookmarkStart w:id="971" w:name="_Toc437190841"/>
      <w:r>
        <w:t>Sce</w:t>
      </w:r>
      <w:r w:rsidRPr="00B42833">
        <w:t>n</w:t>
      </w:r>
      <w:r>
        <w:t>ariusz 4</w:t>
      </w:r>
      <w:bookmarkEnd w:id="969"/>
      <w:bookmarkEnd w:id="970"/>
      <w:bookmarkEnd w:id="971"/>
    </w:p>
    <w:p w:rsidR="00B42833" w:rsidRDefault="00B42833" w:rsidP="00B42833">
      <w:pPr>
        <w:pStyle w:val="Zwykyakapit"/>
      </w:pPr>
      <w:r>
        <w:t xml:space="preserve">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portalem,  na którym mnóstwo użytkowników spędzało swój czas wolny. Zdarzało mu się nieraz spędzić cały dzień na </w:t>
      </w:r>
      <w:r>
        <w:lastRenderedPageBreak/>
        <w:t xml:space="preserve">przeglądaniu nadsyłanych materiałów i często cicho (aby przełożony nie usłyszał) </w:t>
      </w:r>
      <w:r w:rsidR="00D53FFC">
        <w:t>klną</w:t>
      </w:r>
      <w:ins w:id="972" w:author="DeeM" w:date="2015-12-07T16:48:00Z">
        <w:r w:rsidR="00D135D2">
          <w:t>ł</w:t>
        </w:r>
      </w:ins>
      <w:r>
        <w:t xml:space="preserve"> pod nosem na niewygodę dostępu administratora do edytowania zawartości strony.</w:t>
      </w:r>
    </w:p>
    <w:p w:rsidR="00B42833" w:rsidRDefault="00B42833" w:rsidP="00B42833">
      <w:pPr>
        <w:pStyle w:val="Zwykyakapit"/>
      </w:pPr>
      <w:r>
        <w:t xml:space="preserve">Tym razem jednak było inaczej - od kiedy postanowił zmienić firmę na Fork, jego komfort pracy uległ </w:t>
      </w:r>
      <w:del w:id="973" w:author="DeeM" w:date="2015-12-07T16:48:00Z">
        <w:r w:rsidDel="00D135D2">
          <w:delText xml:space="preserve">znacznemu </w:delText>
        </w:r>
      </w:del>
      <w:ins w:id="974" w:author="DeeM" w:date="2015-12-07T16:48:00Z">
        <w:r w:rsidR="00D135D2">
          <w:t xml:space="preserve">znacznej </w:t>
        </w:r>
      </w:ins>
      <w:del w:id="975" w:author="DeeM" w:date="2015-12-07T16:48:00Z">
        <w:r w:rsidDel="00D135D2">
          <w:delText>poprawieniu</w:delText>
        </w:r>
      </w:del>
      <w:ins w:id="976" w:author="DeeM" w:date="2015-12-07T16:48:00Z">
        <w:r w:rsidR="00D135D2">
          <w:t>poprawienie</w:t>
        </w:r>
      </w:ins>
      <w:r>
        <w:t>. Z wielką przyjemnością wchodzi w Panel Administratora - specjalny ekran z wygodnym interfejsem użytkownika, w którym zebrane są 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 się elementy podejrzane o treści niewłaściwe, z największą liczbą zgłoszeń. W prosty sposób akceptował lub odrzucał kolejne zdjęcia i filmiki, co jakiś czas śmiejąc się z 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 tę 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 fotelu, twierdząc, że bycie administratorem Fork to bez wątpienia najłatwiejsza i najprzyjemniejsza praca na całej Ziemi.</w:t>
      </w:r>
    </w:p>
    <w:p w:rsidR="00B42833" w:rsidRPr="000202E4" w:rsidRDefault="00B42833" w:rsidP="002A41BA">
      <w:pPr>
        <w:pStyle w:val="Nagwek2"/>
      </w:pPr>
      <w:bookmarkStart w:id="977" w:name="_Toc437097091"/>
      <w:bookmarkStart w:id="978" w:name="_Ref437125588"/>
      <w:bookmarkStart w:id="979" w:name="_Toc437130537"/>
      <w:bookmarkStart w:id="980" w:name="_Ref437180287"/>
      <w:bookmarkStart w:id="981" w:name="_Toc437190842"/>
      <w:r w:rsidRPr="000202E4">
        <w:t>Zakres pracy i produktu</w:t>
      </w:r>
      <w:bookmarkEnd w:id="977"/>
      <w:bookmarkEnd w:id="978"/>
      <w:bookmarkEnd w:id="979"/>
      <w:bookmarkEnd w:id="980"/>
      <w:bookmarkEnd w:id="981"/>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982" w:author="DeeM" w:date="2015-12-07T17:03:00Z">
          <w:r w:rsidR="00252F3E" w:rsidRPr="00252F3E">
            <w:rPr>
              <w:rStyle w:val="OdsyaczZnak"/>
              <w:rPrChange w:id="983" w:author="DeeM" w:date="2015-12-07T17:03:00Z">
                <w:rPr>
                  <w:b/>
                </w:rPr>
              </w:rPrChange>
            </w:rPr>
            <w:t>Tabela 2.1</w:t>
          </w:r>
        </w:ins>
        <w:del w:id="984"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985" w:name="_Ref437124613"/>
      <w:bookmarkStart w:id="986" w:name="_Toc437271173"/>
      <w:r w:rsidRPr="0016342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2</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985"/>
      <w:r>
        <w:rPr>
          <w:b/>
        </w:rPr>
        <w:t>.</w:t>
      </w:r>
      <w:r>
        <w:t xml:space="preserve"> Planowane zakresy produktu</w:t>
      </w:r>
      <w:bookmarkEnd w:id="986"/>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lastRenderedPageBreak/>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987" w:name="_Toc437097092"/>
      <w:bookmarkStart w:id="988" w:name="_Toc437130538"/>
      <w:bookmarkStart w:id="989" w:name="_Toc437190843"/>
      <w:r>
        <w:t>Dobrana metodyka w projekcie</w:t>
      </w:r>
      <w:bookmarkEnd w:id="987"/>
      <w:bookmarkEnd w:id="988"/>
      <w:bookmarkEnd w:id="989"/>
    </w:p>
    <w:p w:rsidR="00481D91" w:rsidRDefault="00481D91" w:rsidP="00481D91">
      <w:pPr>
        <w:pStyle w:val="Zwykyakapit"/>
      </w:pPr>
      <w:r>
        <w:t>Podstawową metodyką wykorzystywaną w projekcie będzie Scrum - została ona 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 infrastruktury projektu</w:t>
      </w:r>
    </w:p>
    <w:p w:rsidR="00B42833" w:rsidRDefault="00B42833" w:rsidP="002A41BA">
      <w:pPr>
        <w:pStyle w:val="Nagwek1"/>
      </w:pPr>
      <w:bookmarkStart w:id="990" w:name="_Toc436850550"/>
      <w:bookmarkStart w:id="991" w:name="_Toc436850560"/>
      <w:bookmarkStart w:id="992" w:name="_Toc436850573"/>
      <w:bookmarkStart w:id="993" w:name="_Toc437097093"/>
      <w:bookmarkStart w:id="994" w:name="_Toc437130539"/>
      <w:bookmarkStart w:id="995" w:name="_Toc437190844"/>
      <w:r>
        <w:lastRenderedPageBreak/>
        <w:t>Przebieg prac</w:t>
      </w:r>
      <w:bookmarkEnd w:id="990"/>
      <w:bookmarkEnd w:id="991"/>
      <w:bookmarkEnd w:id="992"/>
      <w:bookmarkEnd w:id="993"/>
      <w:bookmarkEnd w:id="994"/>
      <w:bookmarkEnd w:id="995"/>
    </w:p>
    <w:p w:rsidR="00B42833" w:rsidRDefault="00B42833" w:rsidP="00B42833">
      <w:pPr>
        <w:pStyle w:val="Zwykyakapit"/>
        <w:rPr>
          <w:rStyle w:val="OdsyaczZnak"/>
          <w:i w:val="0"/>
        </w:rPr>
      </w:pPr>
      <w:r w:rsidRPr="00B42833">
        <w:t>Do kontroli prac w poszczególnych iteracjach wykorzystano narzędzie Acunote. Każdy z 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996" w:author="DeeM" w:date="2015-12-07T17:03:00Z">
          <w:r w:rsidR="00252F3E" w:rsidRPr="00252F3E">
            <w:rPr>
              <w:rStyle w:val="OdsyaczZnak"/>
              <w:rPrChange w:id="997" w:author="DeeM" w:date="2015-12-07T17:03:00Z">
                <w:rPr>
                  <w:b/>
                </w:rPr>
              </w:rPrChange>
            </w:rPr>
            <w:t>Tabela 3.1</w:t>
          </w:r>
        </w:ins>
        <w:del w:id="998"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999" w:name="_Ref437124819"/>
      <w:bookmarkStart w:id="1000" w:name="_Toc437271174"/>
      <w:r w:rsidRPr="00886B4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3</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999"/>
      <w:r w:rsidRPr="00886B4F">
        <w:rPr>
          <w:b/>
        </w:rPr>
        <w:t>.</w:t>
      </w:r>
      <w:r>
        <w:t xml:space="preserve"> Konta członków zespołu w narzędziu Acunote</w:t>
      </w:r>
      <w:bookmarkEnd w:id="1000"/>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001" w:name="_Toc436850551"/>
      <w:bookmarkStart w:id="1002" w:name="_Toc436850561"/>
      <w:bookmarkStart w:id="1003" w:name="_Toc436850574"/>
      <w:bookmarkStart w:id="1004" w:name="_Toc437097094"/>
      <w:bookmarkStart w:id="1005" w:name="_Toc437130540"/>
      <w:bookmarkStart w:id="1006" w:name="_Toc437190845"/>
      <w:r>
        <w:t>Backlog produktu</w:t>
      </w:r>
      <w:bookmarkEnd w:id="1001"/>
      <w:bookmarkEnd w:id="1002"/>
      <w:bookmarkEnd w:id="1003"/>
      <w:bookmarkEnd w:id="1004"/>
      <w:bookmarkEnd w:id="1005"/>
      <w:bookmarkEnd w:id="1006"/>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007" w:author="DeeM" w:date="2015-12-07T17:03:00Z">
          <w:r w:rsidR="00252F3E" w:rsidRPr="00252F3E">
            <w:rPr>
              <w:rStyle w:val="OdsyaczZnak"/>
              <w:rPrChange w:id="1008" w:author="DeeM" w:date="2015-12-07T17:03:00Z">
                <w:rPr/>
              </w:rPrChange>
            </w:rPr>
            <w:t>2.4</w:t>
          </w:r>
        </w:ins>
        <w:del w:id="1009"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a </w:t>
      </w:r>
      <w:r w:rsidRPr="00746F52">
        <w:rPr>
          <w:i/>
        </w:rPr>
        <w:t>P4</w:t>
      </w:r>
      <w:r>
        <w:t xml:space="preserve"> 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z 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010"/>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010"/>
      <w:r w:rsidR="00BE3676">
        <w:rPr>
          <w:rStyle w:val="Odwoaniedokomentarza"/>
        </w:rPr>
        <w:commentReference w:id="1010"/>
      </w:r>
    </w:p>
    <w:p w:rsidR="00413DC4" w:rsidRPr="00413DC4" w:rsidRDefault="00247572" w:rsidP="00413DC4">
      <w:pPr>
        <w:pStyle w:val="Zwykyakapit"/>
      </w:pPr>
      <w:r>
        <w:t xml:space="preserve">Obrazki </w:t>
      </w:r>
      <w:fldSimple w:instr=" REF _Ref437181116 \h  \* MERGEFORMAT ">
        <w:ins w:id="1011" w:author="DeeM" w:date="2015-12-07T17:03:00Z">
          <w:r w:rsidR="00252F3E" w:rsidRPr="00252F3E">
            <w:rPr>
              <w:rStyle w:val="OdsyaczZnak"/>
              <w:rPrChange w:id="1012" w:author="DeeM" w:date="2015-12-07T17:03:00Z">
                <w:rPr/>
              </w:rPrChange>
            </w:rPr>
            <w:t>Rys. 3.1</w:t>
          </w:r>
        </w:ins>
        <w:del w:id="1013"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014" w:author="DeeM" w:date="2015-12-07T17:03:00Z">
          <w:r w:rsidR="00252F3E" w:rsidRPr="00252F3E">
            <w:rPr>
              <w:rStyle w:val="OdsyaczZnak"/>
              <w:rPrChange w:id="1015" w:author="DeeM" w:date="2015-12-07T17:03:00Z">
                <w:rPr/>
              </w:rPrChange>
            </w:rPr>
            <w:t>Rys. 3.2</w:t>
          </w:r>
        </w:ins>
        <w:del w:id="1016" w:author="DeeM" w:date="2015-12-07T17:03:00Z">
          <w:r w:rsidR="00CF274A" w:rsidRPr="00CF274A" w:rsidDel="00252F3E">
            <w:rPr>
              <w:rStyle w:val="OdsyaczZnak"/>
            </w:rPr>
            <w:delText>Rys. 3.2</w:delText>
          </w:r>
        </w:del>
      </w:fldSimple>
      <w:r>
        <w:rPr>
          <w:rStyle w:val="OdsyaczZnak"/>
        </w:rPr>
        <w:t>.</w:t>
      </w:r>
      <w:r>
        <w:t xml:space="preserve"> prezentują zawartość backlogu końcowego z dnia </w:t>
      </w:r>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16"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017" w:name="_Ref437181116"/>
      <w:bookmarkStart w:id="1018" w:name="_Toc437271131"/>
      <w:r>
        <w:t xml:space="preserve">Rys. </w:t>
      </w:r>
      <w:fldSimple w:instr=" STYLEREF 1 \s ">
        <w:r w:rsidR="00252F3E">
          <w:rPr>
            <w:noProof/>
          </w:rPr>
          <w:t>3</w:t>
        </w:r>
      </w:fldSimple>
      <w:r w:rsidR="00A41402">
        <w:t>.</w:t>
      </w:r>
      <w:fldSimple w:instr=" SEQ Rys. \* ARABIC \s 1 ">
        <w:r w:rsidR="00252F3E">
          <w:rPr>
            <w:noProof/>
          </w:rPr>
          <w:t>1</w:t>
        </w:r>
      </w:fldSimple>
      <w:bookmarkEnd w:id="1017"/>
      <w:r>
        <w:t>. Część pierwsza backlogu produktu</w:t>
      </w:r>
      <w:r w:rsidR="00413DC4">
        <w:t xml:space="preserve"> z dnia</w:t>
      </w:r>
      <w:r w:rsidR="00413DC4" w:rsidRPr="00413DC4">
        <w:rPr>
          <w:i/>
        </w:rPr>
        <w:t xml:space="preserve"> 01.12.15</w:t>
      </w:r>
      <w:bookmarkEnd w:id="1018"/>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17"/>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019" w:name="_Ref437181121"/>
      <w:bookmarkStart w:id="1020" w:name="_Toc437271132"/>
      <w:r>
        <w:t xml:space="preserve">Rys. </w:t>
      </w:r>
      <w:fldSimple w:instr=" STYLEREF 1 \s ">
        <w:r w:rsidR="00252F3E">
          <w:rPr>
            <w:noProof/>
          </w:rPr>
          <w:t>3</w:t>
        </w:r>
      </w:fldSimple>
      <w:r w:rsidR="00A41402">
        <w:t>.</w:t>
      </w:r>
      <w:fldSimple w:instr=" SEQ Rys. \* ARABIC \s 1 ">
        <w:r w:rsidR="00252F3E">
          <w:rPr>
            <w:noProof/>
          </w:rPr>
          <w:t>2</w:t>
        </w:r>
      </w:fldSimple>
      <w:bookmarkEnd w:id="1019"/>
      <w:r>
        <w:t>. Część druga backlogu produktu</w:t>
      </w:r>
      <w:r w:rsidR="00413DC4">
        <w:t xml:space="preserve"> z dnia</w:t>
      </w:r>
      <w:r w:rsidR="00413DC4" w:rsidRPr="00413DC4">
        <w:rPr>
          <w:i/>
        </w:rPr>
        <w:t xml:space="preserve"> 01.12.15</w:t>
      </w:r>
      <w:bookmarkEnd w:id="1020"/>
    </w:p>
    <w:p w:rsidR="00B42833" w:rsidRDefault="00B42833" w:rsidP="002A41BA">
      <w:pPr>
        <w:pStyle w:val="Nagwek2"/>
      </w:pPr>
      <w:bookmarkStart w:id="1021" w:name="_Toc436850552"/>
      <w:bookmarkStart w:id="1022" w:name="_Toc436850562"/>
      <w:bookmarkStart w:id="1023" w:name="_Toc436850575"/>
      <w:bookmarkStart w:id="1024" w:name="_Toc437097095"/>
      <w:bookmarkStart w:id="1025" w:name="_Toc437130541"/>
      <w:bookmarkStart w:id="1026" w:name="_Toc437190846"/>
      <w:r>
        <w:t>Sprinty</w:t>
      </w:r>
      <w:bookmarkEnd w:id="1021"/>
      <w:bookmarkEnd w:id="1022"/>
      <w:bookmarkEnd w:id="1023"/>
      <w:bookmarkEnd w:id="1024"/>
      <w:bookmarkEnd w:id="1025"/>
      <w:bookmarkEnd w:id="1026"/>
    </w:p>
    <w:p w:rsidR="00B42833" w:rsidRDefault="00B42833" w:rsidP="002A41BA">
      <w:pPr>
        <w:pStyle w:val="Nagwek3"/>
      </w:pPr>
      <w:bookmarkStart w:id="1027" w:name="_Toc436850553"/>
      <w:bookmarkStart w:id="1028" w:name="_Toc436850563"/>
      <w:bookmarkStart w:id="1029" w:name="_Toc436850576"/>
      <w:bookmarkStart w:id="1030" w:name="_Toc437097096"/>
      <w:bookmarkStart w:id="1031" w:name="_Toc437130542"/>
      <w:bookmarkStart w:id="1032" w:name="_Toc437190847"/>
      <w:r>
        <w:t>Sprint 1</w:t>
      </w:r>
      <w:r w:rsidRPr="00B02352">
        <w:t xml:space="preserve"> (01.09.15 - 12.09.15)</w:t>
      </w:r>
      <w:bookmarkEnd w:id="1027"/>
      <w:bookmarkEnd w:id="1028"/>
      <w:bookmarkEnd w:id="1029"/>
      <w:bookmarkEnd w:id="1030"/>
      <w:bookmarkEnd w:id="1031"/>
      <w:bookmarkEnd w:id="1032"/>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8"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33" w:name="_Ref437124976"/>
      <w:bookmarkStart w:id="1034" w:name="_Toc437271133"/>
      <w:r>
        <w:t xml:space="preserve">Rys. </w:t>
      </w:r>
      <w:fldSimple w:instr=" STYLEREF 1 \s ">
        <w:r w:rsidR="00252F3E">
          <w:rPr>
            <w:noProof/>
          </w:rPr>
          <w:t>3</w:t>
        </w:r>
      </w:fldSimple>
      <w:r w:rsidR="00A41402">
        <w:t>.</w:t>
      </w:r>
      <w:fldSimple w:instr=" SEQ Rys. \* ARABIC \s 1 ">
        <w:r w:rsidR="00252F3E">
          <w:rPr>
            <w:noProof/>
          </w:rPr>
          <w:t>3</w:t>
        </w:r>
      </w:fldSimple>
      <w:bookmarkEnd w:id="1033"/>
      <w:r>
        <w:t>. Backlog sprintu pierwszego</w:t>
      </w:r>
      <w:bookmarkEnd w:id="1034"/>
    </w:p>
    <w:p w:rsidR="00B42833" w:rsidRDefault="00B42833" w:rsidP="00B42833">
      <w:pPr>
        <w:pStyle w:val="Zwykyakapit"/>
      </w:pPr>
      <w:r>
        <w:t xml:space="preserve">Jak pokazuje </w:t>
      </w:r>
      <w:fldSimple w:instr=" REF _Ref437124976 \h  \* MERGEFORMAT ">
        <w:ins w:id="1035" w:author="DeeM" w:date="2015-12-07T17:03:00Z">
          <w:r w:rsidR="00252F3E" w:rsidRPr="00252F3E">
            <w:rPr>
              <w:i/>
              <w:rPrChange w:id="1036" w:author="DeeM" w:date="2015-12-07T17:03:00Z">
                <w:rPr/>
              </w:rPrChange>
            </w:rPr>
            <w:t xml:space="preserve">Rys. </w:t>
          </w:r>
          <w:r w:rsidR="00252F3E" w:rsidRPr="00252F3E">
            <w:rPr>
              <w:i/>
              <w:noProof/>
              <w:rPrChange w:id="1037" w:author="DeeM" w:date="2015-12-07T17:03:00Z">
                <w:rPr>
                  <w:noProof/>
                </w:rPr>
              </w:rPrChange>
            </w:rPr>
            <w:t>3</w:t>
          </w:r>
          <w:r w:rsidR="00252F3E" w:rsidRPr="00252F3E">
            <w:rPr>
              <w:i/>
              <w:rPrChange w:id="1038" w:author="DeeM" w:date="2015-12-07T17:03:00Z">
                <w:rPr/>
              </w:rPrChange>
            </w:rPr>
            <w:t>.3</w:t>
          </w:r>
        </w:ins>
        <w:del w:id="1039"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xml:space="preserve">, w trakcie trwania pierwszego sprintu zespół zapoznawał się z 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040" w:author="DeeM" w:date="2015-12-07T16:49:00Z">
        <w:r w:rsidR="00D135D2">
          <w:t xml:space="preserve"> i </w:t>
        </w:r>
      </w:ins>
      <w:del w:id="1041"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042" w:name="_Toc437097097"/>
      <w:bookmarkStart w:id="1043" w:name="_Toc437130543"/>
      <w:bookmarkStart w:id="1044" w:name="_Toc437190848"/>
      <w:r w:rsidRPr="00DA163D">
        <w:t>Sprint 2 (14.09.15 - 26.09.15)</w:t>
      </w:r>
      <w:bookmarkEnd w:id="1042"/>
      <w:bookmarkEnd w:id="1043"/>
      <w:bookmarkEnd w:id="1044"/>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9"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45" w:name="_Ref437125115"/>
      <w:bookmarkStart w:id="1046" w:name="_Toc437271134"/>
      <w:r>
        <w:t xml:space="preserve">Rys. </w:t>
      </w:r>
      <w:fldSimple w:instr=" STYLEREF 1 \s ">
        <w:r w:rsidR="00252F3E">
          <w:rPr>
            <w:noProof/>
          </w:rPr>
          <w:t>3</w:t>
        </w:r>
      </w:fldSimple>
      <w:r w:rsidR="00A41402">
        <w:t>.</w:t>
      </w:r>
      <w:fldSimple w:instr=" SEQ Rys. \* ARABIC \s 1 ">
        <w:r w:rsidR="00252F3E">
          <w:rPr>
            <w:noProof/>
          </w:rPr>
          <w:t>4</w:t>
        </w:r>
      </w:fldSimple>
      <w:bookmarkEnd w:id="1045"/>
      <w:r>
        <w:t>. Backlog sprintu drugiego</w:t>
      </w:r>
      <w:bookmarkEnd w:id="1046"/>
    </w:p>
    <w:p w:rsidR="00B42833" w:rsidRDefault="00B42833" w:rsidP="00B42833">
      <w:pPr>
        <w:pStyle w:val="Zwykyakapit"/>
      </w:pPr>
      <w:r>
        <w:t xml:space="preserve">Sprint drugi był krótkim i mało wnoszącym do projektu (co pokazuje </w:t>
      </w:r>
      <w:fldSimple w:instr=" REF _Ref437125115 \h  \* MERGEFORMAT ">
        <w:ins w:id="1047" w:author="DeeM" w:date="2015-12-07T17:03:00Z">
          <w:r w:rsidR="00252F3E" w:rsidRPr="00252F3E">
            <w:rPr>
              <w:rStyle w:val="OdsyaczZnak"/>
              <w:rPrChange w:id="1048" w:author="DeeM" w:date="2015-12-07T17:03:00Z">
                <w:rPr/>
              </w:rPrChange>
            </w:rPr>
            <w:t>Rys. 3.4</w:t>
          </w:r>
        </w:ins>
        <w:del w:id="1049"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050" w:author="DeeM" w:date="2015-12-07T16:49:00Z">
        <w:r w:rsidDel="00D135D2">
          <w:delText>technologiczne</w:delText>
        </w:r>
      </w:del>
      <w:ins w:id="1051"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0"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52" w:name="_Ref437125178"/>
      <w:bookmarkStart w:id="1053" w:name="_Toc437271135"/>
      <w:r>
        <w:t xml:space="preserve">Rys. </w:t>
      </w:r>
      <w:fldSimple w:instr=" STYLEREF 1 \s ">
        <w:r w:rsidR="00252F3E">
          <w:rPr>
            <w:noProof/>
          </w:rPr>
          <w:t>3</w:t>
        </w:r>
      </w:fldSimple>
      <w:r w:rsidR="00A41402">
        <w:t>.</w:t>
      </w:r>
      <w:fldSimple w:instr=" SEQ Rys. \* ARABIC \s 1 ">
        <w:r w:rsidR="00252F3E">
          <w:rPr>
            <w:noProof/>
          </w:rPr>
          <w:t>5</w:t>
        </w:r>
      </w:fldSimple>
      <w:bookmarkEnd w:id="1052"/>
      <w:r>
        <w:t>. Wykres wypalania sprintu drugiego</w:t>
      </w:r>
      <w:bookmarkEnd w:id="1053"/>
    </w:p>
    <w:p w:rsidR="00B42833" w:rsidRPr="0089043E" w:rsidRDefault="00B42833" w:rsidP="00B42833">
      <w:pPr>
        <w:pStyle w:val="Zwykyakapit"/>
      </w:pPr>
      <w:r>
        <w:t xml:space="preserve">Jak widać na </w:t>
      </w:r>
      <w:fldSimple w:instr=" REF _Ref437125178 \h  \* MERGEFORMAT ">
        <w:ins w:id="1054" w:author="DeeM" w:date="2015-12-07T17:03:00Z">
          <w:r w:rsidR="00252F3E" w:rsidRPr="00252F3E">
            <w:rPr>
              <w:rStyle w:val="OdsyaczZnak"/>
              <w:rPrChange w:id="1055" w:author="DeeM" w:date="2015-12-07T17:03:00Z">
                <w:rPr/>
              </w:rPrChange>
            </w:rPr>
            <w:t>Rys. 3.5</w:t>
          </w:r>
        </w:ins>
        <w:del w:id="1056"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057" w:name="_Toc437097098"/>
      <w:bookmarkStart w:id="1058" w:name="_Toc437130544"/>
      <w:bookmarkStart w:id="1059" w:name="_Toc437190849"/>
      <w:r w:rsidRPr="00587C0E">
        <w:t>Sprint 3 (28.09.15 - 04.10.15)</w:t>
      </w:r>
      <w:bookmarkEnd w:id="1057"/>
      <w:bookmarkEnd w:id="1058"/>
      <w:bookmarkEnd w:id="1059"/>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1"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060" w:name="_Ref437125223"/>
      <w:bookmarkStart w:id="1061" w:name="_Toc437271136"/>
      <w:r>
        <w:t xml:space="preserve">Rys. </w:t>
      </w:r>
      <w:fldSimple w:instr=" STYLEREF 1 \s ">
        <w:r w:rsidR="00252F3E">
          <w:rPr>
            <w:noProof/>
          </w:rPr>
          <w:t>3</w:t>
        </w:r>
      </w:fldSimple>
      <w:r w:rsidR="00A41402">
        <w:t>.</w:t>
      </w:r>
      <w:fldSimple w:instr=" SEQ Rys. \* ARABIC \s 1 ">
        <w:r w:rsidR="00252F3E">
          <w:rPr>
            <w:noProof/>
          </w:rPr>
          <w:t>6</w:t>
        </w:r>
      </w:fldSimple>
      <w:bookmarkEnd w:id="1060"/>
      <w:r>
        <w:t>. Backlog sprintu trzeciego</w:t>
      </w:r>
      <w:bookmarkEnd w:id="1061"/>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062" w:author="DeeM" w:date="2015-12-07T17:03:00Z">
          <w:r w:rsidR="00252F3E" w:rsidRPr="00252F3E">
            <w:rPr>
              <w:rStyle w:val="OdsyaczZnak"/>
              <w:rPrChange w:id="1063" w:author="DeeM" w:date="2015-12-07T17:03:00Z">
                <w:rPr/>
              </w:rPrChange>
            </w:rPr>
            <w:t>Rys. 3.6</w:t>
          </w:r>
        </w:ins>
        <w:del w:id="1064"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2"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065" w:name="_Ref437125311"/>
      <w:bookmarkStart w:id="1066" w:name="_Toc437271137"/>
      <w:r>
        <w:t xml:space="preserve">Rys. </w:t>
      </w:r>
      <w:fldSimple w:instr=" STYLEREF 1 \s ">
        <w:r w:rsidR="00252F3E">
          <w:rPr>
            <w:noProof/>
          </w:rPr>
          <w:t>3</w:t>
        </w:r>
      </w:fldSimple>
      <w:r w:rsidR="00A41402">
        <w:t>.</w:t>
      </w:r>
      <w:fldSimple w:instr=" SEQ Rys. \* ARABIC \s 1 ">
        <w:r w:rsidR="00252F3E">
          <w:rPr>
            <w:noProof/>
          </w:rPr>
          <w:t>7</w:t>
        </w:r>
      </w:fldSimple>
      <w:bookmarkEnd w:id="1065"/>
      <w:r>
        <w:t>. Wykres wypalania sprintu trzeciego</w:t>
      </w:r>
      <w:bookmarkEnd w:id="1066"/>
    </w:p>
    <w:p w:rsidR="00B42833" w:rsidRPr="00903511" w:rsidRDefault="001631E4" w:rsidP="009F5055">
      <w:pPr>
        <w:pStyle w:val="Zwykyakapit"/>
      </w:pPr>
      <w:fldSimple w:instr=" REF _Ref437125311 \h  \* MERGEFORMAT ">
        <w:ins w:id="1067" w:author="DeeM" w:date="2015-12-07T17:03:00Z">
          <w:r w:rsidR="00252F3E" w:rsidRPr="00252F3E">
            <w:rPr>
              <w:rStyle w:val="OdsyaczZnak"/>
              <w:rPrChange w:id="1068" w:author="DeeM" w:date="2015-12-07T17:03:00Z">
                <w:rPr/>
              </w:rPrChange>
            </w:rPr>
            <w:t>Rys. 3.7</w:t>
          </w:r>
        </w:ins>
        <w:del w:id="1069"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070" w:name="_Toc437097099"/>
      <w:bookmarkStart w:id="1071" w:name="_Toc437130545"/>
      <w:bookmarkStart w:id="1072" w:name="_Toc437190850"/>
      <w:r w:rsidRPr="00384EF2">
        <w:t>Sprint 4 (05.10.15 - 27.10.15)</w:t>
      </w:r>
      <w:bookmarkEnd w:id="1070"/>
      <w:bookmarkEnd w:id="1071"/>
      <w:bookmarkEnd w:id="1072"/>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3"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073" w:name="_Ref437125377"/>
      <w:bookmarkStart w:id="1074" w:name="_Toc437271138"/>
      <w:r>
        <w:t xml:space="preserve">Rys. </w:t>
      </w:r>
      <w:fldSimple w:instr=" STYLEREF 1 \s ">
        <w:r w:rsidR="00252F3E">
          <w:rPr>
            <w:noProof/>
          </w:rPr>
          <w:t>3</w:t>
        </w:r>
      </w:fldSimple>
      <w:r w:rsidR="00A41402">
        <w:t>.</w:t>
      </w:r>
      <w:fldSimple w:instr=" SEQ Rys. \* ARABIC \s 1 ">
        <w:r w:rsidR="00252F3E">
          <w:rPr>
            <w:noProof/>
          </w:rPr>
          <w:t>8</w:t>
        </w:r>
      </w:fldSimple>
      <w:bookmarkEnd w:id="1073"/>
      <w:r>
        <w:t>. Backlog sprintu czwartego</w:t>
      </w:r>
      <w:bookmarkEnd w:id="1074"/>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075" w:author="DeeM" w:date="2015-12-07T17:03:00Z">
          <w:r w:rsidR="00252F3E" w:rsidRPr="00252F3E">
            <w:rPr>
              <w:rStyle w:val="OdsyaczZnak"/>
              <w:rPrChange w:id="1076" w:author="DeeM" w:date="2015-12-07T17:03:00Z">
                <w:rPr/>
              </w:rPrChange>
            </w:rPr>
            <w:t>Rys. 3.8</w:t>
          </w:r>
        </w:ins>
        <w:del w:id="1077"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 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078" w:author="DeeM" w:date="2015-12-07T16:50:00Z">
        <w:r w:rsidDel="00D135D2">
          <w:delText>i</w:delText>
        </w:r>
      </w:del>
      <w:r>
        <w:t xml:space="preserve"> zadani</w:t>
      </w:r>
      <w:ins w:id="1079" w:author="DeeM" w:date="2015-12-07T16:51:00Z">
        <w:r w:rsidR="00D135D2">
          <w:t xml:space="preserve">em </w:t>
        </w:r>
      </w:ins>
      <w:del w:id="1080" w:author="DeeM" w:date="2015-12-07T16:51:00Z">
        <w:r w:rsidDel="00D135D2">
          <w:delText xml:space="preserve">ami </w:delText>
        </w:r>
      </w:del>
      <w:r>
        <w:t>wartym</w:t>
      </w:r>
      <w:del w:id="1081"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082" w:author="DeeM" w:date="2015-12-07T16:51:00Z">
        <w:r w:rsidRPr="009F5055" w:rsidDel="00D135D2">
          <w:rPr>
            <w:rStyle w:val="OdsyaczZnak"/>
            <w:i w:val="0"/>
          </w:rPr>
          <w:delText>która potrzebna była, aby</w:delText>
        </w:r>
      </w:del>
      <w:ins w:id="1083"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ins w:id="1084" w:author="DeeM" w:date="2015-12-07T17:03:00Z">
          <w:r w:rsidR="00252F3E" w:rsidRPr="00252F3E">
            <w:rPr>
              <w:rStyle w:val="OdsyaczZnak"/>
              <w:rPrChange w:id="1085" w:author="DeeM" w:date="2015-12-07T17:03:00Z">
                <w:rPr/>
              </w:rPrChange>
            </w:rPr>
            <w:t>Istniejące systemy o podobnej tematyce</w:t>
          </w:r>
        </w:ins>
        <w:del w:id="1086"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087" w:author="DeeM" w:date="2015-12-07T17:03:00Z">
          <w:r w:rsidR="00252F3E" w:rsidRPr="00252F3E">
            <w:rPr>
              <w:rStyle w:val="OdsyaczZnak"/>
              <w:rPrChange w:id="1088" w:author="DeeM" w:date="2015-12-07T17:03:00Z">
                <w:rPr/>
              </w:rPrChange>
            </w:rPr>
            <w:t>1.1</w:t>
          </w:r>
        </w:ins>
        <w:del w:id="1089"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090" w:author="DeeM" w:date="2015-12-07T17:03:00Z">
          <w:r w:rsidR="00252F3E" w:rsidRPr="00252F3E">
            <w:rPr>
              <w:rStyle w:val="OdsyaczZnak"/>
              <w:i w:val="0"/>
              <w:rPrChange w:id="1091" w:author="DeeM" w:date="2015-12-07T17:03:00Z">
                <w:rPr/>
              </w:rPrChange>
            </w:rPr>
            <w:t>2.4</w:t>
          </w:r>
        </w:ins>
        <w:del w:id="1092"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4"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093" w:name="_Ref437125647"/>
      <w:bookmarkStart w:id="1094" w:name="_Ref437125643"/>
      <w:bookmarkStart w:id="1095" w:name="_Toc437271139"/>
      <w:r>
        <w:t xml:space="preserve">Rys. </w:t>
      </w:r>
      <w:fldSimple w:instr=" STYLEREF 1 \s ">
        <w:r w:rsidR="00252F3E">
          <w:rPr>
            <w:noProof/>
          </w:rPr>
          <w:t>3</w:t>
        </w:r>
      </w:fldSimple>
      <w:r w:rsidR="00A41402">
        <w:t>.</w:t>
      </w:r>
      <w:fldSimple w:instr=" SEQ Rys. \* ARABIC \s 1 ">
        <w:r w:rsidR="00252F3E">
          <w:rPr>
            <w:noProof/>
          </w:rPr>
          <w:t>9</w:t>
        </w:r>
      </w:fldSimple>
      <w:bookmarkEnd w:id="1093"/>
      <w:r>
        <w:t>. Wykres wypalania sprintu czwartego</w:t>
      </w:r>
      <w:bookmarkEnd w:id="1094"/>
      <w:bookmarkEnd w:id="1095"/>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096" w:author="DeeM" w:date="2015-12-07T17:03:00Z">
          <w:r w:rsidR="00252F3E" w:rsidRPr="00252F3E">
            <w:rPr>
              <w:rStyle w:val="OdsyaczZnak"/>
              <w:rPrChange w:id="1097" w:author="DeeM" w:date="2015-12-07T17:03:00Z">
                <w:rPr/>
              </w:rPrChange>
            </w:rPr>
            <w:t>Rys. 3.9</w:t>
          </w:r>
        </w:ins>
        <w:del w:id="1098"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 końcu iteracji.</w:t>
      </w:r>
    </w:p>
    <w:p w:rsidR="00B42833" w:rsidRDefault="00B42833" w:rsidP="002A41BA">
      <w:pPr>
        <w:pStyle w:val="Nagwek3"/>
      </w:pPr>
      <w:bookmarkStart w:id="1099" w:name="_Toc437097100"/>
      <w:bookmarkStart w:id="1100" w:name="_Toc437130546"/>
      <w:bookmarkStart w:id="1101" w:name="_Toc437190851"/>
      <w:r>
        <w:lastRenderedPageBreak/>
        <w:t>Sprint 5 (27.10.15</w:t>
      </w:r>
      <w:r w:rsidRPr="00FC0BE0">
        <w:t xml:space="preserve"> - 03.11.15)</w:t>
      </w:r>
      <w:bookmarkEnd w:id="1099"/>
      <w:bookmarkEnd w:id="1100"/>
      <w:bookmarkEnd w:id="1101"/>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5"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102" w:name="_Ref437125766"/>
      <w:bookmarkStart w:id="1103" w:name="_Toc437271140"/>
      <w:r>
        <w:t xml:space="preserve">Rys. </w:t>
      </w:r>
      <w:fldSimple w:instr=" STYLEREF 1 \s ">
        <w:r w:rsidR="00252F3E">
          <w:rPr>
            <w:noProof/>
          </w:rPr>
          <w:t>3</w:t>
        </w:r>
      </w:fldSimple>
      <w:r w:rsidR="00A41402">
        <w:t>.</w:t>
      </w:r>
      <w:fldSimple w:instr=" SEQ Rys. \* ARABIC \s 1 ">
        <w:r w:rsidR="00252F3E">
          <w:rPr>
            <w:noProof/>
          </w:rPr>
          <w:t>10</w:t>
        </w:r>
      </w:fldSimple>
      <w:bookmarkEnd w:id="1102"/>
      <w:r>
        <w:t xml:space="preserve"> Backlog sprintu piątego</w:t>
      </w:r>
      <w:bookmarkEnd w:id="1103"/>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 podstawie modułu GPS, dzięki czemu udało się napisać prostą funkcjonalność wyświetlania pobliskich atrakcji. Zrealizowano też logowanie się do systemu z użyciem konta tworzonego za 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B42833" w:rsidRDefault="00B42833" w:rsidP="009F5055">
      <w:pPr>
        <w:pStyle w:val="Zwykyakapit"/>
      </w:pPr>
      <w:r>
        <w:t>Pomniejszymi zmianami była poprawka widoku rejestracji użytkowników, tak aby w 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104" w:author="DeeM" w:date="2015-12-07T17:03:00Z">
          <w:r w:rsidR="00252F3E" w:rsidRPr="00252F3E">
            <w:rPr>
              <w:rStyle w:val="OdsyaczZnak"/>
              <w:rPrChange w:id="1105" w:author="DeeM" w:date="2015-12-07T17:03:00Z">
                <w:rPr/>
              </w:rPrChange>
            </w:rPr>
            <w:t>Rys. 3.10</w:t>
          </w:r>
        </w:ins>
        <w:del w:id="1106"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6"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107" w:name="_Ref437125807"/>
      <w:bookmarkStart w:id="1108" w:name="_Toc437271141"/>
      <w:r>
        <w:t xml:space="preserve">Rys. </w:t>
      </w:r>
      <w:fldSimple w:instr=" STYLEREF 1 \s ">
        <w:r w:rsidR="00252F3E">
          <w:rPr>
            <w:noProof/>
          </w:rPr>
          <w:t>3</w:t>
        </w:r>
      </w:fldSimple>
      <w:r w:rsidR="00A41402">
        <w:t>.</w:t>
      </w:r>
      <w:fldSimple w:instr=" SEQ Rys. \* ARABIC \s 1 ">
        <w:r w:rsidR="00252F3E">
          <w:rPr>
            <w:noProof/>
          </w:rPr>
          <w:t>11</w:t>
        </w:r>
      </w:fldSimple>
      <w:bookmarkEnd w:id="1107"/>
      <w:r>
        <w:t>. Wykres wypalania sprintu 5</w:t>
      </w:r>
      <w:bookmarkEnd w:id="1108"/>
    </w:p>
    <w:p w:rsidR="00B42833" w:rsidRDefault="00B42833" w:rsidP="009F5055">
      <w:pPr>
        <w:pStyle w:val="Zwykyakapit"/>
      </w:pPr>
      <w:r>
        <w:t xml:space="preserve">Jak widać na </w:t>
      </w:r>
      <w:fldSimple w:instr=" REF _Ref437125807 \h  \* MERGEFORMAT ">
        <w:ins w:id="1109" w:author="DeeM" w:date="2015-12-07T17:03:00Z">
          <w:r w:rsidR="00252F3E" w:rsidRPr="00252F3E">
            <w:rPr>
              <w:rStyle w:val="OdsyaczZnak"/>
              <w:rPrChange w:id="1110" w:author="DeeM" w:date="2015-12-07T17:03:00Z">
                <w:rPr/>
              </w:rPrChange>
            </w:rPr>
            <w:t>Rys. 3.11</w:t>
          </w:r>
        </w:ins>
        <w:del w:id="1111" w:author="DeeM" w:date="2015-12-07T17:03:00Z">
          <w:r w:rsidR="00CF274A" w:rsidRPr="00CF274A" w:rsidDel="00252F3E">
            <w:rPr>
              <w:rStyle w:val="OdsyaczZnak"/>
            </w:rPr>
            <w:delText>Rys. 3.11</w:delText>
          </w:r>
        </w:del>
      </w:fldSimple>
      <w:r>
        <w:rPr>
          <w:rStyle w:val="OdsyaczZnak"/>
        </w:rPr>
        <w:t>.</w:t>
      </w:r>
      <w:r>
        <w:t xml:space="preserve">, zespół pracował głównie na początku i końcu iteracji. Tym 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112" w:name="_Toc437097101"/>
      <w:bookmarkStart w:id="1113" w:name="_Toc437130547"/>
      <w:bookmarkStart w:id="1114" w:name="_Toc437190852"/>
      <w:r>
        <w:lastRenderedPageBreak/>
        <w:t>Sprint 6 (04.11.15 - 11.11.15</w:t>
      </w:r>
      <w:r w:rsidRPr="00110719">
        <w:t>)</w:t>
      </w:r>
      <w:bookmarkEnd w:id="1112"/>
      <w:bookmarkEnd w:id="1113"/>
      <w:bookmarkEnd w:id="1114"/>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7"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115" w:name="_Ref437125872"/>
      <w:bookmarkStart w:id="1116" w:name="_Toc437271142"/>
      <w:r>
        <w:t xml:space="preserve">Rys. </w:t>
      </w:r>
      <w:fldSimple w:instr=" STYLEREF 1 \s ">
        <w:r w:rsidR="00252F3E">
          <w:rPr>
            <w:noProof/>
          </w:rPr>
          <w:t>3</w:t>
        </w:r>
      </w:fldSimple>
      <w:r w:rsidR="00A41402">
        <w:t>.</w:t>
      </w:r>
      <w:fldSimple w:instr=" SEQ Rys. \* ARABIC \s 1 ">
        <w:r w:rsidR="00252F3E">
          <w:rPr>
            <w:noProof/>
          </w:rPr>
          <w:t>12</w:t>
        </w:r>
      </w:fldSimple>
      <w:bookmarkEnd w:id="1115"/>
      <w:r>
        <w:t>. Backlog sprintu szóstego</w:t>
      </w:r>
      <w:bookmarkEnd w:id="1116"/>
    </w:p>
    <w:p w:rsidR="00B42833" w:rsidRDefault="00B42833" w:rsidP="009F5055">
      <w:pPr>
        <w:pStyle w:val="Zwykyakapit"/>
      </w:pPr>
      <w:r>
        <w:t xml:space="preserve">W ramach szóstego sprintu, którego backlog został pokazany na </w:t>
      </w:r>
      <w:fldSimple w:instr=" REF _Ref437125872 \h  \* MERGEFORMAT ">
        <w:ins w:id="1117" w:author="DeeM" w:date="2015-12-07T17:03:00Z">
          <w:r w:rsidR="00252F3E" w:rsidRPr="00252F3E">
            <w:rPr>
              <w:rStyle w:val="OdsyaczZnak"/>
              <w:rPrChange w:id="1118" w:author="DeeM" w:date="2015-12-07T17:03:00Z">
                <w:rPr/>
              </w:rPrChange>
            </w:rPr>
            <w:t>Rys. 3.12</w:t>
          </w:r>
        </w:ins>
        <w:del w:id="1119"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 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8"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120" w:name="_Ref437125932"/>
      <w:bookmarkStart w:id="1121" w:name="_Toc437271143"/>
      <w:r>
        <w:t xml:space="preserve">Rys. </w:t>
      </w:r>
      <w:fldSimple w:instr=" STYLEREF 1 \s ">
        <w:r w:rsidR="00252F3E">
          <w:rPr>
            <w:noProof/>
          </w:rPr>
          <w:t>3</w:t>
        </w:r>
      </w:fldSimple>
      <w:r w:rsidR="00A41402">
        <w:t>.</w:t>
      </w:r>
      <w:fldSimple w:instr=" SEQ Rys. \* ARABIC \s 1 ">
        <w:r w:rsidR="00252F3E">
          <w:rPr>
            <w:noProof/>
          </w:rPr>
          <w:t>13</w:t>
        </w:r>
      </w:fldSimple>
      <w:bookmarkEnd w:id="1120"/>
      <w:r>
        <w:t>. Wykres wypalania sprintu szóstego</w:t>
      </w:r>
      <w:bookmarkEnd w:id="1121"/>
    </w:p>
    <w:p w:rsidR="00B42833" w:rsidRPr="00A75D45" w:rsidRDefault="00B42833" w:rsidP="009F5055">
      <w:pPr>
        <w:pStyle w:val="Zwykyakapit"/>
      </w:pPr>
      <w:r>
        <w:t xml:space="preserve">Sposób pracy zespołu w trakcie sprintu pokazuje </w:t>
      </w:r>
      <w:fldSimple w:instr=" REF _Ref437125932 \h  \* MERGEFORMAT ">
        <w:ins w:id="1122" w:author="DeeM" w:date="2015-12-07T17:03:00Z">
          <w:r w:rsidR="00252F3E" w:rsidRPr="00252F3E">
            <w:rPr>
              <w:rStyle w:val="OdsyaczZnak"/>
              <w:rPrChange w:id="1123" w:author="DeeM" w:date="2015-12-07T17:03:00Z">
                <w:rPr/>
              </w:rPrChange>
            </w:rPr>
            <w:t>Rys. 3.13</w:t>
          </w:r>
        </w:ins>
        <w:del w:id="1124"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125" w:name="_Toc437097102"/>
      <w:bookmarkStart w:id="1126" w:name="_Toc437130548"/>
      <w:bookmarkStart w:id="1127" w:name="_Toc437190853"/>
      <w:r>
        <w:t>Sprint 7 (12</w:t>
      </w:r>
      <w:del w:id="1128" w:author="Olek" w:date="2015-12-07T09:44:00Z">
        <w:r w:rsidDel="00BE3676">
          <w:delText>-</w:delText>
        </w:r>
      </w:del>
      <w:ins w:id="1129" w:author="Olek" w:date="2015-12-07T09:44:00Z">
        <w:r w:rsidR="00BE3676">
          <w:t>.</w:t>
        </w:r>
      </w:ins>
      <w:r>
        <w:t>11</w:t>
      </w:r>
      <w:del w:id="1130" w:author="Olek" w:date="2015-12-07T09:44:00Z">
        <w:r w:rsidDel="00BE3676">
          <w:delText>-</w:delText>
        </w:r>
      </w:del>
      <w:ins w:id="1131" w:author="Olek" w:date="2015-12-07T09:44:00Z">
        <w:r w:rsidR="00BE3676">
          <w:t>.</w:t>
        </w:r>
      </w:ins>
      <w:r>
        <w:t>15 - 18.11.15</w:t>
      </w:r>
      <w:r w:rsidRPr="00206146">
        <w:t>)</w:t>
      </w:r>
      <w:bookmarkEnd w:id="1125"/>
      <w:bookmarkEnd w:id="1126"/>
      <w:bookmarkEnd w:id="1127"/>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17"/>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132" w:name="_Ref437125982"/>
      <w:bookmarkStart w:id="1133" w:name="_Toc437271144"/>
      <w:r>
        <w:t xml:space="preserve">Rys. </w:t>
      </w:r>
      <w:fldSimple w:instr=" STYLEREF 1 \s ">
        <w:r w:rsidR="00252F3E">
          <w:rPr>
            <w:noProof/>
          </w:rPr>
          <w:t>3</w:t>
        </w:r>
      </w:fldSimple>
      <w:r w:rsidR="00A41402">
        <w:t>.</w:t>
      </w:r>
      <w:fldSimple w:instr=" SEQ Rys. \* ARABIC \s 1 ">
        <w:r w:rsidR="00252F3E">
          <w:rPr>
            <w:noProof/>
          </w:rPr>
          <w:t>14</w:t>
        </w:r>
      </w:fldSimple>
      <w:bookmarkEnd w:id="1132"/>
      <w:r>
        <w:t>. Backlog sprintu siódmego</w:t>
      </w:r>
      <w:bookmarkEnd w:id="1133"/>
    </w:p>
    <w:p w:rsidR="00B42833" w:rsidRDefault="001631E4" w:rsidP="009F5055">
      <w:pPr>
        <w:pStyle w:val="Zwykyakapit"/>
      </w:pPr>
      <w:fldSimple w:instr=" REF _Ref437125982 \h  \* MERGEFORMAT ">
        <w:ins w:id="1134" w:author="DeeM" w:date="2015-12-07T17:03:00Z">
          <w:r w:rsidR="00252F3E" w:rsidRPr="00252F3E">
            <w:rPr>
              <w:rStyle w:val="OdsyaczZnak"/>
              <w:rPrChange w:id="1135" w:author="DeeM" w:date="2015-12-07T17:03:00Z">
                <w:rPr/>
              </w:rPrChange>
            </w:rPr>
            <w:t>Rys. 3.14</w:t>
          </w:r>
        </w:ins>
        <w:del w:id="1136"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 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B42833" w:rsidRDefault="00B42833" w:rsidP="009F5055">
      <w:pPr>
        <w:pStyle w:val="Zwykyakapit"/>
      </w:pPr>
      <w:r>
        <w:t xml:space="preserve"> Warto także wspomnieć o rozwinięciu funkcjonalności społecznych związanych z 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137" w:author="DeeM" w:date="2015-12-07T16:52:00Z">
        <w:r>
          <w:t xml:space="preserve">W </w:t>
        </w:r>
      </w:ins>
      <w:del w:id="1138" w:author="DeeM" w:date="2015-12-07T16:52:00Z">
        <w:r w:rsidR="00B42833" w:rsidDel="00D135D2">
          <w:delText>S</w:delText>
        </w:r>
      </w:del>
      <w:ins w:id="1139" w:author="DeeM" w:date="2015-12-07T16:52:00Z">
        <w:r>
          <w:t>s</w:t>
        </w:r>
      </w:ins>
      <w:r w:rsidR="00B42833">
        <w:t>prin</w:t>
      </w:r>
      <w:ins w:id="1140" w:author="DeeM" w:date="2015-12-07T16:52:00Z">
        <w:r>
          <w:t>cie</w:t>
        </w:r>
      </w:ins>
      <w:del w:id="1141" w:author="DeeM" w:date="2015-12-07T16:52:00Z">
        <w:r w:rsidR="00B42833" w:rsidDel="00D135D2">
          <w:delText>t</w:delText>
        </w:r>
      </w:del>
      <w:del w:id="1142" w:author="DeeM" w:date="2015-12-07T16:53:00Z">
        <w:r w:rsidR="00B42833" w:rsidDel="00D135D2">
          <w:delText xml:space="preserve"> 7</w:delText>
        </w:r>
      </w:del>
      <w:ins w:id="1143" w:author="DeeM" w:date="2015-12-07T16:53:00Z">
        <w:r>
          <w:t xml:space="preserve"> siódmym</w:t>
        </w:r>
      </w:ins>
      <w:r w:rsidR="00B42833">
        <w:t xml:space="preserve"> rozpocz</w:t>
      </w:r>
      <w:ins w:id="1144" w:author="DeeM" w:date="2015-12-07T16:52:00Z">
        <w:r>
          <w:t>ęto</w:t>
        </w:r>
      </w:ins>
      <w:del w:id="1145" w:author="DeeM" w:date="2015-12-07T16:52:00Z">
        <w:r w:rsidR="00B42833" w:rsidDel="00D135D2">
          <w:delText>ął</w:delText>
        </w:r>
      </w:del>
      <w:r w:rsidR="00B42833">
        <w:t xml:space="preserve"> także testowanie już napisanych modułów – jak widać na </w:t>
      </w:r>
      <w:fldSimple w:instr=" REF _Ref437125982 \h  \* MERGEFORMAT ">
        <w:ins w:id="1146" w:author="DeeM" w:date="2015-12-07T17:03:00Z">
          <w:r w:rsidR="00252F3E" w:rsidRPr="00252F3E">
            <w:rPr>
              <w:rStyle w:val="OdsyaczZnak"/>
              <w:rPrChange w:id="1147" w:author="DeeM" w:date="2015-12-07T17:03:00Z">
                <w:rPr/>
              </w:rPrChange>
            </w:rPr>
            <w:t>Rys. 3.14</w:t>
          </w:r>
        </w:ins>
        <w:del w:id="1148"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29"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149" w:name="_Ref437126093"/>
      <w:bookmarkStart w:id="1150" w:name="_Toc437271145"/>
      <w:r>
        <w:t xml:space="preserve">Rys. </w:t>
      </w:r>
      <w:fldSimple w:instr=" STYLEREF 1 \s ">
        <w:r w:rsidR="00252F3E">
          <w:rPr>
            <w:noProof/>
          </w:rPr>
          <w:t>3</w:t>
        </w:r>
      </w:fldSimple>
      <w:r w:rsidR="00A41402">
        <w:t>.</w:t>
      </w:r>
      <w:fldSimple w:instr=" SEQ Rys. \* ARABIC \s 1 ">
        <w:r w:rsidR="00252F3E">
          <w:rPr>
            <w:noProof/>
          </w:rPr>
          <w:t>15</w:t>
        </w:r>
      </w:fldSimple>
      <w:bookmarkEnd w:id="1149"/>
      <w:r>
        <w:t>. Wykres wypalania sprintu siódmego</w:t>
      </w:r>
      <w:bookmarkEnd w:id="1150"/>
    </w:p>
    <w:p w:rsidR="00B42833" w:rsidRPr="005C04D7" w:rsidRDefault="00B42833" w:rsidP="009F5055">
      <w:pPr>
        <w:pStyle w:val="Zwykyakapit"/>
      </w:pPr>
      <w:r>
        <w:t xml:space="preserve">Na </w:t>
      </w:r>
      <w:fldSimple w:instr=" REF _Ref437126093 \h  \* MERGEFORMAT ">
        <w:ins w:id="1151" w:author="DeeM" w:date="2015-12-07T17:03:00Z">
          <w:r w:rsidR="00252F3E" w:rsidRPr="00252F3E">
            <w:rPr>
              <w:rStyle w:val="OdsyaczZnak"/>
              <w:rPrChange w:id="1152" w:author="DeeM" w:date="2015-12-07T17:03:00Z">
                <w:rPr/>
              </w:rPrChange>
            </w:rPr>
            <w:t>Rys. 3.15</w:t>
          </w:r>
        </w:ins>
        <w:del w:id="1153"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154" w:name="_Toc437097103"/>
      <w:bookmarkStart w:id="1155" w:name="_Toc437130549"/>
      <w:bookmarkStart w:id="1156" w:name="_Toc437190854"/>
      <w:r>
        <w:lastRenderedPageBreak/>
        <w:t>Sprint 8 (19.11.15 - 25</w:t>
      </w:r>
      <w:del w:id="1157" w:author="Olek" w:date="2015-12-07T09:44:00Z">
        <w:r w:rsidDel="00F311F4">
          <w:delText>-</w:delText>
        </w:r>
      </w:del>
      <w:ins w:id="1158" w:author="Olek" w:date="2015-12-07T09:44:00Z">
        <w:r w:rsidR="00F311F4">
          <w:t>.</w:t>
        </w:r>
      </w:ins>
      <w:r>
        <w:t>11</w:t>
      </w:r>
      <w:del w:id="1159" w:author="Olek" w:date="2015-12-07T09:44:00Z">
        <w:r w:rsidDel="00F311F4">
          <w:delText>-</w:delText>
        </w:r>
      </w:del>
      <w:ins w:id="1160" w:author="Olek" w:date="2015-12-07T09:44:00Z">
        <w:r w:rsidR="00F311F4">
          <w:t>.</w:t>
        </w:r>
      </w:ins>
      <w:r>
        <w:t>15</w:t>
      </w:r>
      <w:r w:rsidRPr="00206146">
        <w:t>)</w:t>
      </w:r>
      <w:bookmarkEnd w:id="1154"/>
      <w:bookmarkEnd w:id="1155"/>
      <w:bookmarkEnd w:id="1156"/>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0"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161" w:name="_Ref437126243"/>
      <w:bookmarkStart w:id="1162" w:name="_Toc437271146"/>
      <w:r>
        <w:t xml:space="preserve">Rys. </w:t>
      </w:r>
      <w:fldSimple w:instr=" STYLEREF 1 \s ">
        <w:r w:rsidR="00252F3E">
          <w:rPr>
            <w:noProof/>
          </w:rPr>
          <w:t>3</w:t>
        </w:r>
      </w:fldSimple>
      <w:r w:rsidR="00A41402">
        <w:t>.</w:t>
      </w:r>
      <w:fldSimple w:instr=" SEQ Rys. \* ARABIC \s 1 ">
        <w:r w:rsidR="00252F3E">
          <w:rPr>
            <w:noProof/>
          </w:rPr>
          <w:t>16</w:t>
        </w:r>
      </w:fldSimple>
      <w:r>
        <w:t>. Backlog sprintu ósmego</w:t>
      </w:r>
      <w:bookmarkEnd w:id="1161"/>
      <w:bookmarkEnd w:id="1162"/>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 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 xml:space="preserve">Udało się także zrealizować wieloetapową rejestrację, opisaną w dokumentacji w punkcie </w:t>
      </w:r>
      <w:fldSimple w:instr=" REF _Ref437126219 \r \h  \* MERGEFORMAT ">
        <w:ins w:id="1163" w:author="DeeM" w:date="2015-12-07T17:03:00Z">
          <w:r w:rsidR="00252F3E" w:rsidRPr="00252F3E">
            <w:rPr>
              <w:i/>
              <w:rPrChange w:id="1164" w:author="DeeM" w:date="2015-12-07T17:03:00Z">
                <w:rPr/>
              </w:rPrChange>
            </w:rPr>
            <w:t>6.1.4</w:t>
          </w:r>
        </w:ins>
        <w:del w:id="1165"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166" w:author="DeeM" w:date="2015-12-07T17:03:00Z">
          <w:r w:rsidR="00252F3E" w:rsidRPr="00252F3E">
            <w:rPr>
              <w:rStyle w:val="OdsyaczZnak"/>
              <w:rPrChange w:id="1167" w:author="DeeM" w:date="2015-12-07T17:03:00Z">
                <w:rPr/>
              </w:rPrChange>
            </w:rPr>
            <w:t>Rys. 3.16</w:t>
          </w:r>
          <w:r w:rsidR="00252F3E" w:rsidRPr="00252F3E">
            <w:rPr>
              <w:b/>
              <w:bCs/>
              <w:noProof/>
              <w:rPrChange w:id="1168" w:author="DeeM" w:date="2015-12-07T17:03:00Z">
                <w:rPr/>
              </w:rPrChange>
            </w:rPr>
            <w:t>. Backlog sprintu ósmego</w:t>
          </w:r>
        </w:ins>
        <w:del w:id="1169" w:author="DeeM" w:date="2015-12-07T17:03:00Z">
          <w:r w:rsidR="00CF274A" w:rsidRPr="00CF274A" w:rsidDel="00252F3E">
            <w:rPr>
              <w:rStyle w:val="OdsyaczZnak"/>
            </w:rPr>
            <w:delText>Rys. 3.16</w:delText>
          </w:r>
        </w:del>
        <w:del w:id="1170" w:author="DeeM" w:date="2015-12-07T16:30:00Z">
          <w:r w:rsidR="00CF274A" w:rsidRPr="00CF274A" w:rsidDel="00904F52">
            <w:rPr>
              <w:b/>
              <w:bCs/>
              <w:noProof/>
            </w:rPr>
            <w:delText>. Backlog sprintu ósmego</w:delText>
          </w:r>
        </w:del>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1"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171" w:name="_Ref437126288"/>
      <w:bookmarkStart w:id="1172" w:name="_Toc437271147"/>
      <w:r>
        <w:t xml:space="preserve">Rys. </w:t>
      </w:r>
      <w:fldSimple w:instr=" STYLEREF 1 \s ">
        <w:r w:rsidR="00252F3E">
          <w:rPr>
            <w:noProof/>
          </w:rPr>
          <w:t>3</w:t>
        </w:r>
      </w:fldSimple>
      <w:r w:rsidR="00A41402">
        <w:t>.</w:t>
      </w:r>
      <w:fldSimple w:instr=" SEQ Rys. \* ARABIC \s 1 ">
        <w:r w:rsidR="00252F3E">
          <w:rPr>
            <w:noProof/>
          </w:rPr>
          <w:t>17</w:t>
        </w:r>
      </w:fldSimple>
      <w:bookmarkEnd w:id="1171"/>
      <w:r>
        <w:t>. Wykres wypalania sprintu ósmego</w:t>
      </w:r>
      <w:bookmarkEnd w:id="1172"/>
    </w:p>
    <w:p w:rsidR="00B42833" w:rsidRPr="00B02C7F" w:rsidRDefault="00B42833" w:rsidP="009F5055">
      <w:pPr>
        <w:pStyle w:val="Zwykyakapit"/>
      </w:pPr>
      <w:r>
        <w:t xml:space="preserve">Jak widać na </w:t>
      </w:r>
      <w:fldSimple w:instr=" REF _Ref437126288 \h  \* MERGEFORMAT ">
        <w:ins w:id="1173" w:author="DeeM" w:date="2015-12-07T17:03:00Z">
          <w:r w:rsidR="00252F3E" w:rsidRPr="00252F3E">
            <w:rPr>
              <w:rStyle w:val="OdsyaczZnak"/>
              <w:rPrChange w:id="1174" w:author="DeeM" w:date="2015-12-07T17:03:00Z">
                <w:rPr/>
              </w:rPrChange>
            </w:rPr>
            <w:t>Rys. 3.17</w:t>
          </w:r>
        </w:ins>
        <w:del w:id="1175"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176" w:name="_Toc437097104"/>
      <w:bookmarkStart w:id="1177" w:name="_Toc437130550"/>
      <w:bookmarkStart w:id="1178" w:name="_Toc437190855"/>
      <w:r>
        <w:t>Sprint 9 (26.11.15 - 02.12.15</w:t>
      </w:r>
      <w:r w:rsidRPr="00206146">
        <w:t>)</w:t>
      </w:r>
      <w:bookmarkEnd w:id="1176"/>
      <w:bookmarkEnd w:id="1177"/>
      <w:bookmarkEnd w:id="1178"/>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2"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179" w:name="_Ref437126344"/>
      <w:bookmarkStart w:id="1180" w:name="_Toc437271148"/>
      <w:r>
        <w:t xml:space="preserve">Rys. </w:t>
      </w:r>
      <w:fldSimple w:instr=" STYLEREF 1 \s ">
        <w:r w:rsidR="00252F3E">
          <w:rPr>
            <w:noProof/>
          </w:rPr>
          <w:t>3</w:t>
        </w:r>
      </w:fldSimple>
      <w:r w:rsidR="00A41402">
        <w:t>.</w:t>
      </w:r>
      <w:fldSimple w:instr=" SEQ Rys. \* ARABIC \s 1 ">
        <w:r w:rsidR="00252F3E">
          <w:rPr>
            <w:noProof/>
          </w:rPr>
          <w:t>18</w:t>
        </w:r>
      </w:fldSimple>
      <w:bookmarkEnd w:id="1179"/>
      <w:r>
        <w:t>. Backlog funkcjonalności aplikacji zrealizowanych w trakcie sprintu dziewiątego</w:t>
      </w:r>
      <w:bookmarkEnd w:id="1180"/>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181" w:author="DeeM" w:date="2015-12-07T17:03:00Z">
          <w:r w:rsidR="00252F3E" w:rsidRPr="00252F3E">
            <w:rPr>
              <w:rStyle w:val="OdsyaczZnak"/>
              <w:rPrChange w:id="1182" w:author="DeeM" w:date="2015-12-07T17:03:00Z">
                <w:rPr/>
              </w:rPrChange>
            </w:rPr>
            <w:t>Rys. 3.18</w:t>
          </w:r>
        </w:ins>
        <w:del w:id="1183"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3"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184" w:name="_Ref437126409"/>
      <w:bookmarkStart w:id="1185" w:name="_Toc437271149"/>
      <w:r>
        <w:t xml:space="preserve">Rys. </w:t>
      </w:r>
      <w:fldSimple w:instr=" STYLEREF 1 \s ">
        <w:r w:rsidR="00252F3E">
          <w:rPr>
            <w:noProof/>
          </w:rPr>
          <w:t>3</w:t>
        </w:r>
      </w:fldSimple>
      <w:r w:rsidR="00A41402">
        <w:t>.</w:t>
      </w:r>
      <w:fldSimple w:instr=" SEQ Rys. \* ARABIC \s 1 ">
        <w:r w:rsidR="00252F3E">
          <w:rPr>
            <w:noProof/>
          </w:rPr>
          <w:t>19</w:t>
        </w:r>
      </w:fldSimple>
      <w:bookmarkEnd w:id="1184"/>
      <w:r>
        <w:t>. Wykres wypalania sprintu dziewiątego</w:t>
      </w:r>
      <w:bookmarkEnd w:id="1185"/>
    </w:p>
    <w:p w:rsidR="00B42833" w:rsidRDefault="00B42833" w:rsidP="009F5055">
      <w:pPr>
        <w:pStyle w:val="Zwykyakapit"/>
      </w:pPr>
      <w:r>
        <w:t xml:space="preserve">Jak widać na </w:t>
      </w:r>
      <w:fldSimple w:instr=" REF _Ref437126409 \h  \* MERGEFORMAT ">
        <w:ins w:id="1186" w:author="DeeM" w:date="2015-12-07T17:03:00Z">
          <w:r w:rsidR="00252F3E" w:rsidRPr="00252F3E">
            <w:rPr>
              <w:rStyle w:val="OdsyaczZnak"/>
              <w:rPrChange w:id="1187" w:author="DeeM" w:date="2015-12-07T17:03:00Z">
                <w:rPr/>
              </w:rPrChange>
            </w:rPr>
            <w:t>Rys. 3.19</w:t>
          </w:r>
        </w:ins>
        <w:del w:id="1188" w:author="DeeM" w:date="2015-12-07T17:03:00Z">
          <w:r w:rsidR="00CF274A" w:rsidRPr="00CF274A" w:rsidDel="00252F3E">
            <w:rPr>
              <w:rStyle w:val="OdsyaczZnak"/>
            </w:rPr>
            <w:delText>Rys. 3.19</w:delText>
          </w:r>
        </w:del>
      </w:fldSimple>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 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4"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189" w:name="_Ref437126458"/>
      <w:bookmarkStart w:id="1190" w:name="_Toc437271150"/>
      <w:r>
        <w:t xml:space="preserve">Rys. </w:t>
      </w:r>
      <w:fldSimple w:instr=" STYLEREF 1 \s ">
        <w:r w:rsidR="00252F3E">
          <w:rPr>
            <w:noProof/>
          </w:rPr>
          <w:t>3</w:t>
        </w:r>
      </w:fldSimple>
      <w:r w:rsidR="00A41402">
        <w:t>.</w:t>
      </w:r>
      <w:fldSimple w:instr=" SEQ Rys. \* ARABIC \s 1 ">
        <w:r w:rsidR="00252F3E">
          <w:rPr>
            <w:noProof/>
          </w:rPr>
          <w:t>20</w:t>
        </w:r>
      </w:fldSimple>
      <w:bookmarkEnd w:id="1189"/>
      <w:r>
        <w:t>. Naprawione błędy aplikacji w sprincie dziewiątym</w:t>
      </w:r>
      <w:bookmarkEnd w:id="1190"/>
    </w:p>
    <w:p w:rsidR="00B42833" w:rsidRDefault="00B42833" w:rsidP="009F5055">
      <w:pPr>
        <w:pStyle w:val="Zwykyakapit"/>
      </w:pPr>
      <w:r>
        <w:lastRenderedPageBreak/>
        <w:t xml:space="preserve">Jak pokazuje </w:t>
      </w:r>
      <w:fldSimple w:instr=" REF _Ref437126458 \h  \* MERGEFORMAT ">
        <w:ins w:id="1191" w:author="DeeM" w:date="2015-12-07T17:03:00Z">
          <w:r w:rsidR="00252F3E" w:rsidRPr="00252F3E">
            <w:rPr>
              <w:rStyle w:val="OdsyaczZnak"/>
              <w:rPrChange w:id="1192" w:author="DeeM" w:date="2015-12-07T17:03:00Z">
                <w:rPr/>
              </w:rPrChange>
            </w:rPr>
            <w:t>Rys. 3.20</w:t>
          </w:r>
        </w:ins>
        <w:del w:id="1193"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 względu na mocno ograniczony czas. </w:t>
      </w:r>
    </w:p>
    <w:p w:rsidR="00B42833" w:rsidRDefault="00B42833" w:rsidP="002A41BA">
      <w:pPr>
        <w:pStyle w:val="Nagwek1"/>
      </w:pPr>
      <w:bookmarkStart w:id="1194" w:name="_Toc437097105"/>
      <w:bookmarkStart w:id="1195" w:name="_Toc437130551"/>
      <w:bookmarkStart w:id="1196" w:name="_Toc437190856"/>
      <w:r>
        <w:lastRenderedPageBreak/>
        <w:t>Architektura aplikacji</w:t>
      </w:r>
      <w:bookmarkEnd w:id="1194"/>
      <w:bookmarkEnd w:id="1195"/>
      <w:bookmarkEnd w:id="1196"/>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5"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97" w:name="_Ref437126498"/>
      <w:bookmarkStart w:id="1198" w:name="_Toc437271151"/>
      <w:r>
        <w:t xml:space="preserve">Rys. </w:t>
      </w:r>
      <w:fldSimple w:instr=" STYLEREF 1 \s ">
        <w:r w:rsidR="00252F3E">
          <w:rPr>
            <w:noProof/>
          </w:rPr>
          <w:t>4</w:t>
        </w:r>
      </w:fldSimple>
      <w:r w:rsidR="00A41402">
        <w:t>.</w:t>
      </w:r>
      <w:fldSimple w:instr=" SEQ Rys. \* ARABIC \s 1 ">
        <w:r w:rsidR="00252F3E">
          <w:rPr>
            <w:noProof/>
          </w:rPr>
          <w:t>1</w:t>
        </w:r>
      </w:fldSimple>
      <w:bookmarkEnd w:id="1197"/>
      <w:r>
        <w:t>. Architektura w projekcie</w:t>
      </w:r>
      <w:bookmarkEnd w:id="1198"/>
    </w:p>
    <w:p w:rsidR="00B42833" w:rsidRDefault="00B42833" w:rsidP="009F5055">
      <w:pPr>
        <w:pStyle w:val="Zwykyakapit"/>
      </w:pPr>
      <w:r w:rsidRPr="00BF22AB">
        <w:t xml:space="preserve">Architekturę naszego produktu opisuje </w:t>
      </w:r>
      <w:fldSimple w:instr=" REF _Ref437126498 \h  \* MERGEFORMAT ">
        <w:ins w:id="1199" w:author="DeeM" w:date="2015-12-07T17:03:00Z">
          <w:r w:rsidR="00252F3E" w:rsidRPr="00252F3E">
            <w:rPr>
              <w:rStyle w:val="OdsyaczZnak"/>
              <w:rPrChange w:id="1200" w:author="DeeM" w:date="2015-12-07T17:03:00Z">
                <w:rPr/>
              </w:rPrChange>
            </w:rPr>
            <w:t>Rys. 4.1</w:t>
          </w:r>
        </w:ins>
        <w:del w:id="1201"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202" w:author="DeeM" w:date="2015-12-07T16:53:00Z">
        <w:r w:rsidRPr="00BF22AB" w:rsidDel="00D135D2">
          <w:rPr>
            <w:i/>
          </w:rPr>
          <w:delText>Grailsowa</w:delText>
        </w:r>
      </w:del>
      <w:ins w:id="1203"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36"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204" w:name="_Ref437178747"/>
      <w:bookmarkStart w:id="1205" w:name="_Toc437271152"/>
      <w:r>
        <w:t xml:space="preserve">Rys. </w:t>
      </w:r>
      <w:fldSimple w:instr=" STYLEREF 1 \s ">
        <w:r w:rsidR="00252F3E">
          <w:rPr>
            <w:noProof/>
          </w:rPr>
          <w:t>4</w:t>
        </w:r>
      </w:fldSimple>
      <w:r w:rsidR="00A41402">
        <w:t>.</w:t>
      </w:r>
      <w:fldSimple w:instr=" SEQ Rys. \* ARABIC \s 1 ">
        <w:r w:rsidR="00252F3E">
          <w:rPr>
            <w:noProof/>
          </w:rPr>
          <w:t>2</w:t>
        </w:r>
      </w:fldSimple>
      <w:bookmarkEnd w:id="1204"/>
      <w:r>
        <w:t>. Budowa aplikacji Grailsowej</w:t>
      </w:r>
      <w:bookmarkEnd w:id="1205"/>
    </w:p>
    <w:p w:rsidR="00ED28E0" w:rsidRDefault="00ED28E0" w:rsidP="00ED28E0">
      <w:pPr>
        <w:pStyle w:val="Zwykyakapit"/>
      </w:pPr>
      <w:r>
        <w:t xml:space="preserve">Jak wcześniej wspominano, sercem naszego produktu jest framework </w:t>
      </w:r>
      <w:r w:rsidRPr="00ED28E0">
        <w:rPr>
          <w:rStyle w:val="OdsyaczZnak"/>
        </w:rPr>
        <w:t>Grails</w:t>
      </w:r>
      <w:r>
        <w:t>. Składa on się z trzech najważniejszych warstw pokaz</w:t>
      </w:r>
      <w:r w:rsidR="00D53FFC">
        <w:t>an</w:t>
      </w:r>
      <w:r>
        <w:t xml:space="preserve">ych na </w:t>
      </w:r>
      <w:fldSimple w:instr=" REF _Ref437178747 \h  \* MERGEFORMAT ">
        <w:ins w:id="1206" w:author="DeeM" w:date="2015-12-07T17:03:00Z">
          <w:r w:rsidR="00252F3E" w:rsidRPr="00252F3E">
            <w:rPr>
              <w:rStyle w:val="OdsyaczZnak"/>
              <w:rPrChange w:id="1207" w:author="DeeM" w:date="2015-12-07T17:03:00Z">
                <w:rPr/>
              </w:rPrChange>
            </w:rPr>
            <w:t>Rys. 4.2</w:t>
          </w:r>
        </w:ins>
        <w:del w:id="1208" w:author="DeeM" w:date="2015-12-07T17:03:00Z">
          <w:r w:rsidR="00CF274A" w:rsidRPr="00CF274A" w:rsidDel="00252F3E">
            <w:rPr>
              <w:rStyle w:val="OdsyaczZnak"/>
            </w:rPr>
            <w:delText>Rys. 4.2</w:delText>
          </w:r>
        </w:del>
      </w:fldSimple>
      <w:r>
        <w:t xml:space="preserve">. Pierwszą z nich jest </w:t>
      </w:r>
      <w:del w:id="1209" w:author="DeeM" w:date="2015-12-07T16:54:00Z">
        <w:r w:rsidDel="00D135D2">
          <w:delText xml:space="preserve">warstwy </w:delText>
        </w:r>
      </w:del>
      <w:ins w:id="1210" w:author="DeeM" w:date="2015-12-07T16:54:00Z">
        <w:r w:rsidR="00D135D2">
          <w:t xml:space="preserve">warstwa </w:t>
        </w:r>
      </w:ins>
      <w:r>
        <w:t xml:space="preserve">modelu, która jest odpowiedzialna za </w:t>
      </w:r>
      <w:del w:id="1211" w:author="Olek" w:date="2015-12-07T09:45:00Z">
        <w:r w:rsidDel="00F311F4">
          <w:delText xml:space="preserve">mapowanie </w:delText>
        </w:r>
      </w:del>
      <w:ins w:id="1212" w:author="Olek" w:date="2015-12-07T09:45:00Z">
        <w:r w:rsidR="00F311F4">
          <w:t xml:space="preserve">odwzorowanie </w:t>
        </w:r>
      </w:ins>
      <w:r>
        <w:t xml:space="preserve">relacyjno-obiektowe. Posiada odwzorowanie wszystkich encji bazodanowych. Warstwa ta odpowiedzialna jest też za komunikację z bazą poprzez klasy serwisowe, które wykonują także logikę biznesową aplikacji. </w:t>
      </w:r>
    </w:p>
    <w:p w:rsidR="00ED28E0" w:rsidRDefault="00ED28E0" w:rsidP="00ED28E0">
      <w:pPr>
        <w:pStyle w:val="Zwykyakapit"/>
      </w:pPr>
      <w:r>
        <w:lastRenderedPageBreak/>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 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213" w:name="_Toc437097106"/>
      <w:bookmarkStart w:id="1214" w:name="_Toc437130552"/>
      <w:bookmarkStart w:id="1215" w:name="_Toc437190857"/>
      <w:r>
        <w:lastRenderedPageBreak/>
        <w:t>Baza danych</w:t>
      </w:r>
      <w:bookmarkEnd w:id="1213"/>
      <w:bookmarkEnd w:id="1214"/>
      <w:bookmarkEnd w:id="1215"/>
    </w:p>
    <w:p w:rsidR="00B42833" w:rsidRDefault="00B42833" w:rsidP="009F5055">
      <w:pPr>
        <w:pStyle w:val="Zwykyakapit"/>
        <w:rPr>
          <w:ins w:id="1216" w:author="Olek" w:date="2015-12-07T09:45:00Z"/>
        </w:rPr>
      </w:pPr>
      <w:bookmarkStart w:id="1217"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 szczególności podział na OtherPlace i Hotel.</w:t>
      </w:r>
    </w:p>
    <w:p w:rsidR="00904F52" w:rsidRDefault="00F311F4">
      <w:pPr>
        <w:pStyle w:val="Zwykyakapit"/>
        <w:ind w:firstLine="576"/>
        <w:pPrChange w:id="1218" w:author="Olek" w:date="2015-12-07T09:46:00Z">
          <w:pPr>
            <w:pStyle w:val="Zwykyakapit"/>
            <w:ind w:firstLine="0"/>
          </w:pPr>
        </w:pPrChange>
      </w:pPr>
      <w:r>
        <w:t>Największym przeoczeniem było jednak brak jakiegokolwiek uwzględnienia użytkownika w początkowych planach</w:t>
      </w:r>
      <w:ins w:id="1219" w:author="Olek" w:date="2015-12-07T09:46:00Z">
        <w:r>
          <w:t xml:space="preserve">. </w:t>
        </w:r>
      </w:ins>
      <w:r>
        <w:t xml:space="preserve">Schemat bazy danych, jaki wykorzystywany jest w projekcie w końcowym etapie, prezentuje </w:t>
      </w:r>
      <w:fldSimple w:instr=" REF _Ref437126703 \h  \* MERGEFORMAT ">
        <w:ins w:id="1220" w:author="DeeM" w:date="2015-12-07T17:03:00Z">
          <w:r w:rsidR="00252F3E" w:rsidRPr="00252F3E">
            <w:rPr>
              <w:i/>
              <w:rPrChange w:id="1221" w:author="DeeM" w:date="2015-12-07T17:03:00Z">
                <w:rPr/>
              </w:rPrChange>
            </w:rPr>
            <w:t xml:space="preserve">Rys. </w:t>
          </w:r>
          <w:r w:rsidR="00252F3E" w:rsidRPr="00252F3E">
            <w:rPr>
              <w:i/>
              <w:noProof/>
              <w:rPrChange w:id="1222" w:author="DeeM" w:date="2015-12-07T17:03:00Z">
                <w:rPr>
                  <w:noProof/>
                </w:rPr>
              </w:rPrChange>
            </w:rPr>
            <w:t>5</w:t>
          </w:r>
          <w:r w:rsidR="00252F3E" w:rsidRPr="00252F3E">
            <w:rPr>
              <w:i/>
              <w:rPrChange w:id="1223" w:author="DeeM" w:date="2015-12-07T17:03:00Z">
                <w:rPr/>
              </w:rPrChange>
            </w:rPr>
            <w:t>.2</w:t>
          </w:r>
        </w:ins>
        <w:del w:id="1224"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225" w:name="_Toc437130553"/>
      <w:bookmarkStart w:id="1226" w:name="_Toc437190858"/>
      <w:r>
        <w:lastRenderedPageBreak/>
        <w:t>Inicjalny schemat bazy danych</w:t>
      </w:r>
      <w:bookmarkEnd w:id="1217"/>
      <w:bookmarkEnd w:id="1225"/>
      <w:bookmarkEnd w:id="1226"/>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227" w:name="_Ref437126649"/>
      <w:bookmarkStart w:id="1228" w:name="_Toc437271153"/>
      <w:r>
        <w:t xml:space="preserve">Rys. </w:t>
      </w:r>
      <w:fldSimple w:instr=" STYLEREF 1 \s ">
        <w:r w:rsidR="00252F3E">
          <w:rPr>
            <w:noProof/>
          </w:rPr>
          <w:t>5</w:t>
        </w:r>
      </w:fldSimple>
      <w:r w:rsidR="00A41402">
        <w:t>.</w:t>
      </w:r>
      <w:fldSimple w:instr=" SEQ Rys. \* ARABIC \s 1 ">
        <w:r w:rsidR="00252F3E">
          <w:rPr>
            <w:noProof/>
          </w:rPr>
          <w:t>1</w:t>
        </w:r>
      </w:fldSimple>
      <w:bookmarkEnd w:id="1227"/>
      <w:r>
        <w:t>. Inicjalny schemat bazy danych</w:t>
      </w:r>
      <w:bookmarkEnd w:id="1228"/>
    </w:p>
    <w:p w:rsidR="00B42833" w:rsidRDefault="00B42833" w:rsidP="002A41BA">
      <w:pPr>
        <w:pStyle w:val="Nagwek2"/>
      </w:pPr>
      <w:bookmarkStart w:id="1229" w:name="_Toc437097108"/>
      <w:bookmarkStart w:id="1230" w:name="_Toc437130554"/>
      <w:bookmarkStart w:id="1231" w:name="_Toc437190859"/>
      <w:r w:rsidRPr="00C765C2">
        <w:lastRenderedPageBreak/>
        <w:t>Końcowy</w:t>
      </w:r>
      <w:r>
        <w:t xml:space="preserve"> schemat bazy danych</w:t>
      </w:r>
      <w:bookmarkEnd w:id="1229"/>
      <w:bookmarkEnd w:id="1230"/>
      <w:bookmarkEnd w:id="1231"/>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232" w:name="_Ref437126703"/>
      <w:bookmarkStart w:id="1233" w:name="_Toc437271154"/>
      <w:r>
        <w:t xml:space="preserve">Rys. </w:t>
      </w:r>
      <w:fldSimple w:instr=" STYLEREF 1 \s ">
        <w:r w:rsidR="00252F3E">
          <w:rPr>
            <w:noProof/>
          </w:rPr>
          <w:t>5</w:t>
        </w:r>
      </w:fldSimple>
      <w:r w:rsidR="00A41402">
        <w:t>.</w:t>
      </w:r>
      <w:fldSimple w:instr=" SEQ Rys. \* ARABIC \s 1 ">
        <w:r w:rsidR="00252F3E">
          <w:rPr>
            <w:noProof/>
          </w:rPr>
          <w:t>2</w:t>
        </w:r>
      </w:fldSimple>
      <w:bookmarkEnd w:id="1232"/>
      <w:r>
        <w:t>. Końcowy schemat bazy danych</w:t>
      </w:r>
      <w:bookmarkEnd w:id="1233"/>
    </w:p>
    <w:p w:rsidR="00B42833" w:rsidRDefault="00C765C2" w:rsidP="002A41BA">
      <w:pPr>
        <w:pStyle w:val="Nagwek2"/>
      </w:pPr>
      <w:bookmarkStart w:id="1234" w:name="_Toc437097109"/>
      <w:bookmarkStart w:id="1235" w:name="_Toc437130555"/>
      <w:bookmarkStart w:id="1236" w:name="_Toc437190860"/>
      <w:r>
        <w:lastRenderedPageBreak/>
        <w:t xml:space="preserve">Opis </w:t>
      </w:r>
      <w:r w:rsidR="00B42833" w:rsidRPr="00C765C2">
        <w:t>zbioru</w:t>
      </w:r>
      <w:r w:rsidR="00B42833">
        <w:t xml:space="preserve"> </w:t>
      </w:r>
      <w:commentRangeStart w:id="1237"/>
      <w:r w:rsidR="00B42833">
        <w:t>encji końcowego</w:t>
      </w:r>
      <w:commentRangeEnd w:id="1237"/>
      <w:r w:rsidR="00F311F4">
        <w:rPr>
          <w:rStyle w:val="Odwoaniedokomentarza"/>
          <w:b w:val="0"/>
          <w:bCs w:val="0"/>
          <w:i w:val="0"/>
          <w:iCs w:val="0"/>
        </w:rPr>
        <w:commentReference w:id="1237"/>
      </w:r>
      <w:r w:rsidR="00B42833">
        <w:t xml:space="preserve"> schematu baz danych</w:t>
      </w:r>
      <w:bookmarkEnd w:id="1234"/>
      <w:bookmarkEnd w:id="1235"/>
      <w:bookmarkEnd w:id="1236"/>
    </w:p>
    <w:p w:rsidR="00B42833" w:rsidRDefault="00B42833" w:rsidP="00B42833">
      <w:pPr>
        <w:pStyle w:val="Nagwektabeli"/>
      </w:pPr>
      <w:bookmarkStart w:id="1238" w:name="_Ref437126945"/>
      <w:bookmarkStart w:id="1239" w:name="_Toc437271175"/>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r w:rsidRPr="008D41F4">
        <w:rPr>
          <w:b/>
        </w:rPr>
        <w:t>.</w:t>
      </w:r>
      <w:r>
        <w:t xml:space="preserve">  Zbiór encji Place</w:t>
      </w:r>
      <w:bookmarkEnd w:id="1238"/>
      <w:bookmarkEnd w:id="1239"/>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1631E4" w:rsidP="009F5055">
      <w:pPr>
        <w:pStyle w:val="Zwykyakapit"/>
      </w:pPr>
      <w:fldSimple w:instr=" REF _Ref437126945 \h  \* MERGEFORMAT ">
        <w:ins w:id="1240" w:author="DeeM" w:date="2015-12-07T17:03:00Z">
          <w:r w:rsidR="00252F3E" w:rsidRPr="00252F3E">
            <w:rPr>
              <w:rStyle w:val="OdsyaczZnak"/>
              <w:rPrChange w:id="1241" w:author="DeeM" w:date="2015-12-07T17:03:00Z">
                <w:rPr>
                  <w:b/>
                </w:rPr>
              </w:rPrChange>
            </w:rPr>
            <w:t xml:space="preserve">Tabela 5.1.  </w:t>
          </w:r>
          <w:r w:rsidR="00252F3E">
            <w:t>Zbiór encji Place</w:t>
          </w:r>
        </w:ins>
        <w:del w:id="1242" w:author="DeeM" w:date="2015-12-07T17:03:00Z">
          <w:r w:rsidR="00CF274A" w:rsidRPr="00CF274A" w:rsidDel="00252F3E">
            <w:rPr>
              <w:rStyle w:val="OdsyaczZnak"/>
            </w:rPr>
            <w:delText>Tabela 5.1.</w:delText>
          </w:r>
        </w:del>
        <w:del w:id="1243"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244" w:name="_Ref437127099"/>
      <w:bookmarkStart w:id="1245" w:name="_Toc437271176"/>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w:t>
      </w:r>
      <w:r w:rsidR="001631E4">
        <w:rPr>
          <w:b/>
        </w:rPr>
        <w:fldChar w:fldCharType="end"/>
      </w:r>
      <w:bookmarkEnd w:id="1244"/>
      <w:r w:rsidRPr="008D41F4">
        <w:rPr>
          <w:b/>
        </w:rPr>
        <w:t>.</w:t>
      </w:r>
      <w:r>
        <w:t xml:space="preserve"> Zbiór encji Status</w:t>
      </w:r>
      <w:bookmarkEnd w:id="124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1631E4" w:rsidP="009F5055">
      <w:pPr>
        <w:pStyle w:val="Zwykyakapit"/>
      </w:pPr>
      <w:fldSimple w:instr=" REF _Ref437127099 \h  \* MERGEFORMAT ">
        <w:ins w:id="1246" w:author="DeeM" w:date="2015-12-07T17:03:00Z">
          <w:r w:rsidR="00252F3E" w:rsidRPr="00252F3E">
            <w:rPr>
              <w:rStyle w:val="OdsyaczZnak"/>
              <w:rPrChange w:id="1247" w:author="DeeM" w:date="2015-12-07T17:03:00Z">
                <w:rPr>
                  <w:b/>
                </w:rPr>
              </w:rPrChange>
            </w:rPr>
            <w:t>Tabela 5.2</w:t>
          </w:r>
        </w:ins>
        <w:del w:id="1248"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249" w:name="_Ref437127140"/>
      <w:bookmarkStart w:id="1250" w:name="_Toc437271177"/>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3</w:t>
      </w:r>
      <w:r w:rsidR="001631E4">
        <w:rPr>
          <w:b/>
        </w:rPr>
        <w:fldChar w:fldCharType="end"/>
      </w:r>
      <w:bookmarkEnd w:id="1249"/>
      <w:r w:rsidRPr="008D41F4">
        <w:rPr>
          <w:b/>
        </w:rPr>
        <w:t>.</w:t>
      </w:r>
      <w:r>
        <w:t xml:space="preserve"> Zbiór encji Pricing</w:t>
      </w:r>
      <w:bookmarkEnd w:id="1250"/>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1631E4" w:rsidP="009F5055">
      <w:pPr>
        <w:pStyle w:val="Zwykyakapit"/>
      </w:pPr>
      <w:fldSimple w:instr=" REF _Ref437127140 \h  \* MERGEFORMAT ">
        <w:ins w:id="1251" w:author="DeeM" w:date="2015-12-07T17:03:00Z">
          <w:r w:rsidR="00252F3E" w:rsidRPr="00252F3E">
            <w:rPr>
              <w:rStyle w:val="OdsyaczZnak"/>
              <w:rPrChange w:id="1252" w:author="DeeM" w:date="2015-12-07T17:03:00Z">
                <w:rPr>
                  <w:b/>
                </w:rPr>
              </w:rPrChange>
            </w:rPr>
            <w:t>Tabela 5.3</w:t>
          </w:r>
        </w:ins>
        <w:del w:id="1253"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254" w:name="_Ref437181473"/>
      <w:bookmarkStart w:id="1255" w:name="_Toc437271178"/>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4</w:t>
      </w:r>
      <w:r w:rsidR="001631E4">
        <w:rPr>
          <w:b/>
        </w:rPr>
        <w:fldChar w:fldCharType="end"/>
      </w:r>
      <w:bookmarkEnd w:id="1254"/>
      <w:r w:rsidRPr="00822E66">
        <w:rPr>
          <w:b/>
        </w:rPr>
        <w:t>.</w:t>
      </w:r>
      <w:r>
        <w:t xml:space="preserve"> Zbiór encji Pricing_element</w:t>
      </w:r>
      <w:bookmarkEnd w:id="1255"/>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1631E4" w:rsidP="009F5055">
      <w:pPr>
        <w:pStyle w:val="Zwykyakapit"/>
      </w:pPr>
      <w:fldSimple w:instr=" REF _Ref437181473 \h  \* MERGEFORMAT ">
        <w:ins w:id="1256" w:author="DeeM" w:date="2015-12-07T17:03:00Z">
          <w:r w:rsidR="00252F3E" w:rsidRPr="00252F3E">
            <w:rPr>
              <w:rStyle w:val="OdsyaczZnak"/>
              <w:rPrChange w:id="1257" w:author="DeeM" w:date="2015-12-07T17:03:00Z">
                <w:rPr>
                  <w:b/>
                </w:rPr>
              </w:rPrChange>
            </w:rPr>
            <w:t>Tabela 5.4</w:t>
          </w:r>
        </w:ins>
        <w:del w:id="1258" w:author="DeeM" w:date="2015-12-07T17:03:00Z">
          <w:r w:rsidR="00CF274A" w:rsidRPr="00CF274A" w:rsidDel="00252F3E">
            <w:rPr>
              <w:rStyle w:val="OdsyaczZnak"/>
            </w:rPr>
            <w:delText>Tabela 5.4</w:delText>
          </w:r>
        </w:del>
      </w:fldSimple>
      <w:r w:rsidR="00D53FFC">
        <w:t>. P</w:t>
      </w:r>
      <w:r w:rsidR="002B4B7A">
        <w:t xml:space="preserve">okazuje sposób </w:t>
      </w:r>
      <w:del w:id="1259" w:author="DeeM" w:date="2015-12-07T16:55:00Z">
        <w:r w:rsidR="002B4B7A" w:rsidDel="00D135D2">
          <w:delText>r</w:delText>
        </w:r>
        <w:r w:rsidR="00B42833" w:rsidRPr="00260972" w:rsidDel="00D135D2">
          <w:delText xml:space="preserve">ealizacja </w:delText>
        </w:r>
      </w:del>
      <w:ins w:id="1260"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261" w:name="_Ref437181502"/>
      <w:bookmarkStart w:id="1262" w:name="_Toc437271179"/>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5</w:t>
      </w:r>
      <w:r w:rsidR="001631E4">
        <w:rPr>
          <w:b/>
        </w:rPr>
        <w:fldChar w:fldCharType="end"/>
      </w:r>
      <w:bookmarkEnd w:id="1261"/>
      <w:r w:rsidRPr="003D2527">
        <w:rPr>
          <w:b/>
        </w:rPr>
        <w:t>.</w:t>
      </w:r>
      <w:r>
        <w:t xml:space="preserve"> Zbiór encji Place_to_type</w:t>
      </w:r>
      <w:bookmarkEnd w:id="1262"/>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1631E4" w:rsidP="009F5055">
      <w:pPr>
        <w:pStyle w:val="Zwykyakapit"/>
      </w:pPr>
      <w:fldSimple w:instr=" REF _Ref437181502 \h  \* MERGEFORMAT ">
        <w:ins w:id="1263" w:author="DeeM" w:date="2015-12-07T17:03:00Z">
          <w:r w:rsidR="00252F3E" w:rsidRPr="00252F3E">
            <w:rPr>
              <w:rStyle w:val="OdsyaczZnak"/>
              <w:rPrChange w:id="1264" w:author="DeeM" w:date="2015-12-07T17:03:00Z">
                <w:rPr>
                  <w:b/>
                </w:rPr>
              </w:rPrChange>
            </w:rPr>
            <w:t>Tabela 5.5</w:t>
          </w:r>
        </w:ins>
        <w:del w:id="1265"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1266" w:name="_Ref437181526"/>
      <w:bookmarkStart w:id="1267" w:name="_Toc437271180"/>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6</w:t>
      </w:r>
      <w:r w:rsidR="001631E4">
        <w:rPr>
          <w:b/>
        </w:rPr>
        <w:fldChar w:fldCharType="end"/>
      </w:r>
      <w:bookmarkEnd w:id="1266"/>
      <w:r w:rsidRPr="003D2527">
        <w:rPr>
          <w:b/>
        </w:rPr>
        <w:t>.</w:t>
      </w:r>
      <w:r>
        <w:t xml:space="preserve"> Zbiór encji Place_type</w:t>
      </w:r>
      <w:bookmarkEnd w:id="1267"/>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1631E4" w:rsidP="002B4B7A">
      <w:pPr>
        <w:pStyle w:val="Zwykyakapit"/>
        <w:spacing w:before="240"/>
      </w:pPr>
      <w:fldSimple w:instr=" REF _Ref437181526 \h  \* MERGEFORMAT ">
        <w:ins w:id="1268" w:author="DeeM" w:date="2015-12-07T17:03:00Z">
          <w:r w:rsidR="00252F3E" w:rsidRPr="00252F3E">
            <w:rPr>
              <w:rStyle w:val="OdsyaczZnak"/>
              <w:rPrChange w:id="1269" w:author="DeeM" w:date="2015-12-07T17:03:00Z">
                <w:rPr>
                  <w:b/>
                </w:rPr>
              </w:rPrChange>
            </w:rPr>
            <w:t>Tabela 5.6</w:t>
          </w:r>
        </w:ins>
        <w:del w:id="1270"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271" w:name="_Ref437181578"/>
      <w:bookmarkStart w:id="1272" w:name="_Toc437271181"/>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7</w:t>
      </w:r>
      <w:r w:rsidR="001631E4">
        <w:rPr>
          <w:b/>
        </w:rPr>
        <w:fldChar w:fldCharType="end"/>
      </w:r>
      <w:bookmarkEnd w:id="1271"/>
      <w:r w:rsidRPr="003D2527">
        <w:rPr>
          <w:b/>
        </w:rPr>
        <w:t>.</w:t>
      </w:r>
      <w:r>
        <w:t xml:space="preserve"> Zbiór encji Score</w:t>
      </w:r>
      <w:bookmarkEnd w:id="1272"/>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1631E4" w:rsidP="009F5055">
      <w:pPr>
        <w:pStyle w:val="Zwykyakapit"/>
      </w:pPr>
      <w:fldSimple w:instr=" REF _Ref437181578 \h  \* MERGEFORMAT ">
        <w:ins w:id="1273" w:author="DeeM" w:date="2015-12-07T17:03:00Z">
          <w:r w:rsidR="00252F3E" w:rsidRPr="00252F3E">
            <w:rPr>
              <w:rStyle w:val="OdsyaczZnak"/>
              <w:rPrChange w:id="1274" w:author="DeeM" w:date="2015-12-07T17:03:00Z">
                <w:rPr>
                  <w:b/>
                </w:rPr>
              </w:rPrChange>
            </w:rPr>
            <w:t>Tabela 5.7</w:t>
          </w:r>
        </w:ins>
        <w:del w:id="1275"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276" w:name="_Ref437181666"/>
      <w:bookmarkStart w:id="1277" w:name="_Toc437271182"/>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8</w:t>
      </w:r>
      <w:r w:rsidR="001631E4">
        <w:rPr>
          <w:b/>
        </w:rPr>
        <w:fldChar w:fldCharType="end"/>
      </w:r>
      <w:bookmarkEnd w:id="1276"/>
      <w:r w:rsidRPr="003D2527">
        <w:rPr>
          <w:b/>
        </w:rPr>
        <w:t>.</w:t>
      </w:r>
      <w:r>
        <w:t xml:space="preserve"> Zbiór encji Report</w:t>
      </w:r>
      <w:bookmarkEnd w:id="1277"/>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1631E4" w:rsidP="009F5055">
      <w:pPr>
        <w:pStyle w:val="Zwykyakapit"/>
      </w:pPr>
      <w:fldSimple w:instr=" REF _Ref437181666 \h  \* MERGEFORMAT ">
        <w:ins w:id="1278" w:author="DeeM" w:date="2015-12-07T17:03:00Z">
          <w:r w:rsidR="00252F3E" w:rsidRPr="00252F3E">
            <w:rPr>
              <w:rStyle w:val="OdsyaczZnak"/>
              <w:rPrChange w:id="1279" w:author="DeeM" w:date="2015-12-07T17:03:00Z">
                <w:rPr>
                  <w:b/>
                </w:rPr>
              </w:rPrChange>
            </w:rPr>
            <w:t>Tabela 5.8</w:t>
          </w:r>
        </w:ins>
        <w:del w:id="1280"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281" w:name="_Ref437181730"/>
      <w:bookmarkStart w:id="1282" w:name="_Toc437271183"/>
      <w:r w:rsidRPr="003D2527">
        <w:rPr>
          <w:b/>
        </w:rPr>
        <w:lastRenderedPageBreak/>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9</w:t>
      </w:r>
      <w:r w:rsidR="001631E4">
        <w:rPr>
          <w:b/>
        </w:rPr>
        <w:fldChar w:fldCharType="end"/>
      </w:r>
      <w:bookmarkEnd w:id="1281"/>
      <w:r w:rsidRPr="003D2527">
        <w:rPr>
          <w:b/>
        </w:rPr>
        <w:t>.</w:t>
      </w:r>
      <w:r>
        <w:t xml:space="preserve"> Zbiór encji User</w:t>
      </w:r>
      <w:bookmarkEnd w:id="1282"/>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1631E4" w:rsidP="002B4B7A">
      <w:pPr>
        <w:pStyle w:val="Zwykyakapit"/>
      </w:pPr>
      <w:fldSimple w:instr=" REF _Ref437181730 \h  \* MERGEFORMAT ">
        <w:ins w:id="1283" w:author="DeeM" w:date="2015-12-07T17:03:00Z">
          <w:r w:rsidR="00252F3E" w:rsidRPr="00252F3E">
            <w:rPr>
              <w:rStyle w:val="OdsyaczZnak"/>
              <w:rPrChange w:id="1284" w:author="DeeM" w:date="2015-12-07T17:03:00Z">
                <w:rPr>
                  <w:b/>
                </w:rPr>
              </w:rPrChange>
            </w:rPr>
            <w:t>Tabela 5.9</w:t>
          </w:r>
        </w:ins>
        <w:del w:id="1285"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286" w:name="_Ref437181801"/>
      <w:bookmarkStart w:id="1287" w:name="_Toc437271184"/>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10</w:t>
      </w:r>
      <w:r w:rsidR="001631E4">
        <w:rPr>
          <w:b/>
        </w:rPr>
        <w:fldChar w:fldCharType="end"/>
      </w:r>
      <w:bookmarkEnd w:id="1286"/>
      <w:r>
        <w:t>. Zbiór encji User_friend</w:t>
      </w:r>
      <w:bookmarkEnd w:id="1287"/>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1631E4" w:rsidP="009F5055">
      <w:pPr>
        <w:pStyle w:val="Zwykyakapit"/>
      </w:pPr>
      <w:fldSimple w:instr=" REF _Ref437181801 \h  \* MERGEFORMAT ">
        <w:ins w:id="1288" w:author="DeeM" w:date="2015-12-07T17:03:00Z">
          <w:r w:rsidR="00252F3E" w:rsidRPr="00252F3E">
            <w:rPr>
              <w:rStyle w:val="OdsyaczZnak"/>
              <w:rPrChange w:id="1289" w:author="DeeM" w:date="2015-12-07T17:03:00Z">
                <w:rPr>
                  <w:b/>
                </w:rPr>
              </w:rPrChange>
            </w:rPr>
            <w:t>Tabela 5.10</w:t>
          </w:r>
        </w:ins>
        <w:del w:id="1290"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2B4B7A" w:rsidRDefault="00B42833" w:rsidP="00B42833">
      <w:pPr>
        <w:pStyle w:val="Nagwektabeli"/>
      </w:pPr>
      <w:bookmarkStart w:id="1291" w:name="_Ref437181866"/>
      <w:bookmarkStart w:id="1292" w:name="_Toc437271185"/>
      <w:r w:rsidRPr="002B4B7A">
        <w:rPr>
          <w:b/>
        </w:rPr>
        <w:t xml:space="preserve">Tabela </w:t>
      </w:r>
      <w:r w:rsidR="001631E4">
        <w:rPr>
          <w:b/>
          <w:lang w:val="en-US"/>
        </w:rPr>
        <w:fldChar w:fldCharType="begin"/>
      </w:r>
      <w:r w:rsidRPr="002B4B7A">
        <w:rPr>
          <w:b/>
        </w:rPr>
        <w:instrText xml:space="preserve"> STYLEREF 1 \s </w:instrText>
      </w:r>
      <w:r w:rsidR="001631E4">
        <w:rPr>
          <w:b/>
          <w:lang w:val="en-US"/>
        </w:rPr>
        <w:fldChar w:fldCharType="separate"/>
      </w:r>
      <w:r w:rsidR="00252F3E">
        <w:rPr>
          <w:b/>
          <w:noProof/>
        </w:rPr>
        <w:t>5</w:t>
      </w:r>
      <w:r w:rsidR="001631E4">
        <w:rPr>
          <w:b/>
          <w:lang w:val="en-US"/>
        </w:rPr>
        <w:fldChar w:fldCharType="end"/>
      </w:r>
      <w:r w:rsidRPr="002B4B7A">
        <w:rPr>
          <w:b/>
        </w:rPr>
        <w:t>.</w:t>
      </w:r>
      <w:r w:rsidR="001631E4">
        <w:rPr>
          <w:b/>
          <w:lang w:val="en-US"/>
        </w:rPr>
        <w:fldChar w:fldCharType="begin"/>
      </w:r>
      <w:r w:rsidRPr="002B4B7A">
        <w:rPr>
          <w:b/>
        </w:rPr>
        <w:instrText xml:space="preserve"> SEQ Tabela \* ARABIC \s 1 </w:instrText>
      </w:r>
      <w:r w:rsidR="001631E4">
        <w:rPr>
          <w:b/>
          <w:lang w:val="en-US"/>
        </w:rPr>
        <w:fldChar w:fldCharType="separate"/>
      </w:r>
      <w:r w:rsidR="00252F3E">
        <w:rPr>
          <w:b/>
          <w:noProof/>
        </w:rPr>
        <w:t>11</w:t>
      </w:r>
      <w:r w:rsidR="001631E4">
        <w:rPr>
          <w:b/>
          <w:lang w:val="en-US"/>
        </w:rPr>
        <w:fldChar w:fldCharType="end"/>
      </w:r>
      <w:bookmarkEnd w:id="1291"/>
      <w:r w:rsidRPr="002B4B7A">
        <w:rPr>
          <w:b/>
        </w:rPr>
        <w:t>.</w:t>
      </w:r>
      <w:r w:rsidRPr="002B4B7A">
        <w:t xml:space="preserve"> Zbiór encji Friendship_status</w:t>
      </w:r>
      <w:bookmarkEnd w:id="1292"/>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1631E4" w:rsidP="009F5055">
      <w:pPr>
        <w:pStyle w:val="Zwykyakapit"/>
      </w:pPr>
      <w:fldSimple w:instr=" REF _Ref437181866 \h  \* MERGEFORMAT ">
        <w:ins w:id="1293" w:author="DeeM" w:date="2015-12-07T17:03:00Z">
          <w:r w:rsidR="00252F3E" w:rsidRPr="00252F3E">
            <w:rPr>
              <w:rStyle w:val="OdsyaczZnak"/>
              <w:rPrChange w:id="1294" w:author="DeeM" w:date="2015-12-07T17:03:00Z">
                <w:rPr>
                  <w:b/>
                </w:rPr>
              </w:rPrChange>
            </w:rPr>
            <w:t>Tabela 5.11</w:t>
          </w:r>
        </w:ins>
        <w:del w:id="1295"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296" w:name="_Ref437181897"/>
      <w:bookmarkStart w:id="1297" w:name="_Toc437271186"/>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12</w:t>
      </w:r>
      <w:r w:rsidR="001631E4">
        <w:rPr>
          <w:b/>
        </w:rPr>
        <w:fldChar w:fldCharType="end"/>
      </w:r>
      <w:bookmarkEnd w:id="1296"/>
      <w:r w:rsidRPr="003D2527">
        <w:rPr>
          <w:b/>
        </w:rPr>
        <w:t>.</w:t>
      </w:r>
      <w:r>
        <w:t xml:space="preserve"> Zbiór encji Activity</w:t>
      </w:r>
      <w:bookmarkEnd w:id="1297"/>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1631E4" w:rsidP="009F5055">
      <w:pPr>
        <w:pStyle w:val="Zwykyakapit"/>
      </w:pPr>
      <w:fldSimple w:instr=" REF _Ref437181897 \h  \* MERGEFORMAT ">
        <w:ins w:id="1298" w:author="DeeM" w:date="2015-12-07T17:03:00Z">
          <w:r w:rsidR="00252F3E" w:rsidRPr="00252F3E">
            <w:rPr>
              <w:rStyle w:val="OdsyaczZnak"/>
              <w:rPrChange w:id="1299" w:author="DeeM" w:date="2015-12-07T17:03:00Z">
                <w:rPr>
                  <w:b/>
                </w:rPr>
              </w:rPrChange>
            </w:rPr>
            <w:t>Tabela 5.12</w:t>
          </w:r>
        </w:ins>
        <w:del w:id="1300"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301" w:name="_Ref437181926"/>
      <w:bookmarkStart w:id="1302" w:name="_Toc437271187"/>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13</w:t>
      </w:r>
      <w:r w:rsidR="001631E4">
        <w:rPr>
          <w:b/>
        </w:rPr>
        <w:fldChar w:fldCharType="end"/>
      </w:r>
      <w:bookmarkEnd w:id="1301"/>
      <w:r w:rsidRPr="003D2527">
        <w:rPr>
          <w:b/>
        </w:rPr>
        <w:t>.</w:t>
      </w:r>
      <w:r>
        <w:t xml:space="preserve"> Zbiór encji ActivityType</w:t>
      </w:r>
      <w:bookmarkEnd w:id="1302"/>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1631E4" w:rsidP="009F5055">
      <w:pPr>
        <w:pStyle w:val="Zwykyakapit"/>
      </w:pPr>
      <w:fldSimple w:instr=" REF _Ref437181926 \h  \* MERGEFORMAT ">
        <w:ins w:id="1303" w:author="DeeM" w:date="2015-12-07T17:03:00Z">
          <w:r w:rsidR="00252F3E" w:rsidRPr="00252F3E">
            <w:rPr>
              <w:rStyle w:val="OdsyaczZnak"/>
              <w:rPrChange w:id="1304" w:author="DeeM" w:date="2015-12-07T17:03:00Z">
                <w:rPr>
                  <w:b/>
                </w:rPr>
              </w:rPrChange>
            </w:rPr>
            <w:t>Tabela 5.13</w:t>
          </w:r>
        </w:ins>
        <w:del w:id="1305"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306" w:name="_Ref437181951"/>
      <w:bookmarkStart w:id="1307" w:name="_Toc437271188"/>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14</w:t>
      </w:r>
      <w:r w:rsidR="001631E4">
        <w:rPr>
          <w:b/>
        </w:rPr>
        <w:fldChar w:fldCharType="end"/>
      </w:r>
      <w:bookmarkEnd w:id="1306"/>
      <w:r w:rsidRPr="00822E66">
        <w:rPr>
          <w:b/>
        </w:rPr>
        <w:t>.</w:t>
      </w:r>
      <w:r>
        <w:t xml:space="preserve"> Zbiór encji User_role</w:t>
      </w:r>
      <w:bookmarkEnd w:id="1307"/>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1631E4" w:rsidP="009F5055">
      <w:pPr>
        <w:pStyle w:val="Zwykyakapit"/>
      </w:pPr>
      <w:fldSimple w:instr=" REF _Ref437181951 \h  \* MERGEFORMAT ">
        <w:ins w:id="1308" w:author="DeeM" w:date="2015-12-07T17:03:00Z">
          <w:r w:rsidR="00252F3E" w:rsidRPr="00252F3E">
            <w:rPr>
              <w:rStyle w:val="OdsyaczZnak"/>
              <w:rPrChange w:id="1309" w:author="DeeM" w:date="2015-12-07T17:03:00Z">
                <w:rPr>
                  <w:b/>
                </w:rPr>
              </w:rPrChange>
            </w:rPr>
            <w:t>Tabela 5.14</w:t>
          </w:r>
        </w:ins>
        <w:del w:id="1310"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311" w:name="_Ref437181999"/>
      <w:bookmarkStart w:id="1312" w:name="_Toc437271189"/>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15</w:t>
      </w:r>
      <w:r w:rsidR="001631E4">
        <w:rPr>
          <w:b/>
        </w:rPr>
        <w:fldChar w:fldCharType="end"/>
      </w:r>
      <w:bookmarkEnd w:id="1311"/>
      <w:r w:rsidRPr="00822E66">
        <w:rPr>
          <w:b/>
        </w:rPr>
        <w:t>.</w:t>
      </w:r>
      <w:r>
        <w:t xml:space="preserve"> Zbiór encji Role</w:t>
      </w:r>
      <w:bookmarkEnd w:id="1312"/>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1631E4" w:rsidP="009F5055">
      <w:pPr>
        <w:pStyle w:val="Zwykyakapit"/>
      </w:pPr>
      <w:fldSimple w:instr=" REF _Ref437181999 \h  \* MERGEFORMAT ">
        <w:ins w:id="1313" w:author="DeeM" w:date="2015-12-07T17:03:00Z">
          <w:r w:rsidR="00252F3E" w:rsidRPr="00252F3E">
            <w:rPr>
              <w:rStyle w:val="OdsyaczZnak"/>
              <w:rPrChange w:id="1314" w:author="DeeM" w:date="2015-12-07T17:03:00Z">
                <w:rPr>
                  <w:b/>
                </w:rPr>
              </w:rPrChange>
            </w:rPr>
            <w:t>Tabela 5.15</w:t>
          </w:r>
        </w:ins>
        <w:del w:id="1315"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316" w:name="_Ref437182030"/>
      <w:bookmarkStart w:id="1317" w:name="_Toc437271190"/>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16</w:t>
      </w:r>
      <w:r w:rsidR="001631E4">
        <w:rPr>
          <w:b/>
        </w:rPr>
        <w:fldChar w:fldCharType="end"/>
      </w:r>
      <w:bookmarkEnd w:id="1316"/>
      <w:r w:rsidRPr="00822E66">
        <w:rPr>
          <w:b/>
        </w:rPr>
        <w:t>.</w:t>
      </w:r>
      <w:r>
        <w:t xml:space="preserve"> Zbiór encji ForkFile</w:t>
      </w:r>
      <w:bookmarkEnd w:id="1317"/>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1631E4" w:rsidP="009F5055">
      <w:pPr>
        <w:pStyle w:val="Zwykyakapit"/>
      </w:pPr>
      <w:fldSimple w:instr=" REF _Ref437182030 \h  \* MERGEFORMAT ">
        <w:ins w:id="1318" w:author="DeeM" w:date="2015-12-07T17:03:00Z">
          <w:r w:rsidR="00252F3E" w:rsidRPr="00252F3E">
            <w:rPr>
              <w:rStyle w:val="OdsyaczZnak"/>
              <w:rPrChange w:id="1319" w:author="DeeM" w:date="2015-12-07T17:03:00Z">
                <w:rPr>
                  <w:b/>
                </w:rPr>
              </w:rPrChange>
            </w:rPr>
            <w:t>Tabela 5.16</w:t>
          </w:r>
        </w:ins>
        <w:del w:id="1320"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321" w:name="_Ref437182072"/>
      <w:bookmarkStart w:id="1322" w:name="_Toc437271191"/>
      <w:r w:rsidRPr="00822E66">
        <w:rPr>
          <w:b/>
        </w:rPr>
        <w:lastRenderedPageBreak/>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17</w:t>
      </w:r>
      <w:r w:rsidR="001631E4">
        <w:rPr>
          <w:b/>
        </w:rPr>
        <w:fldChar w:fldCharType="end"/>
      </w:r>
      <w:bookmarkEnd w:id="1321"/>
      <w:r w:rsidRPr="00822E66">
        <w:rPr>
          <w:b/>
        </w:rPr>
        <w:t>.</w:t>
      </w:r>
      <w:r>
        <w:t xml:space="preserve"> Zbiór encji Event</w:t>
      </w:r>
      <w:bookmarkEnd w:id="1322"/>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1631E4" w:rsidP="009F5055">
      <w:pPr>
        <w:pStyle w:val="Zwykyakapit"/>
      </w:pPr>
      <w:fldSimple w:instr=" REF _Ref437182072 \h  \* MERGEFORMAT ">
        <w:ins w:id="1323" w:author="DeeM" w:date="2015-12-07T17:03:00Z">
          <w:r w:rsidR="00252F3E" w:rsidRPr="00252F3E">
            <w:rPr>
              <w:rStyle w:val="OdsyaczZnak"/>
              <w:rPrChange w:id="1324" w:author="DeeM" w:date="2015-12-07T17:03:00Z">
                <w:rPr>
                  <w:b/>
                </w:rPr>
              </w:rPrChange>
            </w:rPr>
            <w:t>Tabela 5.17</w:t>
          </w:r>
        </w:ins>
        <w:del w:id="1325"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326" w:name="_Ref437182110"/>
      <w:bookmarkStart w:id="1327" w:name="_Toc437271192"/>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18</w:t>
      </w:r>
      <w:r w:rsidR="001631E4">
        <w:rPr>
          <w:b/>
        </w:rPr>
        <w:fldChar w:fldCharType="end"/>
      </w:r>
      <w:bookmarkEnd w:id="1326"/>
      <w:r w:rsidRPr="00822E66">
        <w:rPr>
          <w:b/>
        </w:rPr>
        <w:t>.</w:t>
      </w:r>
      <w:r>
        <w:t xml:space="preserve"> Zbiór encji Event_participant</w:t>
      </w:r>
      <w:bookmarkEnd w:id="1327"/>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1631E4" w:rsidP="009F5055">
      <w:pPr>
        <w:pStyle w:val="Zwykyakapit"/>
      </w:pPr>
      <w:fldSimple w:instr=" REF _Ref437182110 \h  \* MERGEFORMAT ">
        <w:ins w:id="1328" w:author="DeeM" w:date="2015-12-07T17:03:00Z">
          <w:r w:rsidR="00252F3E" w:rsidRPr="00252F3E">
            <w:rPr>
              <w:rStyle w:val="OdsyaczZnak"/>
              <w:rPrChange w:id="1329" w:author="DeeM" w:date="2015-12-07T17:03:00Z">
                <w:rPr>
                  <w:b/>
                </w:rPr>
              </w:rPrChange>
            </w:rPr>
            <w:t>Tabela 5.18</w:t>
          </w:r>
        </w:ins>
        <w:del w:id="1330"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331" w:name="_Ref437182145"/>
      <w:bookmarkStart w:id="1332" w:name="_Toc436850554"/>
      <w:bookmarkStart w:id="1333" w:name="_Toc436850564"/>
      <w:bookmarkStart w:id="1334" w:name="_Toc436850577"/>
      <w:bookmarkStart w:id="1335" w:name="_Toc437271193"/>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19</w:t>
      </w:r>
      <w:r w:rsidR="001631E4">
        <w:rPr>
          <w:b/>
        </w:rPr>
        <w:fldChar w:fldCharType="end"/>
      </w:r>
      <w:bookmarkEnd w:id="1331"/>
      <w:r w:rsidRPr="00822E66">
        <w:rPr>
          <w:b/>
        </w:rPr>
        <w:t>.</w:t>
      </w:r>
      <w:r>
        <w:t xml:space="preserve"> Zbiór encji </w:t>
      </w:r>
      <w:r w:rsidR="002B4B7A">
        <w:t>Comment</w:t>
      </w:r>
      <w:bookmarkEnd w:id="1335"/>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336" w:name="_Toc437097110"/>
    </w:p>
    <w:p w:rsidR="00B42833" w:rsidRDefault="001631E4" w:rsidP="009F5055">
      <w:pPr>
        <w:pStyle w:val="Zwykyakapit"/>
      </w:pPr>
      <w:fldSimple w:instr=" REF _Ref437182145 \h  \* MERGEFORMAT ">
        <w:ins w:id="1337" w:author="DeeM" w:date="2015-12-07T17:03:00Z">
          <w:r w:rsidR="00252F3E" w:rsidRPr="00252F3E">
            <w:rPr>
              <w:rStyle w:val="OdsyaczZnak"/>
              <w:rPrChange w:id="1338" w:author="DeeM" w:date="2015-12-07T17:03:00Z">
                <w:rPr>
                  <w:b/>
                </w:rPr>
              </w:rPrChange>
            </w:rPr>
            <w:t>Tabela 5.19</w:t>
          </w:r>
        </w:ins>
        <w:del w:id="1339"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Nagwek1"/>
      </w:pPr>
      <w:bookmarkStart w:id="1340" w:name="_Toc437130556"/>
      <w:bookmarkStart w:id="1341" w:name="_Toc437190861"/>
      <w:r>
        <w:lastRenderedPageBreak/>
        <w:t>Opis produktu</w:t>
      </w:r>
      <w:bookmarkEnd w:id="1332"/>
      <w:bookmarkEnd w:id="1333"/>
      <w:bookmarkEnd w:id="1334"/>
      <w:bookmarkEnd w:id="1336"/>
      <w:bookmarkEnd w:id="1340"/>
      <w:bookmarkEnd w:id="1341"/>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 uwzględnieniem akcji, jakie może użytkownik podjąć na każdym z nich.</w:t>
      </w:r>
    </w:p>
    <w:p w:rsidR="00B42833" w:rsidRDefault="00B42833" w:rsidP="002A41BA">
      <w:pPr>
        <w:pStyle w:val="Nagwek2"/>
      </w:pPr>
      <w:bookmarkStart w:id="1342" w:name="_Toc437097111"/>
      <w:bookmarkStart w:id="1343" w:name="_Toc437130557"/>
      <w:bookmarkStart w:id="1344" w:name="_Toc437190862"/>
      <w:r>
        <w:t>Wersja webowa aplikacji</w:t>
      </w:r>
      <w:bookmarkEnd w:id="1342"/>
      <w:bookmarkEnd w:id="1343"/>
      <w:bookmarkEnd w:id="1344"/>
    </w:p>
    <w:p w:rsidR="00B42833" w:rsidRDefault="00B42833" w:rsidP="002A41BA">
      <w:pPr>
        <w:pStyle w:val="Nagwek3"/>
      </w:pPr>
      <w:bookmarkStart w:id="1345" w:name="_Toc437097112"/>
      <w:bookmarkStart w:id="1346" w:name="_Toc437130558"/>
      <w:bookmarkStart w:id="1347" w:name="_Toc437190863"/>
      <w:r>
        <w:t>Ogólny szablon strony i strona główna aplikacji</w:t>
      </w:r>
      <w:bookmarkEnd w:id="1345"/>
      <w:bookmarkEnd w:id="1346"/>
      <w:bookmarkEnd w:id="1347"/>
    </w:p>
    <w:p w:rsidR="00B42833" w:rsidRDefault="00B42833" w:rsidP="009F5055">
      <w:pPr>
        <w:pStyle w:val="Zwykyakapit"/>
      </w:pPr>
      <w:r w:rsidRPr="00E927F1">
        <w:t>Ekran strony głównej jest domyślnym ekranem aplikacji. Można do niego przejść z 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9"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348" w:name="_Ref437128056"/>
      <w:bookmarkStart w:id="1349" w:name="_Toc437271155"/>
      <w:r>
        <w:t xml:space="preserve">Rys. </w:t>
      </w:r>
      <w:fldSimple w:instr=" STYLEREF 1 \s ">
        <w:r w:rsidR="00252F3E">
          <w:rPr>
            <w:noProof/>
          </w:rPr>
          <w:t>6</w:t>
        </w:r>
      </w:fldSimple>
      <w:r w:rsidR="00A41402">
        <w:t>.</w:t>
      </w:r>
      <w:fldSimple w:instr=" SEQ Rys. \* ARABIC \s 1 ">
        <w:r w:rsidR="00252F3E">
          <w:rPr>
            <w:noProof/>
          </w:rPr>
          <w:t>1</w:t>
        </w:r>
      </w:fldSimple>
      <w:bookmarkEnd w:id="1348"/>
      <w:r>
        <w:t>. Ogólny interfejs aplikacji webowej. Widok strony głównej.</w:t>
      </w:r>
      <w:bookmarkEnd w:id="1349"/>
    </w:p>
    <w:p w:rsidR="00B42833" w:rsidRDefault="001631E4" w:rsidP="009F5055">
      <w:pPr>
        <w:pStyle w:val="Zwykyakapit"/>
      </w:pPr>
      <w:fldSimple w:instr=" REF _Ref437128056 \h  \* MERGEFORMAT ">
        <w:ins w:id="1350" w:author="DeeM" w:date="2015-12-07T17:03:00Z">
          <w:r w:rsidR="00252F3E" w:rsidRPr="00252F3E">
            <w:rPr>
              <w:rStyle w:val="OdsyaczZnak"/>
              <w:rPrChange w:id="1351" w:author="DeeM" w:date="2015-12-07T17:03:00Z">
                <w:rPr/>
              </w:rPrChange>
            </w:rPr>
            <w:t>Rys. 6.1</w:t>
          </w:r>
        </w:ins>
        <w:del w:id="1352"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1353" w:author="DeeM" w:date="2015-12-07T17:03:00Z">
          <w:r w:rsidR="00252F3E" w:rsidRPr="00252F3E">
            <w:rPr>
              <w:rStyle w:val="OdsyaczZnak"/>
              <w:rPrChange w:id="1354" w:author="DeeM" w:date="2015-12-07T17:03:00Z">
                <w:rPr/>
              </w:rPrChange>
            </w:rPr>
            <w:t>6.1.5</w:t>
          </w:r>
        </w:ins>
        <w:del w:id="1355"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 kontakt do właściciela strony</w:t>
      </w:r>
    </w:p>
    <w:p w:rsidR="00B42833" w:rsidRDefault="00B42833" w:rsidP="00B42833"/>
    <w:p w:rsidR="00B42833" w:rsidRDefault="001631E4" w:rsidP="009F5055">
      <w:pPr>
        <w:pStyle w:val="Zwykyakapit"/>
      </w:pPr>
      <w:fldSimple w:instr=" REF _Ref437128056 \h  \* MERGEFORMAT ">
        <w:ins w:id="1356" w:author="DeeM" w:date="2015-12-07T17:03:00Z">
          <w:r w:rsidR="00252F3E" w:rsidRPr="00252F3E">
            <w:rPr>
              <w:rStyle w:val="OdsyaczZnak"/>
              <w:rPrChange w:id="1357" w:author="DeeM" w:date="2015-12-07T17:03:00Z">
                <w:rPr/>
              </w:rPrChange>
            </w:rPr>
            <w:t>Rys. 6.1</w:t>
          </w:r>
        </w:ins>
        <w:del w:id="1358"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252F3E">
        <w:rPr>
          <w:rStyle w:val="OdsyaczZnak"/>
        </w:rPr>
        <w:t>6.2.3</w:t>
      </w:r>
      <w:r>
        <w:rPr>
          <w:rStyle w:val="OdsyaczZnak"/>
        </w:rPr>
        <w:fldChar w:fldCharType="end"/>
      </w:r>
      <w:r w:rsidR="00B42833">
        <w:t>. Druga sekcja zawiera informacje na temat celu istnienia serwisu. Kolejna sekcja zachęca użytkownika do utworzenia konta przy pomocy kilkuetapowej rejestracji. Ostatnia sekcja pokazuje losową atrakcję spośród listy zaakceptowanych atrakcji.</w:t>
      </w:r>
    </w:p>
    <w:p w:rsidR="00B42833" w:rsidRDefault="00B42833" w:rsidP="002A41BA">
      <w:pPr>
        <w:pStyle w:val="Nagwek3"/>
      </w:pPr>
      <w:bookmarkStart w:id="1359" w:name="_Toc437097113"/>
      <w:bookmarkStart w:id="1360" w:name="_Toc437130559"/>
      <w:bookmarkStart w:id="1361" w:name="_Toc437190864"/>
      <w:r w:rsidRPr="00195FBD">
        <w:t>Wyszukiwanie atrakcji</w:t>
      </w:r>
      <w:bookmarkEnd w:id="1359"/>
      <w:bookmarkEnd w:id="1360"/>
      <w:bookmarkEnd w:id="1361"/>
    </w:p>
    <w:p w:rsidR="00B42833" w:rsidRPr="00195FBD" w:rsidRDefault="00B42833" w:rsidP="009F5055">
      <w:pPr>
        <w:pStyle w:val="Zwykyakapit"/>
      </w:pPr>
      <w:r w:rsidRPr="00195FBD">
        <w:t>Ekran Wyszukiwania atrakcji prezentowany jest użytkownikowi po kliknięciu po 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0"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362" w:name="_Ref437128122"/>
      <w:bookmarkStart w:id="1363" w:name="_Toc437271156"/>
      <w:r>
        <w:t xml:space="preserve">Rys. </w:t>
      </w:r>
      <w:fldSimple w:instr=" STYLEREF 1 \s ">
        <w:r w:rsidR="00252F3E">
          <w:rPr>
            <w:noProof/>
          </w:rPr>
          <w:t>6</w:t>
        </w:r>
      </w:fldSimple>
      <w:r w:rsidR="00A41402">
        <w:t>.</w:t>
      </w:r>
      <w:fldSimple w:instr=" SEQ Rys. \* ARABIC \s 1 ">
        <w:r w:rsidR="00252F3E">
          <w:rPr>
            <w:noProof/>
          </w:rPr>
          <w:t>2</w:t>
        </w:r>
      </w:fldSimple>
      <w:bookmarkEnd w:id="1362"/>
      <w:r>
        <w:t>. Widok listy zaakceptowanych atrakcji</w:t>
      </w:r>
      <w:bookmarkEnd w:id="1363"/>
    </w:p>
    <w:p w:rsidR="00B42833" w:rsidRDefault="00B42833" w:rsidP="009F5055">
      <w:pPr>
        <w:pStyle w:val="Zwykyakapit"/>
      </w:pPr>
      <w:r>
        <w:t xml:space="preserve">Jak widać na </w:t>
      </w:r>
      <w:fldSimple w:instr=" REF _Ref437128122 \h  \* MERGEFORMAT ">
        <w:ins w:id="1364" w:author="DeeM" w:date="2015-12-07T17:03:00Z">
          <w:r w:rsidR="00252F3E" w:rsidRPr="00252F3E">
            <w:rPr>
              <w:rStyle w:val="OdsyaczZnak"/>
              <w:rPrChange w:id="1365" w:author="DeeM" w:date="2015-12-07T17:03:00Z">
                <w:rPr/>
              </w:rPrChange>
            </w:rPr>
            <w:t>Rys. 6.2</w:t>
          </w:r>
        </w:ins>
        <w:del w:id="1366"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1631E4">
        <w:rPr>
          <w:rStyle w:val="OdsyaczZnak"/>
        </w:rPr>
        <w:fldChar w:fldCharType="begin"/>
      </w:r>
      <w:r>
        <w:rPr>
          <w:rStyle w:val="OdsyaczZnak"/>
        </w:rPr>
        <w:instrText xml:space="preserve"> REF _Ref437128158 \r \h </w:instrText>
      </w:r>
      <w:r w:rsidR="001631E4">
        <w:rPr>
          <w:rStyle w:val="OdsyaczZnak"/>
        </w:rPr>
      </w:r>
      <w:r w:rsidR="001631E4">
        <w:rPr>
          <w:rStyle w:val="OdsyaczZnak"/>
        </w:rPr>
        <w:fldChar w:fldCharType="separate"/>
      </w:r>
      <w:r w:rsidR="00252F3E">
        <w:rPr>
          <w:rStyle w:val="OdsyaczZnak"/>
        </w:rPr>
        <w:t>6.1.3</w:t>
      </w:r>
      <w:r w:rsidR="001631E4">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1367" w:name="_Toc437097114"/>
      <w:bookmarkStart w:id="1368" w:name="_Ref437128158"/>
      <w:bookmarkStart w:id="1369" w:name="_Toc437130560"/>
      <w:bookmarkStart w:id="1370" w:name="_Ref437160935"/>
      <w:bookmarkStart w:id="1371" w:name="_Toc437190865"/>
      <w:r w:rsidRPr="00F277E5">
        <w:lastRenderedPageBreak/>
        <w:t>Wyświetlanie szczegółowych informacji o atrakcji</w:t>
      </w:r>
      <w:bookmarkEnd w:id="1367"/>
      <w:bookmarkEnd w:id="1368"/>
      <w:bookmarkEnd w:id="1369"/>
      <w:bookmarkEnd w:id="1370"/>
      <w:bookmarkEnd w:id="1371"/>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1"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372" w:name="_Ref437128246"/>
      <w:bookmarkStart w:id="1373" w:name="_Toc437271157"/>
      <w:r>
        <w:t xml:space="preserve">Rys. </w:t>
      </w:r>
      <w:fldSimple w:instr=" STYLEREF 1 \s ">
        <w:r w:rsidR="00252F3E">
          <w:rPr>
            <w:noProof/>
          </w:rPr>
          <w:t>6</w:t>
        </w:r>
      </w:fldSimple>
      <w:r w:rsidR="00A41402">
        <w:t>.</w:t>
      </w:r>
      <w:fldSimple w:instr=" SEQ Rys. \* ARABIC \s 1 ">
        <w:r w:rsidR="00252F3E">
          <w:rPr>
            <w:noProof/>
          </w:rPr>
          <w:t>3</w:t>
        </w:r>
      </w:fldSimple>
      <w:bookmarkEnd w:id="1372"/>
      <w:r>
        <w:t xml:space="preserve">. </w:t>
      </w:r>
      <w:r w:rsidRPr="00A30CD5">
        <w:t>Fragment widoku szczegółowych informacji o atrakcji</w:t>
      </w:r>
      <w:bookmarkEnd w:id="1373"/>
    </w:p>
    <w:p w:rsidR="00B42833" w:rsidRDefault="001631E4" w:rsidP="009F5055">
      <w:pPr>
        <w:pStyle w:val="Zwykyakapit"/>
      </w:pPr>
      <w:fldSimple w:instr=" REF _Ref437128246 \h  \* MERGEFORMAT ">
        <w:ins w:id="1374" w:author="DeeM" w:date="2015-12-07T17:03:00Z">
          <w:r w:rsidR="00252F3E" w:rsidRPr="00252F3E">
            <w:rPr>
              <w:i/>
              <w:rPrChange w:id="1375" w:author="DeeM" w:date="2015-12-07T17:03:00Z">
                <w:rPr/>
              </w:rPrChange>
            </w:rPr>
            <w:t xml:space="preserve">Rys. </w:t>
          </w:r>
          <w:r w:rsidR="00252F3E" w:rsidRPr="00252F3E">
            <w:rPr>
              <w:i/>
              <w:noProof/>
              <w:rPrChange w:id="1376" w:author="DeeM" w:date="2015-12-07T17:03:00Z">
                <w:rPr>
                  <w:noProof/>
                </w:rPr>
              </w:rPrChange>
            </w:rPr>
            <w:t>6</w:t>
          </w:r>
          <w:r w:rsidR="00252F3E" w:rsidRPr="00252F3E">
            <w:rPr>
              <w:i/>
              <w:rPrChange w:id="1377" w:author="DeeM" w:date="2015-12-07T17:03:00Z">
                <w:rPr/>
              </w:rPrChange>
            </w:rPr>
            <w:t>.3</w:t>
          </w:r>
        </w:ins>
        <w:del w:id="137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 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 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1379" w:name="_Toc437097115"/>
      <w:bookmarkStart w:id="1380" w:name="_Ref437126219"/>
      <w:bookmarkStart w:id="1381" w:name="_Toc437130561"/>
      <w:bookmarkStart w:id="1382" w:name="_Toc437190866"/>
      <w:r w:rsidRPr="00E927F1">
        <w:t>Rejestracja konta użytkownika</w:t>
      </w:r>
      <w:bookmarkEnd w:id="1379"/>
      <w:bookmarkEnd w:id="1380"/>
      <w:bookmarkEnd w:id="1381"/>
      <w:bookmarkEnd w:id="1382"/>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2"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383" w:name="_Ref437128313"/>
      <w:bookmarkStart w:id="1384" w:name="_Toc437271158"/>
      <w:r>
        <w:t xml:space="preserve">Rys. </w:t>
      </w:r>
      <w:fldSimple w:instr=" STYLEREF 1 \s ">
        <w:r w:rsidR="00252F3E">
          <w:rPr>
            <w:noProof/>
          </w:rPr>
          <w:t>6</w:t>
        </w:r>
      </w:fldSimple>
      <w:r w:rsidR="00A41402">
        <w:t>.</w:t>
      </w:r>
      <w:fldSimple w:instr=" SEQ Rys. \* ARABIC \s 1 ">
        <w:r w:rsidR="00252F3E">
          <w:rPr>
            <w:noProof/>
          </w:rPr>
          <w:t>4</w:t>
        </w:r>
      </w:fldSimple>
      <w:bookmarkEnd w:id="1383"/>
      <w:r>
        <w:t xml:space="preserve">. </w:t>
      </w:r>
      <w:r w:rsidRPr="00167638">
        <w:t>Fragment ekranu startowego rejestracji użytkownika</w:t>
      </w:r>
      <w:bookmarkEnd w:id="1384"/>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1631E4" w:rsidP="009F5055">
      <w:pPr>
        <w:pStyle w:val="Zwykyakapit"/>
      </w:pPr>
      <w:fldSimple w:instr=" REF _Ref437128313 \h  \* MERGEFORMAT ">
        <w:ins w:id="1385" w:author="DeeM" w:date="2015-12-07T17:03:00Z">
          <w:r w:rsidR="00252F3E" w:rsidRPr="00252F3E">
            <w:rPr>
              <w:i/>
              <w:rPrChange w:id="1386" w:author="DeeM" w:date="2015-12-07T17:03:00Z">
                <w:rPr/>
              </w:rPrChange>
            </w:rPr>
            <w:t xml:space="preserve">Rys. </w:t>
          </w:r>
          <w:r w:rsidR="00252F3E" w:rsidRPr="00252F3E">
            <w:rPr>
              <w:i/>
              <w:noProof/>
              <w:rPrChange w:id="1387" w:author="DeeM" w:date="2015-12-07T17:03:00Z">
                <w:rPr>
                  <w:noProof/>
                </w:rPr>
              </w:rPrChange>
            </w:rPr>
            <w:t>6</w:t>
          </w:r>
          <w:r w:rsidR="00252F3E" w:rsidRPr="00252F3E">
            <w:rPr>
              <w:i/>
              <w:rPrChange w:id="1388" w:author="DeeM" w:date="2015-12-07T17:03:00Z">
                <w:rPr/>
              </w:rPrChange>
            </w:rPr>
            <w:t>.4</w:t>
          </w:r>
        </w:ins>
        <w:del w:id="138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1390" w:author="DeeM" w:date="2015-12-07T17:03:00Z">
          <w:r w:rsidR="00252F3E" w:rsidRPr="00252F3E">
            <w:rPr>
              <w:rStyle w:val="OdsyaczZnak"/>
              <w:rPrChange w:id="1391" w:author="DeeM" w:date="2015-12-07T17:03:00Z">
                <w:rPr/>
              </w:rPrChange>
            </w:rPr>
            <w:t>Rys. 6.5</w:t>
          </w:r>
        </w:ins>
        <w:del w:id="1392"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3"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393" w:name="_Ref437128342"/>
      <w:bookmarkStart w:id="1394" w:name="_Toc437271159"/>
      <w:r>
        <w:t xml:space="preserve">Rys. </w:t>
      </w:r>
      <w:fldSimple w:instr=" STYLEREF 1 \s ">
        <w:r w:rsidR="00252F3E">
          <w:rPr>
            <w:noProof/>
          </w:rPr>
          <w:t>6</w:t>
        </w:r>
      </w:fldSimple>
      <w:r w:rsidR="00A41402">
        <w:t>.</w:t>
      </w:r>
      <w:fldSimple w:instr=" SEQ Rys. \* ARABIC \s 1 ">
        <w:r w:rsidR="00252F3E">
          <w:rPr>
            <w:noProof/>
          </w:rPr>
          <w:t>5</w:t>
        </w:r>
      </w:fldSimple>
      <w:bookmarkEnd w:id="1393"/>
      <w:r>
        <w:t xml:space="preserve">. </w:t>
      </w:r>
      <w:r w:rsidRPr="00EA5C95">
        <w:t>Fragment widoku Krok pierwszy rejestracji - uzupełnianie pól wymaganych</w:t>
      </w:r>
      <w:bookmarkEnd w:id="1394"/>
    </w:p>
    <w:p w:rsidR="00B42833" w:rsidRDefault="001631E4" w:rsidP="009F5055">
      <w:pPr>
        <w:pStyle w:val="Zwykyakapit"/>
      </w:pPr>
      <w:fldSimple w:instr=" REF _Ref437128342 \h  \* MERGEFORMAT ">
        <w:ins w:id="1395" w:author="DeeM" w:date="2015-12-07T17:03:00Z">
          <w:r w:rsidR="00252F3E" w:rsidRPr="00252F3E">
            <w:rPr>
              <w:i/>
              <w:rPrChange w:id="1396" w:author="DeeM" w:date="2015-12-07T17:03:00Z">
                <w:rPr/>
              </w:rPrChange>
            </w:rPr>
            <w:t xml:space="preserve">Rys. </w:t>
          </w:r>
          <w:r w:rsidR="00252F3E" w:rsidRPr="00252F3E">
            <w:rPr>
              <w:i/>
              <w:noProof/>
              <w:rPrChange w:id="1397" w:author="DeeM" w:date="2015-12-07T17:03:00Z">
                <w:rPr>
                  <w:noProof/>
                </w:rPr>
              </w:rPrChange>
            </w:rPr>
            <w:t>6</w:t>
          </w:r>
          <w:r w:rsidR="00252F3E" w:rsidRPr="00252F3E">
            <w:rPr>
              <w:i/>
              <w:rPrChange w:id="1398" w:author="DeeM" w:date="2015-12-07T17:03:00Z">
                <w:rPr/>
              </w:rPrChange>
            </w:rPr>
            <w:t>.5</w:t>
          </w:r>
        </w:ins>
        <w:del w:id="139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fldSimple w:instr=" REF _Ref437128373 \h  \* MERGEFORMAT ">
        <w:ins w:id="1400" w:author="DeeM" w:date="2015-12-07T17:03:00Z">
          <w:r w:rsidR="00252F3E" w:rsidRPr="00252F3E">
            <w:rPr>
              <w:rStyle w:val="OdsyaczZnak"/>
              <w:rPrChange w:id="1401" w:author="DeeM" w:date="2015-12-07T17:03:00Z">
                <w:rPr/>
              </w:rPrChange>
            </w:rPr>
            <w:t>Rys. 6.6</w:t>
          </w:r>
        </w:ins>
        <w:del w:id="1402"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4"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403" w:name="_Ref437128373"/>
      <w:bookmarkStart w:id="1404" w:name="_Toc437271160"/>
      <w:r>
        <w:t xml:space="preserve">Rys. </w:t>
      </w:r>
      <w:fldSimple w:instr=" STYLEREF 1 \s ">
        <w:r w:rsidR="00252F3E">
          <w:rPr>
            <w:noProof/>
          </w:rPr>
          <w:t>6</w:t>
        </w:r>
      </w:fldSimple>
      <w:r w:rsidR="00A41402">
        <w:t>.</w:t>
      </w:r>
      <w:fldSimple w:instr=" SEQ Rys. \* ARABIC \s 1 ">
        <w:r w:rsidR="00252F3E">
          <w:rPr>
            <w:noProof/>
          </w:rPr>
          <w:t>6</w:t>
        </w:r>
      </w:fldSimple>
      <w:bookmarkEnd w:id="1403"/>
      <w:r>
        <w:t xml:space="preserve">. </w:t>
      </w:r>
      <w:r w:rsidRPr="003330A6">
        <w:t>Fragment widoku Kroku drugiego - wypełnianie pól opcjonalnych</w:t>
      </w:r>
      <w:bookmarkEnd w:id="1404"/>
    </w:p>
    <w:p w:rsidR="00B42833" w:rsidRDefault="001631E4" w:rsidP="009F5055">
      <w:pPr>
        <w:pStyle w:val="Zwykyakapit"/>
        <w:rPr>
          <w:rStyle w:val="OdsyaczZnak"/>
        </w:rPr>
      </w:pPr>
      <w:fldSimple w:instr=" REF _Ref437128373 \h  \* MERGEFORMAT ">
        <w:ins w:id="1405" w:author="DeeM" w:date="2015-12-07T17:03:00Z">
          <w:r w:rsidR="00252F3E" w:rsidRPr="00252F3E">
            <w:rPr>
              <w:rStyle w:val="OdsyaczZnak"/>
              <w:rPrChange w:id="1406" w:author="DeeM" w:date="2015-12-07T17:03:00Z">
                <w:rPr/>
              </w:rPrChange>
            </w:rPr>
            <w:t>Rys. 6.6</w:t>
          </w:r>
        </w:ins>
        <w:del w:id="1407"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xml:space="preserve">, użytkownik zostanie przekierowany na ostatni widok rejestracji, pokazany na </w:t>
      </w:r>
      <w:fldSimple w:instr=" REF _Ref437128417 \h  \* MERGEFORMAT ">
        <w:ins w:id="1408" w:author="DeeM" w:date="2015-12-07T17:03:00Z">
          <w:r w:rsidR="00252F3E" w:rsidRPr="00252F3E">
            <w:rPr>
              <w:rStyle w:val="OdsyaczZnak"/>
              <w:rPrChange w:id="1409" w:author="DeeM" w:date="2015-12-07T17:03:00Z">
                <w:rPr/>
              </w:rPrChange>
            </w:rPr>
            <w:t>Rys. 6.7</w:t>
          </w:r>
        </w:ins>
        <w:del w:id="1410"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5"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1411" w:name="_Ref437128417"/>
      <w:bookmarkStart w:id="1412" w:name="_Toc437271161"/>
      <w:r>
        <w:t xml:space="preserve">Rys. </w:t>
      </w:r>
      <w:fldSimple w:instr=" STYLEREF 1 \s ">
        <w:r w:rsidR="00252F3E">
          <w:rPr>
            <w:noProof/>
          </w:rPr>
          <w:t>6</w:t>
        </w:r>
      </w:fldSimple>
      <w:r w:rsidR="00A41402">
        <w:t>.</w:t>
      </w:r>
      <w:fldSimple w:instr=" SEQ Rys. \* ARABIC \s 1 ">
        <w:r w:rsidR="00252F3E">
          <w:rPr>
            <w:noProof/>
          </w:rPr>
          <w:t>7</w:t>
        </w:r>
      </w:fldSimple>
      <w:bookmarkEnd w:id="1411"/>
      <w:r>
        <w:t xml:space="preserve">. </w:t>
      </w:r>
      <w:r w:rsidRPr="0092650E">
        <w:t>Fragment widoku Podsumowanie wieloetapowej rejestracji</w:t>
      </w:r>
      <w:bookmarkEnd w:id="1412"/>
    </w:p>
    <w:p w:rsidR="00B42833" w:rsidRDefault="00B42833" w:rsidP="009F5055">
      <w:pPr>
        <w:pStyle w:val="Zwykyakapit"/>
      </w:pPr>
      <w:r w:rsidRPr="00195FBD">
        <w:t xml:space="preserve">Jak widać na </w:t>
      </w:r>
      <w:fldSimple w:instr=" REF _Ref437128417 \h  \* MERGEFORMAT ">
        <w:ins w:id="1413" w:author="DeeM" w:date="2015-12-07T17:03:00Z">
          <w:r w:rsidR="00252F3E" w:rsidRPr="00252F3E">
            <w:rPr>
              <w:rStyle w:val="OdsyaczZnak"/>
              <w:rPrChange w:id="1414" w:author="DeeM" w:date="2015-12-07T17:03:00Z">
                <w:rPr/>
              </w:rPrChange>
            </w:rPr>
            <w:t>Rys. 6.7</w:t>
          </w:r>
        </w:ins>
        <w:del w:id="1415" w:author="DeeM" w:date="2015-12-07T17:03:00Z">
          <w:r w:rsidR="00CF274A" w:rsidRPr="00CF274A" w:rsidDel="00252F3E">
            <w:rPr>
              <w:rStyle w:val="OdsyaczZnak"/>
            </w:rPr>
            <w:delText>Rys. 6.7</w:delText>
          </w:r>
        </w:del>
      </w:fldSimple>
      <w:r>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 użytkownik zostanie przekierowany na stronę główną.</w:t>
      </w:r>
    </w:p>
    <w:p w:rsidR="00B42833" w:rsidRDefault="00B42833" w:rsidP="002A41BA">
      <w:pPr>
        <w:pStyle w:val="Nagwek3"/>
      </w:pPr>
      <w:bookmarkStart w:id="1416" w:name="_Toc437097116"/>
      <w:bookmarkStart w:id="1417" w:name="_Toc437130562"/>
      <w:bookmarkStart w:id="1418" w:name="_Ref437160874"/>
      <w:bookmarkStart w:id="1419" w:name="_Toc437190867"/>
      <w:r>
        <w:t>Panel administratora</w:t>
      </w:r>
      <w:bookmarkEnd w:id="1416"/>
      <w:bookmarkEnd w:id="1417"/>
      <w:bookmarkEnd w:id="1418"/>
      <w:bookmarkEnd w:id="1419"/>
    </w:p>
    <w:p w:rsidR="00B42833" w:rsidRDefault="00B42833" w:rsidP="009F5055">
      <w:pPr>
        <w:pStyle w:val="Zwykyakapit"/>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6"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1420" w:name="_Ref437128465"/>
      <w:bookmarkStart w:id="1421" w:name="_Toc437271162"/>
      <w:r>
        <w:t xml:space="preserve">Rys. </w:t>
      </w:r>
      <w:fldSimple w:instr=" STYLEREF 1 \s ">
        <w:r w:rsidR="00252F3E">
          <w:rPr>
            <w:noProof/>
          </w:rPr>
          <w:t>6</w:t>
        </w:r>
      </w:fldSimple>
      <w:r w:rsidR="00A41402">
        <w:t>.</w:t>
      </w:r>
      <w:fldSimple w:instr=" SEQ Rys. \* ARABIC \s 1 ">
        <w:r w:rsidR="00252F3E">
          <w:rPr>
            <w:noProof/>
          </w:rPr>
          <w:t>8</w:t>
        </w:r>
      </w:fldSimple>
      <w:bookmarkEnd w:id="1420"/>
      <w:r>
        <w:t xml:space="preserve">. </w:t>
      </w:r>
      <w:r w:rsidRPr="00D01C68">
        <w:t>Widok pierwszej zakładki w Panelu administratora</w:t>
      </w:r>
      <w:bookmarkEnd w:id="1421"/>
    </w:p>
    <w:p w:rsidR="00B42833" w:rsidRDefault="001631E4" w:rsidP="009F5055">
      <w:pPr>
        <w:pStyle w:val="Zwykyakapit"/>
      </w:pPr>
      <w:fldSimple w:instr=" REF _Ref437128465 \h  \* MERGEFORMAT ">
        <w:ins w:id="1422" w:author="DeeM" w:date="2015-12-07T17:03:00Z">
          <w:r w:rsidR="00252F3E" w:rsidRPr="00252F3E">
            <w:rPr>
              <w:rStyle w:val="OdsyaczZnak"/>
              <w:rPrChange w:id="1423" w:author="DeeM" w:date="2015-12-07T17:03:00Z">
                <w:rPr/>
              </w:rPrChange>
            </w:rPr>
            <w:t>Rys. 6.8</w:t>
          </w:r>
        </w:ins>
        <w:del w:id="1424"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 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1425"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 xml:space="preserve">Czwarta zakładka pokazuje listę kafelków ze zdjęciami, które użytkownicy przypisali do 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1426" w:author="DeeM" w:date="2015-12-07T17:03:00Z">
          <w:r w:rsidR="00252F3E" w:rsidRPr="00252F3E">
            <w:rPr>
              <w:rStyle w:val="OdsyaczZnak"/>
              <w:rPrChange w:id="1427" w:author="DeeM" w:date="2015-12-07T17:03:00Z">
                <w:rPr/>
              </w:rPrChange>
            </w:rPr>
            <w:t>6.1.3</w:t>
          </w:r>
        </w:ins>
        <w:del w:id="1428"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1429" w:name="_Toc437097117"/>
      <w:bookmarkStart w:id="1430" w:name="_Toc437130563"/>
      <w:bookmarkStart w:id="1431" w:name="_Toc437190868"/>
      <w:r>
        <w:t>Profil użytkownika</w:t>
      </w:r>
      <w:bookmarkEnd w:id="1429"/>
      <w:bookmarkEnd w:id="1430"/>
      <w:bookmarkEnd w:id="1431"/>
    </w:p>
    <w:p w:rsidR="00B42833" w:rsidRDefault="00B42833" w:rsidP="009F5055">
      <w:pPr>
        <w:pStyle w:val="Zwykyakapit"/>
      </w:pPr>
      <w:r>
        <w:t xml:space="preserve">Profil użytkownika jest podstawową metodą interakcji użytkownika systemu z </w:t>
      </w:r>
      <w:del w:id="1432" w:author="DeeM" w:date="2015-12-07T16:55:00Z">
        <w:r w:rsidDel="00D135D2">
          <w:delText xml:space="preserve">innymi ludźmi. </w:delText>
        </w:r>
      </w:del>
      <w:ins w:id="1433"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1434" w:name="__bookmark_1"/>
      <w:bookmarkEnd w:id="1434"/>
      <w:ins w:id="1435" w:author="DeeM" w:date="2015-12-07T17:11:00Z">
        <w:r w:rsidR="00D576A5">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47"/>
                      <a:stretch>
                        <a:fillRect/>
                      </a:stretch>
                    </pic:blipFill>
                    <pic:spPr>
                      <a:xfrm>
                        <a:off x="0" y="0"/>
                        <a:ext cx="5395595" cy="6229350"/>
                      </a:xfrm>
                      <a:prstGeom prst="rect">
                        <a:avLst/>
                      </a:prstGeom>
                    </pic:spPr>
                  </pic:pic>
                </a:graphicData>
              </a:graphic>
            </wp:anchor>
          </w:drawing>
        </w:r>
      </w:ins>
      <w:r w:rsidR="001631E4">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1436" w:name="_Ref437182823"/>
                  <w:bookmarkStart w:id="1437" w:name="_Toc437271163"/>
                  <w:r>
                    <w:t xml:space="preserve">Rys. </w:t>
                  </w:r>
                  <w:fldSimple w:instr=" STYLEREF 1 \s ">
                    <w:r>
                      <w:rPr>
                        <w:noProof/>
                      </w:rPr>
                      <w:t>6</w:t>
                    </w:r>
                  </w:fldSimple>
                  <w:r>
                    <w:t>.</w:t>
                  </w:r>
                  <w:fldSimple w:instr=" SEQ Rys. \* ARABIC \s 1 ">
                    <w:r>
                      <w:rPr>
                        <w:noProof/>
                      </w:rPr>
                      <w:t>9</w:t>
                    </w:r>
                  </w:fldSimple>
                  <w:bookmarkEnd w:id="1436"/>
                  <w:r>
                    <w:t>. Fragment widoku profilu użytkownika</w:t>
                  </w:r>
                  <w:bookmarkEnd w:id="1437"/>
                </w:p>
              </w:txbxContent>
            </v:textbox>
            <w10:wrap type="square"/>
          </v:shape>
        </w:pict>
      </w:r>
      <w:r>
        <w:t>zwiększającego się licznika na ikonce torsu.</w:t>
      </w:r>
    </w:p>
    <w:p w:rsidR="003C7DA7" w:rsidRDefault="003C7DA7" w:rsidP="003C7DA7">
      <w:pPr>
        <w:pStyle w:val="Zwykyakapit"/>
        <w:jc w:val="center"/>
      </w:pPr>
    </w:p>
    <w:p w:rsidR="00B42833" w:rsidRDefault="001631E4" w:rsidP="009F5055">
      <w:pPr>
        <w:pStyle w:val="Zwykyakapit"/>
      </w:pPr>
      <w:fldSimple w:instr=" REF _Ref437182823 \h  \* MERGEFORMAT ">
        <w:ins w:id="1438" w:author="DeeM" w:date="2015-12-07T17:03:00Z">
          <w:r w:rsidR="00252F3E" w:rsidRPr="00252F3E">
            <w:rPr>
              <w:rStyle w:val="OdsyaczZnak"/>
              <w:rPrChange w:id="1439" w:author="DeeM" w:date="2015-12-07T17:03:00Z">
                <w:rPr/>
              </w:rPrChange>
            </w:rPr>
            <w:t>Rys. 6.9</w:t>
          </w:r>
        </w:ins>
        <w:del w:id="1440"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 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1441" w:author="DeeM" w:date="2015-12-07T16:56:00Z">
        <w:r w:rsidR="009423ED">
          <w:t>a</w:t>
        </w:r>
      </w:ins>
      <w:del w:id="1442" w:author="DeeM" w:date="2015-12-07T16:56:00Z">
        <w:r w:rsidDel="009423ED">
          <w:delText>i</w:delText>
        </w:r>
      </w:del>
      <w:r>
        <w:t>, któr</w:t>
      </w:r>
      <w:ins w:id="1443" w:author="DeeM" w:date="2015-12-07T16:56:00Z">
        <w:r w:rsidR="009423ED">
          <w:t>y</w:t>
        </w:r>
      </w:ins>
      <w:del w:id="1444"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1445" w:name="_Toc437097118"/>
      <w:bookmarkStart w:id="1446" w:name="_Toc437130564"/>
      <w:bookmarkStart w:id="1447" w:name="_Toc437190869"/>
      <w:r>
        <w:lastRenderedPageBreak/>
        <w:t>Wydarzenia</w:t>
      </w:r>
      <w:bookmarkEnd w:id="1445"/>
      <w:bookmarkEnd w:id="1446"/>
      <w:bookmarkEnd w:id="1447"/>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48"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1448" w:name="_Ref437188522"/>
      <w:bookmarkStart w:id="1449" w:name="_Toc437271164"/>
      <w:r>
        <w:t xml:space="preserve">Rys. </w:t>
      </w:r>
      <w:fldSimple w:instr=" STYLEREF 1 \s ">
        <w:r w:rsidR="00252F3E">
          <w:rPr>
            <w:noProof/>
          </w:rPr>
          <w:t>6</w:t>
        </w:r>
      </w:fldSimple>
      <w:r>
        <w:t>.</w:t>
      </w:r>
      <w:fldSimple w:instr=" SEQ Rys. \* ARABIC \s 1 ">
        <w:r w:rsidR="00252F3E">
          <w:rPr>
            <w:noProof/>
          </w:rPr>
          <w:t>10</w:t>
        </w:r>
      </w:fldSimple>
      <w:bookmarkEnd w:id="1448"/>
      <w:r>
        <w:t>. Fragment widoku wydarzeń</w:t>
      </w:r>
      <w:bookmarkEnd w:id="1449"/>
    </w:p>
    <w:p w:rsidR="00B42833" w:rsidRDefault="00B42833" w:rsidP="009F5055">
      <w:pPr>
        <w:pStyle w:val="Zwykyakapit"/>
      </w:pPr>
      <w:r>
        <w:t xml:space="preserve">Ekran wyszukiwania wydarzeń, pokazany na </w:t>
      </w:r>
      <w:fldSimple w:instr=" REF _Ref437188522 \h  \* MERGEFORMAT ">
        <w:ins w:id="1450" w:author="DeeM" w:date="2015-12-07T17:03:00Z">
          <w:r w:rsidR="00252F3E" w:rsidRPr="00252F3E">
            <w:rPr>
              <w:i/>
              <w:rPrChange w:id="1451" w:author="DeeM" w:date="2015-12-07T17:03:00Z">
                <w:rPr/>
              </w:rPrChange>
            </w:rPr>
            <w:t xml:space="preserve">Rys. </w:t>
          </w:r>
          <w:r w:rsidR="00252F3E" w:rsidRPr="00252F3E">
            <w:rPr>
              <w:i/>
              <w:noProof/>
              <w:rPrChange w:id="1452" w:author="DeeM" w:date="2015-12-07T17:03:00Z">
                <w:rPr>
                  <w:noProof/>
                </w:rPr>
              </w:rPrChange>
            </w:rPr>
            <w:t>6</w:t>
          </w:r>
          <w:r w:rsidR="00252F3E" w:rsidRPr="00252F3E">
            <w:rPr>
              <w:i/>
              <w:rPrChange w:id="1453" w:author="DeeM" w:date="2015-12-07T17:03:00Z">
                <w:rPr/>
              </w:rPrChange>
            </w:rPr>
            <w:t>.</w:t>
          </w:r>
          <w:r w:rsidR="00252F3E" w:rsidRPr="00252F3E">
            <w:rPr>
              <w:i/>
              <w:noProof/>
              <w:rPrChange w:id="1454" w:author="DeeM" w:date="2015-12-07T17:03:00Z">
                <w:rPr>
                  <w:noProof/>
                </w:rPr>
              </w:rPrChange>
            </w:rPr>
            <w:t>10</w:t>
          </w:r>
        </w:ins>
        <w:del w:id="1455"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 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1456" w:author="DeeM" w:date="2015-12-07T17:01:00Z">
        <w:r w:rsidDel="00950194">
          <w:delText xml:space="preserve"> konta</w:delText>
        </w:r>
      </w:del>
      <w:r>
        <w:t>. Tak samo, jak w liście zapisanych użytkowników, tak i w komentarzach można przenieść się do strony z profilem użytkownika komentującego.</w:t>
      </w:r>
    </w:p>
    <w:p w:rsidR="00B42833" w:rsidRDefault="00B42833" w:rsidP="002A41BA">
      <w:pPr>
        <w:pStyle w:val="Nagwek2"/>
      </w:pPr>
      <w:bookmarkStart w:id="1457" w:name="_Toc437097119"/>
      <w:bookmarkStart w:id="1458" w:name="_Toc437130565"/>
      <w:bookmarkStart w:id="1459" w:name="_Toc437190870"/>
      <w:r>
        <w:lastRenderedPageBreak/>
        <w:t>Wersja mobilna aplikacji</w:t>
      </w:r>
      <w:bookmarkEnd w:id="1457"/>
      <w:bookmarkEnd w:id="1458"/>
      <w:bookmarkEnd w:id="1459"/>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1460" w:name="_Toc437097120"/>
      <w:bookmarkStart w:id="1461" w:name="_Toc437130566"/>
      <w:bookmarkStart w:id="1462" w:name="_Toc437190871"/>
      <w:r>
        <w:t>Ekran startowy aplikacji</w:t>
      </w:r>
      <w:bookmarkEnd w:id="1460"/>
      <w:bookmarkEnd w:id="1461"/>
      <w:bookmarkEnd w:id="1462"/>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4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63" w:name="_Ref437128540"/>
      <w:bookmarkStart w:id="1464" w:name="_Toc437271165"/>
      <w:r>
        <w:t xml:space="preserve">Rys. </w:t>
      </w:r>
      <w:fldSimple w:instr=" STYLEREF 1 \s ">
        <w:r w:rsidR="00252F3E">
          <w:rPr>
            <w:noProof/>
          </w:rPr>
          <w:t>6</w:t>
        </w:r>
      </w:fldSimple>
      <w:r w:rsidR="00A41402">
        <w:t>.</w:t>
      </w:r>
      <w:fldSimple w:instr=" SEQ Rys. \* ARABIC \s 1 ">
        <w:r w:rsidR="00252F3E">
          <w:rPr>
            <w:noProof/>
          </w:rPr>
          <w:t>11</w:t>
        </w:r>
      </w:fldSimple>
      <w:bookmarkEnd w:id="1463"/>
      <w:r>
        <w:t xml:space="preserve">. </w:t>
      </w:r>
      <w:r w:rsidRPr="00CA6B8A">
        <w:t>Ekran startowy aplikacji mobilnej</w:t>
      </w:r>
      <w:bookmarkEnd w:id="1464"/>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1465" w:author="DeeM" w:date="2015-12-07T17:03:00Z">
          <w:r w:rsidR="00252F3E" w:rsidRPr="00252F3E">
            <w:rPr>
              <w:rStyle w:val="OdsyaczZnak"/>
              <w:rPrChange w:id="1466" w:author="DeeM" w:date="2015-12-07T17:03:00Z">
                <w:rPr/>
              </w:rPrChange>
            </w:rPr>
            <w:t>Rys. 6.11</w:t>
          </w:r>
        </w:ins>
        <w:del w:id="1467"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 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 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 xml:space="preserve">Pierwszy przycisk umożliwia wyświetlenie tylko pobliskich restauracji. Drugi pozwala na 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 atrakcji, jak pokazano w </w:t>
      </w:r>
      <w:r w:rsidR="00B42833" w:rsidRPr="0013735B">
        <w:rPr>
          <w:rStyle w:val="OdsyaczZnak"/>
        </w:rPr>
        <w:t xml:space="preserve">punkcie </w:t>
      </w:r>
      <w:fldSimple w:instr=" REF _Ref437128579 \r \h  \* MERGEFORMAT ">
        <w:ins w:id="1468" w:author="DeeM" w:date="2015-12-07T17:03:00Z">
          <w:r w:rsidR="00252F3E" w:rsidRPr="00252F3E">
            <w:rPr>
              <w:rStyle w:val="OdsyaczZnak"/>
              <w:rPrChange w:id="1469" w:author="DeeM" w:date="2015-12-07T17:03:00Z">
                <w:rPr/>
              </w:rPrChange>
            </w:rPr>
            <w:t>6.2.3</w:t>
          </w:r>
        </w:ins>
        <w:del w:id="1470"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1471" w:name="_Toc437097121"/>
      <w:bookmarkStart w:id="1472" w:name="_Toc437130567"/>
      <w:bookmarkStart w:id="1473" w:name="_Toc437190872"/>
      <w:r>
        <w:t>Logowanie</w:t>
      </w:r>
      <w:bookmarkEnd w:id="1471"/>
      <w:bookmarkEnd w:id="1472"/>
      <w:bookmarkEnd w:id="1473"/>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0"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1474" w:name="_Ref437128618"/>
      <w:bookmarkStart w:id="1475" w:name="_Toc437271166"/>
      <w:r>
        <w:t xml:space="preserve">Rys. </w:t>
      </w:r>
      <w:fldSimple w:instr=" STYLEREF 1 \s ">
        <w:r w:rsidR="00252F3E">
          <w:rPr>
            <w:noProof/>
          </w:rPr>
          <w:t>6</w:t>
        </w:r>
      </w:fldSimple>
      <w:r w:rsidR="00A41402">
        <w:t>.</w:t>
      </w:r>
      <w:fldSimple w:instr=" SEQ Rys. \* ARABIC \s 1 ">
        <w:r w:rsidR="00252F3E">
          <w:rPr>
            <w:noProof/>
          </w:rPr>
          <w:t>12</w:t>
        </w:r>
      </w:fldSimple>
      <w:bookmarkEnd w:id="1474"/>
      <w:r>
        <w:t xml:space="preserve">. </w:t>
      </w:r>
      <w:r w:rsidRPr="00322E7A">
        <w:t>Ekran logowania w aplikacji mobilnej</w:t>
      </w:r>
      <w:bookmarkEnd w:id="1475"/>
    </w:p>
    <w:p w:rsidR="00B42833" w:rsidRDefault="00B42833" w:rsidP="009F5055">
      <w:pPr>
        <w:pStyle w:val="Zwykyakapit"/>
      </w:pPr>
      <w:r>
        <w:t xml:space="preserve">Jak pokazuje </w:t>
      </w:r>
      <w:fldSimple w:instr=" REF _Ref437128618 \h  \* MERGEFORMAT ">
        <w:ins w:id="1476" w:author="DeeM" w:date="2015-12-07T17:03:00Z">
          <w:r w:rsidR="00252F3E" w:rsidRPr="00252F3E">
            <w:rPr>
              <w:i/>
              <w:rPrChange w:id="1477" w:author="DeeM" w:date="2015-12-07T17:03:00Z">
                <w:rPr/>
              </w:rPrChange>
            </w:rPr>
            <w:t xml:space="preserve">Rys. </w:t>
          </w:r>
          <w:r w:rsidR="00252F3E" w:rsidRPr="00252F3E">
            <w:rPr>
              <w:i/>
              <w:noProof/>
              <w:rPrChange w:id="1478" w:author="DeeM" w:date="2015-12-07T17:03:00Z">
                <w:rPr>
                  <w:noProof/>
                </w:rPr>
              </w:rPrChange>
            </w:rPr>
            <w:t>6</w:t>
          </w:r>
          <w:r w:rsidR="00252F3E" w:rsidRPr="00252F3E">
            <w:rPr>
              <w:i/>
              <w:rPrChange w:id="1479" w:author="DeeM" w:date="2015-12-07T17:03:00Z">
                <w:rPr/>
              </w:rPrChange>
            </w:rPr>
            <w:t>.</w:t>
          </w:r>
          <w:r w:rsidR="00252F3E" w:rsidRPr="00252F3E">
            <w:rPr>
              <w:i/>
              <w:noProof/>
              <w:rPrChange w:id="1480" w:author="DeeM" w:date="2015-12-07T17:03:00Z">
                <w:rPr>
                  <w:noProof/>
                </w:rPr>
              </w:rPrChange>
            </w:rPr>
            <w:t>12</w:t>
          </w:r>
        </w:ins>
        <w:del w:id="148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 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1482" w:author="DeeM" w:date="2015-12-07T17:03:00Z">
          <w:r w:rsidR="00252F3E" w:rsidRPr="00252F3E">
            <w:rPr>
              <w:i/>
              <w:rPrChange w:id="1483" w:author="DeeM" w:date="2015-12-07T17:03:00Z">
                <w:rPr/>
              </w:rPrChange>
            </w:rPr>
            <w:t xml:space="preserve">Rys. </w:t>
          </w:r>
          <w:r w:rsidR="00252F3E" w:rsidRPr="00252F3E">
            <w:rPr>
              <w:i/>
              <w:noProof/>
              <w:rPrChange w:id="1484" w:author="DeeM" w:date="2015-12-07T17:03:00Z">
                <w:rPr>
                  <w:noProof/>
                </w:rPr>
              </w:rPrChange>
            </w:rPr>
            <w:t>6</w:t>
          </w:r>
          <w:r w:rsidR="00252F3E" w:rsidRPr="00252F3E">
            <w:rPr>
              <w:i/>
              <w:rPrChange w:id="1485" w:author="DeeM" w:date="2015-12-07T17:03:00Z">
                <w:rPr/>
              </w:rPrChange>
            </w:rPr>
            <w:t>.</w:t>
          </w:r>
          <w:r w:rsidR="00252F3E" w:rsidRPr="00252F3E">
            <w:rPr>
              <w:i/>
              <w:noProof/>
              <w:rPrChange w:id="1486" w:author="DeeM" w:date="2015-12-07T17:03:00Z">
                <w:rPr>
                  <w:noProof/>
                </w:rPr>
              </w:rPrChange>
            </w:rPr>
            <w:t>12</w:t>
          </w:r>
        </w:ins>
        <w:del w:id="148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1488" w:name="_Toc437097122"/>
      <w:bookmarkStart w:id="1489" w:name="_Ref437128579"/>
      <w:bookmarkStart w:id="1490" w:name="_Toc437130568"/>
      <w:bookmarkStart w:id="1491" w:name="_Ref437160902"/>
      <w:bookmarkStart w:id="1492" w:name="_Toc437190873"/>
      <w:r w:rsidRPr="003F57AC">
        <w:lastRenderedPageBreak/>
        <w:t>Wyświetlanie szczegółów atrakcji</w:t>
      </w:r>
      <w:bookmarkEnd w:id="1488"/>
      <w:bookmarkEnd w:id="1489"/>
      <w:bookmarkEnd w:id="1490"/>
      <w:bookmarkEnd w:id="1491"/>
      <w:bookmarkEnd w:id="1492"/>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1"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93" w:name="_Ref437128669"/>
      <w:bookmarkStart w:id="1494" w:name="_Toc437271167"/>
      <w:r>
        <w:t xml:space="preserve">Rys. </w:t>
      </w:r>
      <w:fldSimple w:instr=" STYLEREF 1 \s ">
        <w:r w:rsidR="00252F3E">
          <w:rPr>
            <w:noProof/>
          </w:rPr>
          <w:t>6</w:t>
        </w:r>
      </w:fldSimple>
      <w:r w:rsidR="00A41402">
        <w:t>.</w:t>
      </w:r>
      <w:fldSimple w:instr=" SEQ Rys. \* ARABIC \s 1 ">
        <w:r w:rsidR="00252F3E">
          <w:rPr>
            <w:noProof/>
          </w:rPr>
          <w:t>13</w:t>
        </w:r>
      </w:fldSimple>
      <w:bookmarkEnd w:id="1493"/>
      <w:r>
        <w:t xml:space="preserve">. </w:t>
      </w:r>
      <w:r w:rsidRPr="009C451A">
        <w:t>Ekran wyświetlania szczegółów atrakcji w aplikacji mobilnej</w:t>
      </w:r>
      <w:bookmarkEnd w:id="1494"/>
    </w:p>
    <w:p w:rsidR="00B42833" w:rsidRDefault="00B42833" w:rsidP="009F5055">
      <w:pPr>
        <w:pStyle w:val="Zwykyakapit"/>
      </w:pPr>
      <w:r w:rsidRPr="005655EA">
        <w:t>Widok</w:t>
      </w:r>
      <w:r>
        <w:t xml:space="preserve"> wyświetlania szczegółowych informacji o atrakcji, pokazany na </w:t>
      </w:r>
      <w:fldSimple w:instr=" REF _Ref437128669 \h  \* MERGEFORMAT ">
        <w:ins w:id="1495" w:author="DeeM" w:date="2015-12-07T17:03:00Z">
          <w:r w:rsidR="00252F3E" w:rsidRPr="00252F3E">
            <w:rPr>
              <w:i/>
              <w:rPrChange w:id="1496" w:author="DeeM" w:date="2015-12-07T17:03:00Z">
                <w:rPr/>
              </w:rPrChange>
            </w:rPr>
            <w:t xml:space="preserve">Rys. </w:t>
          </w:r>
          <w:r w:rsidR="00252F3E" w:rsidRPr="00252F3E">
            <w:rPr>
              <w:i/>
              <w:noProof/>
              <w:rPrChange w:id="1497" w:author="DeeM" w:date="2015-12-07T17:03:00Z">
                <w:rPr>
                  <w:noProof/>
                </w:rPr>
              </w:rPrChange>
            </w:rPr>
            <w:t>6</w:t>
          </w:r>
          <w:r w:rsidR="00252F3E" w:rsidRPr="00252F3E">
            <w:rPr>
              <w:i/>
              <w:rPrChange w:id="1498" w:author="DeeM" w:date="2015-12-07T17:03:00Z">
                <w:rPr/>
              </w:rPrChange>
            </w:rPr>
            <w:t>.</w:t>
          </w:r>
          <w:r w:rsidR="00252F3E" w:rsidRPr="00252F3E">
            <w:rPr>
              <w:i/>
              <w:noProof/>
              <w:rPrChange w:id="1499" w:author="DeeM" w:date="2015-12-07T17:03:00Z">
                <w:rPr>
                  <w:noProof/>
                </w:rPr>
              </w:rPrChange>
            </w:rPr>
            <w:t>13</w:t>
          </w:r>
        </w:ins>
        <w:del w:id="150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 zakładki</w:t>
      </w:r>
      <w:r w:rsidRPr="005655EA">
        <w:t xml:space="preserve">. </w:t>
      </w:r>
    </w:p>
    <w:p w:rsidR="00B42833" w:rsidRDefault="00B42833" w:rsidP="009F5055">
      <w:pPr>
        <w:pStyle w:val="Zwykyakapit"/>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501" w:name="_Ref437128714"/>
      <w:bookmarkStart w:id="1502" w:name="_Toc437271168"/>
      <w:r>
        <w:t xml:space="preserve">Rys. </w:t>
      </w:r>
      <w:fldSimple w:instr=" STYLEREF 1 \s ">
        <w:r w:rsidR="00252F3E">
          <w:rPr>
            <w:noProof/>
          </w:rPr>
          <w:t>6</w:t>
        </w:r>
      </w:fldSimple>
      <w:r w:rsidR="00A41402">
        <w:t>.</w:t>
      </w:r>
      <w:fldSimple w:instr=" SEQ Rys. \* ARABIC \s 1 ">
        <w:r w:rsidR="00252F3E">
          <w:rPr>
            <w:noProof/>
          </w:rPr>
          <w:t>14</w:t>
        </w:r>
      </w:fldSimple>
      <w:bookmarkEnd w:id="1501"/>
      <w:r>
        <w:t xml:space="preserve">. </w:t>
      </w:r>
      <w:r w:rsidRPr="00F921DC">
        <w:t>Widok zakładki Opinie w aplikacji mobilnej</w:t>
      </w:r>
      <w:bookmarkEnd w:id="1502"/>
    </w:p>
    <w:p w:rsidR="00B42833" w:rsidRDefault="00B42833" w:rsidP="009F5055">
      <w:pPr>
        <w:pStyle w:val="Zwykyakapit"/>
      </w:pPr>
      <w:r>
        <w:t xml:space="preserve">Druga zakładka (pokazana na </w:t>
      </w:r>
      <w:fldSimple w:instr=" REF _Ref437128714 \h  \* MERGEFORMAT ">
        <w:ins w:id="1503" w:author="DeeM" w:date="2015-12-07T17:03:00Z">
          <w:r w:rsidR="00252F3E" w:rsidRPr="00252F3E">
            <w:rPr>
              <w:rStyle w:val="OdsyaczZnak"/>
              <w:rPrChange w:id="1504" w:author="DeeM" w:date="2015-12-07T17:03:00Z">
                <w:rPr/>
              </w:rPrChange>
            </w:rPr>
            <w:t>Rys. 6.14</w:t>
          </w:r>
        </w:ins>
        <w:del w:id="1505"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506" w:name="_Ref437128747"/>
      <w:bookmarkStart w:id="1507" w:name="_Toc437271169"/>
      <w:r>
        <w:t xml:space="preserve">Rys. </w:t>
      </w:r>
      <w:fldSimple w:instr=" STYLEREF 1 \s ">
        <w:r w:rsidR="00252F3E">
          <w:rPr>
            <w:noProof/>
          </w:rPr>
          <w:t>6</w:t>
        </w:r>
      </w:fldSimple>
      <w:r w:rsidR="00A41402">
        <w:t>.</w:t>
      </w:r>
      <w:fldSimple w:instr=" SEQ Rys. \* ARABIC \s 1 ">
        <w:r w:rsidR="00252F3E">
          <w:rPr>
            <w:noProof/>
          </w:rPr>
          <w:t>15</w:t>
        </w:r>
      </w:fldSimple>
      <w:bookmarkEnd w:id="1506"/>
      <w:r>
        <w:t xml:space="preserve">. </w:t>
      </w:r>
      <w:r w:rsidRPr="005A1C1B">
        <w:t>Widok zakładki Zdjęcia w aplikacji mobilnej</w:t>
      </w:r>
      <w:bookmarkEnd w:id="1507"/>
    </w:p>
    <w:p w:rsidR="00B42833" w:rsidRDefault="00B42833" w:rsidP="009F5055">
      <w:pPr>
        <w:pStyle w:val="Zwykyakapit"/>
      </w:pPr>
      <w:r>
        <w:t xml:space="preserve">Trzecia zakładka – widoczna na </w:t>
      </w:r>
      <w:fldSimple w:instr=" REF _Ref437128747 \h  \* MERGEFORMAT ">
        <w:ins w:id="1508" w:author="DeeM" w:date="2015-12-07T17:03:00Z">
          <w:r w:rsidR="00252F3E" w:rsidRPr="00252F3E">
            <w:rPr>
              <w:rStyle w:val="OdsyaczZnak"/>
              <w:rPrChange w:id="1509" w:author="DeeM" w:date="2015-12-07T17:03:00Z">
                <w:rPr/>
              </w:rPrChange>
            </w:rPr>
            <w:t>Rys. 6.15</w:t>
          </w:r>
        </w:ins>
        <w:del w:id="1510"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 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511" w:name="_Ref437128784"/>
      <w:bookmarkStart w:id="1512" w:name="_Toc437271170"/>
      <w:r>
        <w:t xml:space="preserve">Rys. </w:t>
      </w:r>
      <w:fldSimple w:instr=" STYLEREF 1 \s ">
        <w:r w:rsidR="00252F3E">
          <w:rPr>
            <w:noProof/>
          </w:rPr>
          <w:t>6</w:t>
        </w:r>
      </w:fldSimple>
      <w:r w:rsidR="00A41402">
        <w:t>.</w:t>
      </w:r>
      <w:fldSimple w:instr=" SEQ Rys. \* ARABIC \s 1 ">
        <w:r w:rsidR="00252F3E">
          <w:rPr>
            <w:noProof/>
          </w:rPr>
          <w:t>16</w:t>
        </w:r>
      </w:fldSimple>
      <w:bookmarkEnd w:id="1511"/>
      <w:r>
        <w:t xml:space="preserve">. </w:t>
      </w:r>
      <w:r w:rsidRPr="00B20CAF">
        <w:t>Widok zakładki Mapa w aplikacji mobilnej</w:t>
      </w:r>
      <w:bookmarkEnd w:id="1512"/>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 xml:space="preserve">użytkownika przy pomocy modułu GPS, wyświetlana jest na niej także aktualne miejsce pobytu oraz najkrótsza droga do danego miejsca. Widok ten prezentuje </w:t>
      </w:r>
      <w:fldSimple w:instr=" REF _Ref437128784 \h  \* MERGEFORMAT ">
        <w:ins w:id="1513" w:author="DeeM" w:date="2015-12-07T17:03:00Z">
          <w:r w:rsidR="00252F3E" w:rsidRPr="00252F3E">
            <w:rPr>
              <w:rStyle w:val="OdsyaczZnak"/>
              <w:rPrChange w:id="1514" w:author="DeeM" w:date="2015-12-07T17:03:00Z">
                <w:rPr/>
              </w:rPrChange>
            </w:rPr>
            <w:t>Rys. 6.16</w:t>
          </w:r>
        </w:ins>
        <w:del w:id="1515"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1516" w:name="_Toc437097123"/>
      <w:bookmarkStart w:id="1517" w:name="_Toc437130569"/>
      <w:bookmarkStart w:id="1518" w:name="_Toc437190874"/>
      <w:r>
        <w:lastRenderedPageBreak/>
        <w:t>Dodawanie zdjęć do atrakcji</w:t>
      </w:r>
      <w:bookmarkEnd w:id="1516"/>
      <w:bookmarkEnd w:id="1517"/>
      <w:bookmarkEnd w:id="1518"/>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5"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519" w:name="_Ref437188236"/>
      <w:bookmarkStart w:id="1520" w:name="_Toc437271171"/>
      <w:r>
        <w:t xml:space="preserve">Rys. </w:t>
      </w:r>
      <w:fldSimple w:instr=" STYLEREF 1 \s ">
        <w:r w:rsidR="00252F3E">
          <w:rPr>
            <w:noProof/>
          </w:rPr>
          <w:t>6</w:t>
        </w:r>
      </w:fldSimple>
      <w:r w:rsidR="00A41402">
        <w:t>.</w:t>
      </w:r>
      <w:fldSimple w:instr=" SEQ Rys. \* ARABIC \s 1 ">
        <w:r w:rsidR="00252F3E">
          <w:rPr>
            <w:noProof/>
          </w:rPr>
          <w:t>17</w:t>
        </w:r>
      </w:fldSimple>
      <w:bookmarkEnd w:id="1519"/>
      <w:r>
        <w:t>. Widok dodawania zdjęcia do atrakcji w aplikacji mobilnej</w:t>
      </w:r>
      <w:bookmarkEnd w:id="1520"/>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 xml:space="preserve">Funkcjonalność ta jest realizowana przy pomocy widoku </w:t>
      </w:r>
      <w:r>
        <w:rPr>
          <w:i/>
        </w:rPr>
        <w:t>Dodawania zdjęć do atrakcji</w:t>
      </w:r>
      <w:r>
        <w:t xml:space="preserve">, prezentowanego na </w:t>
      </w:r>
      <w:fldSimple w:instr=" REF _Ref437188236 \h  \* MERGEFORMAT ">
        <w:ins w:id="1521" w:author="DeeM" w:date="2015-12-07T17:03:00Z">
          <w:r w:rsidR="00252F3E" w:rsidRPr="00252F3E">
            <w:rPr>
              <w:rStyle w:val="OdsyaczZnak"/>
              <w:rPrChange w:id="1522" w:author="DeeM" w:date="2015-12-07T17:03:00Z">
                <w:rPr/>
              </w:rPrChange>
            </w:rPr>
            <w:t>Rys. 6.17</w:t>
          </w:r>
        </w:ins>
        <w:del w:id="1523"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1524" w:name="_Toc437097124"/>
      <w:bookmarkStart w:id="1525" w:name="_Toc437130570"/>
      <w:bookmarkStart w:id="1526" w:name="_Toc437190875"/>
      <w:r>
        <w:lastRenderedPageBreak/>
        <w:t>Dodawanie opinii do atrakcji</w:t>
      </w:r>
      <w:bookmarkEnd w:id="1524"/>
      <w:bookmarkEnd w:id="1525"/>
      <w:bookmarkEnd w:id="1526"/>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5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527" w:name="_Ref437188301"/>
      <w:bookmarkStart w:id="1528" w:name="_Toc437271172"/>
      <w:r>
        <w:t xml:space="preserve">Rys. </w:t>
      </w:r>
      <w:fldSimple w:instr=" STYLEREF 1 \s ">
        <w:r w:rsidR="00252F3E">
          <w:rPr>
            <w:noProof/>
          </w:rPr>
          <w:t>6</w:t>
        </w:r>
      </w:fldSimple>
      <w:r w:rsidR="00A41402">
        <w:t>.</w:t>
      </w:r>
      <w:fldSimple w:instr=" SEQ Rys. \* ARABIC \s 1 ">
        <w:r w:rsidR="00252F3E">
          <w:rPr>
            <w:noProof/>
          </w:rPr>
          <w:t>18</w:t>
        </w:r>
      </w:fldSimple>
      <w:bookmarkEnd w:id="1527"/>
      <w:r>
        <w:t>. Widok dodawania opinii do atrakcji w aplikacji mobilnej</w:t>
      </w:r>
      <w:bookmarkEnd w:id="1528"/>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1529" w:author="DeeM" w:date="2015-12-07T17:03:00Z">
          <w:r w:rsidR="00252F3E" w:rsidRPr="00252F3E">
            <w:rPr>
              <w:rStyle w:val="OdsyaczZnak"/>
              <w:rPrChange w:id="1530" w:author="DeeM" w:date="2015-12-07T17:03:00Z">
                <w:rPr/>
              </w:rPrChange>
            </w:rPr>
            <w:t>Rys. 6.18</w:t>
          </w:r>
        </w:ins>
        <w:del w:id="1531"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1532" w:name="_Toc437097125"/>
      <w:bookmarkStart w:id="1533" w:name="_Toc437130571"/>
      <w:bookmarkStart w:id="1534" w:name="_Toc437190876"/>
      <w:r>
        <w:lastRenderedPageBreak/>
        <w:t>Testowanie aplikacji</w:t>
      </w:r>
      <w:bookmarkEnd w:id="1532"/>
      <w:bookmarkEnd w:id="1533"/>
      <w:bookmarkEnd w:id="1534"/>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r w:rsidR="008F5E3F">
        <w:t xml:space="preserve"> 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 bardzo wczesnym etapie jego wytwarzania.</w:t>
      </w:r>
    </w:p>
    <w:p w:rsidR="0091207B" w:rsidRDefault="0091207B" w:rsidP="009F5055">
      <w:pPr>
        <w:pStyle w:val="Zwykyakapit"/>
      </w:pPr>
      <w:r>
        <w:t xml:space="preserve">Tabele od </w:t>
      </w:r>
      <w:commentRangeStart w:id="1535"/>
      <w:r w:rsidR="001631E4" w:rsidRPr="00C32759">
        <w:rPr>
          <w:rStyle w:val="OdsyaczZnak"/>
          <w:rPrChange w:id="1536" w:author="DeeM" w:date="2015-12-07T16:32:00Z">
            <w:rPr/>
          </w:rPrChange>
        </w:rPr>
        <w:fldChar w:fldCharType="begin"/>
      </w:r>
      <w:r w:rsidR="005E4E9F" w:rsidRPr="00C32759">
        <w:rPr>
          <w:rStyle w:val="OdsyaczZnak"/>
          <w:rPrChange w:id="1537" w:author="DeeM" w:date="2015-12-07T16:32:00Z">
            <w:rPr/>
          </w:rPrChange>
        </w:rPr>
        <w:instrText xml:space="preserve"> REF _Ref437183415 \h  \* MERGEFORMAT </w:instrText>
      </w:r>
      <w:r w:rsidR="001631E4" w:rsidRPr="00C32759">
        <w:rPr>
          <w:rStyle w:val="OdsyaczZnak"/>
          <w:rPrChange w:id="1538" w:author="DeeM" w:date="2015-12-07T16:32:00Z">
            <w:rPr/>
          </w:rPrChange>
        </w:rPr>
      </w:r>
      <w:r w:rsidR="001631E4" w:rsidRPr="00C32759">
        <w:rPr>
          <w:rStyle w:val="OdsyaczZnak"/>
          <w:rPrChange w:id="1539" w:author="DeeM" w:date="2015-12-07T16:32:00Z">
            <w:rPr/>
          </w:rPrChange>
        </w:rPr>
        <w:fldChar w:fldCharType="separate"/>
      </w:r>
      <w:r w:rsidR="00252F3E" w:rsidRPr="00252F3E">
        <w:rPr>
          <w:rStyle w:val="OdsyaczZnak"/>
        </w:rPr>
        <w:t>Tabela 7.1</w:t>
      </w:r>
      <w:r w:rsidR="001631E4" w:rsidRPr="00C32759">
        <w:rPr>
          <w:rStyle w:val="OdsyaczZnak"/>
          <w:rPrChange w:id="1540" w:author="DeeM" w:date="2015-12-07T16:32:00Z">
            <w:rPr/>
          </w:rPrChange>
        </w:rPr>
        <w:fldChar w:fldCharType="end"/>
      </w:r>
      <w:commentRangeEnd w:id="1535"/>
      <w:r w:rsidR="00F311F4" w:rsidRPr="00C32759">
        <w:rPr>
          <w:rStyle w:val="OdsyaczZnak"/>
          <w:rPrChange w:id="1541" w:author="DeeM" w:date="2015-12-07T16:32:00Z">
            <w:rPr>
              <w:rStyle w:val="Odwoaniedokomentarza"/>
            </w:rPr>
          </w:rPrChange>
        </w:rPr>
        <w:commentReference w:id="1535"/>
      </w:r>
      <w:r>
        <w:rPr>
          <w:rStyle w:val="OdsyaczZnak"/>
        </w:rPr>
        <w:t xml:space="preserve">. </w:t>
      </w:r>
      <w:r>
        <w:t xml:space="preserve">do </w:t>
      </w:r>
      <w:fldSimple w:instr=" REF _Ref437183445 \h  \* MERGEFORMAT ">
        <w:ins w:id="1542" w:author="DeeM" w:date="2015-12-07T17:03:00Z">
          <w:r w:rsidR="00252F3E" w:rsidRPr="00252F3E">
            <w:rPr>
              <w:rStyle w:val="OdsyaczZnak"/>
              <w:rPrChange w:id="1543" w:author="DeeM" w:date="2015-12-07T17:03:00Z">
                <w:rPr>
                  <w:b/>
                </w:rPr>
              </w:rPrChange>
            </w:rPr>
            <w:t>Tabela 7.18</w:t>
          </w:r>
        </w:ins>
        <w:del w:id="1544"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545" w:author="DeeM" w:date="2015-12-07T16:32:00Z">
                <w:rPr>
                  <w:b/>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1546" w:author="DeeM" w:date="2015-12-07T17:03:00Z">
          <w:r w:rsidR="00252F3E" w:rsidRPr="00252F3E">
            <w:rPr>
              <w:rStyle w:val="OdsyaczZnak"/>
              <w:rPrChange w:id="1547" w:author="DeeM" w:date="2015-12-07T17:03:00Z">
                <w:rPr>
                  <w:b/>
                </w:rPr>
              </w:rPrChange>
            </w:rPr>
            <w:t>Tabela 7.19</w:t>
          </w:r>
        </w:ins>
        <w:del w:id="1548"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549" w:author="DeeM" w:date="2015-12-07T16:32:00Z">
                <w:rPr>
                  <w:b/>
                </w:rPr>
              </w:rPrChange>
            </w:rPr>
            <w:delText>.19</w:delText>
          </w:r>
        </w:del>
      </w:fldSimple>
      <w:r>
        <w:rPr>
          <w:rStyle w:val="OdsyaczZnak"/>
        </w:rPr>
        <w:t xml:space="preserve">. </w:t>
      </w:r>
      <w:r w:rsidRPr="0091207B">
        <w:t>do</w:t>
      </w:r>
      <w:r>
        <w:rPr>
          <w:rStyle w:val="OdsyaczZnak"/>
        </w:rPr>
        <w:t xml:space="preserve"> </w:t>
      </w:r>
      <w:fldSimple w:instr=" REF _Ref437183517 \h  \* MERGEFORMAT ">
        <w:ins w:id="1550" w:author="DeeM" w:date="2015-12-07T17:03:00Z">
          <w:r w:rsidR="00252F3E" w:rsidRPr="00252F3E">
            <w:rPr>
              <w:rStyle w:val="OdsyaczZnak"/>
              <w:rPrChange w:id="1551" w:author="DeeM" w:date="2015-12-07T17:03:00Z">
                <w:rPr>
                  <w:b/>
                </w:rPr>
              </w:rPrChange>
            </w:rPr>
            <w:t>Tabela 7.25</w:t>
          </w:r>
        </w:ins>
        <w:del w:id="1552"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553" w:author="DeeM" w:date="2015-12-07T16:32:00Z">
                <w:rPr>
                  <w:b/>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 którymi testowano aplikację.</w:t>
      </w:r>
    </w:p>
    <w:p w:rsidR="00B42833" w:rsidRDefault="00B42833" w:rsidP="002A41BA">
      <w:pPr>
        <w:pStyle w:val="Nagwek2"/>
      </w:pPr>
      <w:bookmarkStart w:id="1554" w:name="_Toc437097126"/>
      <w:bookmarkStart w:id="1555" w:name="_Toc437130572"/>
      <w:bookmarkStart w:id="1556" w:name="_Toc437190877"/>
      <w:r>
        <w:t>Przypadki testowe</w:t>
      </w:r>
      <w:bookmarkEnd w:id="1554"/>
      <w:bookmarkEnd w:id="1555"/>
      <w:bookmarkEnd w:id="1556"/>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1557" w:name="_Ref437183415"/>
      <w:bookmarkStart w:id="1558" w:name="_Toc437271194"/>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1557"/>
      <w:r w:rsidRPr="00DB1FD9">
        <w:rPr>
          <w:b/>
        </w:rPr>
        <w:t>.</w:t>
      </w:r>
      <w:r>
        <w:t xml:space="preserve"> </w:t>
      </w:r>
      <w:r w:rsidRPr="008A3D97">
        <w:t>Przypadek testowy prawidłowego rejestrowania nowego użytkownika</w:t>
      </w:r>
      <w:bookmarkEnd w:id="155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59" w:name="_Toc437271195"/>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w:t>
      </w:r>
      <w:r w:rsidR="001631E4">
        <w:rPr>
          <w:b/>
        </w:rPr>
        <w:fldChar w:fldCharType="end"/>
      </w:r>
      <w:r w:rsidRPr="00DB1FD9">
        <w:rPr>
          <w:b/>
        </w:rPr>
        <w:t>.</w:t>
      </w:r>
      <w:r>
        <w:t xml:space="preserve"> </w:t>
      </w:r>
      <w:r w:rsidRPr="000904B7">
        <w:t>Przypadek testowy rejestracji z podaniem błędnych danych</w:t>
      </w:r>
      <w:bookmarkEnd w:id="1559"/>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0" w:name="_Toc437271196"/>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3</w:t>
      </w:r>
      <w:r w:rsidR="001631E4">
        <w:rPr>
          <w:b/>
        </w:rPr>
        <w:fldChar w:fldCharType="end"/>
      </w:r>
      <w:r w:rsidRPr="00DB1FD9">
        <w:rPr>
          <w:b/>
        </w:rPr>
        <w:t xml:space="preserve">. </w:t>
      </w:r>
      <w:r w:rsidRPr="004C5619">
        <w:t>Przypadek testowy zgłaszania nowego właściciela atrakcji</w:t>
      </w:r>
      <w:bookmarkEnd w:id="156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1" w:name="_Toc437271197"/>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4</w:t>
      </w:r>
      <w:r w:rsidR="001631E4">
        <w:rPr>
          <w:b/>
        </w:rPr>
        <w:fldChar w:fldCharType="end"/>
      </w:r>
      <w:r w:rsidRPr="00DB1FD9">
        <w:rPr>
          <w:b/>
        </w:rPr>
        <w:t>.</w:t>
      </w:r>
      <w:r>
        <w:t xml:space="preserve"> </w:t>
      </w:r>
      <w:r w:rsidRPr="00A40D51">
        <w:t>Przypadek testowy akceptacji prośby o bycie właścicielem</w:t>
      </w:r>
      <w:bookmarkEnd w:id="1561"/>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2" w:name="_Toc437271198"/>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5</w:t>
      </w:r>
      <w:r w:rsidR="001631E4">
        <w:rPr>
          <w:b/>
        </w:rPr>
        <w:fldChar w:fldCharType="end"/>
      </w:r>
      <w:r w:rsidRPr="00DB1FD9">
        <w:rPr>
          <w:b/>
        </w:rPr>
        <w:t>.</w:t>
      </w:r>
      <w:r>
        <w:t xml:space="preserve"> </w:t>
      </w:r>
      <w:r w:rsidRPr="00F16D22">
        <w:t>Przypadek testowy wysyłania propozycji zawarcia nowej przyjaźni</w:t>
      </w:r>
      <w:bookmarkEnd w:id="1562"/>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3" w:name="_Toc437271199"/>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6</w:t>
      </w:r>
      <w:r w:rsidR="001631E4">
        <w:rPr>
          <w:b/>
        </w:rPr>
        <w:fldChar w:fldCharType="end"/>
      </w:r>
      <w:r w:rsidRPr="00DB1FD9">
        <w:rPr>
          <w:b/>
        </w:rPr>
        <w:t>.</w:t>
      </w:r>
      <w:r>
        <w:t xml:space="preserve"> </w:t>
      </w:r>
      <w:r w:rsidRPr="00DD45A3">
        <w:t>Przypadek testowy akceptacji wysłanej propozycji przyjaźni</w:t>
      </w:r>
      <w:bookmarkEnd w:id="156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4" w:name="_Toc437271200"/>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7</w:t>
      </w:r>
      <w:r w:rsidR="001631E4">
        <w:rPr>
          <w:b/>
        </w:rPr>
        <w:fldChar w:fldCharType="end"/>
      </w:r>
      <w:r w:rsidRPr="00DB1FD9">
        <w:rPr>
          <w:b/>
        </w:rPr>
        <w:t>.</w:t>
      </w:r>
      <w:r>
        <w:t xml:space="preserve"> </w:t>
      </w:r>
      <w:r w:rsidRPr="001428F8">
        <w:t>Przypadek testowy dodawania opinii do atrakcji</w:t>
      </w:r>
      <w:bookmarkEnd w:id="156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5" w:name="_Toc437271201"/>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8</w:t>
      </w:r>
      <w:r w:rsidR="001631E4">
        <w:rPr>
          <w:b/>
        </w:rPr>
        <w:fldChar w:fldCharType="end"/>
      </w:r>
      <w:r w:rsidRPr="00DB1FD9">
        <w:rPr>
          <w:b/>
        </w:rPr>
        <w:t>.</w:t>
      </w:r>
      <w:r>
        <w:t xml:space="preserve"> </w:t>
      </w:r>
      <w:r w:rsidRPr="004B7F5B">
        <w:t>Przypadek testowy wyszukiwania określonej atrakcji</w:t>
      </w:r>
      <w:bookmarkEnd w:id="156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6" w:name="_Toc437271202"/>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9</w:t>
      </w:r>
      <w:r w:rsidR="001631E4">
        <w:rPr>
          <w:b/>
        </w:rPr>
        <w:fldChar w:fldCharType="end"/>
      </w:r>
      <w:r w:rsidRPr="008C67BF">
        <w:rPr>
          <w:b/>
        </w:rPr>
        <w:t>.</w:t>
      </w:r>
      <w:r>
        <w:t xml:space="preserve"> </w:t>
      </w:r>
      <w:r w:rsidRPr="007E7CF3">
        <w:t>Przypadek testowy akceptacji proponowanej przez użytkownika atrakcji</w:t>
      </w:r>
      <w:bookmarkEnd w:id="1566"/>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7" w:name="_Toc437271203"/>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10</w:t>
      </w:r>
      <w:r w:rsidR="001631E4">
        <w:rPr>
          <w:b/>
        </w:rPr>
        <w:fldChar w:fldCharType="end"/>
      </w:r>
      <w:r w:rsidRPr="008C67BF">
        <w:rPr>
          <w:b/>
        </w:rPr>
        <w:t>.</w:t>
      </w:r>
      <w:r>
        <w:t xml:space="preserve"> </w:t>
      </w:r>
      <w:r w:rsidRPr="004420A6">
        <w:t>Przypadek testowy zgłaszania wybranej opinii</w:t>
      </w:r>
      <w:bookmarkEnd w:id="156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8" w:name="_Toc437271204"/>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11</w:t>
      </w:r>
      <w:r w:rsidR="001631E4">
        <w:rPr>
          <w:b/>
        </w:rPr>
        <w:fldChar w:fldCharType="end"/>
      </w:r>
      <w:r w:rsidRPr="008C67BF">
        <w:rPr>
          <w:b/>
        </w:rPr>
        <w:t>.</w:t>
      </w:r>
      <w:r>
        <w:t xml:space="preserve"> </w:t>
      </w:r>
      <w:r w:rsidRPr="00184CFE">
        <w:t>Przypadek testowy usuwania zgłoszonej przez użytkowników opinii</w:t>
      </w:r>
      <w:bookmarkEnd w:id="156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69" w:name="_Toc437271205"/>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12</w:t>
      </w:r>
      <w:r w:rsidR="001631E4">
        <w:rPr>
          <w:b/>
        </w:rPr>
        <w:fldChar w:fldCharType="end"/>
      </w:r>
      <w:r>
        <w:t xml:space="preserve">. </w:t>
      </w:r>
      <w:r w:rsidRPr="006008DC">
        <w:t>Przypadek testowy dodawania menu do atrakcji</w:t>
      </w:r>
      <w:bookmarkEnd w:id="1569"/>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0" w:name="_Toc437271206"/>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13</w:t>
      </w:r>
      <w:r w:rsidR="001631E4">
        <w:rPr>
          <w:b/>
        </w:rPr>
        <w:fldChar w:fldCharType="end"/>
      </w:r>
      <w:r>
        <w:t xml:space="preserve">. </w:t>
      </w:r>
      <w:r w:rsidRPr="000A3EC7">
        <w:t>Przypadek testowy poprawnego logowania do systemu</w:t>
      </w:r>
      <w:bookmarkEnd w:id="157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1" w:name="_Toc437271207"/>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14</w:t>
      </w:r>
      <w:r w:rsidR="001631E4">
        <w:rPr>
          <w:b/>
        </w:rPr>
        <w:fldChar w:fldCharType="end"/>
      </w:r>
      <w:r>
        <w:t xml:space="preserve">. </w:t>
      </w:r>
      <w:r w:rsidRPr="00C80BBA">
        <w:t>Przypadek testowy błędnego logowania do systemu</w:t>
      </w:r>
      <w:bookmarkEnd w:id="1571"/>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2" w:name="_Toc437271208"/>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15</w:t>
      </w:r>
      <w:r w:rsidR="001631E4">
        <w:rPr>
          <w:b/>
        </w:rPr>
        <w:fldChar w:fldCharType="end"/>
      </w:r>
      <w:r w:rsidRPr="008C67BF">
        <w:rPr>
          <w:b/>
        </w:rPr>
        <w:t>.</w:t>
      </w:r>
      <w:r>
        <w:t xml:space="preserve"> </w:t>
      </w:r>
      <w:r w:rsidRPr="005653F0">
        <w:t>Przypadek testowy dodawania nowej atrakcji</w:t>
      </w:r>
      <w:bookmarkEnd w:id="1572"/>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3" w:name="_Toc437271209"/>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16</w:t>
      </w:r>
      <w:r w:rsidR="001631E4">
        <w:rPr>
          <w:b/>
        </w:rPr>
        <w:fldChar w:fldCharType="end"/>
      </w:r>
      <w:r w:rsidRPr="008C67BF">
        <w:rPr>
          <w:b/>
        </w:rPr>
        <w:t>.</w:t>
      </w:r>
      <w:r>
        <w:t xml:space="preserve"> </w:t>
      </w:r>
      <w:r w:rsidRPr="001B5AB4">
        <w:t>Przypadek testowy dodawania nowego wydarzenia</w:t>
      </w:r>
      <w:bookmarkEnd w:id="157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4" w:name="_Toc437271210"/>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17</w:t>
      </w:r>
      <w:r w:rsidR="001631E4">
        <w:rPr>
          <w:b/>
        </w:rPr>
        <w:fldChar w:fldCharType="end"/>
      </w:r>
      <w:r w:rsidRPr="008C67BF">
        <w:rPr>
          <w:b/>
        </w:rPr>
        <w:t>.</w:t>
      </w:r>
      <w:r>
        <w:t xml:space="preserve"> </w:t>
      </w:r>
      <w:r w:rsidRPr="005B246E">
        <w:t>Przypadek testowy dołączania do utworzonego wydarzenia</w:t>
      </w:r>
      <w:bookmarkEnd w:id="157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75" w:name="_Ref437183445"/>
      <w:bookmarkStart w:id="1576" w:name="_Toc437271211"/>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18</w:t>
      </w:r>
      <w:r w:rsidR="001631E4">
        <w:rPr>
          <w:b/>
        </w:rPr>
        <w:fldChar w:fldCharType="end"/>
      </w:r>
      <w:bookmarkEnd w:id="1575"/>
      <w:r w:rsidRPr="008C67BF">
        <w:rPr>
          <w:b/>
        </w:rPr>
        <w:t>.</w:t>
      </w:r>
      <w:r>
        <w:t xml:space="preserve"> </w:t>
      </w:r>
      <w:r w:rsidRPr="008E03B7">
        <w:t>Przypadek testowy wyświetlenia trasy i informacji o atrakcji w aplikacji mobilnej</w:t>
      </w:r>
      <w:bookmarkEnd w:id="157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1577" w:name="_Toc437097127"/>
      <w:bookmarkStart w:id="1578" w:name="_Toc437130573"/>
      <w:bookmarkStart w:id="1579" w:name="_Toc437190878"/>
      <w:r>
        <w:t>Scenariusze testowe</w:t>
      </w:r>
      <w:bookmarkEnd w:id="1577"/>
      <w:bookmarkEnd w:id="1578"/>
      <w:bookmarkEnd w:id="1579"/>
    </w:p>
    <w:p w:rsidR="00B42833" w:rsidRDefault="00B42833" w:rsidP="00B42833">
      <w:pPr>
        <w:pStyle w:val="Nagwektabeli"/>
      </w:pPr>
      <w:bookmarkStart w:id="1580" w:name="_Ref437183493"/>
      <w:bookmarkStart w:id="1581" w:name="_Toc437271212"/>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19</w:t>
      </w:r>
      <w:r w:rsidR="001631E4">
        <w:rPr>
          <w:b/>
        </w:rPr>
        <w:fldChar w:fldCharType="end"/>
      </w:r>
      <w:bookmarkEnd w:id="1580"/>
      <w:r w:rsidRPr="008B04B5">
        <w:rPr>
          <w:b/>
        </w:rPr>
        <w:t>.</w:t>
      </w:r>
      <w:r>
        <w:t xml:space="preserve"> </w:t>
      </w:r>
      <w:r w:rsidRPr="00FE626F">
        <w:t>Scenariusz testowy rejestracji konta użytkownika</w:t>
      </w:r>
      <w:bookmarkEnd w:id="158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1582" w:name="_Toc437271213"/>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20</w:t>
      </w:r>
      <w:r w:rsidR="001631E4">
        <w:rPr>
          <w:b/>
        </w:rPr>
        <w:fldChar w:fldCharType="end"/>
      </w:r>
      <w:r w:rsidRPr="008B04B5">
        <w:rPr>
          <w:b/>
        </w:rPr>
        <w:t>.</w:t>
      </w:r>
      <w:r>
        <w:t xml:space="preserve"> </w:t>
      </w:r>
      <w:r w:rsidRPr="00250EC7">
        <w:t>Scenariusz testowy dodawania nowych atrakcji</w:t>
      </w:r>
      <w:bookmarkEnd w:id="1582"/>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1583" w:name="_Toc437271214"/>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21</w:t>
      </w:r>
      <w:r w:rsidR="001631E4">
        <w:rPr>
          <w:b/>
        </w:rPr>
        <w:fldChar w:fldCharType="end"/>
      </w:r>
      <w:r w:rsidRPr="008B04B5">
        <w:rPr>
          <w:b/>
        </w:rPr>
        <w:t>.</w:t>
      </w:r>
      <w:r>
        <w:t xml:space="preserve"> </w:t>
      </w:r>
      <w:r w:rsidRPr="003B1491">
        <w:t>Scenariusz testowy uzupełniania szczegółów atrakcji</w:t>
      </w:r>
      <w:bookmarkEnd w:id="1583"/>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1584" w:name="_Toc437271215"/>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22</w:t>
      </w:r>
      <w:r w:rsidR="001631E4">
        <w:rPr>
          <w:b/>
        </w:rPr>
        <w:fldChar w:fldCharType="end"/>
      </w:r>
      <w:r w:rsidRPr="008B04B5">
        <w:rPr>
          <w:b/>
        </w:rPr>
        <w:t>.</w:t>
      </w:r>
      <w:r>
        <w:t xml:space="preserve"> </w:t>
      </w:r>
      <w:r w:rsidRPr="00892BA8">
        <w:t>Scenariusz testowy dodawania, zgłaszania i usuwania opinii</w:t>
      </w:r>
      <w:bookmarkEnd w:id="1584"/>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1585" w:name="_Toc437271216"/>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23</w:t>
      </w:r>
      <w:r w:rsidR="001631E4">
        <w:rPr>
          <w:b/>
        </w:rPr>
        <w:fldChar w:fldCharType="end"/>
      </w:r>
      <w:r w:rsidRPr="008B04B5">
        <w:rPr>
          <w:b/>
        </w:rPr>
        <w:t>.</w:t>
      </w:r>
      <w:r>
        <w:t xml:space="preserve"> </w:t>
      </w:r>
      <w:r w:rsidRPr="00964BCF">
        <w:t>Scenariusz testowy dodawania, zgłaszania i usuwania opinii</w:t>
      </w:r>
      <w:bookmarkEnd w:id="1585"/>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1586" w:name="_Toc437271217"/>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24</w:t>
      </w:r>
      <w:r w:rsidR="001631E4">
        <w:rPr>
          <w:b/>
        </w:rPr>
        <w:fldChar w:fldCharType="end"/>
      </w:r>
      <w:r w:rsidRPr="008B04B5">
        <w:rPr>
          <w:b/>
        </w:rPr>
        <w:t>.</w:t>
      </w:r>
      <w:r>
        <w:t xml:space="preserve"> </w:t>
      </w:r>
      <w:r w:rsidRPr="004110D8">
        <w:t>Scenariusz testowy dodawania właściciela do atrakcji</w:t>
      </w:r>
      <w:bookmarkEnd w:id="1586"/>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1587" w:name="_Ref437183517"/>
      <w:bookmarkStart w:id="1588" w:name="_Toc437271218"/>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25</w:t>
      </w:r>
      <w:r w:rsidR="001631E4">
        <w:rPr>
          <w:b/>
        </w:rPr>
        <w:fldChar w:fldCharType="end"/>
      </w:r>
      <w:bookmarkEnd w:id="1587"/>
      <w:r>
        <w:t xml:space="preserve">. </w:t>
      </w:r>
      <w:r w:rsidRPr="005C515F">
        <w:t>Scenariusz testowy rejestracji konta użytkownika</w:t>
      </w:r>
      <w:bookmarkEnd w:id="1588"/>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1589" w:name="_Toc437097128"/>
      <w:bookmarkStart w:id="1590" w:name="_Toc437130574"/>
      <w:bookmarkStart w:id="1591" w:name="_Toc437190879"/>
      <w:r>
        <w:t>Podsumowanie testów aplikacji</w:t>
      </w:r>
      <w:bookmarkEnd w:id="1589"/>
      <w:bookmarkEnd w:id="1590"/>
      <w:bookmarkEnd w:id="1591"/>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1592" w:author="DeeM" w:date="2015-12-07T17:03:00Z">
          <w:r w:rsidR="00252F3E" w:rsidRPr="00252F3E">
            <w:rPr>
              <w:rStyle w:val="OdsyaczZnak"/>
              <w:rPrChange w:id="1593" w:author="DeeM" w:date="2015-12-07T17:03:00Z">
                <w:rPr>
                  <w:b/>
                </w:rPr>
              </w:rPrChange>
            </w:rPr>
            <w:t>Tabela 7.26</w:t>
          </w:r>
          <w:r w:rsidR="00252F3E" w:rsidRPr="008B04B5">
            <w:rPr>
              <w:b/>
            </w:rPr>
            <w:t>.</w:t>
          </w:r>
          <w:r w:rsidR="00252F3E">
            <w:t xml:space="preserve"> </w:t>
          </w:r>
          <w:r w:rsidR="00252F3E" w:rsidRPr="00726120">
            <w:t>Statystyki zgłoszonych błędów</w:t>
          </w:r>
        </w:ins>
        <w:del w:id="1594"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przedstawia informacje o liczebności błędów w zależności od statusu błędu lub poprawki.</w:t>
      </w:r>
    </w:p>
    <w:p w:rsidR="00B42833" w:rsidRDefault="00B42833" w:rsidP="00B42833">
      <w:pPr>
        <w:pStyle w:val="Nagwektabeli"/>
      </w:pPr>
      <w:bookmarkStart w:id="1595" w:name="_Ref437129887"/>
      <w:bookmarkStart w:id="1596" w:name="_Toc437271219"/>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26</w:t>
      </w:r>
      <w:r w:rsidR="001631E4">
        <w:rPr>
          <w:b/>
        </w:rPr>
        <w:fldChar w:fldCharType="end"/>
      </w:r>
      <w:r w:rsidRPr="008B04B5">
        <w:rPr>
          <w:b/>
        </w:rPr>
        <w:t>.</w:t>
      </w:r>
      <w:r>
        <w:t xml:space="preserve"> </w:t>
      </w:r>
      <w:r w:rsidRPr="00726120">
        <w:t>Statystyki zgłoszonych błędów</w:t>
      </w:r>
      <w:bookmarkEnd w:id="1595"/>
      <w:bookmarkEnd w:id="1596"/>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1597" w:author="DeeM" w:date="2015-12-07T17:03:00Z">
          <w:r w:rsidR="00252F3E" w:rsidRPr="00252F3E">
            <w:rPr>
              <w:rStyle w:val="OdsyaczZnak"/>
              <w:rPrChange w:id="1598" w:author="DeeM" w:date="2015-12-07T17:03:00Z">
                <w:rPr>
                  <w:b/>
                </w:rPr>
              </w:rPrChange>
            </w:rPr>
            <w:t>Tabela 7.27</w:t>
          </w:r>
        </w:ins>
        <w:del w:id="1599"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1600" w:name="_Ref437129946"/>
      <w:bookmarkStart w:id="1601" w:name="_Toc437271220"/>
      <w:r w:rsidRPr="008B04B5">
        <w:rPr>
          <w:b/>
        </w:rPr>
        <w:t xml:space="preserve">Tabela </w:t>
      </w:r>
      <w:r w:rsidR="001631E4" w:rsidRPr="008B04B5">
        <w:rPr>
          <w:b/>
        </w:rPr>
        <w:fldChar w:fldCharType="begin"/>
      </w:r>
      <w:r w:rsidRPr="008B04B5">
        <w:rPr>
          <w:b/>
        </w:rPr>
        <w:instrText xml:space="preserve"> STYLEREF 1 \s </w:instrText>
      </w:r>
      <w:r w:rsidR="001631E4" w:rsidRPr="008B04B5">
        <w:rPr>
          <w:b/>
        </w:rPr>
        <w:fldChar w:fldCharType="separate"/>
      </w:r>
      <w:r w:rsidR="00252F3E">
        <w:rPr>
          <w:b/>
          <w:noProof/>
        </w:rPr>
        <w:t>7</w:t>
      </w:r>
      <w:r w:rsidR="001631E4" w:rsidRPr="008B04B5">
        <w:rPr>
          <w:b/>
        </w:rPr>
        <w:fldChar w:fldCharType="end"/>
      </w:r>
      <w:r w:rsidRPr="008B04B5">
        <w:rPr>
          <w:b/>
        </w:rPr>
        <w:t>.</w:t>
      </w:r>
      <w:r w:rsidR="001631E4" w:rsidRPr="008B04B5">
        <w:rPr>
          <w:b/>
        </w:rPr>
        <w:fldChar w:fldCharType="begin"/>
      </w:r>
      <w:r w:rsidRPr="008B04B5">
        <w:rPr>
          <w:b/>
        </w:rPr>
        <w:instrText xml:space="preserve"> SEQ Tabela \* ARABIC \s 1 </w:instrText>
      </w:r>
      <w:r w:rsidR="001631E4" w:rsidRPr="008B04B5">
        <w:rPr>
          <w:b/>
        </w:rPr>
        <w:fldChar w:fldCharType="separate"/>
      </w:r>
      <w:r w:rsidR="00252F3E">
        <w:rPr>
          <w:b/>
          <w:noProof/>
        </w:rPr>
        <w:t>27</w:t>
      </w:r>
      <w:r w:rsidR="001631E4" w:rsidRPr="008B04B5">
        <w:rPr>
          <w:b/>
        </w:rPr>
        <w:fldChar w:fldCharType="end"/>
      </w:r>
      <w:bookmarkEnd w:id="1600"/>
      <w:r w:rsidRPr="008B04B5">
        <w:rPr>
          <w:b/>
        </w:rPr>
        <w:t>.</w:t>
      </w:r>
      <w:r>
        <w:t xml:space="preserve"> </w:t>
      </w:r>
      <w:r w:rsidRPr="002E2577">
        <w:t>Statystyki przypisanych i naprawionych błędów dla konkretnych członków zespołu</w:t>
      </w:r>
      <w:bookmarkEnd w:id="1601"/>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1602" w:name="_Toc437097129"/>
      <w:bookmarkStart w:id="1603" w:name="_Toc437130575"/>
      <w:bookmarkStart w:id="1604" w:name="_Toc437190880"/>
      <w:r>
        <w:lastRenderedPageBreak/>
        <w:t>Raport końcowy</w:t>
      </w:r>
      <w:bookmarkEnd w:id="1602"/>
      <w:bookmarkEnd w:id="1603"/>
      <w:bookmarkEnd w:id="1604"/>
    </w:p>
    <w:p w:rsidR="00B42833" w:rsidRDefault="00B42833" w:rsidP="002A41BA">
      <w:pPr>
        <w:pStyle w:val="Nagwek2"/>
      </w:pPr>
      <w:bookmarkStart w:id="1605" w:name="_Toc437097130"/>
      <w:bookmarkStart w:id="1606" w:name="_Toc437130576"/>
      <w:bookmarkStart w:id="1607" w:name="_Toc437190881"/>
      <w:r>
        <w:t>Zespół projektowy</w:t>
      </w:r>
      <w:bookmarkEnd w:id="1605"/>
      <w:bookmarkEnd w:id="1606"/>
      <w:bookmarkEnd w:id="1607"/>
    </w:p>
    <w:p w:rsidR="00B42833" w:rsidRDefault="00B42833" w:rsidP="008F5E3F">
      <w:pPr>
        <w:pStyle w:val="Tytu3"/>
      </w:pPr>
      <w:bookmarkStart w:id="1608" w:name="_Toc437190882"/>
      <w:r>
        <w:t>Opiekun pracy:</w:t>
      </w:r>
      <w:bookmarkEnd w:id="1608"/>
    </w:p>
    <w:p w:rsidR="00B42833" w:rsidRDefault="00B42833" w:rsidP="008F5E3F">
      <w:pPr>
        <w:pStyle w:val="Zwykyakapit"/>
      </w:pPr>
      <w:r>
        <w:t>dr inż. Aleksander Jarzębowicz</w:t>
      </w:r>
    </w:p>
    <w:p w:rsidR="00B42833" w:rsidRDefault="00B42833" w:rsidP="008F5E3F">
      <w:pPr>
        <w:pStyle w:val="Tytu3"/>
      </w:pPr>
      <w:bookmarkStart w:id="1609" w:name="_Toc437190883"/>
      <w:r>
        <w:t>Uczestnicy:</w:t>
      </w:r>
      <w:bookmarkEnd w:id="1609"/>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1610" w:author="Olek" w:date="2015-12-07T09:53:00Z">
        <w:r w:rsidDel="00F311F4">
          <w:delText xml:space="preserve"> </w:delText>
        </w:r>
      </w:del>
      <w:r>
        <w:t xml:space="preserve"> 5 semestr</w:t>
      </w:r>
    </w:p>
    <w:p w:rsidR="00B42833" w:rsidRDefault="00B42833" w:rsidP="002A41BA">
      <w:pPr>
        <w:pStyle w:val="Nagwek2"/>
      </w:pPr>
      <w:bookmarkStart w:id="1611" w:name="_Toc437097131"/>
      <w:bookmarkStart w:id="1612" w:name="_Toc437130577"/>
      <w:bookmarkStart w:id="1613" w:name="_Toc437190884"/>
      <w:r>
        <w:t>Temat projektu</w:t>
      </w:r>
      <w:bookmarkEnd w:id="1611"/>
      <w:bookmarkEnd w:id="1612"/>
      <w:bookmarkEnd w:id="1613"/>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1614" w:name="_Toc437097132"/>
      <w:bookmarkStart w:id="1615" w:name="_Toc437130578"/>
      <w:bookmarkStart w:id="1616" w:name="_Toc437190885"/>
      <w:r>
        <w:t>Kontekst projektu</w:t>
      </w:r>
      <w:bookmarkEnd w:id="1614"/>
      <w:bookmarkEnd w:id="1615"/>
      <w:bookmarkEnd w:id="1616"/>
      <w:r>
        <w:tab/>
      </w:r>
    </w:p>
    <w:p w:rsidR="00B42833" w:rsidRDefault="00B42833" w:rsidP="002A41BA">
      <w:pPr>
        <w:pStyle w:val="Nagwek3"/>
      </w:pPr>
      <w:bookmarkStart w:id="1617" w:name="_Toc437097133"/>
      <w:bookmarkStart w:id="1618" w:name="_Toc437130579"/>
      <w:bookmarkStart w:id="1619" w:name="_Toc437190886"/>
      <w:r>
        <w:t>Krótka charakterystyka projektu</w:t>
      </w:r>
      <w:bookmarkEnd w:id="1617"/>
      <w:bookmarkEnd w:id="1618"/>
      <w:bookmarkEnd w:id="1619"/>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1620" w:name="_Toc437097134"/>
      <w:bookmarkStart w:id="1621" w:name="_Toc437130580"/>
      <w:bookmarkStart w:id="1622" w:name="_Toc437190887"/>
      <w:r>
        <w:t>Cele projektu</w:t>
      </w:r>
      <w:bookmarkEnd w:id="1620"/>
      <w:bookmarkEnd w:id="1621"/>
      <w:bookmarkEnd w:id="1622"/>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1623" w:name="_Toc437097135"/>
      <w:bookmarkStart w:id="1624" w:name="_Toc437130581"/>
      <w:bookmarkStart w:id="1625" w:name="_Toc437190888"/>
      <w:r w:rsidRPr="007B0994">
        <w:t>Osiągnięte rezultaty</w:t>
      </w:r>
      <w:bookmarkEnd w:id="1623"/>
      <w:bookmarkEnd w:id="1624"/>
      <w:bookmarkEnd w:id="1625"/>
    </w:p>
    <w:p w:rsidR="00B42833" w:rsidRDefault="00B42833" w:rsidP="009F5055">
      <w:pPr>
        <w:pStyle w:val="Zwykyakapit"/>
      </w:pPr>
      <w:r>
        <w:t>W wyniku pracy powstała aplikacja mobilna przeznaczona na platformę Android, przy wykorzystaniu której użytkownik może znaleźć obiekty turystyczne znajdujące się w jego pobliżu.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1626" w:author="DeeM" w:date="2015-12-07T16:57:00Z">
        <w:r w:rsidR="009423ED">
          <w:t>,</w:t>
        </w:r>
      </w:ins>
      <w:r>
        <w:t xml:space="preserve"> może dowiedzieć się więcej na temat wybranego miejsca i zobaczyć zdjęcia </w:t>
      </w:r>
      <w:ins w:id="1627" w:author="DeeM" w:date="2015-12-07T16:57:00Z">
        <w:r w:rsidR="009423ED">
          <w:t>oraz</w:t>
        </w:r>
      </w:ins>
      <w:del w:id="1628" w:author="DeeM" w:date="2015-12-07T16:57:00Z">
        <w:r w:rsidDel="009423ED">
          <w:delText>i</w:delText>
        </w:r>
      </w:del>
      <w:r>
        <w:t xml:space="preserve"> opinie innych użytkowników. </w:t>
      </w:r>
    </w:p>
    <w:p w:rsidR="00B42833" w:rsidRDefault="00B42833" w:rsidP="009F5055">
      <w:pPr>
        <w:pStyle w:val="Zwykyakapit"/>
      </w:pPr>
      <w:r>
        <w:t xml:space="preserve">Drugi z modułów - wydarzenia - umożliwia użytkownikom planowanie spotkań w grupie i komunikację w celu ustalenia szczegółów wydarzenia. </w:t>
      </w:r>
    </w:p>
    <w:p w:rsidR="00B42833" w:rsidRDefault="00B42833" w:rsidP="009F5055">
      <w:pPr>
        <w:pStyle w:val="Zwykyakapit"/>
      </w:pPr>
      <w:r>
        <w:t>Następny element - profil użytkownika - oprócz zarządzania kontem i informacjami na nim</w:t>
      </w:r>
      <w:ins w:id="1629"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B42833" w:rsidRDefault="00B42833" w:rsidP="009423ED">
      <w:pPr>
        <w:pStyle w:val="Zwykyakapit"/>
        <w:pPrChange w:id="1630" w:author="DeeM" w:date="2015-12-07T16:57:00Z">
          <w:pPr/>
        </w:pPrChange>
      </w:pPr>
      <w:r>
        <w:t>Obie aplikacje współdzielą tę samą bazę danych i serwis.</w:t>
      </w:r>
    </w:p>
    <w:p w:rsidR="00B42833" w:rsidRDefault="00B42833" w:rsidP="002A41BA">
      <w:pPr>
        <w:pStyle w:val="Nagwek2"/>
      </w:pPr>
      <w:bookmarkStart w:id="1631" w:name="_Toc437097136"/>
      <w:bookmarkStart w:id="1632" w:name="_Toc437130582"/>
      <w:bookmarkStart w:id="1633" w:name="_Toc437190889"/>
      <w:r w:rsidRPr="008F2ED6">
        <w:t>Proces realizacji projektu</w:t>
      </w:r>
      <w:bookmarkEnd w:id="1631"/>
      <w:bookmarkEnd w:id="1632"/>
      <w:bookmarkEnd w:id="1633"/>
    </w:p>
    <w:p w:rsidR="00B42833" w:rsidRDefault="00B42833" w:rsidP="002A41BA">
      <w:pPr>
        <w:pStyle w:val="Nagwek3"/>
      </w:pPr>
      <w:bookmarkStart w:id="1634" w:name="_Toc437097137"/>
      <w:bookmarkStart w:id="1635" w:name="_Toc437130583"/>
      <w:bookmarkStart w:id="1636" w:name="_Toc437190890"/>
      <w:r>
        <w:t>Organizacja projektu</w:t>
      </w:r>
      <w:bookmarkEnd w:id="1634"/>
      <w:bookmarkEnd w:id="1635"/>
      <w:bookmarkEnd w:id="1636"/>
    </w:p>
    <w:p w:rsidR="00B42833" w:rsidRDefault="00B42833" w:rsidP="009F5055">
      <w:pPr>
        <w:pStyle w:val="Zwykyakapit"/>
      </w:pPr>
      <w:r>
        <w:t xml:space="preserve">Prace nad projektem zaczęły się jeszcze w wakacje. Pierwszy sprint rozpoczął się wraz z początkiem września, </w:t>
      </w:r>
      <w:ins w:id="1637" w:author="DeeM" w:date="2015-12-07T16:58:00Z">
        <w:r w:rsidR="009423ED">
          <w:t xml:space="preserve">zaś </w:t>
        </w:r>
      </w:ins>
      <w:r>
        <w:t xml:space="preserve">ostatni zakończył </w:t>
      </w:r>
      <w:del w:id="1638"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1639" w:author="DeeM" w:date="2015-12-07T16:58:00Z">
        <w:r w:rsidDel="009423ED">
          <w:delText xml:space="preserve">widoku </w:delText>
        </w:r>
      </w:del>
      <w:ins w:id="1640" w:author="DeeM" w:date="2015-12-07T16:58:00Z">
        <w:r w:rsidR="009423ED">
          <w:t xml:space="preserve">widokiem </w:t>
        </w:r>
      </w:ins>
      <w:r>
        <w:t xml:space="preserve">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 implementacji aplikacji webowej, biorąc udział głównie przy wytwarzaniu modułu wydarzeń.  </w:t>
      </w:r>
    </w:p>
    <w:p w:rsidR="00B42833" w:rsidRDefault="00B42833" w:rsidP="002A41BA">
      <w:pPr>
        <w:pStyle w:val="Nagwek3"/>
      </w:pPr>
      <w:bookmarkStart w:id="1641" w:name="_Toc437097138"/>
      <w:bookmarkStart w:id="1642" w:name="_Toc437130584"/>
      <w:bookmarkStart w:id="1643" w:name="_Toc437190891"/>
      <w:r>
        <w:t>Metodologie</w:t>
      </w:r>
      <w:bookmarkEnd w:id="1641"/>
      <w:bookmarkEnd w:id="1642"/>
      <w:bookmarkEnd w:id="1643"/>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 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1644" w:name="_Toc437097139"/>
      <w:bookmarkStart w:id="1645" w:name="_Toc437130585"/>
      <w:bookmarkStart w:id="1646" w:name="_Toc437190892"/>
      <w:r>
        <w:lastRenderedPageBreak/>
        <w:t>Wsparcie narzędziowe</w:t>
      </w:r>
      <w:bookmarkEnd w:id="1644"/>
      <w:bookmarkEnd w:id="1645"/>
      <w:bookmarkEnd w:id="1646"/>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1647"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1648"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1649"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1650" w:author="DeeM" w:date="2015-12-07T16:59:00Z">
        <w:r w:rsidR="009423ED">
          <w:t>:</w:t>
        </w:r>
      </w:ins>
    </w:p>
    <w:p w:rsidR="00B42833" w:rsidRDefault="00B42833" w:rsidP="00B42833">
      <w:pPr>
        <w:pStyle w:val="Odsyacz"/>
      </w:pPr>
      <w:r>
        <w:t>Acunote</w:t>
      </w:r>
    </w:p>
    <w:p w:rsidR="006C3C84" w:rsidRDefault="00B42833" w:rsidP="002A41BA">
      <w:pPr>
        <w:pStyle w:val="Nagwek2"/>
      </w:pPr>
      <w:bookmarkStart w:id="1651" w:name="_Toc437190893"/>
      <w:bookmarkStart w:id="1652" w:name="_Toc437097140"/>
      <w:bookmarkStart w:id="1653" w:name="_Toc437130586"/>
      <w:r>
        <w:t>Dokumentacja</w:t>
      </w:r>
      <w:bookmarkEnd w:id="1651"/>
      <w:r>
        <w:t xml:space="preserve"> </w:t>
      </w:r>
    </w:p>
    <w:p w:rsidR="00B42833" w:rsidRDefault="006C3C84" w:rsidP="006C3C84">
      <w:pPr>
        <w:pStyle w:val="Nagwek3"/>
      </w:pPr>
      <w:bookmarkStart w:id="1654" w:name="_Toc437190894"/>
      <w:r>
        <w:t xml:space="preserve">Dokumentacja </w:t>
      </w:r>
      <w:r w:rsidR="00B42833">
        <w:t>techniczna</w:t>
      </w:r>
      <w:bookmarkEnd w:id="1652"/>
      <w:bookmarkEnd w:id="1653"/>
      <w:bookmarkEnd w:id="1654"/>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1655" w:name="_Toc437097141"/>
      <w:bookmarkStart w:id="1656" w:name="_Toc437130587"/>
      <w:bookmarkStart w:id="1657" w:name="_Toc437190895"/>
      <w:r>
        <w:t>Dokumentacja procesowa</w:t>
      </w:r>
      <w:bookmarkEnd w:id="1655"/>
      <w:bookmarkEnd w:id="1656"/>
      <w:bookmarkEnd w:id="1657"/>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1658"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1659" w:name="_Toc437097142"/>
      <w:bookmarkStart w:id="1660" w:name="_Toc437130588"/>
      <w:bookmarkStart w:id="1661" w:name="_Toc437190896"/>
      <w:r>
        <w:t>Zmiany w trakcie projektu</w:t>
      </w:r>
      <w:bookmarkEnd w:id="1659"/>
      <w:bookmarkEnd w:id="1660"/>
      <w:bookmarkEnd w:id="1661"/>
    </w:p>
    <w:p w:rsidR="00B42833" w:rsidRDefault="00B42833" w:rsidP="002A41BA">
      <w:pPr>
        <w:pStyle w:val="Nagwek3"/>
      </w:pPr>
      <w:bookmarkStart w:id="1662" w:name="_Toc437097143"/>
      <w:bookmarkStart w:id="1663" w:name="_Toc437130589"/>
      <w:bookmarkStart w:id="1664" w:name="_Toc437190897"/>
      <w:r>
        <w:t>Organizacja projektu i role członków zespołu</w:t>
      </w:r>
      <w:bookmarkEnd w:id="1662"/>
      <w:bookmarkEnd w:id="1663"/>
      <w:bookmarkEnd w:id="1664"/>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1665" w:author="DeeM" w:date="2015-12-07T17:00:00Z">
        <w:r w:rsidDel="009423ED">
          <w:delText>. Jednak udało się go rozpocząć</w:delText>
        </w:r>
      </w:del>
      <w:ins w:id="1666" w:author="DeeM" w:date="2015-12-07T17:00:00Z">
        <w:r w:rsidR="009423ED">
          <w:t>, jednak udało się to osiągnąć</w:t>
        </w:r>
      </w:ins>
      <w:r>
        <w:t xml:space="preserve"> dopiero na początku września</w:t>
      </w:r>
      <w:ins w:id="1667" w:author="DeeM" w:date="2015-12-07T17:00:00Z">
        <w:r w:rsidR="009423ED">
          <w:t xml:space="preserve">, przez co </w:t>
        </w:r>
      </w:ins>
      <w:del w:id="1668"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1669" w:name="_Toc437097144"/>
      <w:bookmarkStart w:id="1670" w:name="_Toc437130590"/>
      <w:bookmarkStart w:id="1671" w:name="_Toc437190898"/>
      <w:r>
        <w:lastRenderedPageBreak/>
        <w:t>Metodologie i narzędzia.</w:t>
      </w:r>
      <w:bookmarkEnd w:id="1669"/>
      <w:bookmarkEnd w:id="1670"/>
      <w:bookmarkEnd w:id="1671"/>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1672" w:name="_Toc437097145"/>
      <w:bookmarkStart w:id="1673" w:name="_Toc437130591"/>
      <w:bookmarkStart w:id="1674" w:name="_Toc437190899"/>
      <w:r>
        <w:t>Zakres i harmonogram projektu</w:t>
      </w:r>
      <w:bookmarkEnd w:id="1672"/>
      <w:bookmarkEnd w:id="1673"/>
      <w:bookmarkEnd w:id="1674"/>
    </w:p>
    <w:p w:rsidR="00B42833" w:rsidRDefault="00B42833" w:rsidP="00706883">
      <w:pPr>
        <w:pStyle w:val="Zwykyakapit"/>
      </w:pPr>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1675" w:name="_Toc437097146"/>
      <w:bookmarkStart w:id="1676" w:name="_Toc437130592"/>
      <w:bookmarkStart w:id="1677" w:name="_Toc437190900"/>
      <w:r>
        <w:t>Rzeczywiste nakłady pracy w stosunku do zakładanych na początku.</w:t>
      </w:r>
      <w:bookmarkEnd w:id="1675"/>
      <w:bookmarkEnd w:id="1676"/>
      <w:bookmarkEnd w:id="1677"/>
      <w:r>
        <w:t xml:space="preserve"> </w:t>
      </w:r>
    </w:p>
    <w:p w:rsidR="00B42833" w:rsidRDefault="00B42833" w:rsidP="009F5055">
      <w:pPr>
        <w:pStyle w:val="Zwykyakapit"/>
      </w:pPr>
      <w:r>
        <w:t>Nakład pracy nad projektem był większy od tego</w:t>
      </w:r>
      <w:ins w:id="1678"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1679" w:name="_Toc437097147"/>
      <w:bookmarkStart w:id="1680" w:name="_Toc437130593"/>
      <w:bookmarkStart w:id="1681" w:name="_Toc437190901"/>
      <w:r>
        <w:t>Podział wykonanej pracy</w:t>
      </w:r>
      <w:bookmarkEnd w:id="1679"/>
      <w:bookmarkEnd w:id="1680"/>
      <w:bookmarkEnd w:id="1681"/>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Nagwek3"/>
      </w:pPr>
      <w:bookmarkStart w:id="1682" w:name="_Toc437097148"/>
      <w:bookmarkStart w:id="1683" w:name="_Toc437130594"/>
      <w:bookmarkStart w:id="1684" w:name="_Toc437190902"/>
      <w:r>
        <w:t>Artur Kąkol</w:t>
      </w:r>
      <w:bookmarkEnd w:id="1682"/>
      <w:bookmarkEnd w:id="1683"/>
      <w:bookmarkEnd w:id="1684"/>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 xml:space="preserve">Zapoznanie się z technologiami informatycznymi wykorzystywanymi w 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1685" w:name="_Toc437097149"/>
      <w:bookmarkStart w:id="1686" w:name="_Toc437130595"/>
      <w:bookmarkStart w:id="1687" w:name="_Toc437190903"/>
      <w:r>
        <w:lastRenderedPageBreak/>
        <w:t>Dorian Krefft</w:t>
      </w:r>
      <w:bookmarkEnd w:id="1685"/>
      <w:bookmarkEnd w:id="1686"/>
      <w:bookmarkEnd w:id="1687"/>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1688" w:name="_Toc437097150"/>
      <w:bookmarkStart w:id="1689" w:name="_Toc437130596"/>
      <w:bookmarkStart w:id="1690" w:name="_Toc437190904"/>
      <w:r>
        <w:t>Marcin Kozij</w:t>
      </w:r>
      <w:bookmarkEnd w:id="1688"/>
      <w:bookmarkEnd w:id="1689"/>
      <w:bookmarkEnd w:id="1690"/>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 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1691" w:name="_Toc437097151"/>
      <w:bookmarkStart w:id="1692" w:name="_Toc437130597"/>
      <w:bookmarkStart w:id="1693" w:name="_Toc437190905"/>
      <w:r>
        <w:t>Patryk Kuśmierek</w:t>
      </w:r>
      <w:bookmarkEnd w:id="1691"/>
      <w:bookmarkEnd w:id="1692"/>
      <w:bookmarkEnd w:id="1693"/>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1694" w:name="_Toc437190906"/>
      <w:r>
        <w:t>Wdrożenie projektu</w:t>
      </w:r>
      <w:bookmarkEnd w:id="1694"/>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1695" w:name="_Toc437190907"/>
      <w:r>
        <w:t>Opinia klienta</w:t>
      </w:r>
      <w:bookmarkEnd w:id="1695"/>
    </w:p>
    <w:p w:rsidR="006C3C84" w:rsidRPr="006C3C84" w:rsidRDefault="006C3C84" w:rsidP="006C3C84">
      <w:pPr>
        <w:pStyle w:val="Zwykyakapit"/>
      </w:pPr>
      <w:r>
        <w:t>W projekcie nie zdefiniowano zewnętrznego klienta.</w:t>
      </w:r>
    </w:p>
    <w:p w:rsidR="00C31140" w:rsidRDefault="00C31140" w:rsidP="006C3C84">
      <w:pPr>
        <w:pStyle w:val="Nagwek2"/>
      </w:pPr>
      <w:bookmarkStart w:id="1696" w:name="_Toc437190908"/>
      <w:r>
        <w:t>Podsumowanie</w:t>
      </w:r>
      <w:bookmarkEnd w:id="1696"/>
    </w:p>
    <w:p w:rsidR="00C31140" w:rsidRDefault="006C3C84" w:rsidP="006C3C84">
      <w:pPr>
        <w:pStyle w:val="Zwykyakapit"/>
      </w:pPr>
      <w:r>
        <w:t xml:space="preserve">Jak wynika ze zgromadzonych materiałów, zespołowi udało się osiągnąć wyznaczone cele – powstała zarówno aplikacja w wersji webowej, jak i mobilnej. Warto zauważyć, że 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xml:space="preserve">. Chociaż początki były trudne - ze względu na fakt, że nie wszyscy członkowie zespołu mieli wcześniej styczność z wybranymi technologiami – współpraca była owocna i w większości przypadków pozbawiona konfliktów. Członkowie zespołu dzielili się zadaniami i obowiązkami w przypadku trudności z ich wykonaniem, dzięki czemu </w:t>
      </w:r>
      <w:r w:rsidR="004133D1">
        <w:t>prace z każdą iteracją nabierały coraz większego tempa. Niewykluczone, że zespół spróbuje wznowić prace nad produktem po zakończeniu projektu inżynierskiego</w:t>
      </w:r>
      <w:commentRangeStart w:id="1697"/>
      <w:r w:rsidR="004133D1">
        <w:t>.</w:t>
      </w:r>
      <w:commentRangeEnd w:id="1697"/>
      <w:r w:rsidR="005E5E4F">
        <w:rPr>
          <w:rStyle w:val="Odwoaniedokomentarza"/>
        </w:rPr>
        <w:commentReference w:id="1697"/>
      </w:r>
    </w:p>
    <w:p w:rsidR="00B65B12" w:rsidRPr="00B65B12" w:rsidDel="005E5E4F" w:rsidRDefault="00B65B12" w:rsidP="006C3C84">
      <w:pPr>
        <w:pStyle w:val="Zwykyakapit"/>
        <w:rPr>
          <w:del w:id="1698" w:author="Olek" w:date="2015-12-07T10:01:00Z"/>
        </w:rPr>
      </w:pPr>
      <w:del w:id="1699" w:author="Olek" w:date="2015-12-07T10:01:00Z">
        <w:r w:rsidDel="005E5E4F">
          <w:delText xml:space="preserve">Zespół chciałby złożyć serdeczne podziękowania dr. inż. Aleksandrowi </w:delText>
        </w:r>
        <w:bookmarkStart w:id="1700" w:name="_GoBack"/>
        <w:r w:rsidDel="005E5E4F">
          <w:delText>Jarzębowiczowi</w:delText>
        </w:r>
        <w:bookmarkEnd w:id="1700"/>
        <w:r w:rsidDel="005E5E4F">
          <w:delText xml:space="preserve">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1701" w:name="_Toc437190909"/>
      <w:commentRangeStart w:id="1702"/>
      <w:r>
        <w:lastRenderedPageBreak/>
        <w:t xml:space="preserve">Wykaz </w:t>
      </w:r>
      <w:r w:rsidRPr="00DF6FBD">
        <w:t>literatury</w:t>
      </w:r>
      <w:bookmarkEnd w:id="861"/>
      <w:bookmarkEnd w:id="862"/>
      <w:bookmarkEnd w:id="863"/>
      <w:bookmarkEnd w:id="864"/>
      <w:bookmarkEnd w:id="865"/>
      <w:bookmarkEnd w:id="866"/>
      <w:bookmarkEnd w:id="1701"/>
      <w:commentRangeEnd w:id="1702"/>
      <w:r w:rsidR="005E5E4F">
        <w:rPr>
          <w:rStyle w:val="Odwoaniedokomentarza"/>
          <w:b w:val="0"/>
          <w:bCs w:val="0"/>
          <w:caps w:val="0"/>
          <w:kern w:val="0"/>
        </w:rPr>
        <w:commentReference w:id="1702"/>
      </w:r>
    </w:p>
    <w:p w:rsidR="00306BCB" w:rsidRPr="00084473" w:rsidRDefault="00306BCB" w:rsidP="00084473">
      <w:pPr>
        <w:pStyle w:val="Zwykyakapit"/>
        <w:numPr>
          <w:ilvl w:val="0"/>
          <w:numId w:val="72"/>
        </w:numPr>
        <w:jc w:val="left"/>
      </w:pPr>
      <w:r w:rsidRPr="00084473">
        <w:t xml:space="preserve">Porówananie popularności stron o tematyce turystycznej, </w:t>
      </w:r>
      <w:r w:rsidR="001631E4">
        <w:fldChar w:fldCharType="begin"/>
      </w:r>
      <w:r w:rsidR="001631E4">
        <w:instrText>HYPERLINK "https://www.google.pl/trends/explore%23q=%2Fm%2F09py1r%2C%20%2Fm%2F01s5t0%2C%20%2Fm%2F02bx_y&amp;cmpt=q&amp;tz=Etc%2FGMT-1"</w:instrText>
      </w:r>
      <w:ins w:id="1703" w:author="DeeM" w:date="2015-12-07T17:03:00Z"/>
      <w:r w:rsidR="001631E4">
        <w:fldChar w:fldCharType="separate"/>
      </w:r>
      <w:r w:rsidRPr="00084473">
        <w:rPr>
          <w:rStyle w:val="Hipercze"/>
        </w:rPr>
        <w:t>https://www.google.pl/trends/explore#q=%2Fm%2F09py1r%2C%20%2Fm%2F01s5t0%2C%20%2Fm%2F02bx_y&amp;cmpt=q&amp;tz=Etc%2FGMT-1</w:t>
      </w:r>
      <w:r w:rsidR="001631E4">
        <w:fldChar w:fldCharType="end"/>
      </w:r>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1631E4">
        <w:fldChar w:fldCharType="begin"/>
      </w:r>
      <w:r w:rsidR="001631E4" w:rsidRPr="00904F52">
        <w:rPr>
          <w:lang w:val="en-US"/>
          <w:rPrChange w:id="1704" w:author="DeeM" w:date="2015-12-07T16:27:00Z">
            <w:rPr/>
          </w:rPrChange>
        </w:rPr>
        <w:instrText>HYPERLINK "http://www.fodors.com"</w:instrText>
      </w:r>
      <w:ins w:id="1705" w:author="DeeM" w:date="2015-12-07T17:03:00Z"/>
      <w:r w:rsidR="001631E4">
        <w:fldChar w:fldCharType="separate"/>
      </w:r>
      <w:r w:rsidR="009C3260" w:rsidRPr="009C3260">
        <w:rPr>
          <w:rStyle w:val="Hipercze"/>
          <w:rFonts w:cs="Arial"/>
          <w:shd w:val="clear" w:color="auto" w:fill="FFFFFF"/>
          <w:lang w:val="en-US"/>
        </w:rPr>
        <w:t>http://www.fodors.com</w:t>
      </w:r>
      <w:r w:rsidR="001631E4">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r w:rsidR="001631E4">
        <w:fldChar w:fldCharType="begin"/>
      </w:r>
      <w:r w:rsidR="001631E4">
        <w:instrText>HYPERLINK "http://www.trojmiasto.pl"</w:instrText>
      </w:r>
      <w:ins w:id="1706" w:author="DeeM" w:date="2015-12-07T17:03:00Z"/>
      <w:r w:rsidR="001631E4">
        <w:fldChar w:fldCharType="separate"/>
      </w:r>
      <w:r w:rsidRPr="00084473">
        <w:rPr>
          <w:rStyle w:val="Hipercze"/>
        </w:rPr>
        <w:t>http://www.trojmiasto.pl</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r w:rsidR="001631E4">
        <w:fldChar w:fldCharType="begin"/>
      </w:r>
      <w:r w:rsidR="001631E4">
        <w:instrText>HYPERLINK "https://www.travelocity.com"</w:instrText>
      </w:r>
      <w:ins w:id="1707" w:author="DeeM" w:date="2015-12-07T17:03:00Z"/>
      <w:r w:rsidR="001631E4">
        <w:fldChar w:fldCharType="separate"/>
      </w:r>
      <w:r w:rsidRPr="00084473">
        <w:rPr>
          <w:rStyle w:val="Hipercze"/>
          <w:lang w:val="en-US"/>
        </w:rPr>
        <w:t>https://www.travelocity.com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1631E4">
        <w:fldChar w:fldCharType="begin"/>
      </w:r>
      <w:r w:rsidR="001631E4" w:rsidRPr="00904F52">
        <w:rPr>
          <w:lang w:val="en-US"/>
          <w:rPrChange w:id="1708" w:author="DeeM" w:date="2015-12-07T16:27:00Z">
            <w:rPr/>
          </w:rPrChange>
        </w:rPr>
        <w:instrText>HYPERLINK "http://pl.tripadvisor.com"</w:instrText>
      </w:r>
      <w:ins w:id="1709" w:author="DeeM" w:date="2015-12-07T17:03:00Z"/>
      <w:r w:rsidR="001631E4">
        <w:fldChar w:fldCharType="separate"/>
      </w:r>
      <w:r w:rsidRPr="00084473">
        <w:rPr>
          <w:rStyle w:val="Hipercze"/>
          <w:lang w:val="en-US"/>
        </w:rPr>
        <w:t>http://pl.tripadvisor.com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r w:rsidR="001631E4">
        <w:fldChar w:fldCharType="begin"/>
      </w:r>
      <w:r w:rsidR="001631E4">
        <w:instrText>HYPERLINK "https://www.jetbrains.com/idea"</w:instrText>
      </w:r>
      <w:ins w:id="1710" w:author="DeeM" w:date="2015-12-07T17:03:00Z"/>
      <w:r w:rsidR="001631E4">
        <w:fldChar w:fldCharType="separate"/>
      </w:r>
      <w:r w:rsidRPr="00084473">
        <w:rPr>
          <w:rStyle w:val="Hipercze"/>
        </w:rPr>
        <w:t>https://www.jetbrains.com/idea</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1631E4">
        <w:fldChar w:fldCharType="begin"/>
      </w:r>
      <w:r w:rsidR="001631E4" w:rsidRPr="00904F52">
        <w:rPr>
          <w:lang w:val="en-US"/>
          <w:rPrChange w:id="1711" w:author="DeeM" w:date="2015-12-07T16:27:00Z">
            <w:rPr/>
          </w:rPrChange>
        </w:rPr>
        <w:instrText>HYPERLINK "https://grails.org"</w:instrText>
      </w:r>
      <w:ins w:id="1712" w:author="DeeM" w:date="2015-12-07T17:03:00Z"/>
      <w:r w:rsidR="001631E4">
        <w:fldChar w:fldCharType="separate"/>
      </w:r>
      <w:r w:rsidRPr="00084473">
        <w:rPr>
          <w:rStyle w:val="Hipercze"/>
          <w:lang w:val="en-US"/>
        </w:rPr>
        <w:t>https://grails.org</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1631E4">
        <w:fldChar w:fldCharType="begin"/>
      </w:r>
      <w:r w:rsidR="001631E4" w:rsidRPr="00904F52">
        <w:rPr>
          <w:lang w:val="en-US"/>
          <w:rPrChange w:id="1713" w:author="DeeM" w:date="2015-12-07T16:27:00Z">
            <w:rPr/>
          </w:rPrChange>
        </w:rPr>
        <w:instrText>HYPERLINK "http://developer.android.com/tools/studio/index.html"</w:instrText>
      </w:r>
      <w:ins w:id="1714" w:author="DeeM" w:date="2015-12-07T17:03:00Z"/>
      <w:r w:rsidR="001631E4">
        <w:fldChar w:fldCharType="separate"/>
      </w:r>
      <w:r w:rsidRPr="00084473">
        <w:rPr>
          <w:rStyle w:val="Hipercze"/>
          <w:lang w:val="en-US"/>
        </w:rPr>
        <w:t>http://developer.android.com/tools/studio/index.html</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r w:rsidR="001631E4">
        <w:fldChar w:fldCharType="begin"/>
      </w:r>
      <w:r w:rsidR="001631E4">
        <w:instrText>HYPERLINK "https://dev.mysql.com/downloads/mysql"</w:instrText>
      </w:r>
      <w:ins w:id="1715" w:author="DeeM" w:date="2015-12-07T17:03:00Z"/>
      <w:r w:rsidR="001631E4">
        <w:fldChar w:fldCharType="separate"/>
      </w:r>
      <w:r w:rsidRPr="00084473">
        <w:rPr>
          <w:rStyle w:val="Hipercze"/>
        </w:rPr>
        <w:t>https://dev.mysql.com/downloads/mysql</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1631E4">
        <w:fldChar w:fldCharType="begin"/>
      </w:r>
      <w:r w:rsidR="001631E4" w:rsidRPr="00904F52">
        <w:rPr>
          <w:lang w:val="en-US"/>
          <w:rPrChange w:id="1716" w:author="DeeM" w:date="2015-12-07T16:27:00Z">
            <w:rPr/>
          </w:rPrChange>
        </w:rPr>
        <w:instrText>HYPERLINK "http://www.h2database.com"</w:instrText>
      </w:r>
      <w:ins w:id="1717" w:author="DeeM" w:date="2015-12-07T17:03:00Z"/>
      <w:r w:rsidR="001631E4">
        <w:fldChar w:fldCharType="separate"/>
      </w:r>
      <w:r w:rsidRPr="00084473">
        <w:rPr>
          <w:rStyle w:val="Hipercze"/>
          <w:lang w:val="en-US"/>
        </w:rPr>
        <w:t>http://www.h2database.com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r w:rsidR="001631E4">
        <w:fldChar w:fldCharType="begin"/>
      </w:r>
      <w:r w:rsidR="001631E4">
        <w:instrText>HYPERLINK "https://tomcat.apache.org/download-70.cgi"</w:instrText>
      </w:r>
      <w:ins w:id="1718" w:author="DeeM" w:date="2015-12-07T17:03:00Z"/>
      <w:r w:rsidR="001631E4">
        <w:fldChar w:fldCharType="separate"/>
      </w:r>
      <w:r w:rsidRPr="00084473">
        <w:rPr>
          <w:rStyle w:val="Hipercze"/>
          <w:lang w:val="en-US"/>
        </w:rPr>
        <w:t>https://tomcat.apache.org/download-70.cgi</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1631E4">
        <w:fldChar w:fldCharType="begin"/>
      </w:r>
      <w:r w:rsidR="001631E4" w:rsidRPr="00904F52">
        <w:rPr>
          <w:lang w:val="en-US"/>
          <w:rPrChange w:id="1719" w:author="DeeM" w:date="2015-12-07T16:27:00Z">
            <w:rPr/>
          </w:rPrChange>
        </w:rPr>
        <w:instrText>HYPERLINK "http://www.idc.com/getdoc.jsp?containerId=prUS25450615"</w:instrText>
      </w:r>
      <w:ins w:id="1720" w:author="DeeM" w:date="2015-12-07T17:03:00Z"/>
      <w:r w:rsidR="001631E4">
        <w:fldChar w:fldCharType="separate"/>
      </w:r>
      <w:r w:rsidRPr="00084473">
        <w:rPr>
          <w:rStyle w:val="Hipercze"/>
          <w:lang w:val="en-US"/>
        </w:rPr>
        <w:t>http://www.idc.com/getdoc.jsp?containerId=prUS25450615</w:t>
      </w:r>
      <w:r w:rsidR="001631E4">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1631E4">
        <w:fldChar w:fldCharType="begin"/>
      </w:r>
      <w:r w:rsidR="001631E4" w:rsidRPr="00904F52">
        <w:rPr>
          <w:lang w:val="en-US"/>
          <w:rPrChange w:id="1721" w:author="DeeM" w:date="2015-12-07T16:27:00Z">
            <w:rPr/>
          </w:rPrChange>
        </w:rPr>
        <w:instrText>HYPERLINK "http://developer.android.com/guide/index.html"</w:instrText>
      </w:r>
      <w:ins w:id="1722" w:author="DeeM" w:date="2015-12-07T17:03:00Z"/>
      <w:r w:rsidR="001631E4">
        <w:fldChar w:fldCharType="separate"/>
      </w:r>
      <w:r w:rsidR="00306BCB" w:rsidRPr="00084473">
        <w:rPr>
          <w:rStyle w:val="Hipercze"/>
          <w:lang w:val="en-US"/>
        </w:rPr>
        <w:t>http://developer.android.com/guide/index.html</w:t>
      </w:r>
      <w:r w:rsidR="001631E4">
        <w:fldChar w:fldCharType="end"/>
      </w:r>
      <w:r w:rsidR="00306BCB" w:rsidRPr="00084473">
        <w:rPr>
          <w:lang w:val="en-US"/>
        </w:rPr>
        <w:t>, (data dostępu 06.12.2015 r.).</w:t>
      </w:r>
    </w:p>
    <w:p w:rsidR="00DB5C6F" w:rsidRDefault="00DB5C6F" w:rsidP="00DF6FBD">
      <w:pPr>
        <w:pStyle w:val="Tytu1"/>
      </w:pPr>
      <w:bookmarkStart w:id="1723" w:name="_Toc437097153"/>
      <w:bookmarkStart w:id="1724" w:name="_Toc437130599"/>
      <w:bookmarkStart w:id="1725" w:name="_Toc437158468"/>
      <w:bookmarkStart w:id="1726" w:name="_Toc437158579"/>
      <w:bookmarkStart w:id="1727" w:name="_Toc437159083"/>
      <w:bookmarkStart w:id="1728" w:name="_Toc437159171"/>
      <w:bookmarkStart w:id="1729" w:name="_Toc437190910"/>
      <w:r>
        <w:lastRenderedPageBreak/>
        <w:t xml:space="preserve">Wykaz </w:t>
      </w:r>
      <w:r w:rsidRPr="00DF6FBD">
        <w:t>rysunków</w:t>
      </w:r>
      <w:bookmarkEnd w:id="1723"/>
      <w:bookmarkEnd w:id="1724"/>
      <w:bookmarkEnd w:id="1725"/>
      <w:bookmarkEnd w:id="1726"/>
      <w:bookmarkEnd w:id="1727"/>
      <w:bookmarkEnd w:id="1728"/>
      <w:bookmarkEnd w:id="1729"/>
    </w:p>
    <w:p w:rsidR="00252F3E" w:rsidRDefault="001631E4">
      <w:pPr>
        <w:pStyle w:val="Spisilustracji"/>
        <w:tabs>
          <w:tab w:val="right" w:leader="dot" w:pos="8492"/>
        </w:tabs>
        <w:rPr>
          <w:ins w:id="1730"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1731" w:author="DeeM" w:date="2015-12-07T17:03:00Z">
        <w:r w:rsidR="00252F3E"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00252F3E" w:rsidRPr="00DA54C1">
          <w:rPr>
            <w:rStyle w:val="Hipercze"/>
            <w:noProof/>
          </w:rPr>
        </w:r>
        <w:r w:rsidR="00252F3E" w:rsidRPr="00DA54C1">
          <w:rPr>
            <w:rStyle w:val="Hipercze"/>
            <w:noProof/>
          </w:rPr>
          <w:fldChar w:fldCharType="separate"/>
        </w:r>
        <w:r w:rsidR="00252F3E" w:rsidRPr="00DA54C1">
          <w:rPr>
            <w:rStyle w:val="Hipercze"/>
            <w:noProof/>
          </w:rPr>
          <w:t>Rys.1.1. Strona główna portalu Tripadvisor</w:t>
        </w:r>
        <w:r w:rsidR="00252F3E">
          <w:rPr>
            <w:noProof/>
            <w:webHidden/>
          </w:rPr>
          <w:tab/>
        </w:r>
        <w:r w:rsidR="00252F3E">
          <w:rPr>
            <w:noProof/>
            <w:webHidden/>
          </w:rPr>
          <w:fldChar w:fldCharType="begin"/>
        </w:r>
        <w:r w:rsidR="00252F3E">
          <w:rPr>
            <w:noProof/>
            <w:webHidden/>
          </w:rPr>
          <w:instrText xml:space="preserve"> PAGEREF _Toc437271130 \h </w:instrText>
        </w:r>
        <w:r w:rsidR="00252F3E">
          <w:rPr>
            <w:noProof/>
            <w:webHidden/>
          </w:rPr>
        </w:r>
      </w:ins>
      <w:r w:rsidR="00252F3E">
        <w:rPr>
          <w:noProof/>
          <w:webHidden/>
        </w:rPr>
        <w:fldChar w:fldCharType="separate"/>
      </w:r>
      <w:ins w:id="1732" w:author="DeeM" w:date="2015-12-07T17:03:00Z">
        <w:r w:rsidR="00252F3E">
          <w:rPr>
            <w:noProof/>
            <w:webHidden/>
          </w:rPr>
          <w:t>5</w:t>
        </w:r>
        <w:r w:rsidR="00252F3E">
          <w:rPr>
            <w:noProof/>
            <w:webHidden/>
          </w:rPr>
          <w:fldChar w:fldCharType="end"/>
        </w:r>
        <w:r w:rsidR="00252F3E" w:rsidRPr="00DA54C1">
          <w:rPr>
            <w:rStyle w:val="Hipercze"/>
            <w:noProof/>
          </w:rPr>
          <w:fldChar w:fldCharType="end"/>
        </w:r>
      </w:ins>
    </w:p>
    <w:p w:rsidR="00252F3E" w:rsidRDefault="00252F3E">
      <w:pPr>
        <w:pStyle w:val="Spisilustracji"/>
        <w:tabs>
          <w:tab w:val="right" w:leader="dot" w:pos="8492"/>
        </w:tabs>
        <w:rPr>
          <w:ins w:id="1733" w:author="DeeM" w:date="2015-12-07T17:03:00Z"/>
          <w:rFonts w:asciiTheme="minorHAnsi" w:eastAsiaTheme="minorEastAsia" w:hAnsiTheme="minorHAnsi" w:cstheme="minorBidi"/>
          <w:noProof/>
          <w:sz w:val="22"/>
          <w:szCs w:val="22"/>
        </w:rPr>
      </w:pPr>
      <w:ins w:id="173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 Część pierwsza backlogu produktu z dnia</w:t>
        </w:r>
        <w:r w:rsidRPr="00DA54C1">
          <w:rPr>
            <w:rStyle w:val="Hipercze"/>
            <w:i/>
            <w:noProof/>
          </w:rPr>
          <w:t xml:space="preserve"> 01.12.15</w:t>
        </w:r>
        <w:r>
          <w:rPr>
            <w:noProof/>
            <w:webHidden/>
          </w:rPr>
          <w:tab/>
        </w:r>
        <w:r>
          <w:rPr>
            <w:noProof/>
            <w:webHidden/>
          </w:rPr>
          <w:fldChar w:fldCharType="begin"/>
        </w:r>
        <w:r>
          <w:rPr>
            <w:noProof/>
            <w:webHidden/>
          </w:rPr>
          <w:instrText xml:space="preserve"> PAGEREF _Toc437271131 \h </w:instrText>
        </w:r>
        <w:r>
          <w:rPr>
            <w:noProof/>
            <w:webHidden/>
          </w:rPr>
        </w:r>
      </w:ins>
      <w:r>
        <w:rPr>
          <w:noProof/>
          <w:webHidden/>
        </w:rPr>
        <w:fldChar w:fldCharType="separate"/>
      </w:r>
      <w:ins w:id="1735" w:author="DeeM" w:date="2015-12-07T17:03:00Z">
        <w:r>
          <w:rPr>
            <w:noProof/>
            <w:webHidden/>
          </w:rPr>
          <w:t>14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36" w:author="DeeM" w:date="2015-12-07T17:03:00Z"/>
          <w:rFonts w:asciiTheme="minorHAnsi" w:eastAsiaTheme="minorEastAsia" w:hAnsiTheme="minorHAnsi" w:cstheme="minorBidi"/>
          <w:noProof/>
          <w:sz w:val="22"/>
          <w:szCs w:val="22"/>
        </w:rPr>
      </w:pPr>
      <w:ins w:id="173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3.2. Część druga backlogu produktu z dnia</w:t>
        </w:r>
        <w:r w:rsidRPr="00DA54C1">
          <w:rPr>
            <w:rStyle w:val="Hipercze"/>
            <w:i/>
            <w:noProof/>
          </w:rPr>
          <w:t xml:space="preserve"> 01.12.15</w:t>
        </w:r>
        <w:r>
          <w:rPr>
            <w:noProof/>
            <w:webHidden/>
          </w:rPr>
          <w:tab/>
        </w:r>
        <w:r>
          <w:rPr>
            <w:noProof/>
            <w:webHidden/>
          </w:rPr>
          <w:fldChar w:fldCharType="begin"/>
        </w:r>
        <w:r>
          <w:rPr>
            <w:noProof/>
            <w:webHidden/>
          </w:rPr>
          <w:instrText xml:space="preserve"> PAGEREF _Toc437271132 \h </w:instrText>
        </w:r>
        <w:r>
          <w:rPr>
            <w:noProof/>
            <w:webHidden/>
          </w:rPr>
        </w:r>
      </w:ins>
      <w:r>
        <w:rPr>
          <w:noProof/>
          <w:webHidden/>
        </w:rPr>
        <w:fldChar w:fldCharType="separate"/>
      </w:r>
      <w:ins w:id="1738" w:author="DeeM" w:date="2015-12-07T17:03:00Z">
        <w:r>
          <w:rPr>
            <w:noProof/>
            <w:webHidden/>
          </w:rPr>
          <w:t>15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39" w:author="DeeM" w:date="2015-12-07T17:03:00Z"/>
          <w:rFonts w:asciiTheme="minorHAnsi" w:eastAsiaTheme="minorEastAsia" w:hAnsiTheme="minorHAnsi" w:cstheme="minorBidi"/>
          <w:noProof/>
          <w:sz w:val="22"/>
          <w:szCs w:val="22"/>
        </w:rPr>
      </w:pPr>
      <w:ins w:id="174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3.3. Backlog sprintu pierwszego</w:t>
        </w:r>
        <w:r>
          <w:rPr>
            <w:noProof/>
            <w:webHidden/>
          </w:rPr>
          <w:tab/>
        </w:r>
        <w:r>
          <w:rPr>
            <w:noProof/>
            <w:webHidden/>
          </w:rPr>
          <w:fldChar w:fldCharType="begin"/>
        </w:r>
        <w:r>
          <w:rPr>
            <w:noProof/>
            <w:webHidden/>
          </w:rPr>
          <w:instrText xml:space="preserve"> PAGEREF _Toc437271133 \h </w:instrText>
        </w:r>
        <w:r>
          <w:rPr>
            <w:noProof/>
            <w:webHidden/>
          </w:rPr>
        </w:r>
      </w:ins>
      <w:r>
        <w:rPr>
          <w:noProof/>
          <w:webHidden/>
        </w:rPr>
        <w:fldChar w:fldCharType="separate"/>
      </w:r>
      <w:ins w:id="1741" w:author="DeeM" w:date="2015-12-07T17:03:00Z">
        <w:r>
          <w:rPr>
            <w:noProof/>
            <w:webHidden/>
          </w:rPr>
          <w:t>16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42" w:author="DeeM" w:date="2015-12-07T17:03:00Z"/>
          <w:rFonts w:asciiTheme="minorHAnsi" w:eastAsiaTheme="minorEastAsia" w:hAnsiTheme="minorHAnsi" w:cstheme="minorBidi"/>
          <w:noProof/>
          <w:sz w:val="22"/>
          <w:szCs w:val="22"/>
        </w:rPr>
      </w:pPr>
      <w:ins w:id="174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3.4. Backlog sprintu drugiego</w:t>
        </w:r>
        <w:r>
          <w:rPr>
            <w:noProof/>
            <w:webHidden/>
          </w:rPr>
          <w:tab/>
        </w:r>
        <w:r>
          <w:rPr>
            <w:noProof/>
            <w:webHidden/>
          </w:rPr>
          <w:fldChar w:fldCharType="begin"/>
        </w:r>
        <w:r>
          <w:rPr>
            <w:noProof/>
            <w:webHidden/>
          </w:rPr>
          <w:instrText xml:space="preserve"> PAGEREF _Toc437271134 \h </w:instrText>
        </w:r>
        <w:r>
          <w:rPr>
            <w:noProof/>
            <w:webHidden/>
          </w:rPr>
        </w:r>
      </w:ins>
      <w:r>
        <w:rPr>
          <w:noProof/>
          <w:webHidden/>
        </w:rPr>
        <w:fldChar w:fldCharType="separate"/>
      </w:r>
      <w:ins w:id="1744" w:author="DeeM" w:date="2015-12-07T17:03:00Z">
        <w:r>
          <w:rPr>
            <w:noProof/>
            <w:webHidden/>
          </w:rPr>
          <w:t>16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45" w:author="DeeM" w:date="2015-12-07T17:03:00Z"/>
          <w:rFonts w:asciiTheme="minorHAnsi" w:eastAsiaTheme="minorEastAsia" w:hAnsiTheme="minorHAnsi" w:cstheme="minorBidi"/>
          <w:noProof/>
          <w:sz w:val="22"/>
          <w:szCs w:val="22"/>
        </w:rPr>
      </w:pPr>
      <w:ins w:id="174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3.5. Wykres wypalania sprintu drugiego</w:t>
        </w:r>
        <w:r>
          <w:rPr>
            <w:noProof/>
            <w:webHidden/>
          </w:rPr>
          <w:tab/>
        </w:r>
        <w:r>
          <w:rPr>
            <w:noProof/>
            <w:webHidden/>
          </w:rPr>
          <w:fldChar w:fldCharType="begin"/>
        </w:r>
        <w:r>
          <w:rPr>
            <w:noProof/>
            <w:webHidden/>
          </w:rPr>
          <w:instrText xml:space="preserve"> PAGEREF _Toc437271135 \h </w:instrText>
        </w:r>
        <w:r>
          <w:rPr>
            <w:noProof/>
            <w:webHidden/>
          </w:rPr>
        </w:r>
      </w:ins>
      <w:r>
        <w:rPr>
          <w:noProof/>
          <w:webHidden/>
        </w:rPr>
        <w:fldChar w:fldCharType="separate"/>
      </w:r>
      <w:ins w:id="1747"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48" w:author="DeeM" w:date="2015-12-07T17:03:00Z"/>
          <w:rFonts w:asciiTheme="minorHAnsi" w:eastAsiaTheme="minorEastAsia" w:hAnsiTheme="minorHAnsi" w:cstheme="minorBidi"/>
          <w:noProof/>
          <w:sz w:val="22"/>
          <w:szCs w:val="22"/>
        </w:rPr>
      </w:pPr>
      <w:ins w:id="174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3.6. Backlog sprintu trzeciego</w:t>
        </w:r>
        <w:r>
          <w:rPr>
            <w:noProof/>
            <w:webHidden/>
          </w:rPr>
          <w:tab/>
        </w:r>
        <w:r>
          <w:rPr>
            <w:noProof/>
            <w:webHidden/>
          </w:rPr>
          <w:fldChar w:fldCharType="begin"/>
        </w:r>
        <w:r>
          <w:rPr>
            <w:noProof/>
            <w:webHidden/>
          </w:rPr>
          <w:instrText xml:space="preserve"> PAGEREF _Toc437271136 \h </w:instrText>
        </w:r>
        <w:r>
          <w:rPr>
            <w:noProof/>
            <w:webHidden/>
          </w:rPr>
        </w:r>
      </w:ins>
      <w:r>
        <w:rPr>
          <w:noProof/>
          <w:webHidden/>
        </w:rPr>
        <w:fldChar w:fldCharType="separate"/>
      </w:r>
      <w:ins w:id="1750"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51" w:author="DeeM" w:date="2015-12-07T17:03:00Z"/>
          <w:rFonts w:asciiTheme="minorHAnsi" w:eastAsiaTheme="minorEastAsia" w:hAnsiTheme="minorHAnsi" w:cstheme="minorBidi"/>
          <w:noProof/>
          <w:sz w:val="22"/>
          <w:szCs w:val="22"/>
        </w:rPr>
      </w:pPr>
      <w:ins w:id="175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3.7. Wykres wypalania sprintu trzeciego</w:t>
        </w:r>
        <w:r>
          <w:rPr>
            <w:noProof/>
            <w:webHidden/>
          </w:rPr>
          <w:tab/>
        </w:r>
        <w:r>
          <w:rPr>
            <w:noProof/>
            <w:webHidden/>
          </w:rPr>
          <w:fldChar w:fldCharType="begin"/>
        </w:r>
        <w:r>
          <w:rPr>
            <w:noProof/>
            <w:webHidden/>
          </w:rPr>
          <w:instrText xml:space="preserve"> PAGEREF _Toc437271137 \h </w:instrText>
        </w:r>
        <w:r>
          <w:rPr>
            <w:noProof/>
            <w:webHidden/>
          </w:rPr>
        </w:r>
      </w:ins>
      <w:r>
        <w:rPr>
          <w:noProof/>
          <w:webHidden/>
        </w:rPr>
        <w:fldChar w:fldCharType="separate"/>
      </w:r>
      <w:ins w:id="1753"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54" w:author="DeeM" w:date="2015-12-07T17:03:00Z"/>
          <w:rFonts w:asciiTheme="minorHAnsi" w:eastAsiaTheme="minorEastAsia" w:hAnsiTheme="minorHAnsi" w:cstheme="minorBidi"/>
          <w:noProof/>
          <w:sz w:val="22"/>
          <w:szCs w:val="22"/>
        </w:rPr>
      </w:pPr>
      <w:ins w:id="175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3.8. Backlog sprintu czwartego</w:t>
        </w:r>
        <w:r>
          <w:rPr>
            <w:noProof/>
            <w:webHidden/>
          </w:rPr>
          <w:tab/>
        </w:r>
        <w:r>
          <w:rPr>
            <w:noProof/>
            <w:webHidden/>
          </w:rPr>
          <w:fldChar w:fldCharType="begin"/>
        </w:r>
        <w:r>
          <w:rPr>
            <w:noProof/>
            <w:webHidden/>
          </w:rPr>
          <w:instrText xml:space="preserve"> PAGEREF _Toc437271138 \h </w:instrText>
        </w:r>
        <w:r>
          <w:rPr>
            <w:noProof/>
            <w:webHidden/>
          </w:rPr>
        </w:r>
      </w:ins>
      <w:r>
        <w:rPr>
          <w:noProof/>
          <w:webHidden/>
        </w:rPr>
        <w:fldChar w:fldCharType="separate"/>
      </w:r>
      <w:ins w:id="1756" w:author="DeeM" w:date="2015-12-07T17:03:00Z">
        <w:r>
          <w:rPr>
            <w:noProof/>
            <w:webHidden/>
          </w:rPr>
          <w:t>18</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57" w:author="DeeM" w:date="2015-12-07T17:03:00Z"/>
          <w:rFonts w:asciiTheme="minorHAnsi" w:eastAsiaTheme="minorEastAsia" w:hAnsiTheme="minorHAnsi" w:cstheme="minorBidi"/>
          <w:noProof/>
          <w:sz w:val="22"/>
          <w:szCs w:val="22"/>
        </w:rPr>
      </w:pPr>
      <w:ins w:id="175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3.9. Wykres wypalania sprintu czwartego</w:t>
        </w:r>
        <w:r>
          <w:rPr>
            <w:noProof/>
            <w:webHidden/>
          </w:rPr>
          <w:tab/>
        </w:r>
        <w:r>
          <w:rPr>
            <w:noProof/>
            <w:webHidden/>
          </w:rPr>
          <w:fldChar w:fldCharType="begin"/>
        </w:r>
        <w:r>
          <w:rPr>
            <w:noProof/>
            <w:webHidden/>
          </w:rPr>
          <w:instrText xml:space="preserve"> PAGEREF _Toc437271139 \h </w:instrText>
        </w:r>
        <w:r>
          <w:rPr>
            <w:noProof/>
            <w:webHidden/>
          </w:rPr>
        </w:r>
      </w:ins>
      <w:r>
        <w:rPr>
          <w:noProof/>
          <w:webHidden/>
        </w:rPr>
        <w:fldChar w:fldCharType="separate"/>
      </w:r>
      <w:ins w:id="1759" w:author="DeeM" w:date="2015-12-07T17:03:00Z">
        <w:r>
          <w:rPr>
            <w:noProof/>
            <w:webHidden/>
          </w:rPr>
          <w:t>19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60" w:author="DeeM" w:date="2015-12-07T17:03:00Z"/>
          <w:rFonts w:asciiTheme="minorHAnsi" w:eastAsiaTheme="minorEastAsia" w:hAnsiTheme="minorHAnsi" w:cstheme="minorBidi"/>
          <w:noProof/>
          <w:sz w:val="22"/>
          <w:szCs w:val="22"/>
        </w:rPr>
      </w:pPr>
      <w:ins w:id="176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3.10 Backlog sprintu piątego</w:t>
        </w:r>
        <w:r>
          <w:rPr>
            <w:noProof/>
            <w:webHidden/>
          </w:rPr>
          <w:tab/>
        </w:r>
        <w:r>
          <w:rPr>
            <w:noProof/>
            <w:webHidden/>
          </w:rPr>
          <w:fldChar w:fldCharType="begin"/>
        </w:r>
        <w:r>
          <w:rPr>
            <w:noProof/>
            <w:webHidden/>
          </w:rPr>
          <w:instrText xml:space="preserve"> PAGEREF _Toc437271140 \h </w:instrText>
        </w:r>
        <w:r>
          <w:rPr>
            <w:noProof/>
            <w:webHidden/>
          </w:rPr>
        </w:r>
      </w:ins>
      <w:r>
        <w:rPr>
          <w:noProof/>
          <w:webHidden/>
        </w:rPr>
        <w:fldChar w:fldCharType="separate"/>
      </w:r>
      <w:ins w:id="1762" w:author="DeeM" w:date="2015-12-07T17:03:00Z">
        <w:r>
          <w:rPr>
            <w:noProof/>
            <w:webHidden/>
          </w:rPr>
          <w:t>19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63" w:author="DeeM" w:date="2015-12-07T17:03:00Z"/>
          <w:rFonts w:asciiTheme="minorHAnsi" w:eastAsiaTheme="minorEastAsia" w:hAnsiTheme="minorHAnsi" w:cstheme="minorBidi"/>
          <w:noProof/>
          <w:sz w:val="22"/>
          <w:szCs w:val="22"/>
        </w:rPr>
      </w:pPr>
      <w:ins w:id="176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3.11. Wykres wypalania sprintu 5</w:t>
        </w:r>
        <w:r>
          <w:rPr>
            <w:noProof/>
            <w:webHidden/>
          </w:rPr>
          <w:tab/>
        </w:r>
        <w:r>
          <w:rPr>
            <w:noProof/>
            <w:webHidden/>
          </w:rPr>
          <w:fldChar w:fldCharType="begin"/>
        </w:r>
        <w:r>
          <w:rPr>
            <w:noProof/>
            <w:webHidden/>
          </w:rPr>
          <w:instrText xml:space="preserve"> PAGEREF _Toc437271141 \h </w:instrText>
        </w:r>
        <w:r>
          <w:rPr>
            <w:noProof/>
            <w:webHidden/>
          </w:rPr>
        </w:r>
      </w:ins>
      <w:r>
        <w:rPr>
          <w:noProof/>
          <w:webHidden/>
        </w:rPr>
        <w:fldChar w:fldCharType="separate"/>
      </w:r>
      <w:ins w:id="1765" w:author="DeeM" w:date="2015-12-07T17:03:00Z">
        <w:r>
          <w:rPr>
            <w:noProof/>
            <w:webHidden/>
          </w:rPr>
          <w:t>20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66" w:author="DeeM" w:date="2015-12-07T17:03:00Z"/>
          <w:rFonts w:asciiTheme="minorHAnsi" w:eastAsiaTheme="minorEastAsia" w:hAnsiTheme="minorHAnsi" w:cstheme="minorBidi"/>
          <w:noProof/>
          <w:sz w:val="22"/>
          <w:szCs w:val="22"/>
        </w:rPr>
      </w:pPr>
      <w:ins w:id="176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3.12. Backlog sprintu szóstego</w:t>
        </w:r>
        <w:r>
          <w:rPr>
            <w:noProof/>
            <w:webHidden/>
          </w:rPr>
          <w:tab/>
        </w:r>
        <w:r>
          <w:rPr>
            <w:noProof/>
            <w:webHidden/>
          </w:rPr>
          <w:fldChar w:fldCharType="begin"/>
        </w:r>
        <w:r>
          <w:rPr>
            <w:noProof/>
            <w:webHidden/>
          </w:rPr>
          <w:instrText xml:space="preserve"> PAGEREF _Toc437271142 \h </w:instrText>
        </w:r>
        <w:r>
          <w:rPr>
            <w:noProof/>
            <w:webHidden/>
          </w:rPr>
        </w:r>
      </w:ins>
      <w:r>
        <w:rPr>
          <w:noProof/>
          <w:webHidden/>
        </w:rPr>
        <w:fldChar w:fldCharType="separate"/>
      </w:r>
      <w:ins w:id="1768" w:author="DeeM" w:date="2015-12-07T17:03:00Z">
        <w:r>
          <w:rPr>
            <w:noProof/>
            <w:webHidden/>
          </w:rPr>
          <w:t>20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69" w:author="DeeM" w:date="2015-12-07T17:03:00Z"/>
          <w:rFonts w:asciiTheme="minorHAnsi" w:eastAsiaTheme="minorEastAsia" w:hAnsiTheme="minorHAnsi" w:cstheme="minorBidi"/>
          <w:noProof/>
          <w:sz w:val="22"/>
          <w:szCs w:val="22"/>
        </w:rPr>
      </w:pPr>
      <w:ins w:id="177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3.13. Wykres wypalania sprintu szóstego</w:t>
        </w:r>
        <w:r>
          <w:rPr>
            <w:noProof/>
            <w:webHidden/>
          </w:rPr>
          <w:tab/>
        </w:r>
        <w:r>
          <w:rPr>
            <w:noProof/>
            <w:webHidden/>
          </w:rPr>
          <w:fldChar w:fldCharType="begin"/>
        </w:r>
        <w:r>
          <w:rPr>
            <w:noProof/>
            <w:webHidden/>
          </w:rPr>
          <w:instrText xml:space="preserve"> PAGEREF _Toc437271143 \h </w:instrText>
        </w:r>
        <w:r>
          <w:rPr>
            <w:noProof/>
            <w:webHidden/>
          </w:rPr>
        </w:r>
      </w:ins>
      <w:r>
        <w:rPr>
          <w:noProof/>
          <w:webHidden/>
        </w:rPr>
        <w:fldChar w:fldCharType="separate"/>
      </w:r>
      <w:ins w:id="1771" w:author="DeeM" w:date="2015-12-07T17:03:00Z">
        <w:r>
          <w:rPr>
            <w:noProof/>
            <w:webHidden/>
          </w:rPr>
          <w:t>21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72" w:author="DeeM" w:date="2015-12-07T17:03:00Z"/>
          <w:rFonts w:asciiTheme="minorHAnsi" w:eastAsiaTheme="minorEastAsia" w:hAnsiTheme="minorHAnsi" w:cstheme="minorBidi"/>
          <w:noProof/>
          <w:sz w:val="22"/>
          <w:szCs w:val="22"/>
        </w:rPr>
      </w:pPr>
      <w:ins w:id="177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3.14. Backlog sprintu siódmego</w:t>
        </w:r>
        <w:r>
          <w:rPr>
            <w:noProof/>
            <w:webHidden/>
          </w:rPr>
          <w:tab/>
        </w:r>
        <w:r>
          <w:rPr>
            <w:noProof/>
            <w:webHidden/>
          </w:rPr>
          <w:fldChar w:fldCharType="begin"/>
        </w:r>
        <w:r>
          <w:rPr>
            <w:noProof/>
            <w:webHidden/>
          </w:rPr>
          <w:instrText xml:space="preserve"> PAGEREF _Toc437271144 \h </w:instrText>
        </w:r>
        <w:r>
          <w:rPr>
            <w:noProof/>
            <w:webHidden/>
          </w:rPr>
        </w:r>
      </w:ins>
      <w:r>
        <w:rPr>
          <w:noProof/>
          <w:webHidden/>
        </w:rPr>
        <w:fldChar w:fldCharType="separate"/>
      </w:r>
      <w:ins w:id="1774" w:author="DeeM" w:date="2015-12-07T17:03:00Z">
        <w:r>
          <w:rPr>
            <w:noProof/>
            <w:webHidden/>
          </w:rPr>
          <w:t>22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75" w:author="DeeM" w:date="2015-12-07T17:03:00Z"/>
          <w:rFonts w:asciiTheme="minorHAnsi" w:eastAsiaTheme="minorEastAsia" w:hAnsiTheme="minorHAnsi" w:cstheme="minorBidi"/>
          <w:noProof/>
          <w:sz w:val="22"/>
          <w:szCs w:val="22"/>
        </w:rPr>
      </w:pPr>
      <w:ins w:id="177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3.15. Wykres wypalania sprintu siódmego</w:t>
        </w:r>
        <w:r>
          <w:rPr>
            <w:noProof/>
            <w:webHidden/>
          </w:rPr>
          <w:tab/>
        </w:r>
        <w:r>
          <w:rPr>
            <w:noProof/>
            <w:webHidden/>
          </w:rPr>
          <w:fldChar w:fldCharType="begin"/>
        </w:r>
        <w:r>
          <w:rPr>
            <w:noProof/>
            <w:webHidden/>
          </w:rPr>
          <w:instrText xml:space="preserve"> PAGEREF _Toc437271145 \h </w:instrText>
        </w:r>
        <w:r>
          <w:rPr>
            <w:noProof/>
            <w:webHidden/>
          </w:rPr>
        </w:r>
      </w:ins>
      <w:r>
        <w:rPr>
          <w:noProof/>
          <w:webHidden/>
        </w:rPr>
        <w:fldChar w:fldCharType="separate"/>
      </w:r>
      <w:ins w:id="1777" w:author="DeeM" w:date="2015-12-07T17:03:00Z">
        <w:r>
          <w:rPr>
            <w:noProof/>
            <w:webHidden/>
          </w:rPr>
          <w:t>23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78" w:author="DeeM" w:date="2015-12-07T17:03:00Z"/>
          <w:rFonts w:asciiTheme="minorHAnsi" w:eastAsiaTheme="minorEastAsia" w:hAnsiTheme="minorHAnsi" w:cstheme="minorBidi"/>
          <w:noProof/>
          <w:sz w:val="22"/>
          <w:szCs w:val="22"/>
        </w:rPr>
      </w:pPr>
      <w:ins w:id="177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3.16. Backlog sprintu ósmego</w:t>
        </w:r>
        <w:r>
          <w:rPr>
            <w:noProof/>
            <w:webHidden/>
          </w:rPr>
          <w:tab/>
        </w:r>
        <w:r>
          <w:rPr>
            <w:noProof/>
            <w:webHidden/>
          </w:rPr>
          <w:fldChar w:fldCharType="begin"/>
        </w:r>
        <w:r>
          <w:rPr>
            <w:noProof/>
            <w:webHidden/>
          </w:rPr>
          <w:instrText xml:space="preserve"> PAGEREF _Toc437271146 \h </w:instrText>
        </w:r>
        <w:r>
          <w:rPr>
            <w:noProof/>
            <w:webHidden/>
          </w:rPr>
        </w:r>
      </w:ins>
      <w:r>
        <w:rPr>
          <w:noProof/>
          <w:webHidden/>
        </w:rPr>
        <w:fldChar w:fldCharType="separate"/>
      </w:r>
      <w:ins w:id="1780" w:author="DeeM" w:date="2015-12-07T17:03:00Z">
        <w:r>
          <w:rPr>
            <w:noProof/>
            <w:webHidden/>
          </w:rPr>
          <w:t>24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81" w:author="DeeM" w:date="2015-12-07T17:03:00Z"/>
          <w:rFonts w:asciiTheme="minorHAnsi" w:eastAsiaTheme="minorEastAsia" w:hAnsiTheme="minorHAnsi" w:cstheme="minorBidi"/>
          <w:noProof/>
          <w:sz w:val="22"/>
          <w:szCs w:val="22"/>
        </w:rPr>
      </w:pPr>
      <w:ins w:id="178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3.17. Wykres wypalania sprintu ósmego</w:t>
        </w:r>
        <w:r>
          <w:rPr>
            <w:noProof/>
            <w:webHidden/>
          </w:rPr>
          <w:tab/>
        </w:r>
        <w:r>
          <w:rPr>
            <w:noProof/>
            <w:webHidden/>
          </w:rPr>
          <w:fldChar w:fldCharType="begin"/>
        </w:r>
        <w:r>
          <w:rPr>
            <w:noProof/>
            <w:webHidden/>
          </w:rPr>
          <w:instrText xml:space="preserve"> PAGEREF _Toc437271147 \h </w:instrText>
        </w:r>
        <w:r>
          <w:rPr>
            <w:noProof/>
            <w:webHidden/>
          </w:rPr>
        </w:r>
      </w:ins>
      <w:r>
        <w:rPr>
          <w:noProof/>
          <w:webHidden/>
        </w:rPr>
        <w:fldChar w:fldCharType="separate"/>
      </w:r>
      <w:ins w:id="1783" w:author="DeeM" w:date="2015-12-07T17:03:00Z">
        <w:r>
          <w:rPr>
            <w:noProof/>
            <w:webHidden/>
          </w:rPr>
          <w:t>25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84" w:author="DeeM" w:date="2015-12-07T17:03:00Z"/>
          <w:rFonts w:asciiTheme="minorHAnsi" w:eastAsiaTheme="minorEastAsia" w:hAnsiTheme="minorHAnsi" w:cstheme="minorBidi"/>
          <w:noProof/>
          <w:sz w:val="22"/>
          <w:szCs w:val="22"/>
        </w:rPr>
      </w:pPr>
      <w:ins w:id="178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3.18. Backlog funkcjonalności aplikacji zrealizowanych w trakcie sprintu dziewiątego</w:t>
        </w:r>
        <w:r>
          <w:rPr>
            <w:noProof/>
            <w:webHidden/>
          </w:rPr>
          <w:tab/>
        </w:r>
        <w:r>
          <w:rPr>
            <w:noProof/>
            <w:webHidden/>
          </w:rPr>
          <w:fldChar w:fldCharType="begin"/>
        </w:r>
        <w:r>
          <w:rPr>
            <w:noProof/>
            <w:webHidden/>
          </w:rPr>
          <w:instrText xml:space="preserve"> PAGEREF _Toc437271148 \h </w:instrText>
        </w:r>
        <w:r>
          <w:rPr>
            <w:noProof/>
            <w:webHidden/>
          </w:rPr>
        </w:r>
      </w:ins>
      <w:r>
        <w:rPr>
          <w:noProof/>
          <w:webHidden/>
        </w:rPr>
        <w:fldChar w:fldCharType="separate"/>
      </w:r>
      <w:ins w:id="1786" w:author="DeeM" w:date="2015-12-07T17:03:00Z">
        <w:r>
          <w:rPr>
            <w:noProof/>
            <w:webHidden/>
          </w:rPr>
          <w:t>25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87" w:author="DeeM" w:date="2015-12-07T17:03:00Z"/>
          <w:rFonts w:asciiTheme="minorHAnsi" w:eastAsiaTheme="minorEastAsia" w:hAnsiTheme="minorHAnsi" w:cstheme="minorBidi"/>
          <w:noProof/>
          <w:sz w:val="22"/>
          <w:szCs w:val="22"/>
        </w:rPr>
      </w:pPr>
      <w:ins w:id="178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3.19. Wykres wypalania sprintu dziewiątego</w:t>
        </w:r>
        <w:r>
          <w:rPr>
            <w:noProof/>
            <w:webHidden/>
          </w:rPr>
          <w:tab/>
        </w:r>
        <w:r>
          <w:rPr>
            <w:noProof/>
            <w:webHidden/>
          </w:rPr>
          <w:fldChar w:fldCharType="begin"/>
        </w:r>
        <w:r>
          <w:rPr>
            <w:noProof/>
            <w:webHidden/>
          </w:rPr>
          <w:instrText xml:space="preserve"> PAGEREF _Toc437271149 \h </w:instrText>
        </w:r>
        <w:r>
          <w:rPr>
            <w:noProof/>
            <w:webHidden/>
          </w:rPr>
        </w:r>
      </w:ins>
      <w:r>
        <w:rPr>
          <w:noProof/>
          <w:webHidden/>
        </w:rPr>
        <w:fldChar w:fldCharType="separate"/>
      </w:r>
      <w:ins w:id="1789" w:author="DeeM" w:date="2015-12-07T17:03:00Z">
        <w:r>
          <w:rPr>
            <w:noProof/>
            <w:webHidden/>
          </w:rPr>
          <w:t>26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90" w:author="DeeM" w:date="2015-12-07T17:03:00Z"/>
          <w:rFonts w:asciiTheme="minorHAnsi" w:eastAsiaTheme="minorEastAsia" w:hAnsiTheme="minorHAnsi" w:cstheme="minorBidi"/>
          <w:noProof/>
          <w:sz w:val="22"/>
          <w:szCs w:val="22"/>
        </w:rPr>
      </w:pPr>
      <w:ins w:id="179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3.20. Naprawione błędy aplikacji w sprincie dziewiątym</w:t>
        </w:r>
        <w:r>
          <w:rPr>
            <w:noProof/>
            <w:webHidden/>
          </w:rPr>
          <w:tab/>
        </w:r>
        <w:r>
          <w:rPr>
            <w:noProof/>
            <w:webHidden/>
          </w:rPr>
          <w:fldChar w:fldCharType="begin"/>
        </w:r>
        <w:r>
          <w:rPr>
            <w:noProof/>
            <w:webHidden/>
          </w:rPr>
          <w:instrText xml:space="preserve"> PAGEREF _Toc437271150 \h </w:instrText>
        </w:r>
        <w:r>
          <w:rPr>
            <w:noProof/>
            <w:webHidden/>
          </w:rPr>
        </w:r>
      </w:ins>
      <w:r>
        <w:rPr>
          <w:noProof/>
          <w:webHidden/>
        </w:rPr>
        <w:fldChar w:fldCharType="separate"/>
      </w:r>
      <w:ins w:id="1792" w:author="DeeM" w:date="2015-12-07T17:03:00Z">
        <w:r>
          <w:rPr>
            <w:noProof/>
            <w:webHidden/>
          </w:rPr>
          <w:t>27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93" w:author="DeeM" w:date="2015-12-07T17:03:00Z"/>
          <w:rFonts w:asciiTheme="minorHAnsi" w:eastAsiaTheme="minorEastAsia" w:hAnsiTheme="minorHAnsi" w:cstheme="minorBidi"/>
          <w:noProof/>
          <w:sz w:val="22"/>
          <w:szCs w:val="22"/>
        </w:rPr>
      </w:pPr>
      <w:ins w:id="179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4.1. Architektura w projekcie</w:t>
        </w:r>
        <w:r>
          <w:rPr>
            <w:noProof/>
            <w:webHidden/>
          </w:rPr>
          <w:tab/>
        </w:r>
        <w:r>
          <w:rPr>
            <w:noProof/>
            <w:webHidden/>
          </w:rPr>
          <w:fldChar w:fldCharType="begin"/>
        </w:r>
        <w:r>
          <w:rPr>
            <w:noProof/>
            <w:webHidden/>
          </w:rPr>
          <w:instrText xml:space="preserve"> PAGEREF _Toc437271151 \h </w:instrText>
        </w:r>
        <w:r>
          <w:rPr>
            <w:noProof/>
            <w:webHidden/>
          </w:rPr>
        </w:r>
      </w:ins>
      <w:r>
        <w:rPr>
          <w:noProof/>
          <w:webHidden/>
        </w:rPr>
        <w:fldChar w:fldCharType="separate"/>
      </w:r>
      <w:ins w:id="1795" w:author="DeeM" w:date="2015-12-07T17:03:00Z">
        <w:r>
          <w:rPr>
            <w:noProof/>
            <w:webHidden/>
          </w:rPr>
          <w:t>29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96" w:author="DeeM" w:date="2015-12-07T17:03:00Z"/>
          <w:rFonts w:asciiTheme="minorHAnsi" w:eastAsiaTheme="minorEastAsia" w:hAnsiTheme="minorHAnsi" w:cstheme="minorBidi"/>
          <w:noProof/>
          <w:sz w:val="22"/>
          <w:szCs w:val="22"/>
        </w:rPr>
      </w:pPr>
      <w:ins w:id="179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4.2. Budowa aplikacji Grailsowej</w:t>
        </w:r>
        <w:r>
          <w:rPr>
            <w:noProof/>
            <w:webHidden/>
          </w:rPr>
          <w:tab/>
        </w:r>
        <w:r>
          <w:rPr>
            <w:noProof/>
            <w:webHidden/>
          </w:rPr>
          <w:fldChar w:fldCharType="begin"/>
        </w:r>
        <w:r>
          <w:rPr>
            <w:noProof/>
            <w:webHidden/>
          </w:rPr>
          <w:instrText xml:space="preserve"> PAGEREF _Toc437271152 \h </w:instrText>
        </w:r>
        <w:r>
          <w:rPr>
            <w:noProof/>
            <w:webHidden/>
          </w:rPr>
        </w:r>
      </w:ins>
      <w:r>
        <w:rPr>
          <w:noProof/>
          <w:webHidden/>
        </w:rPr>
        <w:fldChar w:fldCharType="separate"/>
      </w:r>
      <w:ins w:id="1798" w:author="DeeM" w:date="2015-12-07T17:03:00Z">
        <w:r>
          <w:rPr>
            <w:noProof/>
            <w:webHidden/>
          </w:rPr>
          <w:t>29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799" w:author="DeeM" w:date="2015-12-07T17:03:00Z"/>
          <w:rFonts w:asciiTheme="minorHAnsi" w:eastAsiaTheme="minorEastAsia" w:hAnsiTheme="minorHAnsi" w:cstheme="minorBidi"/>
          <w:noProof/>
          <w:sz w:val="22"/>
          <w:szCs w:val="22"/>
        </w:rPr>
      </w:pPr>
      <w:ins w:id="180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5.1. Inicjalny schemat bazy danych</w:t>
        </w:r>
        <w:r>
          <w:rPr>
            <w:noProof/>
            <w:webHidden/>
          </w:rPr>
          <w:tab/>
        </w:r>
        <w:r>
          <w:rPr>
            <w:noProof/>
            <w:webHidden/>
          </w:rPr>
          <w:fldChar w:fldCharType="begin"/>
        </w:r>
        <w:r>
          <w:rPr>
            <w:noProof/>
            <w:webHidden/>
          </w:rPr>
          <w:instrText xml:space="preserve"> PAGEREF _Toc437271153 \h </w:instrText>
        </w:r>
        <w:r>
          <w:rPr>
            <w:noProof/>
            <w:webHidden/>
          </w:rPr>
        </w:r>
      </w:ins>
      <w:r>
        <w:rPr>
          <w:noProof/>
          <w:webHidden/>
        </w:rPr>
        <w:fldChar w:fldCharType="separate"/>
      </w:r>
      <w:ins w:id="1801" w:author="DeeM" w:date="2015-12-07T17:03:00Z">
        <w:r>
          <w:rPr>
            <w:noProof/>
            <w:webHidden/>
          </w:rPr>
          <w:t>32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02" w:author="DeeM" w:date="2015-12-07T17:03:00Z"/>
          <w:rFonts w:asciiTheme="minorHAnsi" w:eastAsiaTheme="minorEastAsia" w:hAnsiTheme="minorHAnsi" w:cstheme="minorBidi"/>
          <w:noProof/>
          <w:sz w:val="22"/>
          <w:szCs w:val="22"/>
        </w:rPr>
      </w:pPr>
      <w:ins w:id="180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5.2. Końcowy schemat bazy danych</w:t>
        </w:r>
        <w:r>
          <w:rPr>
            <w:noProof/>
            <w:webHidden/>
          </w:rPr>
          <w:tab/>
        </w:r>
        <w:r>
          <w:rPr>
            <w:noProof/>
            <w:webHidden/>
          </w:rPr>
          <w:fldChar w:fldCharType="begin"/>
        </w:r>
        <w:r>
          <w:rPr>
            <w:noProof/>
            <w:webHidden/>
          </w:rPr>
          <w:instrText xml:space="preserve"> PAGEREF _Toc437271154 \h </w:instrText>
        </w:r>
        <w:r>
          <w:rPr>
            <w:noProof/>
            <w:webHidden/>
          </w:rPr>
        </w:r>
      </w:ins>
      <w:r>
        <w:rPr>
          <w:noProof/>
          <w:webHidden/>
        </w:rPr>
        <w:fldChar w:fldCharType="separate"/>
      </w:r>
      <w:ins w:id="1804" w:author="DeeM" w:date="2015-12-07T17:03:00Z">
        <w:r>
          <w:rPr>
            <w:noProof/>
            <w:webHidden/>
          </w:rPr>
          <w:t>33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05" w:author="DeeM" w:date="2015-12-07T17:03:00Z"/>
          <w:rFonts w:asciiTheme="minorHAnsi" w:eastAsiaTheme="minorEastAsia" w:hAnsiTheme="minorHAnsi" w:cstheme="minorBidi"/>
          <w:noProof/>
          <w:sz w:val="22"/>
          <w:szCs w:val="22"/>
        </w:rPr>
      </w:pPr>
      <w:ins w:id="180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 Ogólny interfejs aplikacji webowej. Widok strony głównej.</w:t>
        </w:r>
        <w:r>
          <w:rPr>
            <w:noProof/>
            <w:webHidden/>
          </w:rPr>
          <w:tab/>
        </w:r>
        <w:r>
          <w:rPr>
            <w:noProof/>
            <w:webHidden/>
          </w:rPr>
          <w:fldChar w:fldCharType="begin"/>
        </w:r>
        <w:r>
          <w:rPr>
            <w:noProof/>
            <w:webHidden/>
          </w:rPr>
          <w:instrText xml:space="preserve"> PAGEREF _Toc437271155 \h </w:instrText>
        </w:r>
        <w:r>
          <w:rPr>
            <w:noProof/>
            <w:webHidden/>
          </w:rPr>
        </w:r>
      </w:ins>
      <w:r>
        <w:rPr>
          <w:noProof/>
          <w:webHidden/>
        </w:rPr>
        <w:fldChar w:fldCharType="separate"/>
      </w:r>
      <w:ins w:id="1807" w:author="DeeM" w:date="2015-12-07T17:03:00Z">
        <w:r>
          <w:rPr>
            <w:noProof/>
            <w:webHidden/>
          </w:rPr>
          <w:t>39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08" w:author="DeeM" w:date="2015-12-07T17:03:00Z"/>
          <w:rFonts w:asciiTheme="minorHAnsi" w:eastAsiaTheme="minorEastAsia" w:hAnsiTheme="minorHAnsi" w:cstheme="minorBidi"/>
          <w:noProof/>
          <w:sz w:val="22"/>
          <w:szCs w:val="22"/>
        </w:rPr>
      </w:pPr>
      <w:ins w:id="180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6.2. Widok listy zaakceptowanych atrakcji</w:t>
        </w:r>
        <w:r>
          <w:rPr>
            <w:noProof/>
            <w:webHidden/>
          </w:rPr>
          <w:tab/>
        </w:r>
        <w:r>
          <w:rPr>
            <w:noProof/>
            <w:webHidden/>
          </w:rPr>
          <w:fldChar w:fldCharType="begin"/>
        </w:r>
        <w:r>
          <w:rPr>
            <w:noProof/>
            <w:webHidden/>
          </w:rPr>
          <w:instrText xml:space="preserve"> PAGEREF _Toc437271156 \h </w:instrText>
        </w:r>
        <w:r>
          <w:rPr>
            <w:noProof/>
            <w:webHidden/>
          </w:rPr>
        </w:r>
      </w:ins>
      <w:r>
        <w:rPr>
          <w:noProof/>
          <w:webHidden/>
        </w:rPr>
        <w:fldChar w:fldCharType="separate"/>
      </w:r>
      <w:ins w:id="1810" w:author="DeeM" w:date="2015-12-07T17:03:00Z">
        <w:r>
          <w:rPr>
            <w:noProof/>
            <w:webHidden/>
          </w:rPr>
          <w:t>41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11" w:author="DeeM" w:date="2015-12-07T17:03:00Z"/>
          <w:rFonts w:asciiTheme="minorHAnsi" w:eastAsiaTheme="minorEastAsia" w:hAnsiTheme="minorHAnsi" w:cstheme="minorBidi"/>
          <w:noProof/>
          <w:sz w:val="22"/>
          <w:szCs w:val="22"/>
        </w:rPr>
      </w:pPr>
      <w:ins w:id="181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6.3. Fragment widoku szczegółowych informacji o atrakcji</w:t>
        </w:r>
        <w:r>
          <w:rPr>
            <w:noProof/>
            <w:webHidden/>
          </w:rPr>
          <w:tab/>
        </w:r>
        <w:r>
          <w:rPr>
            <w:noProof/>
            <w:webHidden/>
          </w:rPr>
          <w:fldChar w:fldCharType="begin"/>
        </w:r>
        <w:r>
          <w:rPr>
            <w:noProof/>
            <w:webHidden/>
          </w:rPr>
          <w:instrText xml:space="preserve"> PAGEREF _Toc437271157 \h </w:instrText>
        </w:r>
        <w:r>
          <w:rPr>
            <w:noProof/>
            <w:webHidden/>
          </w:rPr>
        </w:r>
      </w:ins>
      <w:r>
        <w:rPr>
          <w:noProof/>
          <w:webHidden/>
        </w:rPr>
        <w:fldChar w:fldCharType="separate"/>
      </w:r>
      <w:ins w:id="1813" w:author="DeeM" w:date="2015-12-07T17:03:00Z">
        <w:r>
          <w:rPr>
            <w:noProof/>
            <w:webHidden/>
          </w:rPr>
          <w:t>42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14" w:author="DeeM" w:date="2015-12-07T17:03:00Z"/>
          <w:rFonts w:asciiTheme="minorHAnsi" w:eastAsiaTheme="minorEastAsia" w:hAnsiTheme="minorHAnsi" w:cstheme="minorBidi"/>
          <w:noProof/>
          <w:sz w:val="22"/>
          <w:szCs w:val="22"/>
        </w:rPr>
      </w:pPr>
      <w:ins w:id="181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6.4. Fragment ekranu startowego rejestracji użytkownika</w:t>
        </w:r>
        <w:r>
          <w:rPr>
            <w:noProof/>
            <w:webHidden/>
          </w:rPr>
          <w:tab/>
        </w:r>
        <w:r>
          <w:rPr>
            <w:noProof/>
            <w:webHidden/>
          </w:rPr>
          <w:fldChar w:fldCharType="begin"/>
        </w:r>
        <w:r>
          <w:rPr>
            <w:noProof/>
            <w:webHidden/>
          </w:rPr>
          <w:instrText xml:space="preserve"> PAGEREF _Toc437271158 \h </w:instrText>
        </w:r>
        <w:r>
          <w:rPr>
            <w:noProof/>
            <w:webHidden/>
          </w:rPr>
        </w:r>
      </w:ins>
      <w:r>
        <w:rPr>
          <w:noProof/>
          <w:webHidden/>
        </w:rPr>
        <w:fldChar w:fldCharType="separate"/>
      </w:r>
      <w:ins w:id="1816" w:author="DeeM" w:date="2015-12-07T17:03:00Z">
        <w:r>
          <w:rPr>
            <w:noProof/>
            <w:webHidden/>
          </w:rPr>
          <w:t>43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17" w:author="DeeM" w:date="2015-12-07T17:03:00Z"/>
          <w:rFonts w:asciiTheme="minorHAnsi" w:eastAsiaTheme="minorEastAsia" w:hAnsiTheme="minorHAnsi" w:cstheme="minorBidi"/>
          <w:noProof/>
          <w:sz w:val="22"/>
          <w:szCs w:val="22"/>
        </w:rPr>
      </w:pPr>
      <w:ins w:id="181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6.5. Fragment widoku Krok pierwszy rejestracji - uzupełnianie pól wymaganych</w:t>
        </w:r>
        <w:r>
          <w:rPr>
            <w:noProof/>
            <w:webHidden/>
          </w:rPr>
          <w:tab/>
        </w:r>
        <w:r>
          <w:rPr>
            <w:noProof/>
            <w:webHidden/>
          </w:rPr>
          <w:fldChar w:fldCharType="begin"/>
        </w:r>
        <w:r>
          <w:rPr>
            <w:noProof/>
            <w:webHidden/>
          </w:rPr>
          <w:instrText xml:space="preserve"> PAGEREF _Toc437271159 \h </w:instrText>
        </w:r>
        <w:r>
          <w:rPr>
            <w:noProof/>
            <w:webHidden/>
          </w:rPr>
        </w:r>
      </w:ins>
      <w:r>
        <w:rPr>
          <w:noProof/>
          <w:webHidden/>
        </w:rPr>
        <w:fldChar w:fldCharType="separate"/>
      </w:r>
      <w:ins w:id="1819" w:author="DeeM" w:date="2015-12-07T17:03:00Z">
        <w:r>
          <w:rPr>
            <w:noProof/>
            <w:webHidden/>
          </w:rPr>
          <w:t>44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20" w:author="DeeM" w:date="2015-12-07T17:03:00Z"/>
          <w:rFonts w:asciiTheme="minorHAnsi" w:eastAsiaTheme="minorEastAsia" w:hAnsiTheme="minorHAnsi" w:cstheme="minorBidi"/>
          <w:noProof/>
          <w:sz w:val="22"/>
          <w:szCs w:val="22"/>
        </w:rPr>
      </w:pPr>
      <w:ins w:id="182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6.6. Fragment widoku Kroku drugiego - wypełnianie pól opcjonalnych</w:t>
        </w:r>
        <w:r>
          <w:rPr>
            <w:noProof/>
            <w:webHidden/>
          </w:rPr>
          <w:tab/>
        </w:r>
        <w:r>
          <w:rPr>
            <w:noProof/>
            <w:webHidden/>
          </w:rPr>
          <w:fldChar w:fldCharType="begin"/>
        </w:r>
        <w:r>
          <w:rPr>
            <w:noProof/>
            <w:webHidden/>
          </w:rPr>
          <w:instrText xml:space="preserve"> PAGEREF _Toc437271160 \h </w:instrText>
        </w:r>
        <w:r>
          <w:rPr>
            <w:noProof/>
            <w:webHidden/>
          </w:rPr>
        </w:r>
      </w:ins>
      <w:r>
        <w:rPr>
          <w:noProof/>
          <w:webHidden/>
        </w:rPr>
        <w:fldChar w:fldCharType="separate"/>
      </w:r>
      <w:ins w:id="1822" w:author="DeeM" w:date="2015-12-07T17:03:00Z">
        <w:r>
          <w:rPr>
            <w:noProof/>
            <w:webHidden/>
          </w:rPr>
          <w:t>44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23" w:author="DeeM" w:date="2015-12-07T17:03:00Z"/>
          <w:rFonts w:asciiTheme="minorHAnsi" w:eastAsiaTheme="minorEastAsia" w:hAnsiTheme="minorHAnsi" w:cstheme="minorBidi"/>
          <w:noProof/>
          <w:sz w:val="22"/>
          <w:szCs w:val="22"/>
        </w:rPr>
      </w:pPr>
      <w:ins w:id="182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6.7. Fragment widoku Podsumowanie wieloetapowej rejestracji</w:t>
        </w:r>
        <w:r>
          <w:rPr>
            <w:noProof/>
            <w:webHidden/>
          </w:rPr>
          <w:tab/>
        </w:r>
        <w:r>
          <w:rPr>
            <w:noProof/>
            <w:webHidden/>
          </w:rPr>
          <w:fldChar w:fldCharType="begin"/>
        </w:r>
        <w:r>
          <w:rPr>
            <w:noProof/>
            <w:webHidden/>
          </w:rPr>
          <w:instrText xml:space="preserve"> PAGEREF _Toc437271161 \h </w:instrText>
        </w:r>
        <w:r>
          <w:rPr>
            <w:noProof/>
            <w:webHidden/>
          </w:rPr>
        </w:r>
      </w:ins>
      <w:r>
        <w:rPr>
          <w:noProof/>
          <w:webHidden/>
        </w:rPr>
        <w:fldChar w:fldCharType="separate"/>
      </w:r>
      <w:ins w:id="1825" w:author="DeeM" w:date="2015-12-07T17:03:00Z">
        <w:r>
          <w:rPr>
            <w:noProof/>
            <w:webHidden/>
          </w:rPr>
          <w:t>45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26" w:author="DeeM" w:date="2015-12-07T17:03:00Z"/>
          <w:rFonts w:asciiTheme="minorHAnsi" w:eastAsiaTheme="minorEastAsia" w:hAnsiTheme="minorHAnsi" w:cstheme="minorBidi"/>
          <w:noProof/>
          <w:sz w:val="22"/>
          <w:szCs w:val="22"/>
        </w:rPr>
      </w:pPr>
      <w:ins w:id="182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6.8. Widok pierwszej zakładki w Panelu administratora</w:t>
        </w:r>
        <w:r>
          <w:rPr>
            <w:noProof/>
            <w:webHidden/>
          </w:rPr>
          <w:tab/>
        </w:r>
        <w:r>
          <w:rPr>
            <w:noProof/>
            <w:webHidden/>
          </w:rPr>
          <w:fldChar w:fldCharType="begin"/>
        </w:r>
        <w:r>
          <w:rPr>
            <w:noProof/>
            <w:webHidden/>
          </w:rPr>
          <w:instrText xml:space="preserve"> PAGEREF _Toc437271162 \h </w:instrText>
        </w:r>
        <w:r>
          <w:rPr>
            <w:noProof/>
            <w:webHidden/>
          </w:rPr>
        </w:r>
      </w:ins>
      <w:r>
        <w:rPr>
          <w:noProof/>
          <w:webHidden/>
        </w:rPr>
        <w:fldChar w:fldCharType="separate"/>
      </w:r>
      <w:ins w:id="1828" w:author="DeeM" w:date="2015-12-07T17:03:00Z">
        <w:r>
          <w:rPr>
            <w:noProof/>
            <w:webHidden/>
          </w:rPr>
          <w:t>46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29" w:author="DeeM" w:date="2015-12-07T17:03:00Z"/>
          <w:rFonts w:asciiTheme="minorHAnsi" w:eastAsiaTheme="minorEastAsia" w:hAnsiTheme="minorHAnsi" w:cstheme="minorBidi"/>
          <w:noProof/>
          <w:sz w:val="22"/>
          <w:szCs w:val="22"/>
        </w:rPr>
      </w:pPr>
      <w:ins w:id="1830" w:author="DeeM" w:date="2015-12-07T17:03:00Z">
        <w:r w:rsidRPr="00DA54C1">
          <w:rPr>
            <w:rStyle w:val="Hipercze"/>
            <w:noProof/>
          </w:rPr>
          <w:fldChar w:fldCharType="begin"/>
        </w:r>
        <w:r w:rsidRPr="00DA54C1">
          <w:rPr>
            <w:rStyle w:val="Hipercze"/>
            <w:noProof/>
          </w:rPr>
          <w:instrText xml:space="preserve"> </w:instrText>
        </w:r>
        <w:r>
          <w:rPr>
            <w:noProof/>
          </w:rPr>
          <w:instrText>HYPERLINK "C:\\Users\\DeeM\\Downloads\\Praca inżynierska (1).docx" \l "_Toc437271163"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6.9. Fragment widoku profilu użytkownika</w:t>
        </w:r>
        <w:r>
          <w:rPr>
            <w:noProof/>
            <w:webHidden/>
          </w:rPr>
          <w:tab/>
        </w:r>
        <w:r>
          <w:rPr>
            <w:noProof/>
            <w:webHidden/>
          </w:rPr>
          <w:fldChar w:fldCharType="begin"/>
        </w:r>
        <w:r>
          <w:rPr>
            <w:noProof/>
            <w:webHidden/>
          </w:rPr>
          <w:instrText xml:space="preserve"> PAGEREF _Toc437271163 \h </w:instrText>
        </w:r>
        <w:r>
          <w:rPr>
            <w:noProof/>
            <w:webHidden/>
          </w:rPr>
        </w:r>
      </w:ins>
      <w:r>
        <w:rPr>
          <w:noProof/>
          <w:webHidden/>
        </w:rPr>
        <w:fldChar w:fldCharType="separate"/>
      </w:r>
      <w:ins w:id="1831" w:author="DeeM" w:date="2015-12-07T17:03:00Z">
        <w:r>
          <w:rPr>
            <w:noProof/>
            <w:webHidden/>
          </w:rPr>
          <w:t>48</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32" w:author="DeeM" w:date="2015-12-07T17:03:00Z"/>
          <w:rFonts w:asciiTheme="minorHAnsi" w:eastAsiaTheme="minorEastAsia" w:hAnsiTheme="minorHAnsi" w:cstheme="minorBidi"/>
          <w:noProof/>
          <w:sz w:val="22"/>
          <w:szCs w:val="22"/>
        </w:rPr>
      </w:pPr>
      <w:ins w:id="183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6.10. Fragment widoku wydarzeń</w:t>
        </w:r>
        <w:r>
          <w:rPr>
            <w:noProof/>
            <w:webHidden/>
          </w:rPr>
          <w:tab/>
        </w:r>
        <w:r>
          <w:rPr>
            <w:noProof/>
            <w:webHidden/>
          </w:rPr>
          <w:fldChar w:fldCharType="begin"/>
        </w:r>
        <w:r>
          <w:rPr>
            <w:noProof/>
            <w:webHidden/>
          </w:rPr>
          <w:instrText xml:space="preserve"> PAGEREF _Toc437271164 \h </w:instrText>
        </w:r>
        <w:r>
          <w:rPr>
            <w:noProof/>
            <w:webHidden/>
          </w:rPr>
        </w:r>
      </w:ins>
      <w:r>
        <w:rPr>
          <w:noProof/>
          <w:webHidden/>
        </w:rPr>
        <w:fldChar w:fldCharType="separate"/>
      </w:r>
      <w:ins w:id="1834" w:author="DeeM" w:date="2015-12-07T17:03:00Z">
        <w:r>
          <w:rPr>
            <w:noProof/>
            <w:webHidden/>
          </w:rPr>
          <w:t>50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35" w:author="DeeM" w:date="2015-12-07T17:03:00Z"/>
          <w:rFonts w:asciiTheme="minorHAnsi" w:eastAsiaTheme="minorEastAsia" w:hAnsiTheme="minorHAnsi" w:cstheme="minorBidi"/>
          <w:noProof/>
          <w:sz w:val="22"/>
          <w:szCs w:val="22"/>
        </w:rPr>
      </w:pPr>
      <w:ins w:id="183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6.11. Ekran startowy aplikacji mobilnej</w:t>
        </w:r>
        <w:r>
          <w:rPr>
            <w:noProof/>
            <w:webHidden/>
          </w:rPr>
          <w:tab/>
        </w:r>
        <w:r>
          <w:rPr>
            <w:noProof/>
            <w:webHidden/>
          </w:rPr>
          <w:fldChar w:fldCharType="begin"/>
        </w:r>
        <w:r>
          <w:rPr>
            <w:noProof/>
            <w:webHidden/>
          </w:rPr>
          <w:instrText xml:space="preserve"> PAGEREF _Toc437271165 \h </w:instrText>
        </w:r>
        <w:r>
          <w:rPr>
            <w:noProof/>
            <w:webHidden/>
          </w:rPr>
        </w:r>
      </w:ins>
      <w:r>
        <w:rPr>
          <w:noProof/>
          <w:webHidden/>
        </w:rPr>
        <w:fldChar w:fldCharType="separate"/>
      </w:r>
      <w:ins w:id="1837" w:author="DeeM" w:date="2015-12-07T17:03:00Z">
        <w:r>
          <w:rPr>
            <w:noProof/>
            <w:webHidden/>
          </w:rPr>
          <w:t>51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38" w:author="DeeM" w:date="2015-12-07T17:03:00Z"/>
          <w:rFonts w:asciiTheme="minorHAnsi" w:eastAsiaTheme="minorEastAsia" w:hAnsiTheme="minorHAnsi" w:cstheme="minorBidi"/>
          <w:noProof/>
          <w:sz w:val="22"/>
          <w:szCs w:val="22"/>
        </w:rPr>
      </w:pPr>
      <w:ins w:id="183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6.12. Ekran logowania w aplikacji mobilnej</w:t>
        </w:r>
        <w:r>
          <w:rPr>
            <w:noProof/>
            <w:webHidden/>
          </w:rPr>
          <w:tab/>
        </w:r>
        <w:r>
          <w:rPr>
            <w:noProof/>
            <w:webHidden/>
          </w:rPr>
          <w:fldChar w:fldCharType="begin"/>
        </w:r>
        <w:r>
          <w:rPr>
            <w:noProof/>
            <w:webHidden/>
          </w:rPr>
          <w:instrText xml:space="preserve"> PAGEREF _Toc437271166 \h </w:instrText>
        </w:r>
        <w:r>
          <w:rPr>
            <w:noProof/>
            <w:webHidden/>
          </w:rPr>
        </w:r>
      </w:ins>
      <w:r>
        <w:rPr>
          <w:noProof/>
          <w:webHidden/>
        </w:rPr>
        <w:fldChar w:fldCharType="separate"/>
      </w:r>
      <w:ins w:id="1840" w:author="DeeM" w:date="2015-12-07T17:03:00Z">
        <w:r>
          <w:rPr>
            <w:noProof/>
            <w:webHidden/>
          </w:rPr>
          <w:t>52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41" w:author="DeeM" w:date="2015-12-07T17:03:00Z"/>
          <w:rFonts w:asciiTheme="minorHAnsi" w:eastAsiaTheme="minorEastAsia" w:hAnsiTheme="minorHAnsi" w:cstheme="minorBidi"/>
          <w:noProof/>
          <w:sz w:val="22"/>
          <w:szCs w:val="22"/>
        </w:rPr>
      </w:pPr>
      <w:ins w:id="184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6.13. Ekran wyświetlania szczegółów atrakcji w aplikacji mobilnej</w:t>
        </w:r>
        <w:r>
          <w:rPr>
            <w:noProof/>
            <w:webHidden/>
          </w:rPr>
          <w:tab/>
        </w:r>
        <w:r>
          <w:rPr>
            <w:noProof/>
            <w:webHidden/>
          </w:rPr>
          <w:fldChar w:fldCharType="begin"/>
        </w:r>
        <w:r>
          <w:rPr>
            <w:noProof/>
            <w:webHidden/>
          </w:rPr>
          <w:instrText xml:space="preserve"> PAGEREF _Toc437271167 \h </w:instrText>
        </w:r>
        <w:r>
          <w:rPr>
            <w:noProof/>
            <w:webHidden/>
          </w:rPr>
        </w:r>
      </w:ins>
      <w:r>
        <w:rPr>
          <w:noProof/>
          <w:webHidden/>
        </w:rPr>
        <w:fldChar w:fldCharType="separate"/>
      </w:r>
      <w:ins w:id="1843" w:author="DeeM" w:date="2015-12-07T17:03:00Z">
        <w:r>
          <w:rPr>
            <w:noProof/>
            <w:webHidden/>
          </w:rPr>
          <w:t>53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44" w:author="DeeM" w:date="2015-12-07T17:03:00Z"/>
          <w:rFonts w:asciiTheme="minorHAnsi" w:eastAsiaTheme="minorEastAsia" w:hAnsiTheme="minorHAnsi" w:cstheme="minorBidi"/>
          <w:noProof/>
          <w:sz w:val="22"/>
          <w:szCs w:val="22"/>
        </w:rPr>
      </w:pPr>
      <w:ins w:id="184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6.14. Widok zakładki Opinie w aplikacji mobilnej</w:t>
        </w:r>
        <w:r>
          <w:rPr>
            <w:noProof/>
            <w:webHidden/>
          </w:rPr>
          <w:tab/>
        </w:r>
        <w:r>
          <w:rPr>
            <w:noProof/>
            <w:webHidden/>
          </w:rPr>
          <w:fldChar w:fldCharType="begin"/>
        </w:r>
        <w:r>
          <w:rPr>
            <w:noProof/>
            <w:webHidden/>
          </w:rPr>
          <w:instrText xml:space="preserve"> PAGEREF _Toc437271168 \h </w:instrText>
        </w:r>
        <w:r>
          <w:rPr>
            <w:noProof/>
            <w:webHidden/>
          </w:rPr>
        </w:r>
      </w:ins>
      <w:r>
        <w:rPr>
          <w:noProof/>
          <w:webHidden/>
        </w:rPr>
        <w:fldChar w:fldCharType="separate"/>
      </w:r>
      <w:ins w:id="1846" w:author="DeeM" w:date="2015-12-07T17:03:00Z">
        <w:r>
          <w:rPr>
            <w:noProof/>
            <w:webHidden/>
          </w:rPr>
          <w:t>54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47" w:author="DeeM" w:date="2015-12-07T17:03:00Z"/>
          <w:rFonts w:asciiTheme="minorHAnsi" w:eastAsiaTheme="minorEastAsia" w:hAnsiTheme="minorHAnsi" w:cstheme="minorBidi"/>
          <w:noProof/>
          <w:sz w:val="22"/>
          <w:szCs w:val="22"/>
        </w:rPr>
      </w:pPr>
      <w:ins w:id="184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6.15. Widok zakładki Zdjęcia w aplikacji mobilnej</w:t>
        </w:r>
        <w:r>
          <w:rPr>
            <w:noProof/>
            <w:webHidden/>
          </w:rPr>
          <w:tab/>
        </w:r>
        <w:r>
          <w:rPr>
            <w:noProof/>
            <w:webHidden/>
          </w:rPr>
          <w:fldChar w:fldCharType="begin"/>
        </w:r>
        <w:r>
          <w:rPr>
            <w:noProof/>
            <w:webHidden/>
          </w:rPr>
          <w:instrText xml:space="preserve"> PAGEREF _Toc437271169 \h </w:instrText>
        </w:r>
        <w:r>
          <w:rPr>
            <w:noProof/>
            <w:webHidden/>
          </w:rPr>
        </w:r>
      </w:ins>
      <w:r>
        <w:rPr>
          <w:noProof/>
          <w:webHidden/>
        </w:rPr>
        <w:fldChar w:fldCharType="separate"/>
      </w:r>
      <w:ins w:id="1849" w:author="DeeM" w:date="2015-12-07T17:03:00Z">
        <w:r>
          <w:rPr>
            <w:noProof/>
            <w:webHidden/>
          </w:rPr>
          <w:t>55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50" w:author="DeeM" w:date="2015-12-07T17:03:00Z"/>
          <w:rFonts w:asciiTheme="minorHAnsi" w:eastAsiaTheme="minorEastAsia" w:hAnsiTheme="minorHAnsi" w:cstheme="minorBidi"/>
          <w:noProof/>
          <w:sz w:val="22"/>
          <w:szCs w:val="22"/>
        </w:rPr>
      </w:pPr>
      <w:ins w:id="185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6.16. Widok zakładki Mapa w aplikacji mobilnej</w:t>
        </w:r>
        <w:r>
          <w:rPr>
            <w:noProof/>
            <w:webHidden/>
          </w:rPr>
          <w:tab/>
        </w:r>
        <w:r>
          <w:rPr>
            <w:noProof/>
            <w:webHidden/>
          </w:rPr>
          <w:fldChar w:fldCharType="begin"/>
        </w:r>
        <w:r>
          <w:rPr>
            <w:noProof/>
            <w:webHidden/>
          </w:rPr>
          <w:instrText xml:space="preserve"> PAGEREF _Toc437271170 \h </w:instrText>
        </w:r>
        <w:r>
          <w:rPr>
            <w:noProof/>
            <w:webHidden/>
          </w:rPr>
        </w:r>
      </w:ins>
      <w:r>
        <w:rPr>
          <w:noProof/>
          <w:webHidden/>
        </w:rPr>
        <w:fldChar w:fldCharType="separate"/>
      </w:r>
      <w:ins w:id="1852" w:author="DeeM" w:date="2015-12-07T17:03:00Z">
        <w:r>
          <w:rPr>
            <w:noProof/>
            <w:webHidden/>
          </w:rPr>
          <w:t>56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53" w:author="DeeM" w:date="2015-12-07T17:03:00Z"/>
          <w:rFonts w:asciiTheme="minorHAnsi" w:eastAsiaTheme="minorEastAsia" w:hAnsiTheme="minorHAnsi" w:cstheme="minorBidi"/>
          <w:noProof/>
          <w:sz w:val="22"/>
          <w:szCs w:val="22"/>
        </w:rPr>
      </w:pPr>
      <w:ins w:id="185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6.17. Widok dodawania zdjęcia do atrakcji w aplikacji mobilnej</w:t>
        </w:r>
        <w:r>
          <w:rPr>
            <w:noProof/>
            <w:webHidden/>
          </w:rPr>
          <w:tab/>
        </w:r>
        <w:r>
          <w:rPr>
            <w:noProof/>
            <w:webHidden/>
          </w:rPr>
          <w:fldChar w:fldCharType="begin"/>
        </w:r>
        <w:r>
          <w:rPr>
            <w:noProof/>
            <w:webHidden/>
          </w:rPr>
          <w:instrText xml:space="preserve"> PAGEREF _Toc437271171 \h </w:instrText>
        </w:r>
        <w:r>
          <w:rPr>
            <w:noProof/>
            <w:webHidden/>
          </w:rPr>
        </w:r>
      </w:ins>
      <w:r>
        <w:rPr>
          <w:noProof/>
          <w:webHidden/>
        </w:rPr>
        <w:fldChar w:fldCharType="separate"/>
      </w:r>
      <w:ins w:id="1855" w:author="DeeM" w:date="2015-12-07T17:03:00Z">
        <w:r>
          <w:rPr>
            <w:noProof/>
            <w:webHidden/>
          </w:rPr>
          <w:t>57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56" w:author="DeeM" w:date="2015-12-07T17:03:00Z"/>
          <w:rFonts w:asciiTheme="minorHAnsi" w:eastAsiaTheme="minorEastAsia" w:hAnsiTheme="minorHAnsi" w:cstheme="minorBidi"/>
          <w:noProof/>
          <w:sz w:val="22"/>
          <w:szCs w:val="22"/>
        </w:rPr>
      </w:pPr>
      <w:ins w:id="185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6.18. Widok dodawania opinii do atrakcji w aplikacji mobilnej</w:t>
        </w:r>
        <w:r>
          <w:rPr>
            <w:noProof/>
            <w:webHidden/>
          </w:rPr>
          <w:tab/>
        </w:r>
        <w:r>
          <w:rPr>
            <w:noProof/>
            <w:webHidden/>
          </w:rPr>
          <w:fldChar w:fldCharType="begin"/>
        </w:r>
        <w:r>
          <w:rPr>
            <w:noProof/>
            <w:webHidden/>
          </w:rPr>
          <w:instrText xml:space="preserve"> PAGEREF _Toc437271172 \h </w:instrText>
        </w:r>
        <w:r>
          <w:rPr>
            <w:noProof/>
            <w:webHidden/>
          </w:rPr>
        </w:r>
      </w:ins>
      <w:r>
        <w:rPr>
          <w:noProof/>
          <w:webHidden/>
        </w:rPr>
        <w:fldChar w:fldCharType="separate"/>
      </w:r>
      <w:ins w:id="1858" w:author="DeeM" w:date="2015-12-07T17:03:00Z">
        <w:r>
          <w:rPr>
            <w:noProof/>
            <w:webHidden/>
          </w:rPr>
          <w:t>58</w:t>
        </w:r>
        <w:r>
          <w:rPr>
            <w:noProof/>
            <w:webHidden/>
          </w:rPr>
          <w:fldChar w:fldCharType="end"/>
        </w:r>
        <w:r w:rsidRPr="00DA54C1">
          <w:rPr>
            <w:rStyle w:val="Hipercze"/>
            <w:noProof/>
          </w:rPr>
          <w:fldChar w:fldCharType="end"/>
        </w:r>
      </w:ins>
    </w:p>
    <w:p w:rsidR="001D1000" w:rsidDel="00252F3E" w:rsidRDefault="001D1000">
      <w:pPr>
        <w:pStyle w:val="Spisilustracji"/>
        <w:tabs>
          <w:tab w:val="right" w:leader="dot" w:pos="8492"/>
        </w:tabs>
        <w:rPr>
          <w:del w:id="1859" w:author="DeeM" w:date="2015-12-07T17:03:00Z"/>
          <w:rFonts w:asciiTheme="minorHAnsi" w:eastAsiaTheme="minorEastAsia" w:hAnsiTheme="minorHAnsi" w:cstheme="minorBidi"/>
          <w:noProof/>
          <w:sz w:val="22"/>
          <w:szCs w:val="22"/>
        </w:rPr>
      </w:pPr>
      <w:del w:id="1860" w:author="DeeM" w:date="2015-12-07T17:03:00Z">
        <w:r w:rsidRPr="00252F3E" w:rsidDel="00252F3E">
          <w:rPr>
            <w:noProof/>
            <w:rPrChange w:id="1861" w:author="DeeM" w:date="2015-12-07T17:03:00Z">
              <w:rPr>
                <w:rStyle w:val="Hipercze"/>
                <w:noProof/>
              </w:rPr>
            </w:rPrChange>
          </w:rPr>
          <w:delText>Rys.1.1. Strona główna portalu Tripadvisor</w:delText>
        </w:r>
        <w:r w:rsidDel="00252F3E">
          <w:rPr>
            <w:noProof/>
            <w:webHidden/>
          </w:rPr>
          <w:tab/>
        </w:r>
        <w:r w:rsidR="00CF274A" w:rsidDel="00252F3E">
          <w:rPr>
            <w:noProof/>
            <w:webHidden/>
          </w:rPr>
          <w:delText>7</w:delText>
        </w:r>
      </w:del>
    </w:p>
    <w:p w:rsidR="001D1000" w:rsidDel="00252F3E" w:rsidRDefault="001D1000">
      <w:pPr>
        <w:pStyle w:val="Spisilustracji"/>
        <w:tabs>
          <w:tab w:val="right" w:leader="dot" w:pos="8492"/>
        </w:tabs>
        <w:rPr>
          <w:del w:id="1862" w:author="DeeM" w:date="2015-12-07T17:03:00Z"/>
          <w:rFonts w:asciiTheme="minorHAnsi" w:eastAsiaTheme="minorEastAsia" w:hAnsiTheme="minorHAnsi" w:cstheme="minorBidi"/>
          <w:noProof/>
          <w:sz w:val="22"/>
          <w:szCs w:val="22"/>
        </w:rPr>
      </w:pPr>
      <w:del w:id="1863" w:author="DeeM" w:date="2015-12-07T17:03:00Z">
        <w:r w:rsidRPr="00252F3E" w:rsidDel="00252F3E">
          <w:rPr>
            <w:noProof/>
            <w:rPrChange w:id="1864" w:author="DeeM" w:date="2015-12-07T17:03:00Z">
              <w:rPr>
                <w:rStyle w:val="Hipercze"/>
                <w:noProof/>
              </w:rPr>
            </w:rPrChange>
          </w:rPr>
          <w:delText>Rys. 3.1. Część pierwsza backlogu produktu z dnia</w:delText>
        </w:r>
        <w:r w:rsidRPr="00252F3E" w:rsidDel="00252F3E">
          <w:rPr>
            <w:i/>
            <w:noProof/>
            <w:rPrChange w:id="1865" w:author="DeeM" w:date="2015-12-07T17:03:00Z">
              <w:rPr>
                <w:rStyle w:val="Hipercze"/>
                <w:i/>
                <w:noProof/>
              </w:rPr>
            </w:rPrChange>
          </w:rPr>
          <w:delText xml:space="preserve"> 01.12.15</w:delText>
        </w:r>
        <w:r w:rsidDel="00252F3E">
          <w:rPr>
            <w:noProof/>
            <w:webHidden/>
          </w:rPr>
          <w:tab/>
        </w:r>
        <w:r w:rsidR="00CF274A" w:rsidDel="00252F3E">
          <w:rPr>
            <w:noProof/>
            <w:webHidden/>
          </w:rPr>
          <w:delText>16</w:delText>
        </w:r>
      </w:del>
    </w:p>
    <w:p w:rsidR="001D1000" w:rsidDel="00252F3E" w:rsidRDefault="001D1000">
      <w:pPr>
        <w:pStyle w:val="Spisilustracji"/>
        <w:tabs>
          <w:tab w:val="right" w:leader="dot" w:pos="8492"/>
        </w:tabs>
        <w:rPr>
          <w:del w:id="1866" w:author="DeeM" w:date="2015-12-07T17:03:00Z"/>
          <w:rFonts w:asciiTheme="minorHAnsi" w:eastAsiaTheme="minorEastAsia" w:hAnsiTheme="minorHAnsi" w:cstheme="minorBidi"/>
          <w:noProof/>
          <w:sz w:val="22"/>
          <w:szCs w:val="22"/>
        </w:rPr>
      </w:pPr>
      <w:del w:id="1867" w:author="DeeM" w:date="2015-12-07T17:03:00Z">
        <w:r w:rsidRPr="00252F3E" w:rsidDel="00252F3E">
          <w:rPr>
            <w:noProof/>
            <w:rPrChange w:id="1868" w:author="DeeM" w:date="2015-12-07T17:03:00Z">
              <w:rPr>
                <w:rStyle w:val="Hipercze"/>
                <w:noProof/>
              </w:rPr>
            </w:rPrChange>
          </w:rPr>
          <w:delText>Rys. 3.2. Część druga backlogu produktu z dnia</w:delText>
        </w:r>
        <w:r w:rsidRPr="00252F3E" w:rsidDel="00252F3E">
          <w:rPr>
            <w:i/>
            <w:noProof/>
            <w:rPrChange w:id="1869" w:author="DeeM" w:date="2015-12-07T17:03:00Z">
              <w:rPr>
                <w:rStyle w:val="Hipercze"/>
                <w:i/>
                <w:noProof/>
              </w:rPr>
            </w:rPrChange>
          </w:rPr>
          <w:delText xml:space="preserve"> 01.12.15</w:delText>
        </w:r>
        <w:r w:rsidDel="00252F3E">
          <w:rPr>
            <w:noProof/>
            <w:webHidden/>
          </w:rPr>
          <w:tab/>
        </w:r>
        <w:r w:rsidR="00CF274A" w:rsidDel="00252F3E">
          <w:rPr>
            <w:noProof/>
            <w:webHidden/>
          </w:rPr>
          <w:delText>17</w:delText>
        </w:r>
      </w:del>
    </w:p>
    <w:p w:rsidR="001D1000" w:rsidDel="00252F3E" w:rsidRDefault="001D1000">
      <w:pPr>
        <w:pStyle w:val="Spisilustracji"/>
        <w:tabs>
          <w:tab w:val="right" w:leader="dot" w:pos="8492"/>
        </w:tabs>
        <w:rPr>
          <w:del w:id="1870" w:author="DeeM" w:date="2015-12-07T17:03:00Z"/>
          <w:rFonts w:asciiTheme="minorHAnsi" w:eastAsiaTheme="minorEastAsia" w:hAnsiTheme="minorHAnsi" w:cstheme="minorBidi"/>
          <w:noProof/>
          <w:sz w:val="22"/>
          <w:szCs w:val="22"/>
        </w:rPr>
      </w:pPr>
      <w:del w:id="1871" w:author="DeeM" w:date="2015-12-07T17:03:00Z">
        <w:r w:rsidRPr="00252F3E" w:rsidDel="00252F3E">
          <w:rPr>
            <w:noProof/>
            <w:rPrChange w:id="1872" w:author="DeeM" w:date="2015-12-07T17:03:00Z">
              <w:rPr>
                <w:rStyle w:val="Hipercze"/>
                <w:noProof/>
              </w:rPr>
            </w:rPrChange>
          </w:rPr>
          <w:delText>Rys. 3.3. Backlog sprintu pierwszego</w:delText>
        </w:r>
        <w:r w:rsidDel="00252F3E">
          <w:rPr>
            <w:noProof/>
            <w:webHidden/>
          </w:rPr>
          <w:tab/>
        </w:r>
        <w:r w:rsidR="00CF274A" w:rsidDel="00252F3E">
          <w:rPr>
            <w:noProof/>
            <w:webHidden/>
          </w:rPr>
          <w:delText>18</w:delText>
        </w:r>
      </w:del>
    </w:p>
    <w:p w:rsidR="001D1000" w:rsidDel="00252F3E" w:rsidRDefault="001D1000">
      <w:pPr>
        <w:pStyle w:val="Spisilustracji"/>
        <w:tabs>
          <w:tab w:val="right" w:leader="dot" w:pos="8492"/>
        </w:tabs>
        <w:rPr>
          <w:del w:id="1873" w:author="DeeM" w:date="2015-12-07T17:03:00Z"/>
          <w:rFonts w:asciiTheme="minorHAnsi" w:eastAsiaTheme="minorEastAsia" w:hAnsiTheme="minorHAnsi" w:cstheme="minorBidi"/>
          <w:noProof/>
          <w:sz w:val="22"/>
          <w:szCs w:val="22"/>
        </w:rPr>
      </w:pPr>
      <w:del w:id="1874" w:author="DeeM" w:date="2015-12-07T17:03:00Z">
        <w:r w:rsidRPr="00252F3E" w:rsidDel="00252F3E">
          <w:rPr>
            <w:noProof/>
            <w:rPrChange w:id="1875" w:author="DeeM" w:date="2015-12-07T17:03:00Z">
              <w:rPr>
                <w:rStyle w:val="Hipercze"/>
                <w:noProof/>
              </w:rPr>
            </w:rPrChange>
          </w:rPr>
          <w:delText>Rys. 3.4. Backlog sprintu drugiego</w:delText>
        </w:r>
        <w:r w:rsidDel="00252F3E">
          <w:rPr>
            <w:noProof/>
            <w:webHidden/>
          </w:rPr>
          <w:tab/>
        </w:r>
        <w:r w:rsidR="00CF274A" w:rsidDel="00252F3E">
          <w:rPr>
            <w:noProof/>
            <w:webHidden/>
          </w:rPr>
          <w:delText>18</w:delText>
        </w:r>
      </w:del>
    </w:p>
    <w:p w:rsidR="001D1000" w:rsidDel="00252F3E" w:rsidRDefault="001D1000">
      <w:pPr>
        <w:pStyle w:val="Spisilustracji"/>
        <w:tabs>
          <w:tab w:val="right" w:leader="dot" w:pos="8492"/>
        </w:tabs>
        <w:rPr>
          <w:del w:id="1876" w:author="DeeM" w:date="2015-12-07T17:03:00Z"/>
          <w:rFonts w:asciiTheme="minorHAnsi" w:eastAsiaTheme="minorEastAsia" w:hAnsiTheme="minorHAnsi" w:cstheme="minorBidi"/>
          <w:noProof/>
          <w:sz w:val="22"/>
          <w:szCs w:val="22"/>
        </w:rPr>
      </w:pPr>
      <w:del w:id="1877" w:author="DeeM" w:date="2015-12-07T17:03:00Z">
        <w:r w:rsidRPr="00252F3E" w:rsidDel="00252F3E">
          <w:rPr>
            <w:noProof/>
            <w:rPrChange w:id="1878" w:author="DeeM" w:date="2015-12-07T17:03:00Z">
              <w:rPr>
                <w:rStyle w:val="Hipercze"/>
                <w:noProof/>
              </w:rPr>
            </w:rPrChange>
          </w:rPr>
          <w:delText>Rys. 3.5. Wykres wypalania sprintu drugiego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1879" w:author="DeeM" w:date="2015-12-07T17:03:00Z"/>
          <w:rFonts w:asciiTheme="minorHAnsi" w:eastAsiaTheme="minorEastAsia" w:hAnsiTheme="minorHAnsi" w:cstheme="minorBidi"/>
          <w:noProof/>
          <w:sz w:val="22"/>
          <w:szCs w:val="22"/>
        </w:rPr>
      </w:pPr>
      <w:del w:id="1880" w:author="DeeM" w:date="2015-12-07T17:03:00Z">
        <w:r w:rsidRPr="00252F3E" w:rsidDel="00252F3E">
          <w:rPr>
            <w:noProof/>
            <w:rPrChange w:id="1881" w:author="DeeM" w:date="2015-12-07T17:03:00Z">
              <w:rPr>
                <w:rStyle w:val="Hipercze"/>
                <w:noProof/>
              </w:rPr>
            </w:rPrChange>
          </w:rPr>
          <w:delText>Rys. 3.6. Backlog sprintu trzeciego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1882" w:author="DeeM" w:date="2015-12-07T17:03:00Z"/>
          <w:rFonts w:asciiTheme="minorHAnsi" w:eastAsiaTheme="minorEastAsia" w:hAnsiTheme="minorHAnsi" w:cstheme="minorBidi"/>
          <w:noProof/>
          <w:sz w:val="22"/>
          <w:szCs w:val="22"/>
        </w:rPr>
      </w:pPr>
      <w:del w:id="1883" w:author="DeeM" w:date="2015-12-07T17:03:00Z">
        <w:r w:rsidRPr="00252F3E" w:rsidDel="00252F3E">
          <w:rPr>
            <w:noProof/>
            <w:rPrChange w:id="1884" w:author="DeeM" w:date="2015-12-07T17:03:00Z">
              <w:rPr>
                <w:rStyle w:val="Hipercze"/>
                <w:noProof/>
              </w:rPr>
            </w:rPrChange>
          </w:rPr>
          <w:delText>Rys. 3.7. Wykres wypalania sprintu trzeciego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1885" w:author="DeeM" w:date="2015-12-07T17:03:00Z"/>
          <w:rFonts w:asciiTheme="minorHAnsi" w:eastAsiaTheme="minorEastAsia" w:hAnsiTheme="minorHAnsi" w:cstheme="minorBidi"/>
          <w:noProof/>
          <w:sz w:val="22"/>
          <w:szCs w:val="22"/>
        </w:rPr>
      </w:pPr>
      <w:del w:id="1886" w:author="DeeM" w:date="2015-12-07T17:03:00Z">
        <w:r w:rsidRPr="00252F3E" w:rsidDel="00252F3E">
          <w:rPr>
            <w:noProof/>
            <w:rPrChange w:id="1887" w:author="DeeM" w:date="2015-12-07T17:03:00Z">
              <w:rPr>
                <w:rStyle w:val="Hipercze"/>
                <w:noProof/>
              </w:rPr>
            </w:rPrChange>
          </w:rPr>
          <w:delText>Rys. 3.8. Backlog sprintu czwartego</w:delText>
        </w:r>
        <w:r w:rsidDel="00252F3E">
          <w:rPr>
            <w:noProof/>
            <w:webHidden/>
          </w:rPr>
          <w:tab/>
        </w:r>
        <w:r w:rsidR="00CF274A" w:rsidDel="00252F3E">
          <w:rPr>
            <w:noProof/>
            <w:webHidden/>
          </w:rPr>
          <w:delText>20</w:delText>
        </w:r>
      </w:del>
    </w:p>
    <w:p w:rsidR="001D1000" w:rsidDel="00252F3E" w:rsidRDefault="001D1000">
      <w:pPr>
        <w:pStyle w:val="Spisilustracji"/>
        <w:tabs>
          <w:tab w:val="right" w:leader="dot" w:pos="8492"/>
        </w:tabs>
        <w:rPr>
          <w:del w:id="1888" w:author="DeeM" w:date="2015-12-07T17:03:00Z"/>
          <w:rFonts w:asciiTheme="minorHAnsi" w:eastAsiaTheme="minorEastAsia" w:hAnsiTheme="minorHAnsi" w:cstheme="minorBidi"/>
          <w:noProof/>
          <w:sz w:val="22"/>
          <w:szCs w:val="22"/>
        </w:rPr>
      </w:pPr>
      <w:del w:id="1889" w:author="DeeM" w:date="2015-12-07T17:03:00Z">
        <w:r w:rsidRPr="00252F3E" w:rsidDel="00252F3E">
          <w:rPr>
            <w:noProof/>
            <w:rPrChange w:id="1890" w:author="DeeM" w:date="2015-12-07T17:03:00Z">
              <w:rPr>
                <w:rStyle w:val="Hipercze"/>
                <w:noProof/>
              </w:rPr>
            </w:rPrChange>
          </w:rPr>
          <w:delText>Rys. 3.9. Wykres wypalania sprintu czwartego</w:delText>
        </w:r>
        <w:r w:rsidDel="00252F3E">
          <w:rPr>
            <w:noProof/>
            <w:webHidden/>
          </w:rPr>
          <w:tab/>
        </w:r>
        <w:r w:rsidR="00CF274A" w:rsidDel="00252F3E">
          <w:rPr>
            <w:noProof/>
            <w:webHidden/>
          </w:rPr>
          <w:delText>21</w:delText>
        </w:r>
      </w:del>
    </w:p>
    <w:p w:rsidR="001D1000" w:rsidDel="00252F3E" w:rsidRDefault="001D1000">
      <w:pPr>
        <w:pStyle w:val="Spisilustracji"/>
        <w:tabs>
          <w:tab w:val="right" w:leader="dot" w:pos="8492"/>
        </w:tabs>
        <w:rPr>
          <w:del w:id="1891" w:author="DeeM" w:date="2015-12-07T17:03:00Z"/>
          <w:rFonts w:asciiTheme="minorHAnsi" w:eastAsiaTheme="minorEastAsia" w:hAnsiTheme="minorHAnsi" w:cstheme="minorBidi"/>
          <w:noProof/>
          <w:sz w:val="22"/>
          <w:szCs w:val="22"/>
        </w:rPr>
      </w:pPr>
      <w:del w:id="1892" w:author="DeeM" w:date="2015-12-07T17:03:00Z">
        <w:r w:rsidRPr="00252F3E" w:rsidDel="00252F3E">
          <w:rPr>
            <w:noProof/>
            <w:rPrChange w:id="1893" w:author="DeeM" w:date="2015-12-07T17:03:00Z">
              <w:rPr>
                <w:rStyle w:val="Hipercze"/>
                <w:noProof/>
              </w:rPr>
            </w:rPrChange>
          </w:rPr>
          <w:delText>Rys. 3.10 Backlog sprintu piątego</w:delText>
        </w:r>
        <w:r w:rsidDel="00252F3E">
          <w:rPr>
            <w:noProof/>
            <w:webHidden/>
          </w:rPr>
          <w:tab/>
        </w:r>
        <w:r w:rsidR="00CF274A" w:rsidDel="00252F3E">
          <w:rPr>
            <w:noProof/>
            <w:webHidden/>
          </w:rPr>
          <w:delText>21</w:delText>
        </w:r>
      </w:del>
    </w:p>
    <w:p w:rsidR="001D1000" w:rsidDel="00252F3E" w:rsidRDefault="001D1000">
      <w:pPr>
        <w:pStyle w:val="Spisilustracji"/>
        <w:tabs>
          <w:tab w:val="right" w:leader="dot" w:pos="8492"/>
        </w:tabs>
        <w:rPr>
          <w:del w:id="1894" w:author="DeeM" w:date="2015-12-07T17:03:00Z"/>
          <w:rFonts w:asciiTheme="minorHAnsi" w:eastAsiaTheme="minorEastAsia" w:hAnsiTheme="minorHAnsi" w:cstheme="minorBidi"/>
          <w:noProof/>
          <w:sz w:val="22"/>
          <w:szCs w:val="22"/>
        </w:rPr>
      </w:pPr>
      <w:del w:id="1895" w:author="DeeM" w:date="2015-12-07T17:03:00Z">
        <w:r w:rsidRPr="00252F3E" w:rsidDel="00252F3E">
          <w:rPr>
            <w:noProof/>
            <w:rPrChange w:id="1896" w:author="DeeM" w:date="2015-12-07T17:03:00Z">
              <w:rPr>
                <w:rStyle w:val="Hipercze"/>
                <w:noProof/>
              </w:rPr>
            </w:rPrChange>
          </w:rPr>
          <w:delText>Rys. 3.11. Wykres wypalania sprintu 5</w:delText>
        </w:r>
        <w:r w:rsidDel="00252F3E">
          <w:rPr>
            <w:noProof/>
            <w:webHidden/>
          </w:rPr>
          <w:tab/>
        </w:r>
        <w:r w:rsidR="00CF274A" w:rsidDel="00252F3E">
          <w:rPr>
            <w:noProof/>
            <w:webHidden/>
          </w:rPr>
          <w:delText>22</w:delText>
        </w:r>
      </w:del>
    </w:p>
    <w:p w:rsidR="001D1000" w:rsidDel="00252F3E" w:rsidRDefault="001D1000">
      <w:pPr>
        <w:pStyle w:val="Spisilustracji"/>
        <w:tabs>
          <w:tab w:val="right" w:leader="dot" w:pos="8492"/>
        </w:tabs>
        <w:rPr>
          <w:del w:id="1897" w:author="DeeM" w:date="2015-12-07T17:03:00Z"/>
          <w:rFonts w:asciiTheme="minorHAnsi" w:eastAsiaTheme="minorEastAsia" w:hAnsiTheme="minorHAnsi" w:cstheme="minorBidi"/>
          <w:noProof/>
          <w:sz w:val="22"/>
          <w:szCs w:val="22"/>
        </w:rPr>
      </w:pPr>
      <w:del w:id="1898" w:author="DeeM" w:date="2015-12-07T17:03:00Z">
        <w:r w:rsidRPr="00252F3E" w:rsidDel="00252F3E">
          <w:rPr>
            <w:noProof/>
            <w:rPrChange w:id="1899" w:author="DeeM" w:date="2015-12-07T17:03:00Z">
              <w:rPr>
                <w:rStyle w:val="Hipercze"/>
                <w:noProof/>
              </w:rPr>
            </w:rPrChange>
          </w:rPr>
          <w:delText>Rys. 3.12. Backlog sprintu szóstego</w:delText>
        </w:r>
        <w:r w:rsidDel="00252F3E">
          <w:rPr>
            <w:noProof/>
            <w:webHidden/>
          </w:rPr>
          <w:tab/>
        </w:r>
        <w:r w:rsidR="00CF274A" w:rsidDel="00252F3E">
          <w:rPr>
            <w:noProof/>
            <w:webHidden/>
          </w:rPr>
          <w:delText>22</w:delText>
        </w:r>
      </w:del>
    </w:p>
    <w:p w:rsidR="001D1000" w:rsidDel="00252F3E" w:rsidRDefault="001D1000">
      <w:pPr>
        <w:pStyle w:val="Spisilustracji"/>
        <w:tabs>
          <w:tab w:val="right" w:leader="dot" w:pos="8492"/>
        </w:tabs>
        <w:rPr>
          <w:del w:id="1900" w:author="DeeM" w:date="2015-12-07T17:03:00Z"/>
          <w:rFonts w:asciiTheme="minorHAnsi" w:eastAsiaTheme="minorEastAsia" w:hAnsiTheme="minorHAnsi" w:cstheme="minorBidi"/>
          <w:noProof/>
          <w:sz w:val="22"/>
          <w:szCs w:val="22"/>
        </w:rPr>
      </w:pPr>
      <w:del w:id="1901" w:author="DeeM" w:date="2015-12-07T17:03:00Z">
        <w:r w:rsidRPr="00252F3E" w:rsidDel="00252F3E">
          <w:rPr>
            <w:noProof/>
            <w:rPrChange w:id="1902" w:author="DeeM" w:date="2015-12-07T17:03:00Z">
              <w:rPr>
                <w:rStyle w:val="Hipercze"/>
                <w:noProof/>
              </w:rPr>
            </w:rPrChange>
          </w:rPr>
          <w:delText>Rys. 3.13. Wykres wypalania sprintu szóstego</w:delText>
        </w:r>
        <w:r w:rsidDel="00252F3E">
          <w:rPr>
            <w:noProof/>
            <w:webHidden/>
          </w:rPr>
          <w:tab/>
        </w:r>
        <w:r w:rsidR="00CF274A" w:rsidDel="00252F3E">
          <w:rPr>
            <w:noProof/>
            <w:webHidden/>
          </w:rPr>
          <w:delText>23</w:delText>
        </w:r>
      </w:del>
    </w:p>
    <w:p w:rsidR="001D1000" w:rsidDel="00252F3E" w:rsidRDefault="001D1000">
      <w:pPr>
        <w:pStyle w:val="Spisilustracji"/>
        <w:tabs>
          <w:tab w:val="right" w:leader="dot" w:pos="8492"/>
        </w:tabs>
        <w:rPr>
          <w:del w:id="1903" w:author="DeeM" w:date="2015-12-07T17:03:00Z"/>
          <w:rFonts w:asciiTheme="minorHAnsi" w:eastAsiaTheme="minorEastAsia" w:hAnsiTheme="minorHAnsi" w:cstheme="minorBidi"/>
          <w:noProof/>
          <w:sz w:val="22"/>
          <w:szCs w:val="22"/>
        </w:rPr>
      </w:pPr>
      <w:del w:id="1904" w:author="DeeM" w:date="2015-12-07T17:03:00Z">
        <w:r w:rsidRPr="00252F3E" w:rsidDel="00252F3E">
          <w:rPr>
            <w:noProof/>
            <w:rPrChange w:id="1905" w:author="DeeM" w:date="2015-12-07T17:03:00Z">
              <w:rPr>
                <w:rStyle w:val="Hipercze"/>
                <w:noProof/>
              </w:rPr>
            </w:rPrChange>
          </w:rPr>
          <w:delText>Rys. 3.14. Backlog sprintu siódmego</w:delText>
        </w:r>
        <w:r w:rsidDel="00252F3E">
          <w:rPr>
            <w:noProof/>
            <w:webHidden/>
          </w:rPr>
          <w:tab/>
        </w:r>
        <w:r w:rsidR="00CF274A" w:rsidDel="00252F3E">
          <w:rPr>
            <w:noProof/>
            <w:webHidden/>
          </w:rPr>
          <w:delText>24</w:delText>
        </w:r>
      </w:del>
    </w:p>
    <w:p w:rsidR="001D1000" w:rsidDel="00252F3E" w:rsidRDefault="001D1000">
      <w:pPr>
        <w:pStyle w:val="Spisilustracji"/>
        <w:tabs>
          <w:tab w:val="right" w:leader="dot" w:pos="8492"/>
        </w:tabs>
        <w:rPr>
          <w:del w:id="1906" w:author="DeeM" w:date="2015-12-07T17:03:00Z"/>
          <w:rFonts w:asciiTheme="minorHAnsi" w:eastAsiaTheme="minorEastAsia" w:hAnsiTheme="minorHAnsi" w:cstheme="minorBidi"/>
          <w:noProof/>
          <w:sz w:val="22"/>
          <w:szCs w:val="22"/>
        </w:rPr>
      </w:pPr>
      <w:del w:id="1907" w:author="DeeM" w:date="2015-12-07T17:03:00Z">
        <w:r w:rsidRPr="00252F3E" w:rsidDel="00252F3E">
          <w:rPr>
            <w:noProof/>
            <w:rPrChange w:id="1908" w:author="DeeM" w:date="2015-12-07T17:03:00Z">
              <w:rPr>
                <w:rStyle w:val="Hipercze"/>
                <w:noProof/>
              </w:rPr>
            </w:rPrChange>
          </w:rPr>
          <w:delText>Rys. 3.15. Wykres wypalania sprintu siódmego</w:delText>
        </w:r>
        <w:r w:rsidDel="00252F3E">
          <w:rPr>
            <w:noProof/>
            <w:webHidden/>
          </w:rPr>
          <w:tab/>
        </w:r>
        <w:r w:rsidR="00CF274A" w:rsidDel="00252F3E">
          <w:rPr>
            <w:noProof/>
            <w:webHidden/>
          </w:rPr>
          <w:delText>25</w:delText>
        </w:r>
      </w:del>
    </w:p>
    <w:p w:rsidR="001D1000" w:rsidDel="00252F3E" w:rsidRDefault="001D1000">
      <w:pPr>
        <w:pStyle w:val="Spisilustracji"/>
        <w:tabs>
          <w:tab w:val="right" w:leader="dot" w:pos="8492"/>
        </w:tabs>
        <w:rPr>
          <w:del w:id="1909" w:author="DeeM" w:date="2015-12-07T17:03:00Z"/>
          <w:rFonts w:asciiTheme="minorHAnsi" w:eastAsiaTheme="minorEastAsia" w:hAnsiTheme="minorHAnsi" w:cstheme="minorBidi"/>
          <w:noProof/>
          <w:sz w:val="22"/>
          <w:szCs w:val="22"/>
        </w:rPr>
      </w:pPr>
      <w:del w:id="1910" w:author="DeeM" w:date="2015-12-07T17:03:00Z">
        <w:r w:rsidRPr="00252F3E" w:rsidDel="00252F3E">
          <w:rPr>
            <w:noProof/>
            <w:rPrChange w:id="1911" w:author="DeeM" w:date="2015-12-07T17:03:00Z">
              <w:rPr>
                <w:rStyle w:val="Hipercze"/>
                <w:noProof/>
              </w:rPr>
            </w:rPrChange>
          </w:rPr>
          <w:delText>Rys. 3.16. Backlog sprintu ósmego</w:delText>
        </w:r>
        <w:r w:rsidDel="00252F3E">
          <w:rPr>
            <w:noProof/>
            <w:webHidden/>
          </w:rPr>
          <w:tab/>
        </w:r>
        <w:r w:rsidR="00CF274A" w:rsidDel="00252F3E">
          <w:rPr>
            <w:noProof/>
            <w:webHidden/>
          </w:rPr>
          <w:delText>26</w:delText>
        </w:r>
      </w:del>
    </w:p>
    <w:p w:rsidR="001D1000" w:rsidDel="00252F3E" w:rsidRDefault="001D1000">
      <w:pPr>
        <w:pStyle w:val="Spisilustracji"/>
        <w:tabs>
          <w:tab w:val="right" w:leader="dot" w:pos="8492"/>
        </w:tabs>
        <w:rPr>
          <w:del w:id="1912" w:author="DeeM" w:date="2015-12-07T17:03:00Z"/>
          <w:rFonts w:asciiTheme="minorHAnsi" w:eastAsiaTheme="minorEastAsia" w:hAnsiTheme="minorHAnsi" w:cstheme="minorBidi"/>
          <w:noProof/>
          <w:sz w:val="22"/>
          <w:szCs w:val="22"/>
        </w:rPr>
      </w:pPr>
      <w:del w:id="1913" w:author="DeeM" w:date="2015-12-07T17:03:00Z">
        <w:r w:rsidRPr="00252F3E" w:rsidDel="00252F3E">
          <w:rPr>
            <w:noProof/>
            <w:rPrChange w:id="1914" w:author="DeeM" w:date="2015-12-07T17:03:00Z">
              <w:rPr>
                <w:rStyle w:val="Hipercze"/>
                <w:noProof/>
              </w:rPr>
            </w:rPrChange>
          </w:rPr>
          <w:delText>Rys. 3.17. Wykres wypalania sprintu ósmego</w:delText>
        </w:r>
        <w:r w:rsidDel="00252F3E">
          <w:rPr>
            <w:noProof/>
            <w:webHidden/>
          </w:rPr>
          <w:tab/>
        </w:r>
        <w:r w:rsidR="00CF274A" w:rsidDel="00252F3E">
          <w:rPr>
            <w:noProof/>
            <w:webHidden/>
          </w:rPr>
          <w:delText>27</w:delText>
        </w:r>
      </w:del>
    </w:p>
    <w:p w:rsidR="001D1000" w:rsidDel="00252F3E" w:rsidRDefault="001D1000">
      <w:pPr>
        <w:pStyle w:val="Spisilustracji"/>
        <w:tabs>
          <w:tab w:val="right" w:leader="dot" w:pos="8492"/>
        </w:tabs>
        <w:rPr>
          <w:del w:id="1915" w:author="DeeM" w:date="2015-12-07T17:03:00Z"/>
          <w:rFonts w:asciiTheme="minorHAnsi" w:eastAsiaTheme="minorEastAsia" w:hAnsiTheme="minorHAnsi" w:cstheme="minorBidi"/>
          <w:noProof/>
          <w:sz w:val="22"/>
          <w:szCs w:val="22"/>
        </w:rPr>
      </w:pPr>
      <w:del w:id="1916" w:author="DeeM" w:date="2015-12-07T17:03:00Z">
        <w:r w:rsidRPr="00252F3E" w:rsidDel="00252F3E">
          <w:rPr>
            <w:noProof/>
            <w:rPrChange w:id="1917" w:author="DeeM" w:date="2015-12-07T17:03:00Z">
              <w:rPr>
                <w:rStyle w:val="Hipercze"/>
                <w:noProof/>
              </w:rPr>
            </w:rPrChange>
          </w:rPr>
          <w:delText>Rys. 3.18. Backlog funkcjonalności aplikacji zrealizowanych w trakcie sprintu dziewiątego</w:delText>
        </w:r>
        <w:r w:rsidDel="00252F3E">
          <w:rPr>
            <w:noProof/>
            <w:webHidden/>
          </w:rPr>
          <w:tab/>
        </w:r>
        <w:r w:rsidR="00CF274A" w:rsidDel="00252F3E">
          <w:rPr>
            <w:noProof/>
            <w:webHidden/>
          </w:rPr>
          <w:delText>27</w:delText>
        </w:r>
      </w:del>
    </w:p>
    <w:p w:rsidR="001D1000" w:rsidDel="00252F3E" w:rsidRDefault="001D1000">
      <w:pPr>
        <w:pStyle w:val="Spisilustracji"/>
        <w:tabs>
          <w:tab w:val="right" w:leader="dot" w:pos="8492"/>
        </w:tabs>
        <w:rPr>
          <w:del w:id="1918" w:author="DeeM" w:date="2015-12-07T17:03:00Z"/>
          <w:rFonts w:asciiTheme="minorHAnsi" w:eastAsiaTheme="minorEastAsia" w:hAnsiTheme="minorHAnsi" w:cstheme="minorBidi"/>
          <w:noProof/>
          <w:sz w:val="22"/>
          <w:szCs w:val="22"/>
        </w:rPr>
      </w:pPr>
      <w:del w:id="1919" w:author="DeeM" w:date="2015-12-07T17:03:00Z">
        <w:r w:rsidRPr="00252F3E" w:rsidDel="00252F3E">
          <w:rPr>
            <w:noProof/>
            <w:rPrChange w:id="1920" w:author="DeeM" w:date="2015-12-07T17:03:00Z">
              <w:rPr>
                <w:rStyle w:val="Hipercze"/>
                <w:noProof/>
              </w:rPr>
            </w:rPrChange>
          </w:rPr>
          <w:delText>Rys. 3.19. Wykres wypalania sprintu dziewiątego</w:delText>
        </w:r>
        <w:r w:rsidDel="00252F3E">
          <w:rPr>
            <w:noProof/>
            <w:webHidden/>
          </w:rPr>
          <w:tab/>
        </w:r>
        <w:r w:rsidR="00CF274A" w:rsidDel="00252F3E">
          <w:rPr>
            <w:noProof/>
            <w:webHidden/>
          </w:rPr>
          <w:delText>28</w:delText>
        </w:r>
      </w:del>
    </w:p>
    <w:p w:rsidR="001D1000" w:rsidDel="00252F3E" w:rsidRDefault="001D1000">
      <w:pPr>
        <w:pStyle w:val="Spisilustracji"/>
        <w:tabs>
          <w:tab w:val="right" w:leader="dot" w:pos="8492"/>
        </w:tabs>
        <w:rPr>
          <w:del w:id="1921" w:author="DeeM" w:date="2015-12-07T17:03:00Z"/>
          <w:rFonts w:asciiTheme="minorHAnsi" w:eastAsiaTheme="minorEastAsia" w:hAnsiTheme="minorHAnsi" w:cstheme="minorBidi"/>
          <w:noProof/>
          <w:sz w:val="22"/>
          <w:szCs w:val="22"/>
        </w:rPr>
      </w:pPr>
      <w:del w:id="1922" w:author="DeeM" w:date="2015-12-07T17:03:00Z">
        <w:r w:rsidRPr="00252F3E" w:rsidDel="00252F3E">
          <w:rPr>
            <w:noProof/>
            <w:rPrChange w:id="1923" w:author="DeeM" w:date="2015-12-07T17:03:00Z">
              <w:rPr>
                <w:rStyle w:val="Hipercze"/>
                <w:noProof/>
              </w:rPr>
            </w:rPrChange>
          </w:rPr>
          <w:delText>Rys. 3.20. Naprawione błędy aplikacji w sprincie dziewiątym</w:delText>
        </w:r>
        <w:r w:rsidDel="00252F3E">
          <w:rPr>
            <w:noProof/>
            <w:webHidden/>
          </w:rPr>
          <w:tab/>
        </w:r>
        <w:r w:rsidR="00CF274A" w:rsidDel="00252F3E">
          <w:rPr>
            <w:noProof/>
            <w:webHidden/>
          </w:rPr>
          <w:delText>29</w:delText>
        </w:r>
      </w:del>
    </w:p>
    <w:p w:rsidR="001D1000" w:rsidDel="00252F3E" w:rsidRDefault="001D1000">
      <w:pPr>
        <w:pStyle w:val="Spisilustracji"/>
        <w:tabs>
          <w:tab w:val="right" w:leader="dot" w:pos="8492"/>
        </w:tabs>
        <w:rPr>
          <w:del w:id="1924" w:author="DeeM" w:date="2015-12-07T17:03:00Z"/>
          <w:rFonts w:asciiTheme="minorHAnsi" w:eastAsiaTheme="minorEastAsia" w:hAnsiTheme="minorHAnsi" w:cstheme="minorBidi"/>
          <w:noProof/>
          <w:sz w:val="22"/>
          <w:szCs w:val="22"/>
        </w:rPr>
      </w:pPr>
      <w:del w:id="1925" w:author="DeeM" w:date="2015-12-07T17:03:00Z">
        <w:r w:rsidRPr="00252F3E" w:rsidDel="00252F3E">
          <w:rPr>
            <w:noProof/>
            <w:rPrChange w:id="1926" w:author="DeeM" w:date="2015-12-07T17:03:00Z">
              <w:rPr>
                <w:rStyle w:val="Hipercze"/>
                <w:noProof/>
              </w:rPr>
            </w:rPrChange>
          </w:rPr>
          <w:delText>Rys. 4.1. Architektura w projekcie</w:delText>
        </w:r>
        <w:r w:rsidDel="00252F3E">
          <w:rPr>
            <w:noProof/>
            <w:webHidden/>
          </w:rPr>
          <w:tab/>
        </w:r>
        <w:r w:rsidR="00CF274A" w:rsidDel="00252F3E">
          <w:rPr>
            <w:noProof/>
            <w:webHidden/>
          </w:rPr>
          <w:delText>31</w:delText>
        </w:r>
      </w:del>
    </w:p>
    <w:p w:rsidR="001D1000" w:rsidDel="00252F3E" w:rsidRDefault="001D1000">
      <w:pPr>
        <w:pStyle w:val="Spisilustracji"/>
        <w:tabs>
          <w:tab w:val="right" w:leader="dot" w:pos="8492"/>
        </w:tabs>
        <w:rPr>
          <w:del w:id="1927" w:author="DeeM" w:date="2015-12-07T17:03:00Z"/>
          <w:rFonts w:asciiTheme="minorHAnsi" w:eastAsiaTheme="minorEastAsia" w:hAnsiTheme="minorHAnsi" w:cstheme="minorBidi"/>
          <w:noProof/>
          <w:sz w:val="22"/>
          <w:szCs w:val="22"/>
        </w:rPr>
      </w:pPr>
      <w:del w:id="1928" w:author="DeeM" w:date="2015-12-07T17:03:00Z">
        <w:r w:rsidRPr="00252F3E" w:rsidDel="00252F3E">
          <w:rPr>
            <w:noProof/>
            <w:rPrChange w:id="1929" w:author="DeeM" w:date="2015-12-07T17:03:00Z">
              <w:rPr>
                <w:rStyle w:val="Hipercze"/>
                <w:noProof/>
              </w:rPr>
            </w:rPrChange>
          </w:rPr>
          <w:delText>Rys. 4.2. Budowa aplikacji Grailsowej</w:delText>
        </w:r>
        <w:r w:rsidDel="00252F3E">
          <w:rPr>
            <w:noProof/>
            <w:webHidden/>
          </w:rPr>
          <w:tab/>
        </w:r>
        <w:r w:rsidR="00CF274A" w:rsidDel="00252F3E">
          <w:rPr>
            <w:noProof/>
            <w:webHidden/>
          </w:rPr>
          <w:delText>31</w:delText>
        </w:r>
      </w:del>
    </w:p>
    <w:p w:rsidR="001D1000" w:rsidDel="00252F3E" w:rsidRDefault="001D1000">
      <w:pPr>
        <w:pStyle w:val="Spisilustracji"/>
        <w:tabs>
          <w:tab w:val="right" w:leader="dot" w:pos="8492"/>
        </w:tabs>
        <w:rPr>
          <w:del w:id="1930" w:author="DeeM" w:date="2015-12-07T17:03:00Z"/>
          <w:rFonts w:asciiTheme="minorHAnsi" w:eastAsiaTheme="minorEastAsia" w:hAnsiTheme="minorHAnsi" w:cstheme="minorBidi"/>
          <w:noProof/>
          <w:sz w:val="22"/>
          <w:szCs w:val="22"/>
        </w:rPr>
      </w:pPr>
      <w:del w:id="1931" w:author="DeeM" w:date="2015-12-07T17:03:00Z">
        <w:r w:rsidRPr="00252F3E" w:rsidDel="00252F3E">
          <w:rPr>
            <w:noProof/>
            <w:rPrChange w:id="1932" w:author="DeeM" w:date="2015-12-07T17:03:00Z">
              <w:rPr>
                <w:rStyle w:val="Hipercze"/>
                <w:noProof/>
              </w:rPr>
            </w:rPrChange>
          </w:rPr>
          <w:delText>Rys. 5.1. Inicjalny schemat bazy danych</w:delText>
        </w:r>
        <w:r w:rsidDel="00252F3E">
          <w:rPr>
            <w:noProof/>
            <w:webHidden/>
          </w:rPr>
          <w:tab/>
        </w:r>
        <w:r w:rsidR="00CF274A" w:rsidDel="00252F3E">
          <w:rPr>
            <w:noProof/>
            <w:webHidden/>
          </w:rPr>
          <w:delText>34</w:delText>
        </w:r>
      </w:del>
    </w:p>
    <w:p w:rsidR="001D1000" w:rsidDel="00252F3E" w:rsidRDefault="001D1000">
      <w:pPr>
        <w:pStyle w:val="Spisilustracji"/>
        <w:tabs>
          <w:tab w:val="right" w:leader="dot" w:pos="8492"/>
        </w:tabs>
        <w:rPr>
          <w:del w:id="1933" w:author="DeeM" w:date="2015-12-07T17:03:00Z"/>
          <w:rFonts w:asciiTheme="minorHAnsi" w:eastAsiaTheme="minorEastAsia" w:hAnsiTheme="minorHAnsi" w:cstheme="minorBidi"/>
          <w:noProof/>
          <w:sz w:val="22"/>
          <w:szCs w:val="22"/>
        </w:rPr>
      </w:pPr>
      <w:del w:id="1934" w:author="DeeM" w:date="2015-12-07T17:03:00Z">
        <w:r w:rsidRPr="00252F3E" w:rsidDel="00252F3E">
          <w:rPr>
            <w:noProof/>
            <w:rPrChange w:id="1935" w:author="DeeM" w:date="2015-12-07T17:03:00Z">
              <w:rPr>
                <w:rStyle w:val="Hipercze"/>
                <w:noProof/>
              </w:rPr>
            </w:rPrChange>
          </w:rPr>
          <w:delText>Rys. 5.2. Końcowy schemat bazy danych</w:delText>
        </w:r>
        <w:r w:rsidDel="00252F3E">
          <w:rPr>
            <w:noProof/>
            <w:webHidden/>
          </w:rPr>
          <w:tab/>
        </w:r>
        <w:r w:rsidR="00CF274A" w:rsidDel="00252F3E">
          <w:rPr>
            <w:noProof/>
            <w:webHidden/>
          </w:rPr>
          <w:delText>36</w:delText>
        </w:r>
      </w:del>
    </w:p>
    <w:p w:rsidR="001D1000" w:rsidDel="00252F3E" w:rsidRDefault="001D1000">
      <w:pPr>
        <w:pStyle w:val="Spisilustracji"/>
        <w:tabs>
          <w:tab w:val="right" w:leader="dot" w:pos="8492"/>
        </w:tabs>
        <w:rPr>
          <w:del w:id="1936" w:author="DeeM" w:date="2015-12-07T17:03:00Z"/>
          <w:rFonts w:asciiTheme="minorHAnsi" w:eastAsiaTheme="minorEastAsia" w:hAnsiTheme="minorHAnsi" w:cstheme="minorBidi"/>
          <w:noProof/>
          <w:sz w:val="22"/>
          <w:szCs w:val="22"/>
        </w:rPr>
      </w:pPr>
      <w:del w:id="1937" w:author="DeeM" w:date="2015-12-07T17:03:00Z">
        <w:r w:rsidRPr="00252F3E" w:rsidDel="00252F3E">
          <w:rPr>
            <w:noProof/>
            <w:rPrChange w:id="1938" w:author="DeeM" w:date="2015-12-07T17:03:00Z">
              <w:rPr>
                <w:rStyle w:val="Hipercze"/>
                <w:noProof/>
              </w:rPr>
            </w:rPrChange>
          </w:rPr>
          <w:delText>Rys. 6.1. Ogólny interfejs aplikacji webowej. Widok strony głównej.</w:delText>
        </w:r>
        <w:r w:rsidDel="00252F3E">
          <w:rPr>
            <w:noProof/>
            <w:webHidden/>
          </w:rPr>
          <w:tab/>
        </w:r>
        <w:r w:rsidR="00CF274A" w:rsidDel="00252F3E">
          <w:rPr>
            <w:noProof/>
            <w:webHidden/>
          </w:rPr>
          <w:delText>42</w:delText>
        </w:r>
      </w:del>
    </w:p>
    <w:p w:rsidR="001D1000" w:rsidDel="00252F3E" w:rsidRDefault="001D1000">
      <w:pPr>
        <w:pStyle w:val="Spisilustracji"/>
        <w:tabs>
          <w:tab w:val="right" w:leader="dot" w:pos="8492"/>
        </w:tabs>
        <w:rPr>
          <w:del w:id="1939" w:author="DeeM" w:date="2015-12-07T17:03:00Z"/>
          <w:rFonts w:asciiTheme="minorHAnsi" w:eastAsiaTheme="minorEastAsia" w:hAnsiTheme="minorHAnsi" w:cstheme="minorBidi"/>
          <w:noProof/>
          <w:sz w:val="22"/>
          <w:szCs w:val="22"/>
        </w:rPr>
      </w:pPr>
      <w:del w:id="1940" w:author="DeeM" w:date="2015-12-07T17:03:00Z">
        <w:r w:rsidRPr="00252F3E" w:rsidDel="00252F3E">
          <w:rPr>
            <w:noProof/>
            <w:rPrChange w:id="1941" w:author="DeeM" w:date="2015-12-07T17:03:00Z">
              <w:rPr>
                <w:rStyle w:val="Hipercze"/>
                <w:noProof/>
              </w:rPr>
            </w:rPrChange>
          </w:rPr>
          <w:delText>Rys. 6.2. Widok listy zaakceptowanych atrakcji</w:delText>
        </w:r>
        <w:r w:rsidDel="00252F3E">
          <w:rPr>
            <w:noProof/>
            <w:webHidden/>
          </w:rPr>
          <w:tab/>
        </w:r>
        <w:r w:rsidR="00CF274A" w:rsidDel="00252F3E">
          <w:rPr>
            <w:noProof/>
            <w:webHidden/>
          </w:rPr>
          <w:delText>44</w:delText>
        </w:r>
      </w:del>
    </w:p>
    <w:p w:rsidR="001D1000" w:rsidDel="00252F3E" w:rsidRDefault="001D1000">
      <w:pPr>
        <w:pStyle w:val="Spisilustracji"/>
        <w:tabs>
          <w:tab w:val="right" w:leader="dot" w:pos="8492"/>
        </w:tabs>
        <w:rPr>
          <w:del w:id="1942" w:author="DeeM" w:date="2015-12-07T17:03:00Z"/>
          <w:rFonts w:asciiTheme="minorHAnsi" w:eastAsiaTheme="minorEastAsia" w:hAnsiTheme="minorHAnsi" w:cstheme="minorBidi"/>
          <w:noProof/>
          <w:sz w:val="22"/>
          <w:szCs w:val="22"/>
        </w:rPr>
      </w:pPr>
      <w:del w:id="1943" w:author="DeeM" w:date="2015-12-07T17:03:00Z">
        <w:r w:rsidRPr="00252F3E" w:rsidDel="00252F3E">
          <w:rPr>
            <w:noProof/>
            <w:rPrChange w:id="1944" w:author="DeeM" w:date="2015-12-07T17:03:00Z">
              <w:rPr>
                <w:rStyle w:val="Hipercze"/>
                <w:noProof/>
              </w:rPr>
            </w:rPrChange>
          </w:rPr>
          <w:delText>Rys. 6.3. Fragment widoku szczegółowych informacji o atrakcji</w:delText>
        </w:r>
        <w:r w:rsidDel="00252F3E">
          <w:rPr>
            <w:noProof/>
            <w:webHidden/>
          </w:rPr>
          <w:tab/>
        </w:r>
        <w:r w:rsidR="00CF274A" w:rsidDel="00252F3E">
          <w:rPr>
            <w:noProof/>
            <w:webHidden/>
          </w:rPr>
          <w:delText>45</w:delText>
        </w:r>
      </w:del>
    </w:p>
    <w:p w:rsidR="001D1000" w:rsidDel="00252F3E" w:rsidRDefault="001D1000">
      <w:pPr>
        <w:pStyle w:val="Spisilustracji"/>
        <w:tabs>
          <w:tab w:val="right" w:leader="dot" w:pos="8492"/>
        </w:tabs>
        <w:rPr>
          <w:del w:id="1945" w:author="DeeM" w:date="2015-12-07T17:03:00Z"/>
          <w:rFonts w:asciiTheme="minorHAnsi" w:eastAsiaTheme="minorEastAsia" w:hAnsiTheme="minorHAnsi" w:cstheme="minorBidi"/>
          <w:noProof/>
          <w:sz w:val="22"/>
          <w:szCs w:val="22"/>
        </w:rPr>
      </w:pPr>
      <w:del w:id="1946" w:author="DeeM" w:date="2015-12-07T17:03:00Z">
        <w:r w:rsidRPr="00252F3E" w:rsidDel="00252F3E">
          <w:rPr>
            <w:noProof/>
            <w:rPrChange w:id="1947" w:author="DeeM" w:date="2015-12-07T17:03:00Z">
              <w:rPr>
                <w:rStyle w:val="Hipercze"/>
                <w:noProof/>
              </w:rPr>
            </w:rPrChange>
          </w:rPr>
          <w:delText>Rys. 6.4. Fragment ekranu startowego rejestracji użytkownika</w:delText>
        </w:r>
        <w:r w:rsidDel="00252F3E">
          <w:rPr>
            <w:noProof/>
            <w:webHidden/>
          </w:rPr>
          <w:tab/>
        </w:r>
        <w:r w:rsidR="00CF274A" w:rsidDel="00252F3E">
          <w:rPr>
            <w:noProof/>
            <w:webHidden/>
          </w:rPr>
          <w:delText>46</w:delText>
        </w:r>
      </w:del>
    </w:p>
    <w:p w:rsidR="001D1000" w:rsidDel="00252F3E" w:rsidRDefault="001D1000">
      <w:pPr>
        <w:pStyle w:val="Spisilustracji"/>
        <w:tabs>
          <w:tab w:val="right" w:leader="dot" w:pos="8492"/>
        </w:tabs>
        <w:rPr>
          <w:del w:id="1948" w:author="DeeM" w:date="2015-12-07T17:03:00Z"/>
          <w:rFonts w:asciiTheme="minorHAnsi" w:eastAsiaTheme="minorEastAsia" w:hAnsiTheme="minorHAnsi" w:cstheme="minorBidi"/>
          <w:noProof/>
          <w:sz w:val="22"/>
          <w:szCs w:val="22"/>
        </w:rPr>
      </w:pPr>
      <w:del w:id="1949" w:author="DeeM" w:date="2015-12-07T17:03:00Z">
        <w:r w:rsidRPr="00252F3E" w:rsidDel="00252F3E">
          <w:rPr>
            <w:noProof/>
            <w:rPrChange w:id="1950" w:author="DeeM" w:date="2015-12-07T17:03:00Z">
              <w:rPr>
                <w:rStyle w:val="Hipercze"/>
                <w:noProof/>
              </w:rPr>
            </w:rPrChange>
          </w:rPr>
          <w:delText>Rys. 6.5. Fragment widoku Krok pierwszy rejestracji - uzupełnianie pól wymaganych</w:delText>
        </w:r>
        <w:r w:rsidDel="00252F3E">
          <w:rPr>
            <w:noProof/>
            <w:webHidden/>
          </w:rPr>
          <w:tab/>
        </w:r>
        <w:r w:rsidR="00CF274A" w:rsidDel="00252F3E">
          <w:rPr>
            <w:noProof/>
            <w:webHidden/>
          </w:rPr>
          <w:delText>47</w:delText>
        </w:r>
      </w:del>
    </w:p>
    <w:p w:rsidR="001D1000" w:rsidDel="00252F3E" w:rsidRDefault="001D1000">
      <w:pPr>
        <w:pStyle w:val="Spisilustracji"/>
        <w:tabs>
          <w:tab w:val="right" w:leader="dot" w:pos="8492"/>
        </w:tabs>
        <w:rPr>
          <w:del w:id="1951" w:author="DeeM" w:date="2015-12-07T17:03:00Z"/>
          <w:rFonts w:asciiTheme="minorHAnsi" w:eastAsiaTheme="minorEastAsia" w:hAnsiTheme="minorHAnsi" w:cstheme="minorBidi"/>
          <w:noProof/>
          <w:sz w:val="22"/>
          <w:szCs w:val="22"/>
        </w:rPr>
      </w:pPr>
      <w:del w:id="1952" w:author="DeeM" w:date="2015-12-07T17:03:00Z">
        <w:r w:rsidRPr="00252F3E" w:rsidDel="00252F3E">
          <w:rPr>
            <w:noProof/>
            <w:rPrChange w:id="1953" w:author="DeeM" w:date="2015-12-07T17:03:00Z">
              <w:rPr>
                <w:rStyle w:val="Hipercze"/>
                <w:noProof/>
              </w:rPr>
            </w:rPrChange>
          </w:rPr>
          <w:delText>Rys. 6.6. Fragment widoku Kroku drugiego - wypełnianie pól opcjonalnych</w:delText>
        </w:r>
        <w:r w:rsidDel="00252F3E">
          <w:rPr>
            <w:noProof/>
            <w:webHidden/>
          </w:rPr>
          <w:tab/>
        </w:r>
        <w:r w:rsidR="00CF274A" w:rsidDel="00252F3E">
          <w:rPr>
            <w:noProof/>
            <w:webHidden/>
          </w:rPr>
          <w:delText>47</w:delText>
        </w:r>
      </w:del>
    </w:p>
    <w:p w:rsidR="001D1000" w:rsidDel="00252F3E" w:rsidRDefault="001D1000">
      <w:pPr>
        <w:pStyle w:val="Spisilustracji"/>
        <w:tabs>
          <w:tab w:val="right" w:leader="dot" w:pos="8492"/>
        </w:tabs>
        <w:rPr>
          <w:del w:id="1954" w:author="DeeM" w:date="2015-12-07T17:03:00Z"/>
          <w:rFonts w:asciiTheme="minorHAnsi" w:eastAsiaTheme="minorEastAsia" w:hAnsiTheme="minorHAnsi" w:cstheme="minorBidi"/>
          <w:noProof/>
          <w:sz w:val="22"/>
          <w:szCs w:val="22"/>
        </w:rPr>
      </w:pPr>
      <w:del w:id="1955" w:author="DeeM" w:date="2015-12-07T17:03:00Z">
        <w:r w:rsidRPr="00252F3E" w:rsidDel="00252F3E">
          <w:rPr>
            <w:noProof/>
            <w:rPrChange w:id="1956" w:author="DeeM" w:date="2015-12-07T17:03:00Z">
              <w:rPr>
                <w:rStyle w:val="Hipercze"/>
                <w:noProof/>
              </w:rPr>
            </w:rPrChange>
          </w:rPr>
          <w:delText>Rys. 6.7. Fragment widoku Podsumowanie wieloetapowej rejestracji</w:delText>
        </w:r>
        <w:r w:rsidDel="00252F3E">
          <w:rPr>
            <w:noProof/>
            <w:webHidden/>
          </w:rPr>
          <w:tab/>
        </w:r>
        <w:r w:rsidR="00CF274A" w:rsidDel="00252F3E">
          <w:rPr>
            <w:noProof/>
            <w:webHidden/>
          </w:rPr>
          <w:delText>48</w:delText>
        </w:r>
      </w:del>
    </w:p>
    <w:p w:rsidR="001D1000" w:rsidDel="00252F3E" w:rsidRDefault="001D1000">
      <w:pPr>
        <w:pStyle w:val="Spisilustracji"/>
        <w:tabs>
          <w:tab w:val="right" w:leader="dot" w:pos="8492"/>
        </w:tabs>
        <w:rPr>
          <w:del w:id="1957" w:author="DeeM" w:date="2015-12-07T17:03:00Z"/>
          <w:rFonts w:asciiTheme="minorHAnsi" w:eastAsiaTheme="minorEastAsia" w:hAnsiTheme="minorHAnsi" w:cstheme="minorBidi"/>
          <w:noProof/>
          <w:sz w:val="22"/>
          <w:szCs w:val="22"/>
        </w:rPr>
      </w:pPr>
      <w:del w:id="1958" w:author="DeeM" w:date="2015-12-07T17:03:00Z">
        <w:r w:rsidRPr="00252F3E" w:rsidDel="00252F3E">
          <w:rPr>
            <w:noProof/>
            <w:rPrChange w:id="1959" w:author="DeeM" w:date="2015-12-07T17:03:00Z">
              <w:rPr>
                <w:rStyle w:val="Hipercze"/>
                <w:noProof/>
              </w:rPr>
            </w:rPrChange>
          </w:rPr>
          <w:delText>Rys. 6.8. Widok pierwszej zakładki w Panelu administratora</w:delText>
        </w:r>
        <w:r w:rsidDel="00252F3E">
          <w:rPr>
            <w:noProof/>
            <w:webHidden/>
          </w:rPr>
          <w:tab/>
        </w:r>
        <w:r w:rsidR="00CF274A" w:rsidDel="00252F3E">
          <w:rPr>
            <w:noProof/>
            <w:webHidden/>
          </w:rPr>
          <w:delText>49</w:delText>
        </w:r>
      </w:del>
    </w:p>
    <w:p w:rsidR="001D1000" w:rsidDel="00252F3E" w:rsidRDefault="001D1000">
      <w:pPr>
        <w:pStyle w:val="Spisilustracji"/>
        <w:tabs>
          <w:tab w:val="right" w:leader="dot" w:pos="8492"/>
        </w:tabs>
        <w:rPr>
          <w:del w:id="1960" w:author="DeeM" w:date="2015-12-07T17:03:00Z"/>
          <w:rFonts w:asciiTheme="minorHAnsi" w:eastAsiaTheme="minorEastAsia" w:hAnsiTheme="minorHAnsi" w:cstheme="minorBidi"/>
          <w:noProof/>
          <w:sz w:val="22"/>
          <w:szCs w:val="22"/>
        </w:rPr>
      </w:pPr>
      <w:del w:id="1961" w:author="DeeM" w:date="2015-12-07T17:03:00Z">
        <w:r w:rsidRPr="00252F3E" w:rsidDel="00252F3E">
          <w:rPr>
            <w:noProof/>
            <w:rPrChange w:id="1962" w:author="DeeM" w:date="2015-12-07T17:03:00Z">
              <w:rPr>
                <w:rStyle w:val="Hipercze"/>
                <w:noProof/>
              </w:rPr>
            </w:rPrChange>
          </w:rPr>
          <w:delText>Rys. 6.9. Fragment widoku profilu użytkownika</w:delText>
        </w:r>
        <w:r w:rsidDel="00252F3E">
          <w:rPr>
            <w:noProof/>
            <w:webHidden/>
          </w:rPr>
          <w:tab/>
        </w:r>
        <w:r w:rsidR="00CF274A" w:rsidDel="00252F3E">
          <w:rPr>
            <w:noProof/>
            <w:webHidden/>
          </w:rPr>
          <w:delText>51</w:delText>
        </w:r>
      </w:del>
    </w:p>
    <w:p w:rsidR="001D1000" w:rsidDel="00252F3E" w:rsidRDefault="001D1000">
      <w:pPr>
        <w:pStyle w:val="Spisilustracji"/>
        <w:tabs>
          <w:tab w:val="right" w:leader="dot" w:pos="8492"/>
        </w:tabs>
        <w:rPr>
          <w:del w:id="1963" w:author="DeeM" w:date="2015-12-07T17:03:00Z"/>
          <w:rFonts w:asciiTheme="minorHAnsi" w:eastAsiaTheme="minorEastAsia" w:hAnsiTheme="minorHAnsi" w:cstheme="minorBidi"/>
          <w:noProof/>
          <w:sz w:val="22"/>
          <w:szCs w:val="22"/>
        </w:rPr>
      </w:pPr>
      <w:del w:id="1964" w:author="DeeM" w:date="2015-12-07T17:03:00Z">
        <w:r w:rsidRPr="00252F3E" w:rsidDel="00252F3E">
          <w:rPr>
            <w:noProof/>
            <w:rPrChange w:id="1965" w:author="DeeM" w:date="2015-12-07T17:03:00Z">
              <w:rPr>
                <w:rStyle w:val="Hipercze"/>
                <w:noProof/>
              </w:rPr>
            </w:rPrChange>
          </w:rPr>
          <w:delText>Rys. 6.10. Fragment widoku wydarzeń</w:delText>
        </w:r>
        <w:r w:rsidDel="00252F3E">
          <w:rPr>
            <w:noProof/>
            <w:webHidden/>
          </w:rPr>
          <w:tab/>
        </w:r>
        <w:r w:rsidR="00CF274A" w:rsidDel="00252F3E">
          <w:rPr>
            <w:noProof/>
            <w:webHidden/>
          </w:rPr>
          <w:delText>53</w:delText>
        </w:r>
      </w:del>
    </w:p>
    <w:p w:rsidR="001D1000" w:rsidDel="00252F3E" w:rsidRDefault="001D1000">
      <w:pPr>
        <w:pStyle w:val="Spisilustracji"/>
        <w:tabs>
          <w:tab w:val="right" w:leader="dot" w:pos="8492"/>
        </w:tabs>
        <w:rPr>
          <w:del w:id="1966" w:author="DeeM" w:date="2015-12-07T17:03:00Z"/>
          <w:rFonts w:asciiTheme="minorHAnsi" w:eastAsiaTheme="minorEastAsia" w:hAnsiTheme="minorHAnsi" w:cstheme="minorBidi"/>
          <w:noProof/>
          <w:sz w:val="22"/>
          <w:szCs w:val="22"/>
        </w:rPr>
      </w:pPr>
      <w:del w:id="1967" w:author="DeeM" w:date="2015-12-07T17:03:00Z">
        <w:r w:rsidRPr="00252F3E" w:rsidDel="00252F3E">
          <w:rPr>
            <w:noProof/>
            <w:rPrChange w:id="1968" w:author="DeeM" w:date="2015-12-07T17:03:00Z">
              <w:rPr>
                <w:rStyle w:val="Hipercze"/>
                <w:noProof/>
              </w:rPr>
            </w:rPrChange>
          </w:rPr>
          <w:delText>Rys. 6.11. Ekran startowy aplikacji mobilnej</w:delText>
        </w:r>
        <w:r w:rsidDel="00252F3E">
          <w:rPr>
            <w:noProof/>
            <w:webHidden/>
          </w:rPr>
          <w:tab/>
        </w:r>
        <w:r w:rsidR="00CF274A" w:rsidDel="00252F3E">
          <w:rPr>
            <w:noProof/>
            <w:webHidden/>
          </w:rPr>
          <w:delText>54</w:delText>
        </w:r>
      </w:del>
    </w:p>
    <w:p w:rsidR="001D1000" w:rsidDel="00252F3E" w:rsidRDefault="001D1000">
      <w:pPr>
        <w:pStyle w:val="Spisilustracji"/>
        <w:tabs>
          <w:tab w:val="right" w:leader="dot" w:pos="8492"/>
        </w:tabs>
        <w:rPr>
          <w:del w:id="1969" w:author="DeeM" w:date="2015-12-07T17:03:00Z"/>
          <w:rFonts w:asciiTheme="minorHAnsi" w:eastAsiaTheme="minorEastAsia" w:hAnsiTheme="minorHAnsi" w:cstheme="minorBidi"/>
          <w:noProof/>
          <w:sz w:val="22"/>
          <w:szCs w:val="22"/>
        </w:rPr>
      </w:pPr>
      <w:del w:id="1970" w:author="DeeM" w:date="2015-12-07T17:03:00Z">
        <w:r w:rsidRPr="00252F3E" w:rsidDel="00252F3E">
          <w:rPr>
            <w:noProof/>
            <w:rPrChange w:id="1971" w:author="DeeM" w:date="2015-12-07T17:03:00Z">
              <w:rPr>
                <w:rStyle w:val="Hipercze"/>
                <w:noProof/>
              </w:rPr>
            </w:rPrChange>
          </w:rPr>
          <w:delText>Rys. 6.12. Ekran logowania w aplikacji mobilnej</w:delText>
        </w:r>
        <w:r w:rsidDel="00252F3E">
          <w:rPr>
            <w:noProof/>
            <w:webHidden/>
          </w:rPr>
          <w:tab/>
        </w:r>
        <w:r w:rsidR="00CF274A" w:rsidDel="00252F3E">
          <w:rPr>
            <w:noProof/>
            <w:webHidden/>
          </w:rPr>
          <w:delText>55</w:delText>
        </w:r>
      </w:del>
    </w:p>
    <w:p w:rsidR="001D1000" w:rsidDel="00252F3E" w:rsidRDefault="001D1000">
      <w:pPr>
        <w:pStyle w:val="Spisilustracji"/>
        <w:tabs>
          <w:tab w:val="right" w:leader="dot" w:pos="8492"/>
        </w:tabs>
        <w:rPr>
          <w:del w:id="1972" w:author="DeeM" w:date="2015-12-07T17:03:00Z"/>
          <w:rFonts w:asciiTheme="minorHAnsi" w:eastAsiaTheme="minorEastAsia" w:hAnsiTheme="minorHAnsi" w:cstheme="minorBidi"/>
          <w:noProof/>
          <w:sz w:val="22"/>
          <w:szCs w:val="22"/>
        </w:rPr>
      </w:pPr>
      <w:del w:id="1973" w:author="DeeM" w:date="2015-12-07T17:03:00Z">
        <w:r w:rsidRPr="00252F3E" w:rsidDel="00252F3E">
          <w:rPr>
            <w:noProof/>
            <w:rPrChange w:id="1974" w:author="DeeM" w:date="2015-12-07T17:03:00Z">
              <w:rPr>
                <w:rStyle w:val="Hipercze"/>
                <w:noProof/>
              </w:rPr>
            </w:rPrChange>
          </w:rPr>
          <w:delText>Rys. 6.13. Ekran wyświetlania szczegółów atrakcji w aplikacji mobilnej</w:delText>
        </w:r>
        <w:r w:rsidDel="00252F3E">
          <w:rPr>
            <w:noProof/>
            <w:webHidden/>
          </w:rPr>
          <w:tab/>
        </w:r>
        <w:r w:rsidR="00CF274A" w:rsidDel="00252F3E">
          <w:rPr>
            <w:noProof/>
            <w:webHidden/>
          </w:rPr>
          <w:delText>56</w:delText>
        </w:r>
      </w:del>
    </w:p>
    <w:p w:rsidR="001D1000" w:rsidDel="00252F3E" w:rsidRDefault="001D1000">
      <w:pPr>
        <w:pStyle w:val="Spisilustracji"/>
        <w:tabs>
          <w:tab w:val="right" w:leader="dot" w:pos="8492"/>
        </w:tabs>
        <w:rPr>
          <w:del w:id="1975" w:author="DeeM" w:date="2015-12-07T17:03:00Z"/>
          <w:rFonts w:asciiTheme="minorHAnsi" w:eastAsiaTheme="minorEastAsia" w:hAnsiTheme="minorHAnsi" w:cstheme="minorBidi"/>
          <w:noProof/>
          <w:sz w:val="22"/>
          <w:szCs w:val="22"/>
        </w:rPr>
      </w:pPr>
      <w:del w:id="1976" w:author="DeeM" w:date="2015-12-07T17:03:00Z">
        <w:r w:rsidRPr="00252F3E" w:rsidDel="00252F3E">
          <w:rPr>
            <w:noProof/>
            <w:rPrChange w:id="1977" w:author="DeeM" w:date="2015-12-07T17:03:00Z">
              <w:rPr>
                <w:rStyle w:val="Hipercze"/>
                <w:noProof/>
              </w:rPr>
            </w:rPrChange>
          </w:rPr>
          <w:delText>Rys. 6.14. Widok zakładki Opinie w aplikacji mobilnej</w:delText>
        </w:r>
        <w:r w:rsidDel="00252F3E">
          <w:rPr>
            <w:noProof/>
            <w:webHidden/>
          </w:rPr>
          <w:tab/>
        </w:r>
        <w:r w:rsidR="00CF274A" w:rsidDel="00252F3E">
          <w:rPr>
            <w:noProof/>
            <w:webHidden/>
          </w:rPr>
          <w:delText>57</w:delText>
        </w:r>
      </w:del>
    </w:p>
    <w:p w:rsidR="001D1000" w:rsidDel="00252F3E" w:rsidRDefault="001D1000">
      <w:pPr>
        <w:pStyle w:val="Spisilustracji"/>
        <w:tabs>
          <w:tab w:val="right" w:leader="dot" w:pos="8492"/>
        </w:tabs>
        <w:rPr>
          <w:del w:id="1978" w:author="DeeM" w:date="2015-12-07T17:03:00Z"/>
          <w:rFonts w:asciiTheme="minorHAnsi" w:eastAsiaTheme="minorEastAsia" w:hAnsiTheme="minorHAnsi" w:cstheme="minorBidi"/>
          <w:noProof/>
          <w:sz w:val="22"/>
          <w:szCs w:val="22"/>
        </w:rPr>
      </w:pPr>
      <w:del w:id="1979" w:author="DeeM" w:date="2015-12-07T17:03:00Z">
        <w:r w:rsidRPr="00252F3E" w:rsidDel="00252F3E">
          <w:rPr>
            <w:noProof/>
            <w:rPrChange w:id="1980" w:author="DeeM" w:date="2015-12-07T17:03:00Z">
              <w:rPr>
                <w:rStyle w:val="Hipercze"/>
                <w:noProof/>
              </w:rPr>
            </w:rPrChange>
          </w:rPr>
          <w:delText>Rys. 6.15. Widok zakładki Zdjęcia w aplikacji mobilnej</w:delText>
        </w:r>
        <w:r w:rsidDel="00252F3E">
          <w:rPr>
            <w:noProof/>
            <w:webHidden/>
          </w:rPr>
          <w:tab/>
        </w:r>
        <w:r w:rsidR="00CF274A" w:rsidDel="00252F3E">
          <w:rPr>
            <w:noProof/>
            <w:webHidden/>
          </w:rPr>
          <w:delText>58</w:delText>
        </w:r>
      </w:del>
    </w:p>
    <w:p w:rsidR="001D1000" w:rsidDel="00252F3E" w:rsidRDefault="001D1000">
      <w:pPr>
        <w:pStyle w:val="Spisilustracji"/>
        <w:tabs>
          <w:tab w:val="right" w:leader="dot" w:pos="8492"/>
        </w:tabs>
        <w:rPr>
          <w:del w:id="1981" w:author="DeeM" w:date="2015-12-07T17:03:00Z"/>
          <w:rFonts w:asciiTheme="minorHAnsi" w:eastAsiaTheme="minorEastAsia" w:hAnsiTheme="minorHAnsi" w:cstheme="minorBidi"/>
          <w:noProof/>
          <w:sz w:val="22"/>
          <w:szCs w:val="22"/>
        </w:rPr>
      </w:pPr>
      <w:del w:id="1982" w:author="DeeM" w:date="2015-12-07T17:03:00Z">
        <w:r w:rsidRPr="00252F3E" w:rsidDel="00252F3E">
          <w:rPr>
            <w:noProof/>
            <w:rPrChange w:id="1983" w:author="DeeM" w:date="2015-12-07T17:03:00Z">
              <w:rPr>
                <w:rStyle w:val="Hipercze"/>
                <w:noProof/>
              </w:rPr>
            </w:rPrChange>
          </w:rPr>
          <w:delText>Rys. 6.16. Widok zakładki Mapa w aplikacji mobilnej</w:delText>
        </w:r>
        <w:r w:rsidDel="00252F3E">
          <w:rPr>
            <w:noProof/>
            <w:webHidden/>
          </w:rPr>
          <w:tab/>
        </w:r>
        <w:r w:rsidR="00CF274A" w:rsidDel="00252F3E">
          <w:rPr>
            <w:noProof/>
            <w:webHidden/>
          </w:rPr>
          <w:delText>59</w:delText>
        </w:r>
      </w:del>
    </w:p>
    <w:p w:rsidR="001D1000" w:rsidDel="00252F3E" w:rsidRDefault="001D1000">
      <w:pPr>
        <w:pStyle w:val="Spisilustracji"/>
        <w:tabs>
          <w:tab w:val="right" w:leader="dot" w:pos="8492"/>
        </w:tabs>
        <w:rPr>
          <w:del w:id="1984" w:author="DeeM" w:date="2015-12-07T17:03:00Z"/>
          <w:rFonts w:asciiTheme="minorHAnsi" w:eastAsiaTheme="minorEastAsia" w:hAnsiTheme="minorHAnsi" w:cstheme="minorBidi"/>
          <w:noProof/>
          <w:sz w:val="22"/>
          <w:szCs w:val="22"/>
        </w:rPr>
      </w:pPr>
      <w:del w:id="1985" w:author="DeeM" w:date="2015-12-07T17:03:00Z">
        <w:r w:rsidRPr="00252F3E" w:rsidDel="00252F3E">
          <w:rPr>
            <w:noProof/>
            <w:rPrChange w:id="1986" w:author="DeeM" w:date="2015-12-07T17:03:00Z">
              <w:rPr>
                <w:rStyle w:val="Hipercze"/>
                <w:noProof/>
              </w:rPr>
            </w:rPrChange>
          </w:rPr>
          <w:delText>Rys. 6.17. Widok dodawania zdjęcia do atrakcji w aplikacji mobilnej</w:delText>
        </w:r>
        <w:r w:rsidDel="00252F3E">
          <w:rPr>
            <w:noProof/>
            <w:webHidden/>
          </w:rPr>
          <w:tab/>
        </w:r>
        <w:r w:rsidR="00CF274A" w:rsidDel="00252F3E">
          <w:rPr>
            <w:noProof/>
            <w:webHidden/>
          </w:rPr>
          <w:delText>60</w:delText>
        </w:r>
      </w:del>
    </w:p>
    <w:p w:rsidR="001D1000" w:rsidDel="00252F3E" w:rsidRDefault="001D1000">
      <w:pPr>
        <w:pStyle w:val="Spisilustracji"/>
        <w:tabs>
          <w:tab w:val="right" w:leader="dot" w:pos="8492"/>
        </w:tabs>
        <w:rPr>
          <w:del w:id="1987" w:author="DeeM" w:date="2015-12-07T17:03:00Z"/>
          <w:rFonts w:asciiTheme="minorHAnsi" w:eastAsiaTheme="minorEastAsia" w:hAnsiTheme="minorHAnsi" w:cstheme="minorBidi"/>
          <w:noProof/>
          <w:sz w:val="22"/>
          <w:szCs w:val="22"/>
        </w:rPr>
      </w:pPr>
      <w:del w:id="1988" w:author="DeeM" w:date="2015-12-07T17:03:00Z">
        <w:r w:rsidRPr="00252F3E" w:rsidDel="00252F3E">
          <w:rPr>
            <w:noProof/>
            <w:rPrChange w:id="1989" w:author="DeeM" w:date="2015-12-07T17:03:00Z">
              <w:rPr>
                <w:rStyle w:val="Hipercze"/>
                <w:noProof/>
              </w:rPr>
            </w:rPrChange>
          </w:rPr>
          <w:delText>Rys. 6.18. Widok dodawania opinii do atrakcji w aplikacji mobilnej</w:delText>
        </w:r>
        <w:r w:rsidDel="00252F3E">
          <w:rPr>
            <w:noProof/>
            <w:webHidden/>
          </w:rPr>
          <w:tab/>
        </w:r>
        <w:r w:rsidR="00CF274A" w:rsidDel="00252F3E">
          <w:rPr>
            <w:noProof/>
            <w:webHidden/>
          </w:rPr>
          <w:delText>61</w:delText>
        </w:r>
      </w:del>
    </w:p>
    <w:p w:rsidR="00DB5C6F" w:rsidRPr="008B04B5" w:rsidRDefault="001631E4" w:rsidP="00DB5C6F">
      <w:pPr>
        <w:pStyle w:val="Zwykyakapit"/>
      </w:pPr>
      <w:r>
        <w:fldChar w:fldCharType="end"/>
      </w:r>
    </w:p>
    <w:p w:rsidR="00DB5C6F" w:rsidRDefault="00DB5C6F" w:rsidP="00DF6FBD">
      <w:pPr>
        <w:pStyle w:val="Tytu1"/>
      </w:pPr>
      <w:bookmarkStart w:id="1990" w:name="_Toc437097154"/>
      <w:bookmarkStart w:id="1991" w:name="_Toc437130600"/>
      <w:bookmarkStart w:id="1992" w:name="_Toc437158469"/>
      <w:bookmarkStart w:id="1993" w:name="_Toc437158580"/>
      <w:bookmarkStart w:id="1994" w:name="_Toc437159084"/>
      <w:bookmarkStart w:id="1995" w:name="_Toc437159172"/>
      <w:bookmarkStart w:id="1996" w:name="_Toc437190911"/>
      <w:r>
        <w:lastRenderedPageBreak/>
        <w:t xml:space="preserve">Wykaz </w:t>
      </w:r>
      <w:r w:rsidRPr="00DF6FBD">
        <w:t>tabel</w:t>
      </w:r>
      <w:bookmarkEnd w:id="1990"/>
      <w:bookmarkEnd w:id="1991"/>
      <w:bookmarkEnd w:id="1992"/>
      <w:bookmarkEnd w:id="1993"/>
      <w:bookmarkEnd w:id="1994"/>
      <w:bookmarkEnd w:id="1995"/>
      <w:bookmarkEnd w:id="1996"/>
    </w:p>
    <w:p w:rsidR="00252F3E" w:rsidRDefault="001631E4">
      <w:pPr>
        <w:pStyle w:val="Spisilustracji"/>
        <w:tabs>
          <w:tab w:val="right" w:leader="dot" w:pos="8492"/>
        </w:tabs>
        <w:rPr>
          <w:ins w:id="1997"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1998" w:author="DeeM" w:date="2015-12-07T17:03:00Z">
        <w:r w:rsidR="00252F3E"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00252F3E" w:rsidRPr="00366D87">
          <w:rPr>
            <w:rStyle w:val="Hipercze"/>
            <w:noProof/>
          </w:rPr>
        </w:r>
        <w:r w:rsidR="00252F3E"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sidR="00252F3E">
          <w:rPr>
            <w:noProof/>
            <w:webHidden/>
          </w:rPr>
          <w:fldChar w:fldCharType="begin"/>
        </w:r>
        <w:r w:rsidR="00252F3E">
          <w:rPr>
            <w:noProof/>
            <w:webHidden/>
          </w:rPr>
          <w:instrText xml:space="preserve"> PAGEREF _Toc437271173 \h </w:instrText>
        </w:r>
        <w:r w:rsidR="00252F3E">
          <w:rPr>
            <w:noProof/>
            <w:webHidden/>
          </w:rPr>
        </w:r>
      </w:ins>
      <w:r w:rsidR="00252F3E">
        <w:rPr>
          <w:noProof/>
          <w:webHidden/>
        </w:rPr>
        <w:fldChar w:fldCharType="separate"/>
      </w:r>
      <w:ins w:id="1999" w:author="DeeM" w:date="2015-12-07T17:03:00Z">
        <w:r w:rsidR="00252F3E">
          <w:rPr>
            <w:noProof/>
            <w:webHidden/>
          </w:rPr>
          <w:t>11</w:t>
        </w:r>
        <w:r w:rsidR="00252F3E">
          <w:rPr>
            <w:noProof/>
            <w:webHidden/>
          </w:rPr>
          <w:fldChar w:fldCharType="end"/>
        </w:r>
        <w:r w:rsidR="00252F3E" w:rsidRPr="00366D87">
          <w:rPr>
            <w:rStyle w:val="Hipercze"/>
            <w:noProof/>
          </w:rPr>
          <w:fldChar w:fldCharType="end"/>
        </w:r>
      </w:ins>
    </w:p>
    <w:p w:rsidR="00252F3E" w:rsidRDefault="00252F3E">
      <w:pPr>
        <w:pStyle w:val="Spisilustracji"/>
        <w:tabs>
          <w:tab w:val="right" w:leader="dot" w:pos="8492"/>
        </w:tabs>
        <w:rPr>
          <w:ins w:id="2000" w:author="DeeM" w:date="2015-12-07T17:03:00Z"/>
          <w:rFonts w:asciiTheme="minorHAnsi" w:eastAsiaTheme="minorEastAsia" w:hAnsiTheme="minorHAnsi" w:cstheme="minorBidi"/>
          <w:noProof/>
          <w:sz w:val="22"/>
          <w:szCs w:val="22"/>
        </w:rPr>
      </w:pPr>
      <w:ins w:id="200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3.1.</w:t>
        </w:r>
        <w:r w:rsidRPr="00366D87">
          <w:rPr>
            <w:rStyle w:val="Hipercze"/>
            <w:noProof/>
          </w:rPr>
          <w:t xml:space="preserve"> Konta członków zespołu w narzędziu Acunote</w:t>
        </w:r>
        <w:r>
          <w:rPr>
            <w:noProof/>
            <w:webHidden/>
          </w:rPr>
          <w:tab/>
        </w:r>
        <w:r>
          <w:rPr>
            <w:noProof/>
            <w:webHidden/>
          </w:rPr>
          <w:fldChar w:fldCharType="begin"/>
        </w:r>
        <w:r>
          <w:rPr>
            <w:noProof/>
            <w:webHidden/>
          </w:rPr>
          <w:instrText xml:space="preserve"> PAGEREF _Toc437271174 \h </w:instrText>
        </w:r>
        <w:r>
          <w:rPr>
            <w:noProof/>
            <w:webHidden/>
          </w:rPr>
        </w:r>
      </w:ins>
      <w:r>
        <w:rPr>
          <w:noProof/>
          <w:webHidden/>
        </w:rPr>
        <w:fldChar w:fldCharType="separate"/>
      </w:r>
      <w:ins w:id="2002" w:author="DeeM" w:date="2015-12-07T17:03:00Z">
        <w:r>
          <w:rPr>
            <w:noProof/>
            <w:webHidden/>
          </w:rPr>
          <w:t>13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03" w:author="DeeM" w:date="2015-12-07T17:03:00Z"/>
          <w:rFonts w:asciiTheme="minorHAnsi" w:eastAsiaTheme="minorEastAsia" w:hAnsiTheme="minorHAnsi" w:cstheme="minorBidi"/>
          <w:noProof/>
          <w:sz w:val="22"/>
          <w:szCs w:val="22"/>
        </w:rPr>
      </w:pPr>
      <w:ins w:id="200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w:t>
        </w:r>
        <w:r w:rsidRPr="00366D87">
          <w:rPr>
            <w:rStyle w:val="Hipercze"/>
            <w:noProof/>
          </w:rPr>
          <w:t xml:space="preserve">  Zbiór encji Place</w:t>
        </w:r>
        <w:r>
          <w:rPr>
            <w:noProof/>
            <w:webHidden/>
          </w:rPr>
          <w:tab/>
        </w:r>
        <w:r>
          <w:rPr>
            <w:noProof/>
            <w:webHidden/>
          </w:rPr>
          <w:fldChar w:fldCharType="begin"/>
        </w:r>
        <w:r>
          <w:rPr>
            <w:noProof/>
            <w:webHidden/>
          </w:rPr>
          <w:instrText xml:space="preserve"> PAGEREF _Toc437271175 \h </w:instrText>
        </w:r>
        <w:r>
          <w:rPr>
            <w:noProof/>
            <w:webHidden/>
          </w:rPr>
        </w:r>
      </w:ins>
      <w:r>
        <w:rPr>
          <w:noProof/>
          <w:webHidden/>
        </w:rPr>
        <w:fldChar w:fldCharType="separate"/>
      </w:r>
      <w:ins w:id="2005"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06" w:author="DeeM" w:date="2015-12-07T17:03:00Z"/>
          <w:rFonts w:asciiTheme="minorHAnsi" w:eastAsiaTheme="minorEastAsia" w:hAnsiTheme="minorHAnsi" w:cstheme="minorBidi"/>
          <w:noProof/>
          <w:sz w:val="22"/>
          <w:szCs w:val="22"/>
        </w:rPr>
      </w:pPr>
      <w:ins w:id="200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5.2.</w:t>
        </w:r>
        <w:r w:rsidRPr="00366D87">
          <w:rPr>
            <w:rStyle w:val="Hipercze"/>
            <w:noProof/>
          </w:rPr>
          <w:t xml:space="preserve"> Zbiór encji Status</w:t>
        </w:r>
        <w:r>
          <w:rPr>
            <w:noProof/>
            <w:webHidden/>
          </w:rPr>
          <w:tab/>
        </w:r>
        <w:r>
          <w:rPr>
            <w:noProof/>
            <w:webHidden/>
          </w:rPr>
          <w:fldChar w:fldCharType="begin"/>
        </w:r>
        <w:r>
          <w:rPr>
            <w:noProof/>
            <w:webHidden/>
          </w:rPr>
          <w:instrText xml:space="preserve"> PAGEREF _Toc437271176 \h </w:instrText>
        </w:r>
        <w:r>
          <w:rPr>
            <w:noProof/>
            <w:webHidden/>
          </w:rPr>
        </w:r>
      </w:ins>
      <w:r>
        <w:rPr>
          <w:noProof/>
          <w:webHidden/>
        </w:rPr>
        <w:fldChar w:fldCharType="separate"/>
      </w:r>
      <w:ins w:id="2008"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09" w:author="DeeM" w:date="2015-12-07T17:03:00Z"/>
          <w:rFonts w:asciiTheme="minorHAnsi" w:eastAsiaTheme="minorEastAsia" w:hAnsiTheme="minorHAnsi" w:cstheme="minorBidi"/>
          <w:noProof/>
          <w:sz w:val="22"/>
          <w:szCs w:val="22"/>
        </w:rPr>
      </w:pPr>
      <w:ins w:id="201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5.3.</w:t>
        </w:r>
        <w:r w:rsidRPr="00366D87">
          <w:rPr>
            <w:rStyle w:val="Hipercze"/>
            <w:noProof/>
          </w:rPr>
          <w:t xml:space="preserve"> Zbiór encji Pricing</w:t>
        </w:r>
        <w:r>
          <w:rPr>
            <w:noProof/>
            <w:webHidden/>
          </w:rPr>
          <w:tab/>
        </w:r>
        <w:r>
          <w:rPr>
            <w:noProof/>
            <w:webHidden/>
          </w:rPr>
          <w:fldChar w:fldCharType="begin"/>
        </w:r>
        <w:r>
          <w:rPr>
            <w:noProof/>
            <w:webHidden/>
          </w:rPr>
          <w:instrText xml:space="preserve"> PAGEREF _Toc437271177 \h </w:instrText>
        </w:r>
        <w:r>
          <w:rPr>
            <w:noProof/>
            <w:webHidden/>
          </w:rPr>
        </w:r>
      </w:ins>
      <w:r>
        <w:rPr>
          <w:noProof/>
          <w:webHidden/>
        </w:rPr>
        <w:fldChar w:fldCharType="separate"/>
      </w:r>
      <w:ins w:id="2011"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12" w:author="DeeM" w:date="2015-12-07T17:03:00Z"/>
          <w:rFonts w:asciiTheme="minorHAnsi" w:eastAsiaTheme="minorEastAsia" w:hAnsiTheme="minorHAnsi" w:cstheme="minorBidi"/>
          <w:noProof/>
          <w:sz w:val="22"/>
          <w:szCs w:val="22"/>
        </w:rPr>
      </w:pPr>
      <w:ins w:id="201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5.4.</w:t>
        </w:r>
        <w:r w:rsidRPr="00366D87">
          <w:rPr>
            <w:rStyle w:val="Hipercze"/>
            <w:noProof/>
          </w:rPr>
          <w:t xml:space="preserve"> Zbiór encji Pricing_element</w:t>
        </w:r>
        <w:r>
          <w:rPr>
            <w:noProof/>
            <w:webHidden/>
          </w:rPr>
          <w:tab/>
        </w:r>
        <w:r>
          <w:rPr>
            <w:noProof/>
            <w:webHidden/>
          </w:rPr>
          <w:fldChar w:fldCharType="begin"/>
        </w:r>
        <w:r>
          <w:rPr>
            <w:noProof/>
            <w:webHidden/>
          </w:rPr>
          <w:instrText xml:space="preserve"> PAGEREF _Toc437271178 \h </w:instrText>
        </w:r>
        <w:r>
          <w:rPr>
            <w:noProof/>
            <w:webHidden/>
          </w:rPr>
        </w:r>
      </w:ins>
      <w:r>
        <w:rPr>
          <w:noProof/>
          <w:webHidden/>
        </w:rPr>
        <w:fldChar w:fldCharType="separate"/>
      </w:r>
      <w:ins w:id="2014"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15" w:author="DeeM" w:date="2015-12-07T17:03:00Z"/>
          <w:rFonts w:asciiTheme="minorHAnsi" w:eastAsiaTheme="minorEastAsia" w:hAnsiTheme="minorHAnsi" w:cstheme="minorBidi"/>
          <w:noProof/>
          <w:sz w:val="22"/>
          <w:szCs w:val="22"/>
        </w:rPr>
      </w:pPr>
      <w:ins w:id="201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5.5.</w:t>
        </w:r>
        <w:r w:rsidRPr="00366D87">
          <w:rPr>
            <w:rStyle w:val="Hipercze"/>
            <w:noProof/>
          </w:rPr>
          <w:t xml:space="preserve"> Zbiór encji Place_to_type</w:t>
        </w:r>
        <w:r>
          <w:rPr>
            <w:noProof/>
            <w:webHidden/>
          </w:rPr>
          <w:tab/>
        </w:r>
        <w:r>
          <w:rPr>
            <w:noProof/>
            <w:webHidden/>
          </w:rPr>
          <w:fldChar w:fldCharType="begin"/>
        </w:r>
        <w:r>
          <w:rPr>
            <w:noProof/>
            <w:webHidden/>
          </w:rPr>
          <w:instrText xml:space="preserve"> PAGEREF _Toc437271179 \h </w:instrText>
        </w:r>
        <w:r>
          <w:rPr>
            <w:noProof/>
            <w:webHidden/>
          </w:rPr>
        </w:r>
      </w:ins>
      <w:r>
        <w:rPr>
          <w:noProof/>
          <w:webHidden/>
        </w:rPr>
        <w:fldChar w:fldCharType="separate"/>
      </w:r>
      <w:ins w:id="2017"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18" w:author="DeeM" w:date="2015-12-07T17:03:00Z"/>
          <w:rFonts w:asciiTheme="minorHAnsi" w:eastAsiaTheme="minorEastAsia" w:hAnsiTheme="minorHAnsi" w:cstheme="minorBidi"/>
          <w:noProof/>
          <w:sz w:val="22"/>
          <w:szCs w:val="22"/>
        </w:rPr>
      </w:pPr>
      <w:ins w:id="201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5.6.</w:t>
        </w:r>
        <w:r w:rsidRPr="00366D87">
          <w:rPr>
            <w:rStyle w:val="Hipercze"/>
            <w:noProof/>
          </w:rPr>
          <w:t xml:space="preserve"> Zbiór encji Place_type</w:t>
        </w:r>
        <w:r>
          <w:rPr>
            <w:noProof/>
            <w:webHidden/>
          </w:rPr>
          <w:tab/>
        </w:r>
        <w:r>
          <w:rPr>
            <w:noProof/>
            <w:webHidden/>
          </w:rPr>
          <w:fldChar w:fldCharType="begin"/>
        </w:r>
        <w:r>
          <w:rPr>
            <w:noProof/>
            <w:webHidden/>
          </w:rPr>
          <w:instrText xml:space="preserve"> PAGEREF _Toc437271180 \h </w:instrText>
        </w:r>
        <w:r>
          <w:rPr>
            <w:noProof/>
            <w:webHidden/>
          </w:rPr>
        </w:r>
      </w:ins>
      <w:r>
        <w:rPr>
          <w:noProof/>
          <w:webHidden/>
        </w:rPr>
        <w:fldChar w:fldCharType="separate"/>
      </w:r>
      <w:ins w:id="2020"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21" w:author="DeeM" w:date="2015-12-07T17:03:00Z"/>
          <w:rFonts w:asciiTheme="minorHAnsi" w:eastAsiaTheme="minorEastAsia" w:hAnsiTheme="minorHAnsi" w:cstheme="minorBidi"/>
          <w:noProof/>
          <w:sz w:val="22"/>
          <w:szCs w:val="22"/>
        </w:rPr>
      </w:pPr>
      <w:ins w:id="202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5.7.</w:t>
        </w:r>
        <w:r w:rsidRPr="00366D87">
          <w:rPr>
            <w:rStyle w:val="Hipercze"/>
            <w:noProof/>
          </w:rPr>
          <w:t xml:space="preserve"> Zbiór encji Score</w:t>
        </w:r>
        <w:r>
          <w:rPr>
            <w:noProof/>
            <w:webHidden/>
          </w:rPr>
          <w:tab/>
        </w:r>
        <w:r>
          <w:rPr>
            <w:noProof/>
            <w:webHidden/>
          </w:rPr>
          <w:fldChar w:fldCharType="begin"/>
        </w:r>
        <w:r>
          <w:rPr>
            <w:noProof/>
            <w:webHidden/>
          </w:rPr>
          <w:instrText xml:space="preserve"> PAGEREF _Toc437271181 \h </w:instrText>
        </w:r>
        <w:r>
          <w:rPr>
            <w:noProof/>
            <w:webHidden/>
          </w:rPr>
        </w:r>
      </w:ins>
      <w:r>
        <w:rPr>
          <w:noProof/>
          <w:webHidden/>
        </w:rPr>
        <w:fldChar w:fldCharType="separate"/>
      </w:r>
      <w:ins w:id="2023"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24" w:author="DeeM" w:date="2015-12-07T17:03:00Z"/>
          <w:rFonts w:asciiTheme="minorHAnsi" w:eastAsiaTheme="minorEastAsia" w:hAnsiTheme="minorHAnsi" w:cstheme="minorBidi"/>
          <w:noProof/>
          <w:sz w:val="22"/>
          <w:szCs w:val="22"/>
        </w:rPr>
      </w:pPr>
      <w:ins w:id="202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5.8.</w:t>
        </w:r>
        <w:r w:rsidRPr="00366D87">
          <w:rPr>
            <w:rStyle w:val="Hipercze"/>
            <w:noProof/>
          </w:rPr>
          <w:t xml:space="preserve"> Zbiór encji Report</w:t>
        </w:r>
        <w:r>
          <w:rPr>
            <w:noProof/>
            <w:webHidden/>
          </w:rPr>
          <w:tab/>
        </w:r>
        <w:r>
          <w:rPr>
            <w:noProof/>
            <w:webHidden/>
          </w:rPr>
          <w:fldChar w:fldCharType="begin"/>
        </w:r>
        <w:r>
          <w:rPr>
            <w:noProof/>
            <w:webHidden/>
          </w:rPr>
          <w:instrText xml:space="preserve"> PAGEREF _Toc437271182 \h </w:instrText>
        </w:r>
        <w:r>
          <w:rPr>
            <w:noProof/>
            <w:webHidden/>
          </w:rPr>
        </w:r>
      </w:ins>
      <w:r>
        <w:rPr>
          <w:noProof/>
          <w:webHidden/>
        </w:rPr>
        <w:fldChar w:fldCharType="separate"/>
      </w:r>
      <w:ins w:id="2026"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27" w:author="DeeM" w:date="2015-12-07T17:03:00Z"/>
          <w:rFonts w:asciiTheme="minorHAnsi" w:eastAsiaTheme="minorEastAsia" w:hAnsiTheme="minorHAnsi" w:cstheme="minorBidi"/>
          <w:noProof/>
          <w:sz w:val="22"/>
          <w:szCs w:val="22"/>
        </w:rPr>
      </w:pPr>
      <w:ins w:id="202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5.9.</w:t>
        </w:r>
        <w:r w:rsidRPr="00366D87">
          <w:rPr>
            <w:rStyle w:val="Hipercze"/>
            <w:noProof/>
          </w:rPr>
          <w:t xml:space="preserve"> Zbiór encji User</w:t>
        </w:r>
        <w:r>
          <w:rPr>
            <w:noProof/>
            <w:webHidden/>
          </w:rPr>
          <w:tab/>
        </w:r>
        <w:r>
          <w:rPr>
            <w:noProof/>
            <w:webHidden/>
          </w:rPr>
          <w:fldChar w:fldCharType="begin"/>
        </w:r>
        <w:r>
          <w:rPr>
            <w:noProof/>
            <w:webHidden/>
          </w:rPr>
          <w:instrText xml:space="preserve"> PAGEREF _Toc437271183 \h </w:instrText>
        </w:r>
        <w:r>
          <w:rPr>
            <w:noProof/>
            <w:webHidden/>
          </w:rPr>
        </w:r>
      </w:ins>
      <w:r>
        <w:rPr>
          <w:noProof/>
          <w:webHidden/>
        </w:rPr>
        <w:fldChar w:fldCharType="separate"/>
      </w:r>
      <w:ins w:id="2029"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30" w:author="DeeM" w:date="2015-12-07T17:03:00Z"/>
          <w:rFonts w:asciiTheme="minorHAnsi" w:eastAsiaTheme="minorEastAsia" w:hAnsiTheme="minorHAnsi" w:cstheme="minorBidi"/>
          <w:noProof/>
          <w:sz w:val="22"/>
          <w:szCs w:val="22"/>
        </w:rPr>
      </w:pPr>
      <w:ins w:id="203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5.10</w:t>
        </w:r>
        <w:r w:rsidRPr="00366D87">
          <w:rPr>
            <w:rStyle w:val="Hipercze"/>
            <w:noProof/>
          </w:rPr>
          <w:t>. Zbiór encji User_friend</w:t>
        </w:r>
        <w:r>
          <w:rPr>
            <w:noProof/>
            <w:webHidden/>
          </w:rPr>
          <w:tab/>
        </w:r>
        <w:r>
          <w:rPr>
            <w:noProof/>
            <w:webHidden/>
          </w:rPr>
          <w:fldChar w:fldCharType="begin"/>
        </w:r>
        <w:r>
          <w:rPr>
            <w:noProof/>
            <w:webHidden/>
          </w:rPr>
          <w:instrText xml:space="preserve"> PAGEREF _Toc437271184 \h </w:instrText>
        </w:r>
        <w:r>
          <w:rPr>
            <w:noProof/>
            <w:webHidden/>
          </w:rPr>
        </w:r>
      </w:ins>
      <w:r>
        <w:rPr>
          <w:noProof/>
          <w:webHidden/>
        </w:rPr>
        <w:fldChar w:fldCharType="separate"/>
      </w:r>
      <w:ins w:id="2032"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33" w:author="DeeM" w:date="2015-12-07T17:03:00Z"/>
          <w:rFonts w:asciiTheme="minorHAnsi" w:eastAsiaTheme="minorEastAsia" w:hAnsiTheme="minorHAnsi" w:cstheme="minorBidi"/>
          <w:noProof/>
          <w:sz w:val="22"/>
          <w:szCs w:val="22"/>
        </w:rPr>
      </w:pPr>
      <w:ins w:id="203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5.11.</w:t>
        </w:r>
        <w:r w:rsidRPr="00366D87">
          <w:rPr>
            <w:rStyle w:val="Hipercze"/>
            <w:noProof/>
          </w:rPr>
          <w:t xml:space="preserve"> Zbiór encji Friendship_status</w:t>
        </w:r>
        <w:r>
          <w:rPr>
            <w:noProof/>
            <w:webHidden/>
          </w:rPr>
          <w:tab/>
        </w:r>
        <w:r>
          <w:rPr>
            <w:noProof/>
            <w:webHidden/>
          </w:rPr>
          <w:fldChar w:fldCharType="begin"/>
        </w:r>
        <w:r>
          <w:rPr>
            <w:noProof/>
            <w:webHidden/>
          </w:rPr>
          <w:instrText xml:space="preserve"> PAGEREF _Toc437271185 \h </w:instrText>
        </w:r>
        <w:r>
          <w:rPr>
            <w:noProof/>
            <w:webHidden/>
          </w:rPr>
        </w:r>
      </w:ins>
      <w:r>
        <w:rPr>
          <w:noProof/>
          <w:webHidden/>
        </w:rPr>
        <w:fldChar w:fldCharType="separate"/>
      </w:r>
      <w:ins w:id="2035"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36" w:author="DeeM" w:date="2015-12-07T17:03:00Z"/>
          <w:rFonts w:asciiTheme="minorHAnsi" w:eastAsiaTheme="minorEastAsia" w:hAnsiTheme="minorHAnsi" w:cstheme="minorBidi"/>
          <w:noProof/>
          <w:sz w:val="22"/>
          <w:szCs w:val="22"/>
        </w:rPr>
      </w:pPr>
      <w:ins w:id="203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5.12.</w:t>
        </w:r>
        <w:r w:rsidRPr="00366D87">
          <w:rPr>
            <w:rStyle w:val="Hipercze"/>
            <w:noProof/>
          </w:rPr>
          <w:t xml:space="preserve"> Zbiór encji Activity</w:t>
        </w:r>
        <w:r>
          <w:rPr>
            <w:noProof/>
            <w:webHidden/>
          </w:rPr>
          <w:tab/>
        </w:r>
        <w:r>
          <w:rPr>
            <w:noProof/>
            <w:webHidden/>
          </w:rPr>
          <w:fldChar w:fldCharType="begin"/>
        </w:r>
        <w:r>
          <w:rPr>
            <w:noProof/>
            <w:webHidden/>
          </w:rPr>
          <w:instrText xml:space="preserve"> PAGEREF _Toc437271186 \h </w:instrText>
        </w:r>
        <w:r>
          <w:rPr>
            <w:noProof/>
            <w:webHidden/>
          </w:rPr>
        </w:r>
      </w:ins>
      <w:r>
        <w:rPr>
          <w:noProof/>
          <w:webHidden/>
        </w:rPr>
        <w:fldChar w:fldCharType="separate"/>
      </w:r>
      <w:ins w:id="2038"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39" w:author="DeeM" w:date="2015-12-07T17:03:00Z"/>
          <w:rFonts w:asciiTheme="minorHAnsi" w:eastAsiaTheme="minorEastAsia" w:hAnsiTheme="minorHAnsi" w:cstheme="minorBidi"/>
          <w:noProof/>
          <w:sz w:val="22"/>
          <w:szCs w:val="22"/>
        </w:rPr>
      </w:pPr>
      <w:ins w:id="204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5.13.</w:t>
        </w:r>
        <w:r w:rsidRPr="00366D87">
          <w:rPr>
            <w:rStyle w:val="Hipercze"/>
            <w:noProof/>
          </w:rPr>
          <w:t xml:space="preserve"> Zbiór encji ActivityType</w:t>
        </w:r>
        <w:r>
          <w:rPr>
            <w:noProof/>
            <w:webHidden/>
          </w:rPr>
          <w:tab/>
        </w:r>
        <w:r>
          <w:rPr>
            <w:noProof/>
            <w:webHidden/>
          </w:rPr>
          <w:fldChar w:fldCharType="begin"/>
        </w:r>
        <w:r>
          <w:rPr>
            <w:noProof/>
            <w:webHidden/>
          </w:rPr>
          <w:instrText xml:space="preserve"> PAGEREF _Toc437271187 \h </w:instrText>
        </w:r>
        <w:r>
          <w:rPr>
            <w:noProof/>
            <w:webHidden/>
          </w:rPr>
        </w:r>
      </w:ins>
      <w:r>
        <w:rPr>
          <w:noProof/>
          <w:webHidden/>
        </w:rPr>
        <w:fldChar w:fldCharType="separate"/>
      </w:r>
      <w:ins w:id="2041"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42" w:author="DeeM" w:date="2015-12-07T17:03:00Z"/>
          <w:rFonts w:asciiTheme="minorHAnsi" w:eastAsiaTheme="minorEastAsia" w:hAnsiTheme="minorHAnsi" w:cstheme="minorBidi"/>
          <w:noProof/>
          <w:sz w:val="22"/>
          <w:szCs w:val="22"/>
        </w:rPr>
      </w:pPr>
      <w:ins w:id="204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5.14.</w:t>
        </w:r>
        <w:r w:rsidRPr="00366D87">
          <w:rPr>
            <w:rStyle w:val="Hipercze"/>
            <w:noProof/>
          </w:rPr>
          <w:t xml:space="preserve"> Zbiór encji User_role</w:t>
        </w:r>
        <w:r>
          <w:rPr>
            <w:noProof/>
            <w:webHidden/>
          </w:rPr>
          <w:tab/>
        </w:r>
        <w:r>
          <w:rPr>
            <w:noProof/>
            <w:webHidden/>
          </w:rPr>
          <w:fldChar w:fldCharType="begin"/>
        </w:r>
        <w:r>
          <w:rPr>
            <w:noProof/>
            <w:webHidden/>
          </w:rPr>
          <w:instrText xml:space="preserve"> PAGEREF _Toc437271188 \h </w:instrText>
        </w:r>
        <w:r>
          <w:rPr>
            <w:noProof/>
            <w:webHidden/>
          </w:rPr>
        </w:r>
      </w:ins>
      <w:r>
        <w:rPr>
          <w:noProof/>
          <w:webHidden/>
        </w:rPr>
        <w:fldChar w:fldCharType="separate"/>
      </w:r>
      <w:ins w:id="2044"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45" w:author="DeeM" w:date="2015-12-07T17:03:00Z"/>
          <w:rFonts w:asciiTheme="minorHAnsi" w:eastAsiaTheme="minorEastAsia" w:hAnsiTheme="minorHAnsi" w:cstheme="minorBidi"/>
          <w:noProof/>
          <w:sz w:val="22"/>
          <w:szCs w:val="22"/>
        </w:rPr>
      </w:pPr>
      <w:ins w:id="204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5.15.</w:t>
        </w:r>
        <w:r w:rsidRPr="00366D87">
          <w:rPr>
            <w:rStyle w:val="Hipercze"/>
            <w:noProof/>
          </w:rPr>
          <w:t xml:space="preserve"> Zbiór encji Role</w:t>
        </w:r>
        <w:r>
          <w:rPr>
            <w:noProof/>
            <w:webHidden/>
          </w:rPr>
          <w:tab/>
        </w:r>
        <w:r>
          <w:rPr>
            <w:noProof/>
            <w:webHidden/>
          </w:rPr>
          <w:fldChar w:fldCharType="begin"/>
        </w:r>
        <w:r>
          <w:rPr>
            <w:noProof/>
            <w:webHidden/>
          </w:rPr>
          <w:instrText xml:space="preserve"> PAGEREF _Toc437271189 \h </w:instrText>
        </w:r>
        <w:r>
          <w:rPr>
            <w:noProof/>
            <w:webHidden/>
          </w:rPr>
        </w:r>
      </w:ins>
      <w:r>
        <w:rPr>
          <w:noProof/>
          <w:webHidden/>
        </w:rPr>
        <w:fldChar w:fldCharType="separate"/>
      </w:r>
      <w:ins w:id="2047"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48" w:author="DeeM" w:date="2015-12-07T17:03:00Z"/>
          <w:rFonts w:asciiTheme="minorHAnsi" w:eastAsiaTheme="minorEastAsia" w:hAnsiTheme="minorHAnsi" w:cstheme="minorBidi"/>
          <w:noProof/>
          <w:sz w:val="22"/>
          <w:szCs w:val="22"/>
        </w:rPr>
      </w:pPr>
      <w:ins w:id="204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5.16.</w:t>
        </w:r>
        <w:r w:rsidRPr="00366D87">
          <w:rPr>
            <w:rStyle w:val="Hipercze"/>
            <w:noProof/>
          </w:rPr>
          <w:t xml:space="preserve"> Zbiór encji ForkFile</w:t>
        </w:r>
        <w:r>
          <w:rPr>
            <w:noProof/>
            <w:webHidden/>
          </w:rPr>
          <w:tab/>
        </w:r>
        <w:r>
          <w:rPr>
            <w:noProof/>
            <w:webHidden/>
          </w:rPr>
          <w:fldChar w:fldCharType="begin"/>
        </w:r>
        <w:r>
          <w:rPr>
            <w:noProof/>
            <w:webHidden/>
          </w:rPr>
          <w:instrText xml:space="preserve"> PAGEREF _Toc437271190 \h </w:instrText>
        </w:r>
        <w:r>
          <w:rPr>
            <w:noProof/>
            <w:webHidden/>
          </w:rPr>
        </w:r>
      </w:ins>
      <w:r>
        <w:rPr>
          <w:noProof/>
          <w:webHidden/>
        </w:rPr>
        <w:fldChar w:fldCharType="separate"/>
      </w:r>
      <w:ins w:id="2050"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51" w:author="DeeM" w:date="2015-12-07T17:03:00Z"/>
          <w:rFonts w:asciiTheme="minorHAnsi" w:eastAsiaTheme="minorEastAsia" w:hAnsiTheme="minorHAnsi" w:cstheme="minorBidi"/>
          <w:noProof/>
          <w:sz w:val="22"/>
          <w:szCs w:val="22"/>
        </w:rPr>
      </w:pPr>
      <w:ins w:id="205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5.17.</w:t>
        </w:r>
        <w:r w:rsidRPr="00366D87">
          <w:rPr>
            <w:rStyle w:val="Hipercze"/>
            <w:noProof/>
          </w:rPr>
          <w:t xml:space="preserve"> Zbiór encji Event</w:t>
        </w:r>
        <w:r>
          <w:rPr>
            <w:noProof/>
            <w:webHidden/>
          </w:rPr>
          <w:tab/>
        </w:r>
        <w:r>
          <w:rPr>
            <w:noProof/>
            <w:webHidden/>
          </w:rPr>
          <w:fldChar w:fldCharType="begin"/>
        </w:r>
        <w:r>
          <w:rPr>
            <w:noProof/>
            <w:webHidden/>
          </w:rPr>
          <w:instrText xml:space="preserve"> PAGEREF _Toc437271191 \h </w:instrText>
        </w:r>
        <w:r>
          <w:rPr>
            <w:noProof/>
            <w:webHidden/>
          </w:rPr>
        </w:r>
      </w:ins>
      <w:r>
        <w:rPr>
          <w:noProof/>
          <w:webHidden/>
        </w:rPr>
        <w:fldChar w:fldCharType="separate"/>
      </w:r>
      <w:ins w:id="2053"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54" w:author="DeeM" w:date="2015-12-07T17:03:00Z"/>
          <w:rFonts w:asciiTheme="minorHAnsi" w:eastAsiaTheme="minorEastAsia" w:hAnsiTheme="minorHAnsi" w:cstheme="minorBidi"/>
          <w:noProof/>
          <w:sz w:val="22"/>
          <w:szCs w:val="22"/>
        </w:rPr>
      </w:pPr>
      <w:ins w:id="205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5.18.</w:t>
        </w:r>
        <w:r w:rsidRPr="00366D87">
          <w:rPr>
            <w:rStyle w:val="Hipercze"/>
            <w:noProof/>
          </w:rPr>
          <w:t xml:space="preserve"> Zbiór encji Event_participant</w:t>
        </w:r>
        <w:r>
          <w:rPr>
            <w:noProof/>
            <w:webHidden/>
          </w:rPr>
          <w:tab/>
        </w:r>
        <w:r>
          <w:rPr>
            <w:noProof/>
            <w:webHidden/>
          </w:rPr>
          <w:fldChar w:fldCharType="begin"/>
        </w:r>
        <w:r>
          <w:rPr>
            <w:noProof/>
            <w:webHidden/>
          </w:rPr>
          <w:instrText xml:space="preserve"> PAGEREF _Toc437271192 \h </w:instrText>
        </w:r>
        <w:r>
          <w:rPr>
            <w:noProof/>
            <w:webHidden/>
          </w:rPr>
        </w:r>
      </w:ins>
      <w:r>
        <w:rPr>
          <w:noProof/>
          <w:webHidden/>
        </w:rPr>
        <w:fldChar w:fldCharType="separate"/>
      </w:r>
      <w:ins w:id="2056"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57" w:author="DeeM" w:date="2015-12-07T17:03:00Z"/>
          <w:rFonts w:asciiTheme="minorHAnsi" w:eastAsiaTheme="minorEastAsia" w:hAnsiTheme="minorHAnsi" w:cstheme="minorBidi"/>
          <w:noProof/>
          <w:sz w:val="22"/>
          <w:szCs w:val="22"/>
        </w:rPr>
      </w:pPr>
      <w:ins w:id="205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5.19.</w:t>
        </w:r>
        <w:r w:rsidRPr="00366D87">
          <w:rPr>
            <w:rStyle w:val="Hipercze"/>
            <w:noProof/>
          </w:rPr>
          <w:t xml:space="preserve"> Zbiór encji Comment</w:t>
        </w:r>
        <w:r>
          <w:rPr>
            <w:noProof/>
            <w:webHidden/>
          </w:rPr>
          <w:tab/>
        </w:r>
        <w:r>
          <w:rPr>
            <w:noProof/>
            <w:webHidden/>
          </w:rPr>
          <w:fldChar w:fldCharType="begin"/>
        </w:r>
        <w:r>
          <w:rPr>
            <w:noProof/>
            <w:webHidden/>
          </w:rPr>
          <w:instrText xml:space="preserve"> PAGEREF _Toc437271193 \h </w:instrText>
        </w:r>
        <w:r>
          <w:rPr>
            <w:noProof/>
            <w:webHidden/>
          </w:rPr>
        </w:r>
      </w:ins>
      <w:r>
        <w:rPr>
          <w:noProof/>
          <w:webHidden/>
        </w:rPr>
        <w:fldChar w:fldCharType="separate"/>
      </w:r>
      <w:ins w:id="2059"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60" w:author="DeeM" w:date="2015-12-07T17:03:00Z"/>
          <w:rFonts w:asciiTheme="minorHAnsi" w:eastAsiaTheme="minorEastAsia" w:hAnsiTheme="minorHAnsi" w:cstheme="minorBidi"/>
          <w:noProof/>
          <w:sz w:val="22"/>
          <w:szCs w:val="22"/>
        </w:rPr>
      </w:pPr>
      <w:ins w:id="206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w:t>
        </w:r>
        <w:r w:rsidRPr="00366D87">
          <w:rPr>
            <w:rStyle w:val="Hipercze"/>
            <w:noProof/>
          </w:rPr>
          <w:t xml:space="preserve"> Przypadek testowy prawidłowego rejestrowania nowego użytkownika</w:t>
        </w:r>
        <w:r>
          <w:rPr>
            <w:noProof/>
            <w:webHidden/>
          </w:rPr>
          <w:tab/>
        </w:r>
        <w:r>
          <w:rPr>
            <w:noProof/>
            <w:webHidden/>
          </w:rPr>
          <w:fldChar w:fldCharType="begin"/>
        </w:r>
        <w:r>
          <w:rPr>
            <w:noProof/>
            <w:webHidden/>
          </w:rPr>
          <w:instrText xml:space="preserve"> PAGEREF _Toc437271194 \h </w:instrText>
        </w:r>
        <w:r>
          <w:rPr>
            <w:noProof/>
            <w:webHidden/>
          </w:rPr>
        </w:r>
      </w:ins>
      <w:r>
        <w:rPr>
          <w:noProof/>
          <w:webHidden/>
        </w:rPr>
        <w:fldChar w:fldCharType="separate"/>
      </w:r>
      <w:ins w:id="2062" w:author="DeeM" w:date="2015-12-07T17:03:00Z">
        <w:r>
          <w:rPr>
            <w:noProof/>
            <w:webHidden/>
          </w:rPr>
          <w:t>59</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63" w:author="DeeM" w:date="2015-12-07T17:03:00Z"/>
          <w:rFonts w:asciiTheme="minorHAnsi" w:eastAsiaTheme="minorEastAsia" w:hAnsiTheme="minorHAnsi" w:cstheme="minorBidi"/>
          <w:noProof/>
          <w:sz w:val="22"/>
          <w:szCs w:val="22"/>
        </w:rPr>
      </w:pPr>
      <w:ins w:id="206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w:t>
        </w:r>
        <w:r w:rsidRPr="00366D87">
          <w:rPr>
            <w:rStyle w:val="Hipercze"/>
            <w:noProof/>
          </w:rPr>
          <w:t xml:space="preserve"> Przypadek testowy rejestracji z podaniem błędnych danych</w:t>
        </w:r>
        <w:r>
          <w:rPr>
            <w:noProof/>
            <w:webHidden/>
          </w:rPr>
          <w:tab/>
        </w:r>
        <w:r>
          <w:rPr>
            <w:noProof/>
            <w:webHidden/>
          </w:rPr>
          <w:fldChar w:fldCharType="begin"/>
        </w:r>
        <w:r>
          <w:rPr>
            <w:noProof/>
            <w:webHidden/>
          </w:rPr>
          <w:instrText xml:space="preserve"> PAGEREF _Toc437271195 \h </w:instrText>
        </w:r>
        <w:r>
          <w:rPr>
            <w:noProof/>
            <w:webHidden/>
          </w:rPr>
        </w:r>
      </w:ins>
      <w:r>
        <w:rPr>
          <w:noProof/>
          <w:webHidden/>
        </w:rPr>
        <w:fldChar w:fldCharType="separate"/>
      </w:r>
      <w:ins w:id="2065"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66" w:author="DeeM" w:date="2015-12-07T17:03:00Z"/>
          <w:rFonts w:asciiTheme="minorHAnsi" w:eastAsiaTheme="minorEastAsia" w:hAnsiTheme="minorHAnsi" w:cstheme="minorBidi"/>
          <w:noProof/>
          <w:sz w:val="22"/>
          <w:szCs w:val="22"/>
        </w:rPr>
      </w:pPr>
      <w:ins w:id="206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 xml:space="preserve">Tabela 7.3. </w:t>
        </w:r>
        <w:r w:rsidRPr="00366D87">
          <w:rPr>
            <w:rStyle w:val="Hipercze"/>
            <w:noProof/>
          </w:rPr>
          <w:t>Przypadek testowy zgłaszania nowego właściciela atrakcji</w:t>
        </w:r>
        <w:r>
          <w:rPr>
            <w:noProof/>
            <w:webHidden/>
          </w:rPr>
          <w:tab/>
        </w:r>
        <w:r>
          <w:rPr>
            <w:noProof/>
            <w:webHidden/>
          </w:rPr>
          <w:fldChar w:fldCharType="begin"/>
        </w:r>
        <w:r>
          <w:rPr>
            <w:noProof/>
            <w:webHidden/>
          </w:rPr>
          <w:instrText xml:space="preserve"> PAGEREF _Toc437271196 \h </w:instrText>
        </w:r>
        <w:r>
          <w:rPr>
            <w:noProof/>
            <w:webHidden/>
          </w:rPr>
        </w:r>
      </w:ins>
      <w:r>
        <w:rPr>
          <w:noProof/>
          <w:webHidden/>
        </w:rPr>
        <w:fldChar w:fldCharType="separate"/>
      </w:r>
      <w:ins w:id="2068"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69" w:author="DeeM" w:date="2015-12-07T17:03:00Z"/>
          <w:rFonts w:asciiTheme="minorHAnsi" w:eastAsiaTheme="minorEastAsia" w:hAnsiTheme="minorHAnsi" w:cstheme="minorBidi"/>
          <w:noProof/>
          <w:sz w:val="22"/>
          <w:szCs w:val="22"/>
        </w:rPr>
      </w:pPr>
      <w:ins w:id="207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7.4.</w:t>
        </w:r>
        <w:r w:rsidRPr="00366D87">
          <w:rPr>
            <w:rStyle w:val="Hipercze"/>
            <w:noProof/>
          </w:rPr>
          <w:t xml:space="preserve"> Przypadek testowy akceptacji prośby o bycie właścicielem</w:t>
        </w:r>
        <w:r>
          <w:rPr>
            <w:noProof/>
            <w:webHidden/>
          </w:rPr>
          <w:tab/>
        </w:r>
        <w:r>
          <w:rPr>
            <w:noProof/>
            <w:webHidden/>
          </w:rPr>
          <w:fldChar w:fldCharType="begin"/>
        </w:r>
        <w:r>
          <w:rPr>
            <w:noProof/>
            <w:webHidden/>
          </w:rPr>
          <w:instrText xml:space="preserve"> PAGEREF _Toc437271197 \h </w:instrText>
        </w:r>
        <w:r>
          <w:rPr>
            <w:noProof/>
            <w:webHidden/>
          </w:rPr>
        </w:r>
      </w:ins>
      <w:r>
        <w:rPr>
          <w:noProof/>
          <w:webHidden/>
        </w:rPr>
        <w:fldChar w:fldCharType="separate"/>
      </w:r>
      <w:ins w:id="2071"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72" w:author="DeeM" w:date="2015-12-07T17:03:00Z"/>
          <w:rFonts w:asciiTheme="minorHAnsi" w:eastAsiaTheme="minorEastAsia" w:hAnsiTheme="minorHAnsi" w:cstheme="minorBidi"/>
          <w:noProof/>
          <w:sz w:val="22"/>
          <w:szCs w:val="22"/>
        </w:rPr>
      </w:pPr>
      <w:ins w:id="207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7.5.</w:t>
        </w:r>
        <w:r w:rsidRPr="00366D87">
          <w:rPr>
            <w:rStyle w:val="Hipercze"/>
            <w:noProof/>
          </w:rPr>
          <w:t xml:space="preserve"> Przypadek testowy wysyłania propozycji zawarcia nowej przyjaźni</w:t>
        </w:r>
        <w:r>
          <w:rPr>
            <w:noProof/>
            <w:webHidden/>
          </w:rPr>
          <w:tab/>
        </w:r>
        <w:r>
          <w:rPr>
            <w:noProof/>
            <w:webHidden/>
          </w:rPr>
          <w:fldChar w:fldCharType="begin"/>
        </w:r>
        <w:r>
          <w:rPr>
            <w:noProof/>
            <w:webHidden/>
          </w:rPr>
          <w:instrText xml:space="preserve"> PAGEREF _Toc437271198 \h </w:instrText>
        </w:r>
        <w:r>
          <w:rPr>
            <w:noProof/>
            <w:webHidden/>
          </w:rPr>
        </w:r>
      </w:ins>
      <w:r>
        <w:rPr>
          <w:noProof/>
          <w:webHidden/>
        </w:rPr>
        <w:fldChar w:fldCharType="separate"/>
      </w:r>
      <w:ins w:id="2074"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75" w:author="DeeM" w:date="2015-12-07T17:03:00Z"/>
          <w:rFonts w:asciiTheme="minorHAnsi" w:eastAsiaTheme="minorEastAsia" w:hAnsiTheme="minorHAnsi" w:cstheme="minorBidi"/>
          <w:noProof/>
          <w:sz w:val="22"/>
          <w:szCs w:val="22"/>
        </w:rPr>
      </w:pPr>
      <w:ins w:id="207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7.6.</w:t>
        </w:r>
        <w:r w:rsidRPr="00366D87">
          <w:rPr>
            <w:rStyle w:val="Hipercze"/>
            <w:noProof/>
          </w:rPr>
          <w:t xml:space="preserve"> Przypadek testowy akceptacji wysłanej propozycji przyjaźni</w:t>
        </w:r>
        <w:r>
          <w:rPr>
            <w:noProof/>
            <w:webHidden/>
          </w:rPr>
          <w:tab/>
        </w:r>
        <w:r>
          <w:rPr>
            <w:noProof/>
            <w:webHidden/>
          </w:rPr>
          <w:fldChar w:fldCharType="begin"/>
        </w:r>
        <w:r>
          <w:rPr>
            <w:noProof/>
            <w:webHidden/>
          </w:rPr>
          <w:instrText xml:space="preserve"> PAGEREF _Toc437271199 \h </w:instrText>
        </w:r>
        <w:r>
          <w:rPr>
            <w:noProof/>
            <w:webHidden/>
          </w:rPr>
        </w:r>
      </w:ins>
      <w:r>
        <w:rPr>
          <w:noProof/>
          <w:webHidden/>
        </w:rPr>
        <w:fldChar w:fldCharType="separate"/>
      </w:r>
      <w:ins w:id="2077"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78" w:author="DeeM" w:date="2015-12-07T17:03:00Z"/>
          <w:rFonts w:asciiTheme="minorHAnsi" w:eastAsiaTheme="minorEastAsia" w:hAnsiTheme="minorHAnsi" w:cstheme="minorBidi"/>
          <w:noProof/>
          <w:sz w:val="22"/>
          <w:szCs w:val="22"/>
        </w:rPr>
      </w:pPr>
      <w:ins w:id="207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7.7.</w:t>
        </w:r>
        <w:r w:rsidRPr="00366D87">
          <w:rPr>
            <w:rStyle w:val="Hipercze"/>
            <w:noProof/>
          </w:rPr>
          <w:t xml:space="preserve"> Przypadek testowy dodawania opinii do atrakcji</w:t>
        </w:r>
        <w:r>
          <w:rPr>
            <w:noProof/>
            <w:webHidden/>
          </w:rPr>
          <w:tab/>
        </w:r>
        <w:r>
          <w:rPr>
            <w:noProof/>
            <w:webHidden/>
          </w:rPr>
          <w:fldChar w:fldCharType="begin"/>
        </w:r>
        <w:r>
          <w:rPr>
            <w:noProof/>
            <w:webHidden/>
          </w:rPr>
          <w:instrText xml:space="preserve"> PAGEREF _Toc437271200 \h </w:instrText>
        </w:r>
        <w:r>
          <w:rPr>
            <w:noProof/>
            <w:webHidden/>
          </w:rPr>
        </w:r>
      </w:ins>
      <w:r>
        <w:rPr>
          <w:noProof/>
          <w:webHidden/>
        </w:rPr>
        <w:fldChar w:fldCharType="separate"/>
      </w:r>
      <w:ins w:id="2080"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81" w:author="DeeM" w:date="2015-12-07T17:03:00Z"/>
          <w:rFonts w:asciiTheme="minorHAnsi" w:eastAsiaTheme="minorEastAsia" w:hAnsiTheme="minorHAnsi" w:cstheme="minorBidi"/>
          <w:noProof/>
          <w:sz w:val="22"/>
          <w:szCs w:val="22"/>
        </w:rPr>
      </w:pPr>
      <w:ins w:id="208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7.8.</w:t>
        </w:r>
        <w:r w:rsidRPr="00366D87">
          <w:rPr>
            <w:rStyle w:val="Hipercze"/>
            <w:noProof/>
          </w:rPr>
          <w:t xml:space="preserve"> Przypadek testowy wyszukiwania określonej atrakcji</w:t>
        </w:r>
        <w:r>
          <w:rPr>
            <w:noProof/>
            <w:webHidden/>
          </w:rPr>
          <w:tab/>
        </w:r>
        <w:r>
          <w:rPr>
            <w:noProof/>
            <w:webHidden/>
          </w:rPr>
          <w:fldChar w:fldCharType="begin"/>
        </w:r>
        <w:r>
          <w:rPr>
            <w:noProof/>
            <w:webHidden/>
          </w:rPr>
          <w:instrText xml:space="preserve"> PAGEREF _Toc437271201 \h </w:instrText>
        </w:r>
        <w:r>
          <w:rPr>
            <w:noProof/>
            <w:webHidden/>
          </w:rPr>
        </w:r>
      </w:ins>
      <w:r>
        <w:rPr>
          <w:noProof/>
          <w:webHidden/>
        </w:rPr>
        <w:fldChar w:fldCharType="separate"/>
      </w:r>
      <w:ins w:id="2083"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84" w:author="DeeM" w:date="2015-12-07T17:03:00Z"/>
          <w:rFonts w:asciiTheme="minorHAnsi" w:eastAsiaTheme="minorEastAsia" w:hAnsiTheme="minorHAnsi" w:cstheme="minorBidi"/>
          <w:noProof/>
          <w:sz w:val="22"/>
          <w:szCs w:val="22"/>
        </w:rPr>
      </w:pPr>
      <w:ins w:id="208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7.9.</w:t>
        </w:r>
        <w:r w:rsidRPr="00366D87">
          <w:rPr>
            <w:rStyle w:val="Hipercze"/>
            <w:noProof/>
          </w:rPr>
          <w:t xml:space="preserve"> Przypadek testowy akceptacji proponowanej przez użytkownika atrakcji</w:t>
        </w:r>
        <w:r>
          <w:rPr>
            <w:noProof/>
            <w:webHidden/>
          </w:rPr>
          <w:tab/>
        </w:r>
        <w:r>
          <w:rPr>
            <w:noProof/>
            <w:webHidden/>
          </w:rPr>
          <w:fldChar w:fldCharType="begin"/>
        </w:r>
        <w:r>
          <w:rPr>
            <w:noProof/>
            <w:webHidden/>
          </w:rPr>
          <w:instrText xml:space="preserve"> PAGEREF _Toc437271202 \h </w:instrText>
        </w:r>
        <w:r>
          <w:rPr>
            <w:noProof/>
            <w:webHidden/>
          </w:rPr>
        </w:r>
      </w:ins>
      <w:r>
        <w:rPr>
          <w:noProof/>
          <w:webHidden/>
        </w:rPr>
        <w:fldChar w:fldCharType="separate"/>
      </w:r>
      <w:ins w:id="2086"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87" w:author="DeeM" w:date="2015-12-07T17:03:00Z"/>
          <w:rFonts w:asciiTheme="minorHAnsi" w:eastAsiaTheme="minorEastAsia" w:hAnsiTheme="minorHAnsi" w:cstheme="minorBidi"/>
          <w:noProof/>
          <w:sz w:val="22"/>
          <w:szCs w:val="22"/>
        </w:rPr>
      </w:pPr>
      <w:ins w:id="208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7.10.</w:t>
        </w:r>
        <w:r w:rsidRPr="00366D87">
          <w:rPr>
            <w:rStyle w:val="Hipercze"/>
            <w:noProof/>
          </w:rPr>
          <w:t xml:space="preserve"> Przypadek testowy zgłaszania wybranej opinii</w:t>
        </w:r>
        <w:r>
          <w:rPr>
            <w:noProof/>
            <w:webHidden/>
          </w:rPr>
          <w:tab/>
        </w:r>
        <w:r>
          <w:rPr>
            <w:noProof/>
            <w:webHidden/>
          </w:rPr>
          <w:fldChar w:fldCharType="begin"/>
        </w:r>
        <w:r>
          <w:rPr>
            <w:noProof/>
            <w:webHidden/>
          </w:rPr>
          <w:instrText xml:space="preserve"> PAGEREF _Toc437271203 \h </w:instrText>
        </w:r>
        <w:r>
          <w:rPr>
            <w:noProof/>
            <w:webHidden/>
          </w:rPr>
        </w:r>
      </w:ins>
      <w:r>
        <w:rPr>
          <w:noProof/>
          <w:webHidden/>
        </w:rPr>
        <w:fldChar w:fldCharType="separate"/>
      </w:r>
      <w:ins w:id="2089"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90" w:author="DeeM" w:date="2015-12-07T17:03:00Z"/>
          <w:rFonts w:asciiTheme="minorHAnsi" w:eastAsiaTheme="minorEastAsia" w:hAnsiTheme="minorHAnsi" w:cstheme="minorBidi"/>
          <w:noProof/>
          <w:sz w:val="22"/>
          <w:szCs w:val="22"/>
        </w:rPr>
      </w:pPr>
      <w:ins w:id="209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7.11.</w:t>
        </w:r>
        <w:r w:rsidRPr="00366D87">
          <w:rPr>
            <w:rStyle w:val="Hipercze"/>
            <w:noProof/>
          </w:rPr>
          <w:t xml:space="preserve"> Przypadek testowy usuwania zgłoszonej przez użytkowników opinii</w:t>
        </w:r>
        <w:r>
          <w:rPr>
            <w:noProof/>
            <w:webHidden/>
          </w:rPr>
          <w:tab/>
        </w:r>
        <w:r>
          <w:rPr>
            <w:noProof/>
            <w:webHidden/>
          </w:rPr>
          <w:fldChar w:fldCharType="begin"/>
        </w:r>
        <w:r>
          <w:rPr>
            <w:noProof/>
            <w:webHidden/>
          </w:rPr>
          <w:instrText xml:space="preserve"> PAGEREF _Toc437271204 \h </w:instrText>
        </w:r>
        <w:r>
          <w:rPr>
            <w:noProof/>
            <w:webHidden/>
          </w:rPr>
        </w:r>
      </w:ins>
      <w:r>
        <w:rPr>
          <w:noProof/>
          <w:webHidden/>
        </w:rPr>
        <w:fldChar w:fldCharType="separate"/>
      </w:r>
      <w:ins w:id="2092"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93" w:author="DeeM" w:date="2015-12-07T17:03:00Z"/>
          <w:rFonts w:asciiTheme="minorHAnsi" w:eastAsiaTheme="minorEastAsia" w:hAnsiTheme="minorHAnsi" w:cstheme="minorBidi"/>
          <w:noProof/>
          <w:sz w:val="22"/>
          <w:szCs w:val="22"/>
        </w:rPr>
      </w:pPr>
      <w:ins w:id="209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7.12</w:t>
        </w:r>
        <w:r w:rsidRPr="00366D87">
          <w:rPr>
            <w:rStyle w:val="Hipercze"/>
            <w:noProof/>
          </w:rPr>
          <w:t>. Przypadek testowy dodawania menu do atrakcji</w:t>
        </w:r>
        <w:r>
          <w:rPr>
            <w:noProof/>
            <w:webHidden/>
          </w:rPr>
          <w:tab/>
        </w:r>
        <w:r>
          <w:rPr>
            <w:noProof/>
            <w:webHidden/>
          </w:rPr>
          <w:fldChar w:fldCharType="begin"/>
        </w:r>
        <w:r>
          <w:rPr>
            <w:noProof/>
            <w:webHidden/>
          </w:rPr>
          <w:instrText xml:space="preserve"> PAGEREF _Toc437271205 \h </w:instrText>
        </w:r>
        <w:r>
          <w:rPr>
            <w:noProof/>
            <w:webHidden/>
          </w:rPr>
        </w:r>
      </w:ins>
      <w:r>
        <w:rPr>
          <w:noProof/>
          <w:webHidden/>
        </w:rPr>
        <w:fldChar w:fldCharType="separate"/>
      </w:r>
      <w:ins w:id="2095"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96" w:author="DeeM" w:date="2015-12-07T17:03:00Z"/>
          <w:rFonts w:asciiTheme="minorHAnsi" w:eastAsiaTheme="minorEastAsia" w:hAnsiTheme="minorHAnsi" w:cstheme="minorBidi"/>
          <w:noProof/>
          <w:sz w:val="22"/>
          <w:szCs w:val="22"/>
        </w:rPr>
      </w:pPr>
      <w:ins w:id="209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7.13</w:t>
        </w:r>
        <w:r w:rsidRPr="00366D87">
          <w:rPr>
            <w:rStyle w:val="Hipercze"/>
            <w:noProof/>
          </w:rPr>
          <w:t>. Przypadek testowy poprawnego logowania do systemu</w:t>
        </w:r>
        <w:r>
          <w:rPr>
            <w:noProof/>
            <w:webHidden/>
          </w:rPr>
          <w:tab/>
        </w:r>
        <w:r>
          <w:rPr>
            <w:noProof/>
            <w:webHidden/>
          </w:rPr>
          <w:fldChar w:fldCharType="begin"/>
        </w:r>
        <w:r>
          <w:rPr>
            <w:noProof/>
            <w:webHidden/>
          </w:rPr>
          <w:instrText xml:space="preserve"> PAGEREF _Toc437271206 \h </w:instrText>
        </w:r>
        <w:r>
          <w:rPr>
            <w:noProof/>
            <w:webHidden/>
          </w:rPr>
        </w:r>
      </w:ins>
      <w:r>
        <w:rPr>
          <w:noProof/>
          <w:webHidden/>
        </w:rPr>
        <w:fldChar w:fldCharType="separate"/>
      </w:r>
      <w:ins w:id="2098"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099" w:author="DeeM" w:date="2015-12-07T17:03:00Z"/>
          <w:rFonts w:asciiTheme="minorHAnsi" w:eastAsiaTheme="minorEastAsia" w:hAnsiTheme="minorHAnsi" w:cstheme="minorBidi"/>
          <w:noProof/>
          <w:sz w:val="22"/>
          <w:szCs w:val="22"/>
        </w:rPr>
      </w:pPr>
      <w:ins w:id="210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7.14</w:t>
        </w:r>
        <w:r w:rsidRPr="00366D87">
          <w:rPr>
            <w:rStyle w:val="Hipercze"/>
            <w:noProof/>
          </w:rPr>
          <w:t>. Przypadek testowy błędnego logowania do systemu</w:t>
        </w:r>
        <w:r>
          <w:rPr>
            <w:noProof/>
            <w:webHidden/>
          </w:rPr>
          <w:tab/>
        </w:r>
        <w:r>
          <w:rPr>
            <w:noProof/>
            <w:webHidden/>
          </w:rPr>
          <w:fldChar w:fldCharType="begin"/>
        </w:r>
        <w:r>
          <w:rPr>
            <w:noProof/>
            <w:webHidden/>
          </w:rPr>
          <w:instrText xml:space="preserve"> PAGEREF _Toc437271207 \h </w:instrText>
        </w:r>
        <w:r>
          <w:rPr>
            <w:noProof/>
            <w:webHidden/>
          </w:rPr>
        </w:r>
      </w:ins>
      <w:r>
        <w:rPr>
          <w:noProof/>
          <w:webHidden/>
        </w:rPr>
        <w:fldChar w:fldCharType="separate"/>
      </w:r>
      <w:ins w:id="2101" w:author="DeeM" w:date="2015-12-07T17:03:00Z">
        <w:r>
          <w:rPr>
            <w:noProof/>
            <w:webHidden/>
          </w:rPr>
          <w:t>64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02" w:author="DeeM" w:date="2015-12-07T17:03:00Z"/>
          <w:rFonts w:asciiTheme="minorHAnsi" w:eastAsiaTheme="minorEastAsia" w:hAnsiTheme="minorHAnsi" w:cstheme="minorBidi"/>
          <w:noProof/>
          <w:sz w:val="22"/>
          <w:szCs w:val="22"/>
        </w:rPr>
      </w:pPr>
      <w:ins w:id="210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7.15.</w:t>
        </w:r>
        <w:r w:rsidRPr="00366D87">
          <w:rPr>
            <w:rStyle w:val="Hipercze"/>
            <w:noProof/>
          </w:rPr>
          <w:t xml:space="preserve"> Przypadek testowy dodawania nowej atrakcji</w:t>
        </w:r>
        <w:r>
          <w:rPr>
            <w:noProof/>
            <w:webHidden/>
          </w:rPr>
          <w:tab/>
        </w:r>
        <w:r>
          <w:rPr>
            <w:noProof/>
            <w:webHidden/>
          </w:rPr>
          <w:fldChar w:fldCharType="begin"/>
        </w:r>
        <w:r>
          <w:rPr>
            <w:noProof/>
            <w:webHidden/>
          </w:rPr>
          <w:instrText xml:space="preserve"> PAGEREF _Toc437271208 \h </w:instrText>
        </w:r>
        <w:r>
          <w:rPr>
            <w:noProof/>
            <w:webHidden/>
          </w:rPr>
        </w:r>
      </w:ins>
      <w:r>
        <w:rPr>
          <w:noProof/>
          <w:webHidden/>
        </w:rPr>
        <w:fldChar w:fldCharType="separate"/>
      </w:r>
      <w:ins w:id="2104" w:author="DeeM" w:date="2015-12-07T17:03:00Z">
        <w:r>
          <w:rPr>
            <w:noProof/>
            <w:webHidden/>
          </w:rPr>
          <w:t>64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05" w:author="DeeM" w:date="2015-12-07T17:03:00Z"/>
          <w:rFonts w:asciiTheme="minorHAnsi" w:eastAsiaTheme="minorEastAsia" w:hAnsiTheme="minorHAnsi" w:cstheme="minorBidi"/>
          <w:noProof/>
          <w:sz w:val="22"/>
          <w:szCs w:val="22"/>
        </w:rPr>
      </w:pPr>
      <w:ins w:id="210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7.16.</w:t>
        </w:r>
        <w:r w:rsidRPr="00366D87">
          <w:rPr>
            <w:rStyle w:val="Hipercze"/>
            <w:noProof/>
          </w:rPr>
          <w:t xml:space="preserve"> Przypadek testowy dodawania nowego wydarzenia</w:t>
        </w:r>
        <w:r>
          <w:rPr>
            <w:noProof/>
            <w:webHidden/>
          </w:rPr>
          <w:tab/>
        </w:r>
        <w:r>
          <w:rPr>
            <w:noProof/>
            <w:webHidden/>
          </w:rPr>
          <w:fldChar w:fldCharType="begin"/>
        </w:r>
        <w:r>
          <w:rPr>
            <w:noProof/>
            <w:webHidden/>
          </w:rPr>
          <w:instrText xml:space="preserve"> PAGEREF _Toc437271209 \h </w:instrText>
        </w:r>
        <w:r>
          <w:rPr>
            <w:noProof/>
            <w:webHidden/>
          </w:rPr>
        </w:r>
      </w:ins>
      <w:r>
        <w:rPr>
          <w:noProof/>
          <w:webHidden/>
        </w:rPr>
        <w:fldChar w:fldCharType="separate"/>
      </w:r>
      <w:ins w:id="2107"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08" w:author="DeeM" w:date="2015-12-07T17:03:00Z"/>
          <w:rFonts w:asciiTheme="minorHAnsi" w:eastAsiaTheme="minorEastAsia" w:hAnsiTheme="minorHAnsi" w:cstheme="minorBidi"/>
          <w:noProof/>
          <w:sz w:val="22"/>
          <w:szCs w:val="22"/>
        </w:rPr>
      </w:pPr>
      <w:ins w:id="210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7.17.</w:t>
        </w:r>
        <w:r w:rsidRPr="00366D87">
          <w:rPr>
            <w:rStyle w:val="Hipercze"/>
            <w:noProof/>
          </w:rPr>
          <w:t xml:space="preserve"> Przypadek testowy dołączania do utworzonego wydarzenia</w:t>
        </w:r>
        <w:r>
          <w:rPr>
            <w:noProof/>
            <w:webHidden/>
          </w:rPr>
          <w:tab/>
        </w:r>
        <w:r>
          <w:rPr>
            <w:noProof/>
            <w:webHidden/>
          </w:rPr>
          <w:fldChar w:fldCharType="begin"/>
        </w:r>
        <w:r>
          <w:rPr>
            <w:noProof/>
            <w:webHidden/>
          </w:rPr>
          <w:instrText xml:space="preserve"> PAGEREF _Toc437271210 \h </w:instrText>
        </w:r>
        <w:r>
          <w:rPr>
            <w:noProof/>
            <w:webHidden/>
          </w:rPr>
        </w:r>
      </w:ins>
      <w:r>
        <w:rPr>
          <w:noProof/>
          <w:webHidden/>
        </w:rPr>
        <w:fldChar w:fldCharType="separate"/>
      </w:r>
      <w:ins w:id="2110"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11" w:author="DeeM" w:date="2015-12-07T17:03:00Z"/>
          <w:rFonts w:asciiTheme="minorHAnsi" w:eastAsiaTheme="minorEastAsia" w:hAnsiTheme="minorHAnsi" w:cstheme="minorBidi"/>
          <w:noProof/>
          <w:sz w:val="22"/>
          <w:szCs w:val="22"/>
        </w:rPr>
      </w:pPr>
      <w:ins w:id="211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7.18.</w:t>
        </w:r>
        <w:r w:rsidRPr="00366D87">
          <w:rPr>
            <w:rStyle w:val="Hipercze"/>
            <w:noProof/>
          </w:rPr>
          <w:t xml:space="preserve"> Przypadek testowy wyświetlenia trasy i informacji o atrakcji w aplikacji mobilnej</w:t>
        </w:r>
        <w:r>
          <w:rPr>
            <w:noProof/>
            <w:webHidden/>
          </w:rPr>
          <w:tab/>
        </w:r>
        <w:r>
          <w:rPr>
            <w:noProof/>
            <w:webHidden/>
          </w:rPr>
          <w:fldChar w:fldCharType="begin"/>
        </w:r>
        <w:r>
          <w:rPr>
            <w:noProof/>
            <w:webHidden/>
          </w:rPr>
          <w:instrText xml:space="preserve"> PAGEREF _Toc437271211 \h </w:instrText>
        </w:r>
        <w:r>
          <w:rPr>
            <w:noProof/>
            <w:webHidden/>
          </w:rPr>
        </w:r>
      </w:ins>
      <w:r>
        <w:rPr>
          <w:noProof/>
          <w:webHidden/>
        </w:rPr>
        <w:fldChar w:fldCharType="separate"/>
      </w:r>
      <w:ins w:id="2113"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14" w:author="DeeM" w:date="2015-12-07T17:03:00Z"/>
          <w:rFonts w:asciiTheme="minorHAnsi" w:eastAsiaTheme="minorEastAsia" w:hAnsiTheme="minorHAnsi" w:cstheme="minorBidi"/>
          <w:noProof/>
          <w:sz w:val="22"/>
          <w:szCs w:val="22"/>
        </w:rPr>
      </w:pPr>
      <w:ins w:id="211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7.19.</w:t>
        </w:r>
        <w:r w:rsidRPr="00366D87">
          <w:rPr>
            <w:rStyle w:val="Hipercze"/>
            <w:noProof/>
          </w:rPr>
          <w:t xml:space="preserve"> Scenariusz testowy rejestracji konta użytkownika</w:t>
        </w:r>
        <w:r>
          <w:rPr>
            <w:noProof/>
            <w:webHidden/>
          </w:rPr>
          <w:tab/>
        </w:r>
        <w:r>
          <w:rPr>
            <w:noProof/>
            <w:webHidden/>
          </w:rPr>
          <w:fldChar w:fldCharType="begin"/>
        </w:r>
        <w:r>
          <w:rPr>
            <w:noProof/>
            <w:webHidden/>
          </w:rPr>
          <w:instrText xml:space="preserve"> PAGEREF _Toc437271212 \h </w:instrText>
        </w:r>
        <w:r>
          <w:rPr>
            <w:noProof/>
            <w:webHidden/>
          </w:rPr>
        </w:r>
      </w:ins>
      <w:r>
        <w:rPr>
          <w:noProof/>
          <w:webHidden/>
        </w:rPr>
        <w:fldChar w:fldCharType="separate"/>
      </w:r>
      <w:ins w:id="2116"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17" w:author="DeeM" w:date="2015-12-07T17:03:00Z"/>
          <w:rFonts w:asciiTheme="minorHAnsi" w:eastAsiaTheme="minorEastAsia" w:hAnsiTheme="minorHAnsi" w:cstheme="minorBidi"/>
          <w:noProof/>
          <w:sz w:val="22"/>
          <w:szCs w:val="22"/>
        </w:rPr>
      </w:pPr>
      <w:ins w:id="211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7.20.</w:t>
        </w:r>
        <w:r w:rsidRPr="00366D87">
          <w:rPr>
            <w:rStyle w:val="Hipercze"/>
            <w:noProof/>
          </w:rPr>
          <w:t xml:space="preserve"> Scenariusz testowy dodawania nowych atrakcji</w:t>
        </w:r>
        <w:r>
          <w:rPr>
            <w:noProof/>
            <w:webHidden/>
          </w:rPr>
          <w:tab/>
        </w:r>
        <w:r>
          <w:rPr>
            <w:noProof/>
            <w:webHidden/>
          </w:rPr>
          <w:fldChar w:fldCharType="begin"/>
        </w:r>
        <w:r>
          <w:rPr>
            <w:noProof/>
            <w:webHidden/>
          </w:rPr>
          <w:instrText xml:space="preserve"> PAGEREF _Toc437271213 \h </w:instrText>
        </w:r>
        <w:r>
          <w:rPr>
            <w:noProof/>
            <w:webHidden/>
          </w:rPr>
        </w:r>
      </w:ins>
      <w:r>
        <w:rPr>
          <w:noProof/>
          <w:webHidden/>
        </w:rPr>
        <w:fldChar w:fldCharType="separate"/>
      </w:r>
      <w:ins w:id="2119"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20" w:author="DeeM" w:date="2015-12-07T17:03:00Z"/>
          <w:rFonts w:asciiTheme="minorHAnsi" w:eastAsiaTheme="minorEastAsia" w:hAnsiTheme="minorHAnsi" w:cstheme="minorBidi"/>
          <w:noProof/>
          <w:sz w:val="22"/>
          <w:szCs w:val="22"/>
        </w:rPr>
      </w:pPr>
      <w:ins w:id="212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7.21.</w:t>
        </w:r>
        <w:r w:rsidRPr="00366D87">
          <w:rPr>
            <w:rStyle w:val="Hipercze"/>
            <w:noProof/>
          </w:rPr>
          <w:t xml:space="preserve"> Scenariusz testowy uzupełniania szczegółów atrakcji</w:t>
        </w:r>
        <w:r>
          <w:rPr>
            <w:noProof/>
            <w:webHidden/>
          </w:rPr>
          <w:tab/>
        </w:r>
        <w:r>
          <w:rPr>
            <w:noProof/>
            <w:webHidden/>
          </w:rPr>
          <w:fldChar w:fldCharType="begin"/>
        </w:r>
        <w:r>
          <w:rPr>
            <w:noProof/>
            <w:webHidden/>
          </w:rPr>
          <w:instrText xml:space="preserve"> PAGEREF _Toc437271214 \h </w:instrText>
        </w:r>
        <w:r>
          <w:rPr>
            <w:noProof/>
            <w:webHidden/>
          </w:rPr>
        </w:r>
      </w:ins>
      <w:r>
        <w:rPr>
          <w:noProof/>
          <w:webHidden/>
        </w:rPr>
        <w:fldChar w:fldCharType="separate"/>
      </w:r>
      <w:ins w:id="2122"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23" w:author="DeeM" w:date="2015-12-07T17:03:00Z"/>
          <w:rFonts w:asciiTheme="minorHAnsi" w:eastAsiaTheme="minorEastAsia" w:hAnsiTheme="minorHAnsi" w:cstheme="minorBidi"/>
          <w:noProof/>
          <w:sz w:val="22"/>
          <w:szCs w:val="22"/>
        </w:rPr>
      </w:pPr>
      <w:ins w:id="212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7.22.</w:t>
        </w:r>
        <w:r w:rsidRPr="00366D87">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_Toc437271215 \h </w:instrText>
        </w:r>
        <w:r>
          <w:rPr>
            <w:noProof/>
            <w:webHidden/>
          </w:rPr>
        </w:r>
      </w:ins>
      <w:r>
        <w:rPr>
          <w:noProof/>
          <w:webHidden/>
        </w:rPr>
        <w:fldChar w:fldCharType="separate"/>
      </w:r>
      <w:ins w:id="2125"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26" w:author="DeeM" w:date="2015-12-07T17:03:00Z"/>
          <w:rFonts w:asciiTheme="minorHAnsi" w:eastAsiaTheme="minorEastAsia" w:hAnsiTheme="minorHAnsi" w:cstheme="minorBidi"/>
          <w:noProof/>
          <w:sz w:val="22"/>
          <w:szCs w:val="22"/>
        </w:rPr>
      </w:pPr>
      <w:ins w:id="212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7.23.</w:t>
        </w:r>
        <w:r w:rsidRPr="00366D87">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_Toc437271216 \h </w:instrText>
        </w:r>
        <w:r>
          <w:rPr>
            <w:noProof/>
            <w:webHidden/>
          </w:rPr>
        </w:r>
      </w:ins>
      <w:r>
        <w:rPr>
          <w:noProof/>
          <w:webHidden/>
        </w:rPr>
        <w:fldChar w:fldCharType="separate"/>
      </w:r>
      <w:ins w:id="2128"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29" w:author="DeeM" w:date="2015-12-07T17:03:00Z"/>
          <w:rFonts w:asciiTheme="minorHAnsi" w:eastAsiaTheme="minorEastAsia" w:hAnsiTheme="minorHAnsi" w:cstheme="minorBidi"/>
          <w:noProof/>
          <w:sz w:val="22"/>
          <w:szCs w:val="22"/>
        </w:rPr>
      </w:pPr>
      <w:ins w:id="213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7.24.</w:t>
        </w:r>
        <w:r w:rsidRPr="00366D87">
          <w:rPr>
            <w:rStyle w:val="Hipercze"/>
            <w:noProof/>
          </w:rPr>
          <w:t xml:space="preserve"> Scenariusz testowy dodawania właściciela do atrakcji</w:t>
        </w:r>
        <w:r>
          <w:rPr>
            <w:noProof/>
            <w:webHidden/>
          </w:rPr>
          <w:tab/>
        </w:r>
        <w:r>
          <w:rPr>
            <w:noProof/>
            <w:webHidden/>
          </w:rPr>
          <w:fldChar w:fldCharType="begin"/>
        </w:r>
        <w:r>
          <w:rPr>
            <w:noProof/>
            <w:webHidden/>
          </w:rPr>
          <w:instrText xml:space="preserve"> PAGEREF _Toc437271217 \h </w:instrText>
        </w:r>
        <w:r>
          <w:rPr>
            <w:noProof/>
            <w:webHidden/>
          </w:rPr>
        </w:r>
      </w:ins>
      <w:r>
        <w:rPr>
          <w:noProof/>
          <w:webHidden/>
        </w:rPr>
        <w:fldChar w:fldCharType="separate"/>
      </w:r>
      <w:ins w:id="2131"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2" w:author="DeeM" w:date="2015-12-07T17:03:00Z"/>
          <w:rFonts w:asciiTheme="minorHAnsi" w:eastAsiaTheme="minorEastAsia" w:hAnsiTheme="minorHAnsi" w:cstheme="minorBidi"/>
          <w:noProof/>
          <w:sz w:val="22"/>
          <w:szCs w:val="22"/>
        </w:rPr>
      </w:pPr>
      <w:ins w:id="213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7.25</w:t>
        </w:r>
        <w:r w:rsidRPr="00366D87">
          <w:rPr>
            <w:rStyle w:val="Hipercze"/>
            <w:noProof/>
          </w:rPr>
          <w:t>. Scenariusz testowy rejestracji konta użytkownika</w:t>
        </w:r>
        <w:r>
          <w:rPr>
            <w:noProof/>
            <w:webHidden/>
          </w:rPr>
          <w:tab/>
        </w:r>
        <w:r>
          <w:rPr>
            <w:noProof/>
            <w:webHidden/>
          </w:rPr>
          <w:fldChar w:fldCharType="begin"/>
        </w:r>
        <w:r>
          <w:rPr>
            <w:noProof/>
            <w:webHidden/>
          </w:rPr>
          <w:instrText xml:space="preserve"> PAGEREF _Toc437271218 \h </w:instrText>
        </w:r>
        <w:r>
          <w:rPr>
            <w:noProof/>
            <w:webHidden/>
          </w:rPr>
        </w:r>
      </w:ins>
      <w:r>
        <w:rPr>
          <w:noProof/>
          <w:webHidden/>
        </w:rPr>
        <w:fldChar w:fldCharType="separate"/>
      </w:r>
      <w:ins w:id="2134"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5" w:author="DeeM" w:date="2015-12-07T17:03:00Z"/>
          <w:rFonts w:asciiTheme="minorHAnsi" w:eastAsiaTheme="minorEastAsia" w:hAnsiTheme="minorHAnsi" w:cstheme="minorBidi"/>
          <w:noProof/>
          <w:sz w:val="22"/>
          <w:szCs w:val="22"/>
        </w:rPr>
      </w:pPr>
      <w:ins w:id="213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7.26.</w:t>
        </w:r>
        <w:r w:rsidRPr="00366D87">
          <w:rPr>
            <w:rStyle w:val="Hipercze"/>
            <w:noProof/>
          </w:rPr>
          <w:t xml:space="preserve"> Statystyki zgłoszonych błędów</w:t>
        </w:r>
        <w:r>
          <w:rPr>
            <w:noProof/>
            <w:webHidden/>
          </w:rPr>
          <w:tab/>
        </w:r>
        <w:r>
          <w:rPr>
            <w:noProof/>
            <w:webHidden/>
          </w:rPr>
          <w:fldChar w:fldCharType="begin"/>
        </w:r>
        <w:r>
          <w:rPr>
            <w:noProof/>
            <w:webHidden/>
          </w:rPr>
          <w:instrText xml:space="preserve"> PAGEREF _Toc437271219 \h </w:instrText>
        </w:r>
        <w:r>
          <w:rPr>
            <w:noProof/>
            <w:webHidden/>
          </w:rPr>
        </w:r>
      </w:ins>
      <w:r>
        <w:rPr>
          <w:noProof/>
          <w:webHidden/>
        </w:rPr>
        <w:fldChar w:fldCharType="separate"/>
      </w:r>
      <w:ins w:id="2137" w:author="DeeM" w:date="2015-12-07T17:03:00Z">
        <w:r>
          <w:rPr>
            <w:noProof/>
            <w:webHidden/>
          </w:rPr>
          <w:t>68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8" w:author="DeeM" w:date="2015-12-07T17:03:00Z"/>
          <w:rFonts w:asciiTheme="minorHAnsi" w:eastAsiaTheme="minorEastAsia" w:hAnsiTheme="minorHAnsi" w:cstheme="minorBidi"/>
          <w:noProof/>
          <w:sz w:val="22"/>
          <w:szCs w:val="22"/>
        </w:rPr>
      </w:pPr>
      <w:ins w:id="213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"_Toc437271220"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7.27.</w:t>
        </w:r>
        <w:r w:rsidRPr="00366D87">
          <w:rPr>
            <w:rStyle w:val="Hipercze"/>
            <w:noProof/>
          </w:rPr>
          <w:t xml:space="preserve"> Statystyki przypisanych i naprawionych błędów dla konkretnych członków zespołu</w:t>
        </w:r>
        <w:r>
          <w:rPr>
            <w:noProof/>
            <w:webHidden/>
          </w:rPr>
          <w:tab/>
        </w:r>
        <w:r>
          <w:rPr>
            <w:noProof/>
            <w:webHidden/>
          </w:rPr>
          <w:fldChar w:fldCharType="begin"/>
        </w:r>
        <w:r>
          <w:rPr>
            <w:noProof/>
            <w:webHidden/>
          </w:rPr>
          <w:instrText xml:space="preserve"> PAGEREF _Toc437271220 \h </w:instrText>
        </w:r>
        <w:r>
          <w:rPr>
            <w:noProof/>
            <w:webHidden/>
          </w:rPr>
        </w:r>
      </w:ins>
      <w:r>
        <w:rPr>
          <w:noProof/>
          <w:webHidden/>
        </w:rPr>
        <w:fldChar w:fldCharType="separate"/>
      </w:r>
      <w:ins w:id="2140" w:author="DeeM" w:date="2015-12-07T17:03:00Z">
        <w:r>
          <w:rPr>
            <w:noProof/>
            <w:webHidden/>
          </w:rPr>
          <w:t>68</w:t>
        </w:r>
        <w:r>
          <w:rPr>
            <w:noProof/>
            <w:webHidden/>
          </w:rPr>
          <w:fldChar w:fldCharType="end"/>
        </w:r>
        <w:r w:rsidRPr="00366D87">
          <w:rPr>
            <w:rStyle w:val="Hipercze"/>
            <w:noProof/>
          </w:rPr>
          <w:fldChar w:fldCharType="end"/>
        </w:r>
      </w:ins>
    </w:p>
    <w:p w:rsidR="001D1000" w:rsidDel="00252F3E" w:rsidRDefault="001D1000">
      <w:pPr>
        <w:pStyle w:val="Spisilustracji"/>
        <w:tabs>
          <w:tab w:val="right" w:leader="dot" w:pos="8492"/>
        </w:tabs>
        <w:rPr>
          <w:del w:id="2141" w:author="DeeM" w:date="2015-12-07T17:03:00Z"/>
          <w:rFonts w:asciiTheme="minorHAnsi" w:eastAsiaTheme="minorEastAsia" w:hAnsiTheme="minorHAnsi" w:cstheme="minorBidi"/>
          <w:noProof/>
          <w:sz w:val="22"/>
          <w:szCs w:val="22"/>
        </w:rPr>
      </w:pPr>
      <w:del w:id="2142" w:author="DeeM" w:date="2015-12-07T17:03:00Z">
        <w:r w:rsidRPr="00252F3E" w:rsidDel="00252F3E">
          <w:rPr>
            <w:b/>
            <w:noProof/>
            <w:rPrChange w:id="2143" w:author="DeeM" w:date="2015-12-07T17:03:00Z">
              <w:rPr>
                <w:rStyle w:val="Hipercze"/>
                <w:b/>
                <w:noProof/>
              </w:rPr>
            </w:rPrChange>
          </w:rPr>
          <w:delText>Tabela 2.1.</w:delText>
        </w:r>
        <w:r w:rsidRPr="00252F3E" w:rsidDel="00252F3E">
          <w:rPr>
            <w:noProof/>
            <w:rPrChange w:id="2144" w:author="DeeM" w:date="2015-12-07T17:03:00Z">
              <w:rPr>
                <w:rStyle w:val="Hipercze"/>
                <w:noProof/>
              </w:rPr>
            </w:rPrChange>
          </w:rPr>
          <w:delText xml:space="preserve"> Planowane zakresy produktu</w:delText>
        </w:r>
        <w:r w:rsidDel="00252F3E">
          <w:rPr>
            <w:noProof/>
            <w:webHidden/>
          </w:rPr>
          <w:tab/>
        </w:r>
        <w:r w:rsidR="00CF274A" w:rsidDel="00252F3E">
          <w:rPr>
            <w:noProof/>
            <w:webHidden/>
          </w:rPr>
          <w:delText>13</w:delText>
        </w:r>
      </w:del>
    </w:p>
    <w:p w:rsidR="001D1000" w:rsidDel="00252F3E" w:rsidRDefault="001D1000">
      <w:pPr>
        <w:pStyle w:val="Spisilustracji"/>
        <w:tabs>
          <w:tab w:val="right" w:leader="dot" w:pos="8492"/>
        </w:tabs>
        <w:rPr>
          <w:del w:id="2145" w:author="DeeM" w:date="2015-12-07T17:03:00Z"/>
          <w:rFonts w:asciiTheme="minorHAnsi" w:eastAsiaTheme="minorEastAsia" w:hAnsiTheme="minorHAnsi" w:cstheme="minorBidi"/>
          <w:noProof/>
          <w:sz w:val="22"/>
          <w:szCs w:val="22"/>
        </w:rPr>
      </w:pPr>
      <w:del w:id="2146" w:author="DeeM" w:date="2015-12-07T17:03:00Z">
        <w:r w:rsidRPr="00252F3E" w:rsidDel="00252F3E">
          <w:rPr>
            <w:b/>
            <w:noProof/>
            <w:rPrChange w:id="2147" w:author="DeeM" w:date="2015-12-07T17:03:00Z">
              <w:rPr>
                <w:rStyle w:val="Hipercze"/>
                <w:b/>
                <w:noProof/>
              </w:rPr>
            </w:rPrChange>
          </w:rPr>
          <w:delText>Tabela 3.1.</w:delText>
        </w:r>
        <w:r w:rsidRPr="00252F3E" w:rsidDel="00252F3E">
          <w:rPr>
            <w:noProof/>
            <w:rPrChange w:id="2148" w:author="DeeM" w:date="2015-12-07T17:03:00Z">
              <w:rPr>
                <w:rStyle w:val="Hipercze"/>
                <w:noProof/>
              </w:rPr>
            </w:rPrChange>
          </w:rPr>
          <w:delText xml:space="preserve"> Konta członków zespołu w narzędziu Acunote</w:delText>
        </w:r>
        <w:r w:rsidDel="00252F3E">
          <w:rPr>
            <w:noProof/>
            <w:webHidden/>
          </w:rPr>
          <w:tab/>
        </w:r>
        <w:r w:rsidR="00CF274A" w:rsidDel="00252F3E">
          <w:rPr>
            <w:noProof/>
            <w:webHidden/>
          </w:rPr>
          <w:delText>15</w:delText>
        </w:r>
      </w:del>
    </w:p>
    <w:p w:rsidR="001D1000" w:rsidDel="00252F3E" w:rsidRDefault="001D1000">
      <w:pPr>
        <w:pStyle w:val="Spisilustracji"/>
        <w:tabs>
          <w:tab w:val="right" w:leader="dot" w:pos="8492"/>
        </w:tabs>
        <w:rPr>
          <w:del w:id="2149" w:author="DeeM" w:date="2015-12-07T17:03:00Z"/>
          <w:rFonts w:asciiTheme="minorHAnsi" w:eastAsiaTheme="minorEastAsia" w:hAnsiTheme="minorHAnsi" w:cstheme="minorBidi"/>
          <w:noProof/>
          <w:sz w:val="22"/>
          <w:szCs w:val="22"/>
        </w:rPr>
      </w:pPr>
      <w:del w:id="2150" w:author="DeeM" w:date="2015-12-07T17:03:00Z">
        <w:r w:rsidRPr="00252F3E" w:rsidDel="00252F3E">
          <w:rPr>
            <w:b/>
            <w:noProof/>
            <w:rPrChange w:id="2151" w:author="DeeM" w:date="2015-12-07T17:03:00Z">
              <w:rPr>
                <w:rStyle w:val="Hipercze"/>
                <w:b/>
                <w:noProof/>
              </w:rPr>
            </w:rPrChange>
          </w:rPr>
          <w:delText>Tabela 5.1.</w:delText>
        </w:r>
        <w:r w:rsidRPr="00252F3E" w:rsidDel="00252F3E">
          <w:rPr>
            <w:noProof/>
            <w:rPrChange w:id="2152" w:author="DeeM" w:date="2015-12-07T17:03:00Z">
              <w:rPr>
                <w:rStyle w:val="Hipercze"/>
                <w:noProof/>
              </w:rPr>
            </w:rPrChange>
          </w:rPr>
          <w:delText xml:space="preserve">  Zbiór encji Place</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153" w:author="DeeM" w:date="2015-12-07T17:03:00Z"/>
          <w:rFonts w:asciiTheme="minorHAnsi" w:eastAsiaTheme="minorEastAsia" w:hAnsiTheme="minorHAnsi" w:cstheme="minorBidi"/>
          <w:noProof/>
          <w:sz w:val="22"/>
          <w:szCs w:val="22"/>
        </w:rPr>
      </w:pPr>
      <w:del w:id="2154" w:author="DeeM" w:date="2015-12-07T17:03:00Z">
        <w:r w:rsidRPr="00252F3E" w:rsidDel="00252F3E">
          <w:rPr>
            <w:b/>
            <w:noProof/>
            <w:rPrChange w:id="2155" w:author="DeeM" w:date="2015-12-07T17:03:00Z">
              <w:rPr>
                <w:rStyle w:val="Hipercze"/>
                <w:b/>
                <w:noProof/>
              </w:rPr>
            </w:rPrChange>
          </w:rPr>
          <w:delText>Tabela 5.2.</w:delText>
        </w:r>
        <w:r w:rsidRPr="00252F3E" w:rsidDel="00252F3E">
          <w:rPr>
            <w:noProof/>
            <w:rPrChange w:id="2156" w:author="DeeM" w:date="2015-12-07T17:03:00Z">
              <w:rPr>
                <w:rStyle w:val="Hipercze"/>
                <w:noProof/>
              </w:rPr>
            </w:rPrChange>
          </w:rPr>
          <w:delText xml:space="preserve"> Zbiór encji Status</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157" w:author="DeeM" w:date="2015-12-07T17:03:00Z"/>
          <w:rFonts w:asciiTheme="minorHAnsi" w:eastAsiaTheme="minorEastAsia" w:hAnsiTheme="minorHAnsi" w:cstheme="minorBidi"/>
          <w:noProof/>
          <w:sz w:val="22"/>
          <w:szCs w:val="22"/>
        </w:rPr>
      </w:pPr>
      <w:del w:id="2158" w:author="DeeM" w:date="2015-12-07T17:03:00Z">
        <w:r w:rsidRPr="00252F3E" w:rsidDel="00252F3E">
          <w:rPr>
            <w:b/>
            <w:noProof/>
            <w:rPrChange w:id="2159" w:author="DeeM" w:date="2015-12-07T17:03:00Z">
              <w:rPr>
                <w:rStyle w:val="Hipercze"/>
                <w:b/>
                <w:noProof/>
              </w:rPr>
            </w:rPrChange>
          </w:rPr>
          <w:delText>Tabela 5.3.</w:delText>
        </w:r>
        <w:r w:rsidRPr="00252F3E" w:rsidDel="00252F3E">
          <w:rPr>
            <w:noProof/>
            <w:rPrChange w:id="2160" w:author="DeeM" w:date="2015-12-07T17:03:00Z">
              <w:rPr>
                <w:rStyle w:val="Hipercze"/>
                <w:noProof/>
              </w:rPr>
            </w:rPrChange>
          </w:rPr>
          <w:delText xml:space="preserve"> Zbiór encji Pricing</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161" w:author="DeeM" w:date="2015-12-07T17:03:00Z"/>
          <w:rFonts w:asciiTheme="minorHAnsi" w:eastAsiaTheme="minorEastAsia" w:hAnsiTheme="minorHAnsi" w:cstheme="minorBidi"/>
          <w:noProof/>
          <w:sz w:val="22"/>
          <w:szCs w:val="22"/>
        </w:rPr>
      </w:pPr>
      <w:del w:id="2162" w:author="DeeM" w:date="2015-12-07T17:03:00Z">
        <w:r w:rsidRPr="00252F3E" w:rsidDel="00252F3E">
          <w:rPr>
            <w:b/>
            <w:noProof/>
            <w:rPrChange w:id="2163" w:author="DeeM" w:date="2015-12-07T17:03:00Z">
              <w:rPr>
                <w:rStyle w:val="Hipercze"/>
                <w:b/>
                <w:noProof/>
              </w:rPr>
            </w:rPrChange>
          </w:rPr>
          <w:delText>Tabela 5.4.</w:delText>
        </w:r>
        <w:r w:rsidRPr="00252F3E" w:rsidDel="00252F3E">
          <w:rPr>
            <w:noProof/>
            <w:rPrChange w:id="2164" w:author="DeeM" w:date="2015-12-07T17:03:00Z">
              <w:rPr>
                <w:rStyle w:val="Hipercze"/>
                <w:noProof/>
              </w:rPr>
            </w:rPrChange>
          </w:rPr>
          <w:delText xml:space="preserve"> Zbiór encji Pricing_element</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165" w:author="DeeM" w:date="2015-12-07T17:03:00Z"/>
          <w:rFonts w:asciiTheme="minorHAnsi" w:eastAsiaTheme="minorEastAsia" w:hAnsiTheme="minorHAnsi" w:cstheme="minorBidi"/>
          <w:noProof/>
          <w:sz w:val="22"/>
          <w:szCs w:val="22"/>
        </w:rPr>
      </w:pPr>
      <w:del w:id="2166" w:author="DeeM" w:date="2015-12-07T17:03:00Z">
        <w:r w:rsidRPr="00252F3E" w:rsidDel="00252F3E">
          <w:rPr>
            <w:b/>
            <w:noProof/>
            <w:rPrChange w:id="2167" w:author="DeeM" w:date="2015-12-07T17:03:00Z">
              <w:rPr>
                <w:rStyle w:val="Hipercze"/>
                <w:b/>
                <w:noProof/>
              </w:rPr>
            </w:rPrChange>
          </w:rPr>
          <w:delText>Tabela 5.5.</w:delText>
        </w:r>
        <w:r w:rsidRPr="00252F3E" w:rsidDel="00252F3E">
          <w:rPr>
            <w:noProof/>
            <w:rPrChange w:id="2168" w:author="DeeM" w:date="2015-12-07T17:03:00Z">
              <w:rPr>
                <w:rStyle w:val="Hipercze"/>
                <w:noProof/>
              </w:rPr>
            </w:rPrChange>
          </w:rPr>
          <w:delText xml:space="preserve"> Zbiór encji Place_to_type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169" w:author="DeeM" w:date="2015-12-07T17:03:00Z"/>
          <w:rFonts w:asciiTheme="minorHAnsi" w:eastAsiaTheme="minorEastAsia" w:hAnsiTheme="minorHAnsi" w:cstheme="minorBidi"/>
          <w:noProof/>
          <w:sz w:val="22"/>
          <w:szCs w:val="22"/>
        </w:rPr>
      </w:pPr>
      <w:del w:id="2170" w:author="DeeM" w:date="2015-12-07T17:03:00Z">
        <w:r w:rsidRPr="00252F3E" w:rsidDel="00252F3E">
          <w:rPr>
            <w:b/>
            <w:noProof/>
            <w:rPrChange w:id="2171" w:author="DeeM" w:date="2015-12-07T17:03:00Z">
              <w:rPr>
                <w:rStyle w:val="Hipercze"/>
                <w:b/>
                <w:noProof/>
              </w:rPr>
            </w:rPrChange>
          </w:rPr>
          <w:delText>Tabela 5.6.</w:delText>
        </w:r>
        <w:r w:rsidRPr="00252F3E" w:rsidDel="00252F3E">
          <w:rPr>
            <w:noProof/>
            <w:rPrChange w:id="2172" w:author="DeeM" w:date="2015-12-07T17:03:00Z">
              <w:rPr>
                <w:rStyle w:val="Hipercze"/>
                <w:noProof/>
              </w:rPr>
            </w:rPrChange>
          </w:rPr>
          <w:delText xml:space="preserve"> Zbiór encji Place_type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173" w:author="DeeM" w:date="2015-12-07T17:03:00Z"/>
          <w:rFonts w:asciiTheme="minorHAnsi" w:eastAsiaTheme="minorEastAsia" w:hAnsiTheme="minorHAnsi" w:cstheme="minorBidi"/>
          <w:noProof/>
          <w:sz w:val="22"/>
          <w:szCs w:val="22"/>
        </w:rPr>
      </w:pPr>
      <w:del w:id="2174" w:author="DeeM" w:date="2015-12-07T17:03:00Z">
        <w:r w:rsidRPr="00252F3E" w:rsidDel="00252F3E">
          <w:rPr>
            <w:b/>
            <w:noProof/>
            <w:rPrChange w:id="2175" w:author="DeeM" w:date="2015-12-07T17:03:00Z">
              <w:rPr>
                <w:rStyle w:val="Hipercze"/>
                <w:b/>
                <w:noProof/>
              </w:rPr>
            </w:rPrChange>
          </w:rPr>
          <w:delText>Tabela 5.7.</w:delText>
        </w:r>
        <w:r w:rsidRPr="00252F3E" w:rsidDel="00252F3E">
          <w:rPr>
            <w:noProof/>
            <w:rPrChange w:id="2176" w:author="DeeM" w:date="2015-12-07T17:03:00Z">
              <w:rPr>
                <w:rStyle w:val="Hipercze"/>
                <w:noProof/>
              </w:rPr>
            </w:rPrChange>
          </w:rPr>
          <w:delText xml:space="preserve"> Zbiór encji Score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177" w:author="DeeM" w:date="2015-12-07T17:03:00Z"/>
          <w:rFonts w:asciiTheme="minorHAnsi" w:eastAsiaTheme="minorEastAsia" w:hAnsiTheme="minorHAnsi" w:cstheme="minorBidi"/>
          <w:noProof/>
          <w:sz w:val="22"/>
          <w:szCs w:val="22"/>
        </w:rPr>
      </w:pPr>
      <w:del w:id="2178" w:author="DeeM" w:date="2015-12-07T17:03:00Z">
        <w:r w:rsidRPr="00252F3E" w:rsidDel="00252F3E">
          <w:rPr>
            <w:b/>
            <w:noProof/>
            <w:rPrChange w:id="2179" w:author="DeeM" w:date="2015-12-07T17:03:00Z">
              <w:rPr>
                <w:rStyle w:val="Hipercze"/>
                <w:b/>
                <w:noProof/>
              </w:rPr>
            </w:rPrChange>
          </w:rPr>
          <w:delText>Tabela 5.8.</w:delText>
        </w:r>
        <w:r w:rsidRPr="00252F3E" w:rsidDel="00252F3E">
          <w:rPr>
            <w:noProof/>
            <w:rPrChange w:id="2180" w:author="DeeM" w:date="2015-12-07T17:03:00Z">
              <w:rPr>
                <w:rStyle w:val="Hipercze"/>
                <w:noProof/>
              </w:rPr>
            </w:rPrChange>
          </w:rPr>
          <w:delText xml:space="preserve"> Zbiór encji Report</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181" w:author="DeeM" w:date="2015-12-07T17:03:00Z"/>
          <w:rFonts w:asciiTheme="minorHAnsi" w:eastAsiaTheme="minorEastAsia" w:hAnsiTheme="minorHAnsi" w:cstheme="minorBidi"/>
          <w:noProof/>
          <w:sz w:val="22"/>
          <w:szCs w:val="22"/>
        </w:rPr>
      </w:pPr>
      <w:del w:id="2182" w:author="DeeM" w:date="2015-12-07T17:03:00Z">
        <w:r w:rsidRPr="00252F3E" w:rsidDel="00252F3E">
          <w:rPr>
            <w:b/>
            <w:noProof/>
            <w:rPrChange w:id="2183" w:author="DeeM" w:date="2015-12-07T17:03:00Z">
              <w:rPr>
                <w:rStyle w:val="Hipercze"/>
                <w:b/>
                <w:noProof/>
              </w:rPr>
            </w:rPrChange>
          </w:rPr>
          <w:delText>Tabela 5.9.</w:delText>
        </w:r>
        <w:r w:rsidRPr="00252F3E" w:rsidDel="00252F3E">
          <w:rPr>
            <w:noProof/>
            <w:rPrChange w:id="2184" w:author="DeeM" w:date="2015-12-07T17:03:00Z">
              <w:rPr>
                <w:rStyle w:val="Hipercze"/>
                <w:noProof/>
              </w:rPr>
            </w:rPrChange>
          </w:rPr>
          <w:delText xml:space="preserve"> Zbiór encji User</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185" w:author="DeeM" w:date="2015-12-07T17:03:00Z"/>
          <w:rFonts w:asciiTheme="minorHAnsi" w:eastAsiaTheme="minorEastAsia" w:hAnsiTheme="minorHAnsi" w:cstheme="minorBidi"/>
          <w:noProof/>
          <w:sz w:val="22"/>
          <w:szCs w:val="22"/>
        </w:rPr>
      </w:pPr>
      <w:del w:id="2186" w:author="DeeM" w:date="2015-12-07T17:03:00Z">
        <w:r w:rsidRPr="00252F3E" w:rsidDel="00252F3E">
          <w:rPr>
            <w:b/>
            <w:noProof/>
            <w:rPrChange w:id="2187" w:author="DeeM" w:date="2015-12-07T17:03:00Z">
              <w:rPr>
                <w:rStyle w:val="Hipercze"/>
                <w:b/>
                <w:noProof/>
              </w:rPr>
            </w:rPrChange>
          </w:rPr>
          <w:delText>Tabela 5.10</w:delText>
        </w:r>
        <w:r w:rsidRPr="00252F3E" w:rsidDel="00252F3E">
          <w:rPr>
            <w:noProof/>
            <w:rPrChange w:id="2188" w:author="DeeM" w:date="2015-12-07T17:03:00Z">
              <w:rPr>
                <w:rStyle w:val="Hipercze"/>
                <w:noProof/>
              </w:rPr>
            </w:rPrChange>
          </w:rPr>
          <w:delText>. Zbiór encji User_friend</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189" w:author="DeeM" w:date="2015-12-07T17:03:00Z"/>
          <w:rFonts w:asciiTheme="minorHAnsi" w:eastAsiaTheme="minorEastAsia" w:hAnsiTheme="minorHAnsi" w:cstheme="minorBidi"/>
          <w:noProof/>
          <w:sz w:val="22"/>
          <w:szCs w:val="22"/>
        </w:rPr>
      </w:pPr>
      <w:del w:id="2190" w:author="DeeM" w:date="2015-12-07T17:03:00Z">
        <w:r w:rsidRPr="00252F3E" w:rsidDel="00252F3E">
          <w:rPr>
            <w:b/>
            <w:noProof/>
            <w:rPrChange w:id="2191" w:author="DeeM" w:date="2015-12-07T17:03:00Z">
              <w:rPr>
                <w:rStyle w:val="Hipercze"/>
                <w:b/>
                <w:noProof/>
              </w:rPr>
            </w:rPrChange>
          </w:rPr>
          <w:delText>Tabela 5.11.</w:delText>
        </w:r>
        <w:r w:rsidRPr="00252F3E" w:rsidDel="00252F3E">
          <w:rPr>
            <w:noProof/>
            <w:rPrChange w:id="2192" w:author="DeeM" w:date="2015-12-07T17:03:00Z">
              <w:rPr>
                <w:rStyle w:val="Hipercze"/>
                <w:noProof/>
              </w:rPr>
            </w:rPrChange>
          </w:rPr>
          <w:delText xml:space="preserve"> Zbiór encji Friendship_status</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193" w:author="DeeM" w:date="2015-12-07T17:03:00Z"/>
          <w:rFonts w:asciiTheme="minorHAnsi" w:eastAsiaTheme="minorEastAsia" w:hAnsiTheme="minorHAnsi" w:cstheme="minorBidi"/>
          <w:noProof/>
          <w:sz w:val="22"/>
          <w:szCs w:val="22"/>
        </w:rPr>
      </w:pPr>
      <w:del w:id="2194" w:author="DeeM" w:date="2015-12-07T17:03:00Z">
        <w:r w:rsidRPr="00252F3E" w:rsidDel="00252F3E">
          <w:rPr>
            <w:b/>
            <w:noProof/>
            <w:rPrChange w:id="2195" w:author="DeeM" w:date="2015-12-07T17:03:00Z">
              <w:rPr>
                <w:rStyle w:val="Hipercze"/>
                <w:b/>
                <w:noProof/>
              </w:rPr>
            </w:rPrChange>
          </w:rPr>
          <w:delText>Tabela 5.12.</w:delText>
        </w:r>
        <w:r w:rsidRPr="00252F3E" w:rsidDel="00252F3E">
          <w:rPr>
            <w:noProof/>
            <w:rPrChange w:id="2196" w:author="DeeM" w:date="2015-12-07T17:03:00Z">
              <w:rPr>
                <w:rStyle w:val="Hipercze"/>
                <w:noProof/>
              </w:rPr>
            </w:rPrChange>
          </w:rPr>
          <w:delText xml:space="preserve"> Zbiór encji Activity</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197" w:author="DeeM" w:date="2015-12-07T17:03:00Z"/>
          <w:rFonts w:asciiTheme="minorHAnsi" w:eastAsiaTheme="minorEastAsia" w:hAnsiTheme="minorHAnsi" w:cstheme="minorBidi"/>
          <w:noProof/>
          <w:sz w:val="22"/>
          <w:szCs w:val="22"/>
        </w:rPr>
      </w:pPr>
      <w:del w:id="2198" w:author="DeeM" w:date="2015-12-07T17:03:00Z">
        <w:r w:rsidRPr="00252F3E" w:rsidDel="00252F3E">
          <w:rPr>
            <w:b/>
            <w:noProof/>
            <w:rPrChange w:id="2199" w:author="DeeM" w:date="2015-12-07T17:03:00Z">
              <w:rPr>
                <w:rStyle w:val="Hipercze"/>
                <w:b/>
                <w:noProof/>
              </w:rPr>
            </w:rPrChange>
          </w:rPr>
          <w:delText>Tabela 5.13.</w:delText>
        </w:r>
        <w:r w:rsidRPr="00252F3E" w:rsidDel="00252F3E">
          <w:rPr>
            <w:noProof/>
            <w:rPrChange w:id="2200" w:author="DeeM" w:date="2015-12-07T17:03:00Z">
              <w:rPr>
                <w:rStyle w:val="Hipercze"/>
                <w:noProof/>
              </w:rPr>
            </w:rPrChange>
          </w:rPr>
          <w:delText xml:space="preserve"> Zbiór encji ActivityType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201" w:author="DeeM" w:date="2015-12-07T17:03:00Z"/>
          <w:rFonts w:asciiTheme="minorHAnsi" w:eastAsiaTheme="minorEastAsia" w:hAnsiTheme="minorHAnsi" w:cstheme="minorBidi"/>
          <w:noProof/>
          <w:sz w:val="22"/>
          <w:szCs w:val="22"/>
        </w:rPr>
      </w:pPr>
      <w:del w:id="2202" w:author="DeeM" w:date="2015-12-07T17:03:00Z">
        <w:r w:rsidRPr="00252F3E" w:rsidDel="00252F3E">
          <w:rPr>
            <w:b/>
            <w:noProof/>
            <w:rPrChange w:id="2203" w:author="DeeM" w:date="2015-12-07T17:03:00Z">
              <w:rPr>
                <w:rStyle w:val="Hipercze"/>
                <w:b/>
                <w:noProof/>
              </w:rPr>
            </w:rPrChange>
          </w:rPr>
          <w:delText>Tabela 5.14.</w:delText>
        </w:r>
        <w:r w:rsidRPr="00252F3E" w:rsidDel="00252F3E">
          <w:rPr>
            <w:noProof/>
            <w:rPrChange w:id="2204" w:author="DeeM" w:date="2015-12-07T17:03:00Z">
              <w:rPr>
                <w:rStyle w:val="Hipercze"/>
                <w:noProof/>
              </w:rPr>
            </w:rPrChange>
          </w:rPr>
          <w:delText xml:space="preserve"> Zbiór encji User_role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205" w:author="DeeM" w:date="2015-12-07T17:03:00Z"/>
          <w:rFonts w:asciiTheme="minorHAnsi" w:eastAsiaTheme="minorEastAsia" w:hAnsiTheme="minorHAnsi" w:cstheme="minorBidi"/>
          <w:noProof/>
          <w:sz w:val="22"/>
          <w:szCs w:val="22"/>
        </w:rPr>
      </w:pPr>
      <w:del w:id="2206" w:author="DeeM" w:date="2015-12-07T17:03:00Z">
        <w:r w:rsidRPr="00252F3E" w:rsidDel="00252F3E">
          <w:rPr>
            <w:b/>
            <w:noProof/>
            <w:rPrChange w:id="2207" w:author="DeeM" w:date="2015-12-07T17:03:00Z">
              <w:rPr>
                <w:rStyle w:val="Hipercze"/>
                <w:b/>
                <w:noProof/>
              </w:rPr>
            </w:rPrChange>
          </w:rPr>
          <w:delText>Tabela 5.15.</w:delText>
        </w:r>
        <w:r w:rsidRPr="00252F3E" w:rsidDel="00252F3E">
          <w:rPr>
            <w:noProof/>
            <w:rPrChange w:id="2208" w:author="DeeM" w:date="2015-12-07T17:03:00Z">
              <w:rPr>
                <w:rStyle w:val="Hipercze"/>
                <w:noProof/>
              </w:rPr>
            </w:rPrChange>
          </w:rPr>
          <w:delText xml:space="preserve"> Zbiór encji Role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209" w:author="DeeM" w:date="2015-12-07T17:03:00Z"/>
          <w:rFonts w:asciiTheme="minorHAnsi" w:eastAsiaTheme="minorEastAsia" w:hAnsiTheme="minorHAnsi" w:cstheme="minorBidi"/>
          <w:noProof/>
          <w:sz w:val="22"/>
          <w:szCs w:val="22"/>
        </w:rPr>
      </w:pPr>
      <w:del w:id="2210" w:author="DeeM" w:date="2015-12-07T17:03:00Z">
        <w:r w:rsidRPr="00252F3E" w:rsidDel="00252F3E">
          <w:rPr>
            <w:b/>
            <w:noProof/>
            <w:rPrChange w:id="2211" w:author="DeeM" w:date="2015-12-07T17:03:00Z">
              <w:rPr>
                <w:rStyle w:val="Hipercze"/>
                <w:b/>
                <w:noProof/>
              </w:rPr>
            </w:rPrChange>
          </w:rPr>
          <w:delText>Tabela 5.16.</w:delText>
        </w:r>
        <w:r w:rsidRPr="00252F3E" w:rsidDel="00252F3E">
          <w:rPr>
            <w:noProof/>
            <w:rPrChange w:id="2212" w:author="DeeM" w:date="2015-12-07T17:03:00Z">
              <w:rPr>
                <w:rStyle w:val="Hipercze"/>
                <w:noProof/>
              </w:rPr>
            </w:rPrChange>
          </w:rPr>
          <w:delText xml:space="preserve"> Zbiór encji ForkFile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213" w:author="DeeM" w:date="2015-12-07T17:03:00Z"/>
          <w:rFonts w:asciiTheme="minorHAnsi" w:eastAsiaTheme="minorEastAsia" w:hAnsiTheme="minorHAnsi" w:cstheme="minorBidi"/>
          <w:noProof/>
          <w:sz w:val="22"/>
          <w:szCs w:val="22"/>
        </w:rPr>
      </w:pPr>
      <w:del w:id="2214" w:author="DeeM" w:date="2015-12-07T17:03:00Z">
        <w:r w:rsidRPr="00252F3E" w:rsidDel="00252F3E">
          <w:rPr>
            <w:b/>
            <w:noProof/>
            <w:rPrChange w:id="2215" w:author="DeeM" w:date="2015-12-07T17:03:00Z">
              <w:rPr>
                <w:rStyle w:val="Hipercze"/>
                <w:b/>
                <w:noProof/>
              </w:rPr>
            </w:rPrChange>
          </w:rPr>
          <w:delText>Tabela 5.17.</w:delText>
        </w:r>
        <w:r w:rsidRPr="00252F3E" w:rsidDel="00252F3E">
          <w:rPr>
            <w:noProof/>
            <w:rPrChange w:id="2216" w:author="DeeM" w:date="2015-12-07T17:03:00Z">
              <w:rPr>
                <w:rStyle w:val="Hipercze"/>
                <w:noProof/>
              </w:rPr>
            </w:rPrChange>
          </w:rPr>
          <w:delText xml:space="preserve"> Zbiór encji Event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217" w:author="DeeM" w:date="2015-12-07T17:03:00Z"/>
          <w:rFonts w:asciiTheme="minorHAnsi" w:eastAsiaTheme="minorEastAsia" w:hAnsiTheme="minorHAnsi" w:cstheme="minorBidi"/>
          <w:noProof/>
          <w:sz w:val="22"/>
          <w:szCs w:val="22"/>
        </w:rPr>
      </w:pPr>
      <w:del w:id="2218" w:author="DeeM" w:date="2015-12-07T17:03:00Z">
        <w:r w:rsidRPr="00252F3E" w:rsidDel="00252F3E">
          <w:rPr>
            <w:b/>
            <w:noProof/>
            <w:rPrChange w:id="2219" w:author="DeeM" w:date="2015-12-07T17:03:00Z">
              <w:rPr>
                <w:rStyle w:val="Hipercze"/>
                <w:b/>
                <w:noProof/>
              </w:rPr>
            </w:rPrChange>
          </w:rPr>
          <w:delText>Tabela 5.18.</w:delText>
        </w:r>
        <w:r w:rsidRPr="00252F3E" w:rsidDel="00252F3E">
          <w:rPr>
            <w:noProof/>
            <w:rPrChange w:id="2220" w:author="DeeM" w:date="2015-12-07T17:03:00Z">
              <w:rPr>
                <w:rStyle w:val="Hipercze"/>
                <w:noProof/>
              </w:rPr>
            </w:rPrChange>
          </w:rPr>
          <w:delText xml:space="preserve"> Zbiór encji Event_participant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221" w:author="DeeM" w:date="2015-12-07T17:03:00Z"/>
          <w:rFonts w:asciiTheme="minorHAnsi" w:eastAsiaTheme="minorEastAsia" w:hAnsiTheme="minorHAnsi" w:cstheme="minorBidi"/>
          <w:noProof/>
          <w:sz w:val="22"/>
          <w:szCs w:val="22"/>
        </w:rPr>
      </w:pPr>
      <w:del w:id="2222" w:author="DeeM" w:date="2015-12-07T17:03:00Z">
        <w:r w:rsidRPr="00252F3E" w:rsidDel="00252F3E">
          <w:rPr>
            <w:b/>
            <w:noProof/>
            <w:rPrChange w:id="2223" w:author="DeeM" w:date="2015-12-07T17:03:00Z">
              <w:rPr>
                <w:rStyle w:val="Hipercze"/>
                <w:b/>
                <w:noProof/>
              </w:rPr>
            </w:rPrChange>
          </w:rPr>
          <w:delText>Tabela 5.19.</w:delText>
        </w:r>
        <w:r w:rsidRPr="00252F3E" w:rsidDel="00252F3E">
          <w:rPr>
            <w:noProof/>
            <w:rPrChange w:id="2224" w:author="DeeM" w:date="2015-12-07T17:03:00Z">
              <w:rPr>
                <w:rStyle w:val="Hipercze"/>
                <w:noProof/>
              </w:rPr>
            </w:rPrChange>
          </w:rPr>
          <w:delText xml:space="preserve"> Zbiór encji Comment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225" w:author="DeeM" w:date="2015-12-07T17:03:00Z"/>
          <w:rFonts w:asciiTheme="minorHAnsi" w:eastAsiaTheme="minorEastAsia" w:hAnsiTheme="minorHAnsi" w:cstheme="minorBidi"/>
          <w:noProof/>
          <w:sz w:val="22"/>
          <w:szCs w:val="22"/>
        </w:rPr>
      </w:pPr>
      <w:del w:id="2226" w:author="DeeM" w:date="2015-12-07T17:03:00Z">
        <w:r w:rsidRPr="00252F3E" w:rsidDel="00252F3E">
          <w:rPr>
            <w:b/>
            <w:noProof/>
            <w:rPrChange w:id="2227" w:author="DeeM" w:date="2015-12-07T17:03:00Z">
              <w:rPr>
                <w:rStyle w:val="Hipercze"/>
                <w:b/>
                <w:noProof/>
              </w:rPr>
            </w:rPrChange>
          </w:rPr>
          <w:delText>Tabela 7.1.</w:delText>
        </w:r>
        <w:r w:rsidRPr="00252F3E" w:rsidDel="00252F3E">
          <w:rPr>
            <w:noProof/>
            <w:rPrChange w:id="2228" w:author="DeeM" w:date="2015-12-07T17:03:00Z">
              <w:rPr>
                <w:rStyle w:val="Hipercze"/>
                <w:noProof/>
              </w:rPr>
            </w:rPrChange>
          </w:rPr>
          <w:delText xml:space="preserve"> Przypadek testowy prawidłowego rejestrowania nowego użytkownika</w:delText>
        </w:r>
        <w:r w:rsidDel="00252F3E">
          <w:rPr>
            <w:noProof/>
            <w:webHidden/>
          </w:rPr>
          <w:tab/>
        </w:r>
        <w:r w:rsidR="00CF274A" w:rsidDel="00252F3E">
          <w:rPr>
            <w:noProof/>
            <w:webHidden/>
          </w:rPr>
          <w:delText>62</w:delText>
        </w:r>
      </w:del>
    </w:p>
    <w:p w:rsidR="001D1000" w:rsidDel="00252F3E" w:rsidRDefault="001D1000">
      <w:pPr>
        <w:pStyle w:val="Spisilustracji"/>
        <w:tabs>
          <w:tab w:val="right" w:leader="dot" w:pos="8492"/>
        </w:tabs>
        <w:rPr>
          <w:del w:id="2229" w:author="DeeM" w:date="2015-12-07T17:03:00Z"/>
          <w:rFonts w:asciiTheme="minorHAnsi" w:eastAsiaTheme="minorEastAsia" w:hAnsiTheme="minorHAnsi" w:cstheme="minorBidi"/>
          <w:noProof/>
          <w:sz w:val="22"/>
          <w:szCs w:val="22"/>
        </w:rPr>
      </w:pPr>
      <w:del w:id="2230" w:author="DeeM" w:date="2015-12-07T17:03:00Z">
        <w:r w:rsidRPr="00252F3E" w:rsidDel="00252F3E">
          <w:rPr>
            <w:b/>
            <w:noProof/>
            <w:rPrChange w:id="2231" w:author="DeeM" w:date="2015-12-07T17:03:00Z">
              <w:rPr>
                <w:rStyle w:val="Hipercze"/>
                <w:b/>
                <w:noProof/>
              </w:rPr>
            </w:rPrChange>
          </w:rPr>
          <w:delText>Tabela 7.2.</w:delText>
        </w:r>
        <w:r w:rsidRPr="00252F3E" w:rsidDel="00252F3E">
          <w:rPr>
            <w:noProof/>
            <w:rPrChange w:id="2232" w:author="DeeM" w:date="2015-12-07T17:03:00Z">
              <w:rPr>
                <w:rStyle w:val="Hipercze"/>
                <w:noProof/>
              </w:rPr>
            </w:rPrChange>
          </w:rPr>
          <w:delText xml:space="preserve"> Przypadek testowy rejestracji z podaniem błędnych danych</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233" w:author="DeeM" w:date="2015-12-07T17:03:00Z"/>
          <w:rFonts w:asciiTheme="minorHAnsi" w:eastAsiaTheme="minorEastAsia" w:hAnsiTheme="minorHAnsi" w:cstheme="minorBidi"/>
          <w:noProof/>
          <w:sz w:val="22"/>
          <w:szCs w:val="22"/>
        </w:rPr>
      </w:pPr>
      <w:del w:id="2234" w:author="DeeM" w:date="2015-12-07T17:03:00Z">
        <w:r w:rsidRPr="00252F3E" w:rsidDel="00252F3E">
          <w:rPr>
            <w:b/>
            <w:noProof/>
            <w:rPrChange w:id="2235" w:author="DeeM" w:date="2015-12-07T17:03:00Z">
              <w:rPr>
                <w:rStyle w:val="Hipercze"/>
                <w:b/>
                <w:noProof/>
              </w:rPr>
            </w:rPrChange>
          </w:rPr>
          <w:delText xml:space="preserve">Tabela 7.3. </w:delText>
        </w:r>
        <w:r w:rsidRPr="00252F3E" w:rsidDel="00252F3E">
          <w:rPr>
            <w:noProof/>
            <w:rPrChange w:id="2236" w:author="DeeM" w:date="2015-12-07T17:03:00Z">
              <w:rPr>
                <w:rStyle w:val="Hipercze"/>
                <w:noProof/>
              </w:rPr>
            </w:rPrChange>
          </w:rPr>
          <w:delText>Przypadek testowy zgłaszania nowego właściciela atrakcji</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237" w:author="DeeM" w:date="2015-12-07T17:03:00Z"/>
          <w:rFonts w:asciiTheme="minorHAnsi" w:eastAsiaTheme="minorEastAsia" w:hAnsiTheme="minorHAnsi" w:cstheme="minorBidi"/>
          <w:noProof/>
          <w:sz w:val="22"/>
          <w:szCs w:val="22"/>
        </w:rPr>
      </w:pPr>
      <w:del w:id="2238" w:author="DeeM" w:date="2015-12-07T17:03:00Z">
        <w:r w:rsidRPr="00252F3E" w:rsidDel="00252F3E">
          <w:rPr>
            <w:b/>
            <w:noProof/>
            <w:rPrChange w:id="2239" w:author="DeeM" w:date="2015-12-07T17:03:00Z">
              <w:rPr>
                <w:rStyle w:val="Hipercze"/>
                <w:b/>
                <w:noProof/>
              </w:rPr>
            </w:rPrChange>
          </w:rPr>
          <w:delText>Tabela 7.4.</w:delText>
        </w:r>
        <w:r w:rsidRPr="00252F3E" w:rsidDel="00252F3E">
          <w:rPr>
            <w:noProof/>
            <w:rPrChange w:id="2240" w:author="DeeM" w:date="2015-12-07T17:03:00Z">
              <w:rPr>
                <w:rStyle w:val="Hipercze"/>
                <w:noProof/>
              </w:rPr>
            </w:rPrChange>
          </w:rPr>
          <w:delText xml:space="preserve"> Przypadek testowy akceptacji prośby o bycie właścicielem</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241" w:author="DeeM" w:date="2015-12-07T17:03:00Z"/>
          <w:rFonts w:asciiTheme="minorHAnsi" w:eastAsiaTheme="minorEastAsia" w:hAnsiTheme="minorHAnsi" w:cstheme="minorBidi"/>
          <w:noProof/>
          <w:sz w:val="22"/>
          <w:szCs w:val="22"/>
        </w:rPr>
      </w:pPr>
      <w:del w:id="2242" w:author="DeeM" w:date="2015-12-07T17:03:00Z">
        <w:r w:rsidRPr="00252F3E" w:rsidDel="00252F3E">
          <w:rPr>
            <w:b/>
            <w:noProof/>
            <w:rPrChange w:id="2243" w:author="DeeM" w:date="2015-12-07T17:03:00Z">
              <w:rPr>
                <w:rStyle w:val="Hipercze"/>
                <w:b/>
                <w:noProof/>
              </w:rPr>
            </w:rPrChange>
          </w:rPr>
          <w:delText>Tabela 7.5.</w:delText>
        </w:r>
        <w:r w:rsidRPr="00252F3E" w:rsidDel="00252F3E">
          <w:rPr>
            <w:noProof/>
            <w:rPrChange w:id="2244" w:author="DeeM" w:date="2015-12-07T17:03:00Z">
              <w:rPr>
                <w:rStyle w:val="Hipercze"/>
                <w:noProof/>
              </w:rPr>
            </w:rPrChange>
          </w:rPr>
          <w:delText xml:space="preserve"> Przypadek testowy wysyłania propozycji zawarcia nowej przyjaźni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245" w:author="DeeM" w:date="2015-12-07T17:03:00Z"/>
          <w:rFonts w:asciiTheme="minorHAnsi" w:eastAsiaTheme="minorEastAsia" w:hAnsiTheme="minorHAnsi" w:cstheme="minorBidi"/>
          <w:noProof/>
          <w:sz w:val="22"/>
          <w:szCs w:val="22"/>
        </w:rPr>
      </w:pPr>
      <w:del w:id="2246" w:author="DeeM" w:date="2015-12-07T17:03:00Z">
        <w:r w:rsidRPr="00252F3E" w:rsidDel="00252F3E">
          <w:rPr>
            <w:b/>
            <w:noProof/>
            <w:rPrChange w:id="2247" w:author="DeeM" w:date="2015-12-07T17:03:00Z">
              <w:rPr>
                <w:rStyle w:val="Hipercze"/>
                <w:b/>
                <w:noProof/>
              </w:rPr>
            </w:rPrChange>
          </w:rPr>
          <w:delText>Tabela 7.6.</w:delText>
        </w:r>
        <w:r w:rsidRPr="00252F3E" w:rsidDel="00252F3E">
          <w:rPr>
            <w:noProof/>
            <w:rPrChange w:id="2248" w:author="DeeM" w:date="2015-12-07T17:03:00Z">
              <w:rPr>
                <w:rStyle w:val="Hipercze"/>
                <w:noProof/>
              </w:rPr>
            </w:rPrChange>
          </w:rPr>
          <w:delText xml:space="preserve"> Przypadek testowy akceptacji wysłanej propozycji przyjaźni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249" w:author="DeeM" w:date="2015-12-07T17:03:00Z"/>
          <w:rFonts w:asciiTheme="minorHAnsi" w:eastAsiaTheme="minorEastAsia" w:hAnsiTheme="minorHAnsi" w:cstheme="minorBidi"/>
          <w:noProof/>
          <w:sz w:val="22"/>
          <w:szCs w:val="22"/>
        </w:rPr>
      </w:pPr>
      <w:del w:id="2250" w:author="DeeM" w:date="2015-12-07T17:03:00Z">
        <w:r w:rsidRPr="00252F3E" w:rsidDel="00252F3E">
          <w:rPr>
            <w:b/>
            <w:noProof/>
            <w:rPrChange w:id="2251" w:author="DeeM" w:date="2015-12-07T17:03:00Z">
              <w:rPr>
                <w:rStyle w:val="Hipercze"/>
                <w:b/>
                <w:noProof/>
              </w:rPr>
            </w:rPrChange>
          </w:rPr>
          <w:delText>Tabela 7.7.</w:delText>
        </w:r>
        <w:r w:rsidRPr="00252F3E" w:rsidDel="00252F3E">
          <w:rPr>
            <w:noProof/>
            <w:rPrChange w:id="2252" w:author="DeeM" w:date="2015-12-07T17:03:00Z">
              <w:rPr>
                <w:rStyle w:val="Hipercze"/>
                <w:noProof/>
              </w:rPr>
            </w:rPrChange>
          </w:rPr>
          <w:delText xml:space="preserve"> Przypadek testowy dodawania opinii do atrakcji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253" w:author="DeeM" w:date="2015-12-07T17:03:00Z"/>
          <w:rFonts w:asciiTheme="minorHAnsi" w:eastAsiaTheme="minorEastAsia" w:hAnsiTheme="minorHAnsi" w:cstheme="minorBidi"/>
          <w:noProof/>
          <w:sz w:val="22"/>
          <w:szCs w:val="22"/>
        </w:rPr>
      </w:pPr>
      <w:del w:id="2254" w:author="DeeM" w:date="2015-12-07T17:03:00Z">
        <w:r w:rsidRPr="00252F3E" w:rsidDel="00252F3E">
          <w:rPr>
            <w:b/>
            <w:noProof/>
            <w:rPrChange w:id="2255" w:author="DeeM" w:date="2015-12-07T17:03:00Z">
              <w:rPr>
                <w:rStyle w:val="Hipercze"/>
                <w:b/>
                <w:noProof/>
              </w:rPr>
            </w:rPrChange>
          </w:rPr>
          <w:delText>Tabela 7.8.</w:delText>
        </w:r>
        <w:r w:rsidRPr="00252F3E" w:rsidDel="00252F3E">
          <w:rPr>
            <w:noProof/>
            <w:rPrChange w:id="2256" w:author="DeeM" w:date="2015-12-07T17:03:00Z">
              <w:rPr>
                <w:rStyle w:val="Hipercze"/>
                <w:noProof/>
              </w:rPr>
            </w:rPrChange>
          </w:rPr>
          <w:delText xml:space="preserve"> Przypadek testowy wyszukiwania określonej atrakcji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257" w:author="DeeM" w:date="2015-12-07T17:03:00Z"/>
          <w:rFonts w:asciiTheme="minorHAnsi" w:eastAsiaTheme="minorEastAsia" w:hAnsiTheme="minorHAnsi" w:cstheme="minorBidi"/>
          <w:noProof/>
          <w:sz w:val="22"/>
          <w:szCs w:val="22"/>
        </w:rPr>
      </w:pPr>
      <w:del w:id="2258" w:author="DeeM" w:date="2015-12-07T17:03:00Z">
        <w:r w:rsidRPr="00252F3E" w:rsidDel="00252F3E">
          <w:rPr>
            <w:b/>
            <w:noProof/>
            <w:rPrChange w:id="2259" w:author="DeeM" w:date="2015-12-07T17:03:00Z">
              <w:rPr>
                <w:rStyle w:val="Hipercze"/>
                <w:b/>
                <w:noProof/>
              </w:rPr>
            </w:rPrChange>
          </w:rPr>
          <w:delText>Tabela 7.9.</w:delText>
        </w:r>
        <w:r w:rsidRPr="00252F3E" w:rsidDel="00252F3E">
          <w:rPr>
            <w:noProof/>
            <w:rPrChange w:id="2260" w:author="DeeM" w:date="2015-12-07T17:03:00Z">
              <w:rPr>
                <w:rStyle w:val="Hipercze"/>
                <w:noProof/>
              </w:rPr>
            </w:rPrChange>
          </w:rPr>
          <w:delText xml:space="preserve"> Przypadek testowy akceptacji proponowanej przez użytkownika atrakcji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261" w:author="DeeM" w:date="2015-12-07T17:03:00Z"/>
          <w:rFonts w:asciiTheme="minorHAnsi" w:eastAsiaTheme="minorEastAsia" w:hAnsiTheme="minorHAnsi" w:cstheme="minorBidi"/>
          <w:noProof/>
          <w:sz w:val="22"/>
          <w:szCs w:val="22"/>
        </w:rPr>
      </w:pPr>
      <w:del w:id="2262" w:author="DeeM" w:date="2015-12-07T17:03:00Z">
        <w:r w:rsidRPr="00252F3E" w:rsidDel="00252F3E">
          <w:rPr>
            <w:b/>
            <w:noProof/>
            <w:rPrChange w:id="2263" w:author="DeeM" w:date="2015-12-07T17:03:00Z">
              <w:rPr>
                <w:rStyle w:val="Hipercze"/>
                <w:b/>
                <w:noProof/>
              </w:rPr>
            </w:rPrChange>
          </w:rPr>
          <w:delText>Tabela 7.10.</w:delText>
        </w:r>
        <w:r w:rsidRPr="00252F3E" w:rsidDel="00252F3E">
          <w:rPr>
            <w:noProof/>
            <w:rPrChange w:id="2264" w:author="DeeM" w:date="2015-12-07T17:03:00Z">
              <w:rPr>
                <w:rStyle w:val="Hipercze"/>
                <w:noProof/>
              </w:rPr>
            </w:rPrChange>
          </w:rPr>
          <w:delText xml:space="preserve"> Przypadek testowy zgłaszania wybranej opinii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265" w:author="DeeM" w:date="2015-12-07T17:03:00Z"/>
          <w:rFonts w:asciiTheme="minorHAnsi" w:eastAsiaTheme="minorEastAsia" w:hAnsiTheme="minorHAnsi" w:cstheme="minorBidi"/>
          <w:noProof/>
          <w:sz w:val="22"/>
          <w:szCs w:val="22"/>
        </w:rPr>
      </w:pPr>
      <w:del w:id="2266" w:author="DeeM" w:date="2015-12-07T17:03:00Z">
        <w:r w:rsidRPr="00252F3E" w:rsidDel="00252F3E">
          <w:rPr>
            <w:b/>
            <w:noProof/>
            <w:rPrChange w:id="2267" w:author="DeeM" w:date="2015-12-07T17:03:00Z">
              <w:rPr>
                <w:rStyle w:val="Hipercze"/>
                <w:b/>
                <w:noProof/>
              </w:rPr>
            </w:rPrChange>
          </w:rPr>
          <w:delText>Tabela 7.11.</w:delText>
        </w:r>
        <w:r w:rsidRPr="00252F3E" w:rsidDel="00252F3E">
          <w:rPr>
            <w:noProof/>
            <w:rPrChange w:id="2268" w:author="DeeM" w:date="2015-12-07T17:03:00Z">
              <w:rPr>
                <w:rStyle w:val="Hipercze"/>
                <w:noProof/>
              </w:rPr>
            </w:rPrChange>
          </w:rPr>
          <w:delText xml:space="preserve"> Przypadek testowy usuwania zgłoszonej przez użytkowników opinii</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269" w:author="DeeM" w:date="2015-12-07T17:03:00Z"/>
          <w:rFonts w:asciiTheme="minorHAnsi" w:eastAsiaTheme="minorEastAsia" w:hAnsiTheme="minorHAnsi" w:cstheme="minorBidi"/>
          <w:noProof/>
          <w:sz w:val="22"/>
          <w:szCs w:val="22"/>
        </w:rPr>
      </w:pPr>
      <w:del w:id="2270" w:author="DeeM" w:date="2015-12-07T17:03:00Z">
        <w:r w:rsidRPr="00252F3E" w:rsidDel="00252F3E">
          <w:rPr>
            <w:b/>
            <w:noProof/>
            <w:rPrChange w:id="2271" w:author="DeeM" w:date="2015-12-07T17:03:00Z">
              <w:rPr>
                <w:rStyle w:val="Hipercze"/>
                <w:b/>
                <w:noProof/>
              </w:rPr>
            </w:rPrChange>
          </w:rPr>
          <w:delText>Tabela 7.12</w:delText>
        </w:r>
        <w:r w:rsidRPr="00252F3E" w:rsidDel="00252F3E">
          <w:rPr>
            <w:noProof/>
            <w:rPrChange w:id="2272" w:author="DeeM" w:date="2015-12-07T17:03:00Z">
              <w:rPr>
                <w:rStyle w:val="Hipercze"/>
                <w:noProof/>
              </w:rPr>
            </w:rPrChange>
          </w:rPr>
          <w:delText>. Przypadek testowy dodawania menu do atrakcji</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273" w:author="DeeM" w:date="2015-12-07T17:03:00Z"/>
          <w:rFonts w:asciiTheme="minorHAnsi" w:eastAsiaTheme="minorEastAsia" w:hAnsiTheme="minorHAnsi" w:cstheme="minorBidi"/>
          <w:noProof/>
          <w:sz w:val="22"/>
          <w:szCs w:val="22"/>
        </w:rPr>
      </w:pPr>
      <w:del w:id="2274" w:author="DeeM" w:date="2015-12-07T17:03:00Z">
        <w:r w:rsidRPr="00252F3E" w:rsidDel="00252F3E">
          <w:rPr>
            <w:b/>
            <w:noProof/>
            <w:rPrChange w:id="2275" w:author="DeeM" w:date="2015-12-07T17:03:00Z">
              <w:rPr>
                <w:rStyle w:val="Hipercze"/>
                <w:b/>
                <w:noProof/>
              </w:rPr>
            </w:rPrChange>
          </w:rPr>
          <w:delText>Tabela 7.13</w:delText>
        </w:r>
        <w:r w:rsidRPr="00252F3E" w:rsidDel="00252F3E">
          <w:rPr>
            <w:noProof/>
            <w:rPrChange w:id="2276" w:author="DeeM" w:date="2015-12-07T17:03:00Z">
              <w:rPr>
                <w:rStyle w:val="Hipercze"/>
                <w:noProof/>
              </w:rPr>
            </w:rPrChange>
          </w:rPr>
          <w:delText>. Przypadek testowy poprawnego logowania do systemu</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277" w:author="DeeM" w:date="2015-12-07T17:03:00Z"/>
          <w:rFonts w:asciiTheme="minorHAnsi" w:eastAsiaTheme="minorEastAsia" w:hAnsiTheme="minorHAnsi" w:cstheme="minorBidi"/>
          <w:noProof/>
          <w:sz w:val="22"/>
          <w:szCs w:val="22"/>
        </w:rPr>
      </w:pPr>
      <w:del w:id="2278" w:author="DeeM" w:date="2015-12-07T17:03:00Z">
        <w:r w:rsidRPr="00252F3E" w:rsidDel="00252F3E">
          <w:rPr>
            <w:b/>
            <w:noProof/>
            <w:rPrChange w:id="2279" w:author="DeeM" w:date="2015-12-07T17:03:00Z">
              <w:rPr>
                <w:rStyle w:val="Hipercze"/>
                <w:b/>
                <w:noProof/>
              </w:rPr>
            </w:rPrChange>
          </w:rPr>
          <w:delText>Tabela 7.14</w:delText>
        </w:r>
        <w:r w:rsidRPr="00252F3E" w:rsidDel="00252F3E">
          <w:rPr>
            <w:noProof/>
            <w:rPrChange w:id="2280" w:author="DeeM" w:date="2015-12-07T17:03:00Z">
              <w:rPr>
                <w:rStyle w:val="Hipercze"/>
                <w:noProof/>
              </w:rPr>
            </w:rPrChange>
          </w:rPr>
          <w:delText>. Przypadek testowy błędnego logowania do systemu</w:delText>
        </w:r>
        <w:r w:rsidDel="00252F3E">
          <w:rPr>
            <w:noProof/>
            <w:webHidden/>
          </w:rPr>
          <w:tab/>
        </w:r>
        <w:r w:rsidR="00CF274A" w:rsidDel="00252F3E">
          <w:rPr>
            <w:noProof/>
            <w:webHidden/>
          </w:rPr>
          <w:delText>67</w:delText>
        </w:r>
      </w:del>
    </w:p>
    <w:p w:rsidR="001D1000" w:rsidDel="00252F3E" w:rsidRDefault="001D1000">
      <w:pPr>
        <w:pStyle w:val="Spisilustracji"/>
        <w:tabs>
          <w:tab w:val="right" w:leader="dot" w:pos="8492"/>
        </w:tabs>
        <w:rPr>
          <w:del w:id="2281" w:author="DeeM" w:date="2015-12-07T17:03:00Z"/>
          <w:rFonts w:asciiTheme="minorHAnsi" w:eastAsiaTheme="minorEastAsia" w:hAnsiTheme="minorHAnsi" w:cstheme="minorBidi"/>
          <w:noProof/>
          <w:sz w:val="22"/>
          <w:szCs w:val="22"/>
        </w:rPr>
      </w:pPr>
      <w:del w:id="2282" w:author="DeeM" w:date="2015-12-07T17:03:00Z">
        <w:r w:rsidRPr="00252F3E" w:rsidDel="00252F3E">
          <w:rPr>
            <w:b/>
            <w:noProof/>
            <w:rPrChange w:id="2283" w:author="DeeM" w:date="2015-12-07T17:03:00Z">
              <w:rPr>
                <w:rStyle w:val="Hipercze"/>
                <w:b/>
                <w:noProof/>
              </w:rPr>
            </w:rPrChange>
          </w:rPr>
          <w:delText>Tabela 7.15.</w:delText>
        </w:r>
        <w:r w:rsidRPr="00252F3E" w:rsidDel="00252F3E">
          <w:rPr>
            <w:noProof/>
            <w:rPrChange w:id="2284" w:author="DeeM" w:date="2015-12-07T17:03:00Z">
              <w:rPr>
                <w:rStyle w:val="Hipercze"/>
                <w:noProof/>
              </w:rPr>
            </w:rPrChange>
          </w:rPr>
          <w:delText xml:space="preserve"> Przypadek testowy dodawania nowej atrakcji</w:delText>
        </w:r>
        <w:r w:rsidDel="00252F3E">
          <w:rPr>
            <w:noProof/>
            <w:webHidden/>
          </w:rPr>
          <w:tab/>
        </w:r>
        <w:r w:rsidR="00CF274A" w:rsidDel="00252F3E">
          <w:rPr>
            <w:noProof/>
            <w:webHidden/>
          </w:rPr>
          <w:delText>67</w:delText>
        </w:r>
      </w:del>
    </w:p>
    <w:p w:rsidR="001D1000" w:rsidDel="00252F3E" w:rsidRDefault="001D1000">
      <w:pPr>
        <w:pStyle w:val="Spisilustracji"/>
        <w:tabs>
          <w:tab w:val="right" w:leader="dot" w:pos="8492"/>
        </w:tabs>
        <w:rPr>
          <w:del w:id="2285" w:author="DeeM" w:date="2015-12-07T17:03:00Z"/>
          <w:rFonts w:asciiTheme="minorHAnsi" w:eastAsiaTheme="minorEastAsia" w:hAnsiTheme="minorHAnsi" w:cstheme="minorBidi"/>
          <w:noProof/>
          <w:sz w:val="22"/>
          <w:szCs w:val="22"/>
        </w:rPr>
      </w:pPr>
      <w:del w:id="2286" w:author="DeeM" w:date="2015-12-07T17:03:00Z">
        <w:r w:rsidRPr="00252F3E" w:rsidDel="00252F3E">
          <w:rPr>
            <w:b/>
            <w:noProof/>
            <w:rPrChange w:id="2287" w:author="DeeM" w:date="2015-12-07T17:03:00Z">
              <w:rPr>
                <w:rStyle w:val="Hipercze"/>
                <w:b/>
                <w:noProof/>
              </w:rPr>
            </w:rPrChange>
          </w:rPr>
          <w:delText>Tabela 7.16.</w:delText>
        </w:r>
        <w:r w:rsidRPr="00252F3E" w:rsidDel="00252F3E">
          <w:rPr>
            <w:noProof/>
            <w:rPrChange w:id="2288" w:author="DeeM" w:date="2015-12-07T17:03:00Z">
              <w:rPr>
                <w:rStyle w:val="Hipercze"/>
                <w:noProof/>
              </w:rPr>
            </w:rPrChange>
          </w:rPr>
          <w:delText xml:space="preserve"> Przypadek testowy dodawania nowego wydarzenia</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289" w:author="DeeM" w:date="2015-12-07T17:03:00Z"/>
          <w:rFonts w:asciiTheme="minorHAnsi" w:eastAsiaTheme="minorEastAsia" w:hAnsiTheme="minorHAnsi" w:cstheme="minorBidi"/>
          <w:noProof/>
          <w:sz w:val="22"/>
          <w:szCs w:val="22"/>
        </w:rPr>
      </w:pPr>
      <w:del w:id="2290" w:author="DeeM" w:date="2015-12-07T17:03:00Z">
        <w:r w:rsidRPr="00252F3E" w:rsidDel="00252F3E">
          <w:rPr>
            <w:b/>
            <w:noProof/>
            <w:rPrChange w:id="2291" w:author="DeeM" w:date="2015-12-07T17:03:00Z">
              <w:rPr>
                <w:rStyle w:val="Hipercze"/>
                <w:b/>
                <w:noProof/>
              </w:rPr>
            </w:rPrChange>
          </w:rPr>
          <w:delText>Tabela 7.17.</w:delText>
        </w:r>
        <w:r w:rsidRPr="00252F3E" w:rsidDel="00252F3E">
          <w:rPr>
            <w:noProof/>
            <w:rPrChange w:id="2292" w:author="DeeM" w:date="2015-12-07T17:03:00Z">
              <w:rPr>
                <w:rStyle w:val="Hipercze"/>
                <w:noProof/>
              </w:rPr>
            </w:rPrChange>
          </w:rPr>
          <w:delText xml:space="preserve"> Przypadek testowy dołączania do utworzonego wydarzenia</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293" w:author="DeeM" w:date="2015-12-07T17:03:00Z"/>
          <w:rFonts w:asciiTheme="minorHAnsi" w:eastAsiaTheme="minorEastAsia" w:hAnsiTheme="minorHAnsi" w:cstheme="minorBidi"/>
          <w:noProof/>
          <w:sz w:val="22"/>
          <w:szCs w:val="22"/>
        </w:rPr>
      </w:pPr>
      <w:del w:id="2294" w:author="DeeM" w:date="2015-12-07T17:03:00Z">
        <w:r w:rsidRPr="00252F3E" w:rsidDel="00252F3E">
          <w:rPr>
            <w:b/>
            <w:noProof/>
            <w:rPrChange w:id="2295" w:author="DeeM" w:date="2015-12-07T17:03:00Z">
              <w:rPr>
                <w:rStyle w:val="Hipercze"/>
                <w:b/>
                <w:noProof/>
              </w:rPr>
            </w:rPrChange>
          </w:rPr>
          <w:delText>Tabela 7.18.</w:delText>
        </w:r>
        <w:r w:rsidRPr="00252F3E" w:rsidDel="00252F3E">
          <w:rPr>
            <w:noProof/>
            <w:rPrChange w:id="2296" w:author="DeeM" w:date="2015-12-07T17:03:00Z">
              <w:rPr>
                <w:rStyle w:val="Hipercze"/>
                <w:noProof/>
              </w:rPr>
            </w:rPrChange>
          </w:rPr>
          <w:delText xml:space="preserve"> Przypadek testowy wyświetlenia trasy i informacji o atrakcji w aplikacji mobilnej</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297" w:author="DeeM" w:date="2015-12-07T17:03:00Z"/>
          <w:rFonts w:asciiTheme="minorHAnsi" w:eastAsiaTheme="minorEastAsia" w:hAnsiTheme="minorHAnsi" w:cstheme="minorBidi"/>
          <w:noProof/>
          <w:sz w:val="22"/>
          <w:szCs w:val="22"/>
        </w:rPr>
      </w:pPr>
      <w:del w:id="2298" w:author="DeeM" w:date="2015-12-07T17:03:00Z">
        <w:r w:rsidRPr="00252F3E" w:rsidDel="00252F3E">
          <w:rPr>
            <w:b/>
            <w:noProof/>
            <w:rPrChange w:id="2299" w:author="DeeM" w:date="2015-12-07T17:03:00Z">
              <w:rPr>
                <w:rStyle w:val="Hipercze"/>
                <w:b/>
                <w:noProof/>
              </w:rPr>
            </w:rPrChange>
          </w:rPr>
          <w:delText>Tabela 7.19.</w:delText>
        </w:r>
        <w:r w:rsidRPr="00252F3E" w:rsidDel="00252F3E">
          <w:rPr>
            <w:noProof/>
            <w:rPrChange w:id="2300" w:author="DeeM" w:date="2015-12-07T17:03:00Z">
              <w:rPr>
                <w:rStyle w:val="Hipercze"/>
                <w:noProof/>
              </w:rPr>
            </w:rPrChange>
          </w:rPr>
          <w:delText xml:space="preserve"> Scenariusz testowy rejestracji konta użytkownika</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301" w:author="DeeM" w:date="2015-12-07T17:03:00Z"/>
          <w:rFonts w:asciiTheme="minorHAnsi" w:eastAsiaTheme="minorEastAsia" w:hAnsiTheme="minorHAnsi" w:cstheme="minorBidi"/>
          <w:noProof/>
          <w:sz w:val="22"/>
          <w:szCs w:val="22"/>
        </w:rPr>
      </w:pPr>
      <w:del w:id="2302" w:author="DeeM" w:date="2015-12-07T17:03:00Z">
        <w:r w:rsidRPr="00252F3E" w:rsidDel="00252F3E">
          <w:rPr>
            <w:b/>
            <w:noProof/>
            <w:rPrChange w:id="2303" w:author="DeeM" w:date="2015-12-07T17:03:00Z">
              <w:rPr>
                <w:rStyle w:val="Hipercze"/>
                <w:b/>
                <w:noProof/>
              </w:rPr>
            </w:rPrChange>
          </w:rPr>
          <w:delText>Tabela 7.20.</w:delText>
        </w:r>
        <w:r w:rsidRPr="00252F3E" w:rsidDel="00252F3E">
          <w:rPr>
            <w:noProof/>
            <w:rPrChange w:id="2304" w:author="DeeM" w:date="2015-12-07T17:03:00Z">
              <w:rPr>
                <w:rStyle w:val="Hipercze"/>
                <w:noProof/>
              </w:rPr>
            </w:rPrChange>
          </w:rPr>
          <w:delText xml:space="preserve"> Scenariusz testowy dodawania nowych atrakcji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305" w:author="DeeM" w:date="2015-12-07T17:03:00Z"/>
          <w:rFonts w:asciiTheme="minorHAnsi" w:eastAsiaTheme="minorEastAsia" w:hAnsiTheme="minorHAnsi" w:cstheme="minorBidi"/>
          <w:noProof/>
          <w:sz w:val="22"/>
          <w:szCs w:val="22"/>
        </w:rPr>
      </w:pPr>
      <w:del w:id="2306" w:author="DeeM" w:date="2015-12-07T17:03:00Z">
        <w:r w:rsidRPr="00252F3E" w:rsidDel="00252F3E">
          <w:rPr>
            <w:b/>
            <w:noProof/>
            <w:rPrChange w:id="2307" w:author="DeeM" w:date="2015-12-07T17:03:00Z">
              <w:rPr>
                <w:rStyle w:val="Hipercze"/>
                <w:b/>
                <w:noProof/>
              </w:rPr>
            </w:rPrChange>
          </w:rPr>
          <w:delText>Tabela 7.21.</w:delText>
        </w:r>
        <w:r w:rsidRPr="00252F3E" w:rsidDel="00252F3E">
          <w:rPr>
            <w:noProof/>
            <w:rPrChange w:id="2308" w:author="DeeM" w:date="2015-12-07T17:03:00Z">
              <w:rPr>
                <w:rStyle w:val="Hipercze"/>
                <w:noProof/>
              </w:rPr>
            </w:rPrChange>
          </w:rPr>
          <w:delText xml:space="preserve"> Scenariusz testowy uzupełniania szczegółów atrakcji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309" w:author="DeeM" w:date="2015-12-07T17:03:00Z"/>
          <w:rFonts w:asciiTheme="minorHAnsi" w:eastAsiaTheme="minorEastAsia" w:hAnsiTheme="minorHAnsi" w:cstheme="minorBidi"/>
          <w:noProof/>
          <w:sz w:val="22"/>
          <w:szCs w:val="22"/>
        </w:rPr>
      </w:pPr>
      <w:del w:id="2310" w:author="DeeM" w:date="2015-12-07T17:03:00Z">
        <w:r w:rsidRPr="00252F3E" w:rsidDel="00252F3E">
          <w:rPr>
            <w:b/>
            <w:noProof/>
            <w:rPrChange w:id="2311" w:author="DeeM" w:date="2015-12-07T17:03:00Z">
              <w:rPr>
                <w:rStyle w:val="Hipercze"/>
                <w:b/>
                <w:noProof/>
              </w:rPr>
            </w:rPrChange>
          </w:rPr>
          <w:delText>Tabela 7.22.</w:delText>
        </w:r>
        <w:r w:rsidRPr="00252F3E" w:rsidDel="00252F3E">
          <w:rPr>
            <w:noProof/>
            <w:rPrChange w:id="2312" w:author="DeeM" w:date="2015-12-07T17:03:00Z">
              <w:rPr>
                <w:rStyle w:val="Hipercze"/>
                <w:noProof/>
              </w:rPr>
            </w:rPrChange>
          </w:rPr>
          <w:delText xml:space="preserve"> Scenariusz testowy dodawania, zgłaszania i usuwania opinii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313" w:author="DeeM" w:date="2015-12-07T17:03:00Z"/>
          <w:rFonts w:asciiTheme="minorHAnsi" w:eastAsiaTheme="minorEastAsia" w:hAnsiTheme="minorHAnsi" w:cstheme="minorBidi"/>
          <w:noProof/>
          <w:sz w:val="22"/>
          <w:szCs w:val="22"/>
        </w:rPr>
      </w:pPr>
      <w:del w:id="2314" w:author="DeeM" w:date="2015-12-07T17:03:00Z">
        <w:r w:rsidRPr="00252F3E" w:rsidDel="00252F3E">
          <w:rPr>
            <w:b/>
            <w:noProof/>
            <w:rPrChange w:id="2315" w:author="DeeM" w:date="2015-12-07T17:03:00Z">
              <w:rPr>
                <w:rStyle w:val="Hipercze"/>
                <w:b/>
                <w:noProof/>
              </w:rPr>
            </w:rPrChange>
          </w:rPr>
          <w:delText>Tabela 7.23.</w:delText>
        </w:r>
        <w:r w:rsidRPr="00252F3E" w:rsidDel="00252F3E">
          <w:rPr>
            <w:noProof/>
            <w:rPrChange w:id="2316" w:author="DeeM" w:date="2015-12-07T17:03:00Z">
              <w:rPr>
                <w:rStyle w:val="Hipercze"/>
                <w:noProof/>
              </w:rPr>
            </w:rPrChange>
          </w:rPr>
          <w:delText xml:space="preserve"> Scenariusz testowy dodawania, zgłaszania i usuwania opinii</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317" w:author="DeeM" w:date="2015-12-07T17:03:00Z"/>
          <w:rFonts w:asciiTheme="minorHAnsi" w:eastAsiaTheme="minorEastAsia" w:hAnsiTheme="minorHAnsi" w:cstheme="minorBidi"/>
          <w:noProof/>
          <w:sz w:val="22"/>
          <w:szCs w:val="22"/>
        </w:rPr>
      </w:pPr>
      <w:del w:id="2318" w:author="DeeM" w:date="2015-12-07T17:03:00Z">
        <w:r w:rsidRPr="00252F3E" w:rsidDel="00252F3E">
          <w:rPr>
            <w:b/>
            <w:noProof/>
            <w:rPrChange w:id="2319" w:author="DeeM" w:date="2015-12-07T17:03:00Z">
              <w:rPr>
                <w:rStyle w:val="Hipercze"/>
                <w:b/>
                <w:noProof/>
              </w:rPr>
            </w:rPrChange>
          </w:rPr>
          <w:delText>Tabela 7.24.</w:delText>
        </w:r>
        <w:r w:rsidRPr="00252F3E" w:rsidDel="00252F3E">
          <w:rPr>
            <w:noProof/>
            <w:rPrChange w:id="2320" w:author="DeeM" w:date="2015-12-07T17:03:00Z">
              <w:rPr>
                <w:rStyle w:val="Hipercze"/>
                <w:noProof/>
              </w:rPr>
            </w:rPrChange>
          </w:rPr>
          <w:delText xml:space="preserve"> Scenariusz testowy dodawania właściciela do atrakcji</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321" w:author="DeeM" w:date="2015-12-07T17:03:00Z"/>
          <w:rFonts w:asciiTheme="minorHAnsi" w:eastAsiaTheme="minorEastAsia" w:hAnsiTheme="minorHAnsi" w:cstheme="minorBidi"/>
          <w:noProof/>
          <w:sz w:val="22"/>
          <w:szCs w:val="22"/>
        </w:rPr>
      </w:pPr>
      <w:del w:id="2322" w:author="DeeM" w:date="2015-12-07T17:03:00Z">
        <w:r w:rsidRPr="00252F3E" w:rsidDel="00252F3E">
          <w:rPr>
            <w:b/>
            <w:noProof/>
            <w:rPrChange w:id="2323" w:author="DeeM" w:date="2015-12-07T17:03:00Z">
              <w:rPr>
                <w:rStyle w:val="Hipercze"/>
                <w:b/>
                <w:noProof/>
              </w:rPr>
            </w:rPrChange>
          </w:rPr>
          <w:delText>Tabela 7.25</w:delText>
        </w:r>
        <w:r w:rsidRPr="00252F3E" w:rsidDel="00252F3E">
          <w:rPr>
            <w:noProof/>
            <w:rPrChange w:id="2324" w:author="DeeM" w:date="2015-12-07T17:03:00Z">
              <w:rPr>
                <w:rStyle w:val="Hipercze"/>
                <w:noProof/>
              </w:rPr>
            </w:rPrChange>
          </w:rPr>
          <w:delText>. Scenariusz testowy rejestracji konta użytkownika</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325" w:author="DeeM" w:date="2015-12-07T17:03:00Z"/>
          <w:rFonts w:asciiTheme="minorHAnsi" w:eastAsiaTheme="minorEastAsia" w:hAnsiTheme="minorHAnsi" w:cstheme="minorBidi"/>
          <w:noProof/>
          <w:sz w:val="22"/>
          <w:szCs w:val="22"/>
        </w:rPr>
      </w:pPr>
      <w:del w:id="2326" w:author="DeeM" w:date="2015-12-07T17:03:00Z">
        <w:r w:rsidRPr="00252F3E" w:rsidDel="00252F3E">
          <w:rPr>
            <w:b/>
            <w:noProof/>
            <w:rPrChange w:id="2327" w:author="DeeM" w:date="2015-12-07T17:03:00Z">
              <w:rPr>
                <w:rStyle w:val="Hipercze"/>
                <w:b/>
                <w:noProof/>
              </w:rPr>
            </w:rPrChange>
          </w:rPr>
          <w:delText>Tabela 7.26.</w:delText>
        </w:r>
        <w:r w:rsidRPr="00252F3E" w:rsidDel="00252F3E">
          <w:rPr>
            <w:noProof/>
            <w:rPrChange w:id="2328" w:author="DeeM" w:date="2015-12-07T17:03:00Z">
              <w:rPr>
                <w:rStyle w:val="Hipercze"/>
                <w:noProof/>
              </w:rPr>
            </w:rPrChange>
          </w:rPr>
          <w:delText xml:space="preserve"> Statystyki zgłoszonych błędów</w:delText>
        </w:r>
        <w:r w:rsidDel="00252F3E">
          <w:rPr>
            <w:noProof/>
            <w:webHidden/>
          </w:rPr>
          <w:tab/>
        </w:r>
        <w:r w:rsidR="00CF274A" w:rsidDel="00252F3E">
          <w:rPr>
            <w:noProof/>
            <w:webHidden/>
          </w:rPr>
          <w:delText>71</w:delText>
        </w:r>
      </w:del>
    </w:p>
    <w:p w:rsidR="001D1000" w:rsidDel="00252F3E" w:rsidRDefault="001D1000">
      <w:pPr>
        <w:pStyle w:val="Spisilustracji"/>
        <w:tabs>
          <w:tab w:val="right" w:leader="dot" w:pos="8492"/>
        </w:tabs>
        <w:rPr>
          <w:del w:id="2329" w:author="DeeM" w:date="2015-12-07T17:03:00Z"/>
          <w:rFonts w:asciiTheme="minorHAnsi" w:eastAsiaTheme="minorEastAsia" w:hAnsiTheme="minorHAnsi" w:cstheme="minorBidi"/>
          <w:noProof/>
          <w:sz w:val="22"/>
          <w:szCs w:val="22"/>
        </w:rPr>
      </w:pPr>
      <w:del w:id="2330" w:author="DeeM" w:date="2015-12-07T17:03:00Z">
        <w:r w:rsidRPr="00252F3E" w:rsidDel="00252F3E">
          <w:rPr>
            <w:b/>
            <w:noProof/>
            <w:rPrChange w:id="2331" w:author="DeeM" w:date="2015-12-07T17:03:00Z">
              <w:rPr>
                <w:rStyle w:val="Hipercze"/>
                <w:b/>
                <w:noProof/>
              </w:rPr>
            </w:rPrChange>
          </w:rPr>
          <w:delText>Tabela 7.27.</w:delText>
        </w:r>
        <w:r w:rsidRPr="00252F3E" w:rsidDel="00252F3E">
          <w:rPr>
            <w:noProof/>
            <w:rPrChange w:id="2332" w:author="DeeM" w:date="2015-12-07T17:03:00Z">
              <w:rPr>
                <w:rStyle w:val="Hipercze"/>
                <w:noProof/>
              </w:rPr>
            </w:rPrChange>
          </w:rPr>
          <w:delText xml:space="preserve"> Statystyki przypisanych i naprawionych błędów dla konkretnych członków zespołu</w:delText>
        </w:r>
        <w:r w:rsidDel="00252F3E">
          <w:rPr>
            <w:noProof/>
            <w:webHidden/>
          </w:rPr>
          <w:tab/>
        </w:r>
        <w:r w:rsidR="00CF274A" w:rsidDel="00252F3E">
          <w:rPr>
            <w:noProof/>
            <w:webHidden/>
          </w:rPr>
          <w:delText>71</w:delText>
        </w:r>
      </w:del>
    </w:p>
    <w:p w:rsidR="004220E7" w:rsidRPr="00EB64D7" w:rsidRDefault="001631E4" w:rsidP="004220E7">
      <w:pPr>
        <w:pStyle w:val="Zwykyakapit"/>
        <w:rPr>
          <w:lang w:val="en-US"/>
        </w:rPr>
      </w:pPr>
      <w:r>
        <w:rPr>
          <w:lang w:val="en-US"/>
        </w:rPr>
        <w:fldChar w:fldCharType="end"/>
      </w:r>
    </w:p>
    <w:sectPr w:rsidR="004220E7" w:rsidRPr="00EB64D7" w:rsidSect="001057CA">
      <w:footerReference w:type="default" r:id="rId57"/>
      <w:footerReference w:type="first" r:id="rId58"/>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876"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010"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237" w:author="Olek" w:date="2015-12-07T09:48:00Z" w:initials="AJ">
    <w:p w:rsidR="00252F3E" w:rsidRDefault="00252F3E">
      <w:pPr>
        <w:pStyle w:val="Tekstkomentarza"/>
      </w:pPr>
      <w:r>
        <w:rPr>
          <w:rStyle w:val="Odwoaniedokomentarza"/>
        </w:rPr>
        <w:annotationRef/>
      </w:r>
      <w:r>
        <w:t>Vide poprzednie uwagi</w:t>
      </w:r>
    </w:p>
  </w:comment>
  <w:comment w:id="1535" w:author="Olek" w:date="2015-12-07T09:51:00Z" w:initials="AJ">
    <w:p w:rsidR="00252F3E" w:rsidRDefault="00252F3E">
      <w:pPr>
        <w:pStyle w:val="Tekstkomentarza"/>
      </w:pPr>
      <w:r>
        <w:rPr>
          <w:rStyle w:val="Odwoaniedokomentarza"/>
        </w:rPr>
        <w:annotationRef/>
      </w:r>
      <w:r>
        <w:t>Tu i w podpisach częściowe Boldy, trochę to razi</w:t>
      </w:r>
    </w:p>
  </w:comment>
  <w:comment w:id="1697"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1702"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7CA1" w:rsidRDefault="000B7CA1" w:rsidP="009D2F6E">
      <w:r>
        <w:separator/>
      </w:r>
    </w:p>
  </w:endnote>
  <w:endnote w:type="continuationSeparator" w:id="1">
    <w:p w:rsidR="000B7CA1" w:rsidRDefault="000B7CA1"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pPr>
      <w:pStyle w:val="Stopka"/>
      <w:jc w:val="center"/>
    </w:pPr>
    <w:fldSimple w:instr=" PAGE   \* MERGEFORMAT ">
      <w:r w:rsidR="00EF5649">
        <w:rPr>
          <w:noProof/>
        </w:rPr>
        <w:t>1</w:t>
      </w:r>
    </w:fldSimple>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7CA1" w:rsidRDefault="000B7CA1" w:rsidP="009D2F6E">
      <w:r>
        <w:separator/>
      </w:r>
    </w:p>
  </w:footnote>
  <w:footnote w:type="continuationSeparator" w:id="1">
    <w:p w:rsidR="000B7CA1" w:rsidRDefault="000B7CA1"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11266"/>
  </w:hdrShapeDefaults>
  <w:footnotePr>
    <w:footnote w:id="0"/>
    <w:footnote w:id="1"/>
  </w:footnotePr>
  <w:endnotePr>
    <w:endnote w:id="0"/>
    <w:endnote w:id="1"/>
  </w:endnotePr>
  <w:compat/>
  <w:rsids>
    <w:rsidRoot w:val="009D2F6E"/>
    <w:rsid w:val="00051934"/>
    <w:rsid w:val="00054EC9"/>
    <w:rsid w:val="00084473"/>
    <w:rsid w:val="000B3EC6"/>
    <w:rsid w:val="000B7CA1"/>
    <w:rsid w:val="001057CA"/>
    <w:rsid w:val="00137A22"/>
    <w:rsid w:val="001631E4"/>
    <w:rsid w:val="001B7039"/>
    <w:rsid w:val="001D1000"/>
    <w:rsid w:val="002119F7"/>
    <w:rsid w:val="00247572"/>
    <w:rsid w:val="00252F3E"/>
    <w:rsid w:val="0029244D"/>
    <w:rsid w:val="002A2FE3"/>
    <w:rsid w:val="002A41BA"/>
    <w:rsid w:val="002B4B7A"/>
    <w:rsid w:val="00306BCB"/>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B5BBA"/>
    <w:rsid w:val="004C78F1"/>
    <w:rsid w:val="005170C0"/>
    <w:rsid w:val="00517A23"/>
    <w:rsid w:val="00533281"/>
    <w:rsid w:val="0055298E"/>
    <w:rsid w:val="005E4E9F"/>
    <w:rsid w:val="005E5E4F"/>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A7A75"/>
    <w:rsid w:val="00AD6163"/>
    <w:rsid w:val="00B17032"/>
    <w:rsid w:val="00B42833"/>
    <w:rsid w:val="00B65A93"/>
    <w:rsid w:val="00B65B12"/>
    <w:rsid w:val="00B9167C"/>
    <w:rsid w:val="00BA7AAA"/>
    <w:rsid w:val="00BC770F"/>
    <w:rsid w:val="00BE33D5"/>
    <w:rsid w:val="00BE3676"/>
    <w:rsid w:val="00BE5DA9"/>
    <w:rsid w:val="00C17151"/>
    <w:rsid w:val="00C31140"/>
    <w:rsid w:val="00C32759"/>
    <w:rsid w:val="00C62558"/>
    <w:rsid w:val="00C765C2"/>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70294"/>
    <w:rsid w:val="00E85057"/>
    <w:rsid w:val="00EB3F41"/>
    <w:rsid w:val="00EC607C"/>
    <w:rsid w:val="00ED28E0"/>
    <w:rsid w:val="00EF376B"/>
    <w:rsid w:val="00EF5649"/>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FC1F88-413C-487C-9F4C-E2029FE80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22751</Words>
  <Characters>136510</Characters>
  <Application>Microsoft Office Word</Application>
  <DocSecurity>0</DocSecurity>
  <Lines>1137</Lines>
  <Paragraphs>317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3</cp:revision>
  <cp:lastPrinted>2015-12-06T17:52:00Z</cp:lastPrinted>
  <dcterms:created xsi:type="dcterms:W3CDTF">2015-12-07T16:26:00Z</dcterms:created>
  <dcterms:modified xsi:type="dcterms:W3CDTF">2015-12-07T16:26:00Z</dcterms:modified>
</cp:coreProperties>
</file>