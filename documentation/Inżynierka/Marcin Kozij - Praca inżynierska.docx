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Overlap w:val="never"/>
        <w:tblW w:w="9810" w:type="dxa"/>
        <w:tblLayout w:type="fixed"/>
        <w:tblLook w:val="01E0" w:firstRow="1" w:lastRow="1" w:firstColumn="1" w:lastColumn="1" w:noHBand="0" w:noVBand="0"/>
      </w:tblPr>
      <w:tblGrid>
        <w:gridCol w:w="3780"/>
        <w:gridCol w:w="2775"/>
        <w:gridCol w:w="3255"/>
      </w:tblGrid>
      <w:tr w:rsidR="009D2F6E" w14:paraId="79788586" w14:textId="77777777">
        <w:tc>
          <w:tcPr>
            <w:tcW w:w="3780" w:type="dxa"/>
            <w:tcMar>
              <w:top w:w="20" w:type="dxa"/>
              <w:left w:w="20" w:type="dxa"/>
              <w:bottom w:w="1020" w:type="dxa"/>
              <w:right w:w="20" w:type="dxa"/>
            </w:tcMar>
          </w:tcPr>
          <w:p w14:paraId="40A7E2AB" w14:textId="6AA202CA" w:rsidR="009D2F6E" w:rsidRDefault="0006047B">
            <w:r>
              <w:rPr>
                <w:noProof/>
              </w:rPr>
              <mc:AlternateContent>
                <mc:Choice Requires="wps">
                  <w:drawing>
                    <wp:anchor distT="0" distB="0" distL="114300" distR="114300" simplePos="0" relativeHeight="251654144" behindDoc="0" locked="0" layoutInCell="1" allowOverlap="1" wp14:anchorId="696DB7BE" wp14:editId="21C701EF">
                      <wp:simplePos x="0" y="0"/>
                      <wp:positionH relativeFrom="column">
                        <wp:posOffset>0</wp:posOffset>
                      </wp:positionH>
                      <wp:positionV relativeFrom="paragraph">
                        <wp:posOffset>0</wp:posOffset>
                      </wp:positionV>
                      <wp:extent cx="635000" cy="635000"/>
                      <wp:effectExtent l="0" t="0" r="0" b="0"/>
                      <wp:wrapNone/>
                      <wp:docPr id="20" name="AutoShape 1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3BFB4C" id="AutoShape 13" o:spid="_x0000_s1026" style="position:absolute;margin-left:0;margin-top:0;width:50pt;height:50pt;z-index:2516541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Dcvaey6AgAA0QUA&#10;AA4AAAAAAAAAAAAAAAAALgIAAGRycy9lMm9Eb2MueG1sUEsBAi0AFAAGAAgAAAAhAIZbh9XYAAAA&#10;BQEAAA8AAAAAAAAAAAAAAAAAFAUAAGRycy9kb3ducmV2LnhtbFBLBQYAAAAABAAEAPMAAAAZBgAA&#10;AAA=&#10;" filled="f" stroked="f">
                      <o:lock v:ext="edit" aspectratio="t" selection="t"/>
                    </v:rect>
                  </w:pict>
                </mc:Fallback>
              </mc:AlternateContent>
            </w:r>
            <w:r w:rsidR="009D036B">
              <w:rPr>
                <w:noProof/>
              </w:rPr>
              <w:drawing>
                <wp:inline distT="0" distB="0" distL="0" distR="0" wp14:anchorId="0EF2F13D" wp14:editId="191D74D3">
                  <wp:extent cx="2314575" cy="628650"/>
                  <wp:effectExtent l="19050" t="0" r="9525" b="0"/>
                  <wp:docPr id="2057" name="Obraz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8" cstate="print"/>
                          <a:srcRect/>
                          <a:stretch>
                            <a:fillRect/>
                          </a:stretch>
                        </pic:blipFill>
                        <pic:spPr bwMode="auto">
                          <a:xfrm>
                            <a:off x="0" y="0"/>
                            <a:ext cx="2314575" cy="628650"/>
                          </a:xfrm>
                          <a:prstGeom prst="rect">
                            <a:avLst/>
                          </a:prstGeom>
                          <a:noFill/>
                          <a:ln w="9525">
                            <a:noFill/>
                            <a:miter lim="800000"/>
                            <a:headEnd/>
                            <a:tailEnd/>
                          </a:ln>
                        </pic:spPr>
                      </pic:pic>
                    </a:graphicData>
                  </a:graphic>
                </wp:inline>
              </w:drawing>
            </w:r>
          </w:p>
        </w:tc>
        <w:tc>
          <w:tcPr>
            <w:tcW w:w="2775" w:type="dxa"/>
          </w:tcPr>
          <w:p w14:paraId="03AF9FF4" w14:textId="77777777" w:rsidR="009D2F6E" w:rsidRDefault="009D2F6E">
            <w:pPr>
              <w:jc w:val="center"/>
            </w:pPr>
          </w:p>
        </w:tc>
        <w:tc>
          <w:tcPr>
            <w:tcW w:w="3255" w:type="dxa"/>
          </w:tcPr>
          <w:p w14:paraId="0398015A" w14:textId="439B1183" w:rsidR="009D2F6E" w:rsidRDefault="0006047B">
            <w:pPr>
              <w:jc w:val="right"/>
            </w:pPr>
            <w:r>
              <w:rPr>
                <w:noProof/>
              </w:rPr>
              <mc:AlternateContent>
                <mc:Choice Requires="wps">
                  <w:drawing>
                    <wp:anchor distT="0" distB="0" distL="114300" distR="114300" simplePos="0" relativeHeight="251655168" behindDoc="0" locked="0" layoutInCell="1" allowOverlap="1" wp14:anchorId="14C7663B" wp14:editId="54E72C4B">
                      <wp:simplePos x="0" y="0"/>
                      <wp:positionH relativeFrom="column">
                        <wp:posOffset>0</wp:posOffset>
                      </wp:positionH>
                      <wp:positionV relativeFrom="paragraph">
                        <wp:posOffset>0</wp:posOffset>
                      </wp:positionV>
                      <wp:extent cx="635000" cy="635000"/>
                      <wp:effectExtent l="0" t="0" r="0" b="0"/>
                      <wp:wrapNone/>
                      <wp:docPr id="19" name="AutoShape 1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05C0A0" id="AutoShape 12" o:spid="_x0000_s1026" style="position:absolute;margin-left:0;margin-top:0;width:50pt;height:50pt;z-index:2516551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EXnZvu6AgAA0QUA&#10;AA4AAAAAAAAAAAAAAAAALgIAAGRycy9lMm9Eb2MueG1sUEsBAi0AFAAGAAgAAAAhAIZbh9XYAAAA&#10;BQEAAA8AAAAAAAAAAAAAAAAAFAUAAGRycy9kb3ducmV2LnhtbFBLBQYAAAAABAAEAPMAAAAZBgAA&#10;AAA=&#10;" filled="f" stroked="f">
                      <o:lock v:ext="edit" aspectratio="t" selection="t"/>
                    </v:rect>
                  </w:pict>
                </mc:Fallback>
              </mc:AlternateContent>
            </w:r>
            <w:r w:rsidR="009D036B">
              <w:rPr>
                <w:noProof/>
              </w:rPr>
              <w:drawing>
                <wp:inline distT="0" distB="0" distL="0" distR="0" wp14:anchorId="12F47C64" wp14:editId="4854B4CC">
                  <wp:extent cx="542925" cy="542925"/>
                  <wp:effectExtent l="19050" t="0" r="9525" b="0"/>
                  <wp:docPr id="2056" name="Obraz 2"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6"/>
                          <pic:cNvPicPr>
                            <a:picLocks noChangeAspect="1" noChangeArrowheads="1"/>
                          </pic:cNvPicPr>
                        </pic:nvPicPr>
                        <pic:blipFill>
                          <a:blip r:embed="rId9" cstate="print"/>
                          <a:srcRect/>
                          <a:stretch>
                            <a:fillRect/>
                          </a:stretch>
                        </pic:blipFill>
                        <pic:spPr bwMode="auto">
                          <a:xfrm>
                            <a:off x="0" y="0"/>
                            <a:ext cx="542925" cy="542925"/>
                          </a:xfrm>
                          <a:prstGeom prst="rect">
                            <a:avLst/>
                          </a:prstGeom>
                          <a:noFill/>
                          <a:ln w="9525">
                            <a:noFill/>
                            <a:miter lim="800000"/>
                            <a:headEnd/>
                            <a:tailEnd/>
                          </a:ln>
                        </pic:spPr>
                      </pic:pic>
                    </a:graphicData>
                  </a:graphic>
                </wp:inline>
              </w:drawing>
            </w:r>
          </w:p>
        </w:tc>
      </w:tr>
    </w:tbl>
    <w:p w14:paraId="1FA76FDA" w14:textId="77777777" w:rsidR="009D2F6E" w:rsidRDefault="009D2F6E">
      <w:pPr>
        <w:rPr>
          <w:vanish/>
        </w:rPr>
      </w:pPr>
      <w:bookmarkStart w:id="0" w:name="__bookmark_3"/>
      <w:bookmarkEnd w:id="0"/>
    </w:p>
    <w:tbl>
      <w:tblPr>
        <w:tblOverlap w:val="never"/>
        <w:tblW w:w="10006" w:type="dxa"/>
        <w:tblLayout w:type="fixed"/>
        <w:tblLook w:val="01E0" w:firstRow="1" w:lastRow="1" w:firstColumn="1" w:lastColumn="1" w:noHBand="0" w:noVBand="0"/>
      </w:tblPr>
      <w:tblGrid>
        <w:gridCol w:w="5308"/>
        <w:gridCol w:w="4698"/>
      </w:tblGrid>
      <w:tr w:rsidR="009D2F6E" w14:paraId="411919A1" w14:textId="77777777" w:rsidTr="006B5D2F">
        <w:trPr>
          <w:trHeight w:val="1698"/>
        </w:trPr>
        <w:tc>
          <w:tcPr>
            <w:tcW w:w="5308" w:type="dxa"/>
          </w:tcPr>
          <w:tbl>
            <w:tblPr>
              <w:tblOverlap w:val="never"/>
              <w:tblW w:w="5201" w:type="dxa"/>
              <w:tblInd w:w="2" w:type="dxa"/>
              <w:tblLayout w:type="fixed"/>
              <w:tblLook w:val="01E0" w:firstRow="1" w:lastRow="1" w:firstColumn="1" w:lastColumn="1" w:noHBand="0" w:noVBand="0"/>
            </w:tblPr>
            <w:tblGrid>
              <w:gridCol w:w="5201"/>
            </w:tblGrid>
            <w:tr w:rsidR="009D2F6E" w14:paraId="20D20E1A" w14:textId="77777777" w:rsidTr="006B5D2F">
              <w:trPr>
                <w:trHeight w:val="230"/>
              </w:trPr>
              <w:tc>
                <w:tcPr>
                  <w:tcW w:w="5201" w:type="dxa"/>
                  <w:tcMar>
                    <w:top w:w="20" w:type="dxa"/>
                    <w:left w:w="740" w:type="dxa"/>
                    <w:bottom w:w="0" w:type="dxa"/>
                    <w:right w:w="0" w:type="dxa"/>
                  </w:tcMar>
                  <w:vAlign w:val="bottom"/>
                </w:tcPr>
                <w:tbl>
                  <w:tblPr>
                    <w:tblOverlap w:val="never"/>
                    <w:tblW w:w="4452" w:type="dxa"/>
                    <w:tblLayout w:type="fixed"/>
                    <w:tblCellMar>
                      <w:left w:w="0" w:type="dxa"/>
                      <w:right w:w="0" w:type="dxa"/>
                    </w:tblCellMar>
                    <w:tblLook w:val="01E0" w:firstRow="1" w:lastRow="1" w:firstColumn="1" w:lastColumn="1" w:noHBand="0" w:noVBand="0"/>
                  </w:tblPr>
                  <w:tblGrid>
                    <w:gridCol w:w="4452"/>
                  </w:tblGrid>
                  <w:tr w:rsidR="009D2F6E" w14:paraId="7EAE68C6" w14:textId="77777777" w:rsidTr="006B5D2F">
                    <w:trPr>
                      <w:trHeight w:val="201"/>
                    </w:trPr>
                    <w:tc>
                      <w:tcPr>
                        <w:tcW w:w="4452" w:type="dxa"/>
                      </w:tcPr>
                      <w:p w14:paraId="757AAF92" w14:textId="77777777" w:rsidR="009D2F6E" w:rsidRDefault="00DB4197" w:rsidP="00721CD9">
                        <w:bookmarkStart w:id="1" w:name="__bookmark_4"/>
                        <w:bookmarkEnd w:id="1"/>
                        <w:commentRangeStart w:id="2"/>
                        <w:r>
                          <w:rPr>
                            <w:rFonts w:eastAsia="Arial" w:cs="Arial"/>
                            <w:color w:val="000000"/>
                          </w:rPr>
                          <w:t>Imię i nazwisko studenta:</w:t>
                        </w:r>
                        <w:commentRangeEnd w:id="2"/>
                        <w:r w:rsidR="009D02FE">
                          <w:rPr>
                            <w:rStyle w:val="Odwoaniedokomentarza"/>
                          </w:rPr>
                          <w:commentReference w:id="2"/>
                        </w:r>
                        <w:r>
                          <w:rPr>
                            <w:rFonts w:eastAsia="Arial" w:cs="Arial"/>
                            <w:color w:val="000000"/>
                          </w:rPr>
                          <w:t xml:space="preserve"> </w:t>
                        </w:r>
                        <w:r w:rsidR="00C65655" w:rsidRPr="00E47743">
                          <w:rPr>
                            <w:rFonts w:eastAsia="Arial" w:cs="Arial"/>
                            <w:caps/>
                            <w:color w:val="000000"/>
                          </w:rPr>
                          <w:t>Artur Kąkol</w:t>
                        </w:r>
                      </w:p>
                    </w:tc>
                  </w:tr>
                </w:tbl>
                <w:p w14:paraId="03F67423" w14:textId="77777777" w:rsidR="009D2F6E" w:rsidRDefault="009D2F6E"/>
              </w:tc>
            </w:tr>
            <w:tr w:rsidR="009D2F6E" w14:paraId="1D8B47DA" w14:textId="77777777" w:rsidTr="006B5D2F">
              <w:trPr>
                <w:trHeight w:val="230"/>
              </w:trPr>
              <w:tc>
                <w:tcPr>
                  <w:tcW w:w="5201" w:type="dxa"/>
                  <w:tcMar>
                    <w:top w:w="0" w:type="dxa"/>
                    <w:left w:w="740" w:type="dxa"/>
                    <w:bottom w:w="0" w:type="dxa"/>
                    <w:right w:w="0" w:type="dxa"/>
                  </w:tcMar>
                </w:tcPr>
                <w:tbl>
                  <w:tblPr>
                    <w:tblOverlap w:val="never"/>
                    <w:tblW w:w="4452" w:type="dxa"/>
                    <w:tblLayout w:type="fixed"/>
                    <w:tblCellMar>
                      <w:left w:w="0" w:type="dxa"/>
                      <w:right w:w="0" w:type="dxa"/>
                    </w:tblCellMar>
                    <w:tblLook w:val="01E0" w:firstRow="1" w:lastRow="1" w:firstColumn="1" w:lastColumn="1" w:noHBand="0" w:noVBand="0"/>
                  </w:tblPr>
                  <w:tblGrid>
                    <w:gridCol w:w="4452"/>
                  </w:tblGrid>
                  <w:tr w:rsidR="009D2F6E" w14:paraId="33047A28" w14:textId="77777777" w:rsidTr="006B5D2F">
                    <w:trPr>
                      <w:trHeight w:val="201"/>
                    </w:trPr>
                    <w:tc>
                      <w:tcPr>
                        <w:tcW w:w="4452" w:type="dxa"/>
                      </w:tcPr>
                      <w:p w14:paraId="3573B571" w14:textId="77777777" w:rsidR="009D2F6E" w:rsidRDefault="00DB4197" w:rsidP="00721CD9">
                        <w:r>
                          <w:rPr>
                            <w:rFonts w:eastAsia="Arial" w:cs="Arial"/>
                            <w:color w:val="000000"/>
                          </w:rPr>
                          <w:t xml:space="preserve">Nr albumu: </w:t>
                        </w:r>
                        <w:r w:rsidR="00721CD9">
                          <w:rPr>
                            <w:rFonts w:eastAsia="Arial" w:cs="Arial"/>
                            <w:color w:val="000000"/>
                          </w:rPr>
                          <w:t>143251</w:t>
                        </w:r>
                      </w:p>
                    </w:tc>
                  </w:tr>
                </w:tbl>
                <w:p w14:paraId="4DCF1CA8" w14:textId="77777777" w:rsidR="009D2F6E" w:rsidRDefault="009D2F6E"/>
              </w:tc>
            </w:tr>
            <w:tr w:rsidR="009D2F6E" w14:paraId="33BC3614" w14:textId="77777777" w:rsidTr="006B5D2F">
              <w:trPr>
                <w:trHeight w:val="230"/>
              </w:trPr>
              <w:tc>
                <w:tcPr>
                  <w:tcW w:w="5201" w:type="dxa"/>
                  <w:tcMar>
                    <w:top w:w="0" w:type="dxa"/>
                    <w:left w:w="740" w:type="dxa"/>
                    <w:bottom w:w="0" w:type="dxa"/>
                    <w:right w:w="0" w:type="dxa"/>
                  </w:tcMar>
                </w:tcPr>
                <w:tbl>
                  <w:tblPr>
                    <w:tblOverlap w:val="never"/>
                    <w:tblW w:w="4452" w:type="dxa"/>
                    <w:tblLayout w:type="fixed"/>
                    <w:tblCellMar>
                      <w:left w:w="0" w:type="dxa"/>
                      <w:right w:w="0" w:type="dxa"/>
                    </w:tblCellMar>
                    <w:tblLook w:val="01E0" w:firstRow="1" w:lastRow="1" w:firstColumn="1" w:lastColumn="1" w:noHBand="0" w:noVBand="0"/>
                  </w:tblPr>
                  <w:tblGrid>
                    <w:gridCol w:w="4452"/>
                  </w:tblGrid>
                  <w:tr w:rsidR="009D2F6E" w14:paraId="3912F25A" w14:textId="77777777" w:rsidTr="006B5D2F">
                    <w:trPr>
                      <w:trHeight w:val="201"/>
                    </w:trPr>
                    <w:tc>
                      <w:tcPr>
                        <w:tcW w:w="4452" w:type="dxa"/>
                      </w:tcPr>
                      <w:p w14:paraId="0350427A" w14:textId="77777777" w:rsidR="009D2F6E" w:rsidRDefault="00DB4197">
                        <w:r>
                          <w:rPr>
                            <w:rFonts w:eastAsia="Arial" w:cs="Arial"/>
                            <w:color w:val="000000"/>
                          </w:rPr>
                          <w:t xml:space="preserve">Studia </w:t>
                        </w:r>
                        <w:r w:rsidR="009C3260">
                          <w:rPr>
                            <w:rFonts w:eastAsia="Arial" w:cs="Arial"/>
                            <w:color w:val="000000"/>
                          </w:rPr>
                          <w:t>pierwszego</w:t>
                        </w:r>
                        <w:r>
                          <w:rPr>
                            <w:rFonts w:eastAsia="Arial" w:cs="Arial"/>
                            <w:color w:val="000000"/>
                          </w:rPr>
                          <w:t xml:space="preserve"> stopnia</w:t>
                        </w:r>
                      </w:p>
                    </w:tc>
                  </w:tr>
                </w:tbl>
                <w:p w14:paraId="26E82ABC" w14:textId="77777777" w:rsidR="009D2F6E" w:rsidRDefault="009D2F6E"/>
              </w:tc>
            </w:tr>
            <w:tr w:rsidR="009D2F6E" w14:paraId="3E868858" w14:textId="77777777" w:rsidTr="006B5D2F">
              <w:trPr>
                <w:trHeight w:val="230"/>
              </w:trPr>
              <w:tc>
                <w:tcPr>
                  <w:tcW w:w="5201" w:type="dxa"/>
                  <w:tcMar>
                    <w:top w:w="0" w:type="dxa"/>
                    <w:left w:w="740" w:type="dxa"/>
                    <w:bottom w:w="0" w:type="dxa"/>
                    <w:right w:w="0" w:type="dxa"/>
                  </w:tcMar>
                </w:tcPr>
                <w:tbl>
                  <w:tblPr>
                    <w:tblOverlap w:val="never"/>
                    <w:tblW w:w="4452" w:type="dxa"/>
                    <w:tblLayout w:type="fixed"/>
                    <w:tblCellMar>
                      <w:left w:w="0" w:type="dxa"/>
                      <w:right w:w="0" w:type="dxa"/>
                    </w:tblCellMar>
                    <w:tblLook w:val="01E0" w:firstRow="1" w:lastRow="1" w:firstColumn="1" w:lastColumn="1" w:noHBand="0" w:noVBand="0"/>
                  </w:tblPr>
                  <w:tblGrid>
                    <w:gridCol w:w="4452"/>
                  </w:tblGrid>
                  <w:tr w:rsidR="009D2F6E" w14:paraId="26BE57B5" w14:textId="77777777" w:rsidTr="006B5D2F">
                    <w:trPr>
                      <w:trHeight w:val="201"/>
                    </w:trPr>
                    <w:tc>
                      <w:tcPr>
                        <w:tcW w:w="4452" w:type="dxa"/>
                      </w:tcPr>
                      <w:p w14:paraId="5673778E" w14:textId="77777777" w:rsidR="009D2F6E" w:rsidRDefault="00DB4197">
                        <w:r>
                          <w:rPr>
                            <w:rFonts w:eastAsia="Arial" w:cs="Arial"/>
                            <w:color w:val="000000"/>
                          </w:rPr>
                          <w:t>Forma studiów: stacjonarne</w:t>
                        </w:r>
                      </w:p>
                    </w:tc>
                  </w:tr>
                </w:tbl>
                <w:p w14:paraId="6F377B6A" w14:textId="77777777" w:rsidR="009D2F6E" w:rsidRDefault="009D2F6E"/>
              </w:tc>
            </w:tr>
            <w:tr w:rsidR="009D2F6E" w14:paraId="3CA0F591" w14:textId="77777777" w:rsidTr="006B5D2F">
              <w:trPr>
                <w:trHeight w:val="230"/>
              </w:trPr>
              <w:tc>
                <w:tcPr>
                  <w:tcW w:w="5201" w:type="dxa"/>
                  <w:tcMar>
                    <w:top w:w="0" w:type="dxa"/>
                    <w:left w:w="740" w:type="dxa"/>
                    <w:bottom w:w="0" w:type="dxa"/>
                    <w:right w:w="0" w:type="dxa"/>
                  </w:tcMar>
                </w:tcPr>
                <w:tbl>
                  <w:tblPr>
                    <w:tblOverlap w:val="never"/>
                    <w:tblW w:w="4452" w:type="dxa"/>
                    <w:tblLayout w:type="fixed"/>
                    <w:tblCellMar>
                      <w:left w:w="0" w:type="dxa"/>
                      <w:right w:w="0" w:type="dxa"/>
                    </w:tblCellMar>
                    <w:tblLook w:val="01E0" w:firstRow="1" w:lastRow="1" w:firstColumn="1" w:lastColumn="1" w:noHBand="0" w:noVBand="0"/>
                  </w:tblPr>
                  <w:tblGrid>
                    <w:gridCol w:w="4452"/>
                  </w:tblGrid>
                  <w:tr w:rsidR="009D2F6E" w14:paraId="337E5E2F" w14:textId="77777777" w:rsidTr="006B5D2F">
                    <w:trPr>
                      <w:trHeight w:val="201"/>
                    </w:trPr>
                    <w:tc>
                      <w:tcPr>
                        <w:tcW w:w="4452" w:type="dxa"/>
                      </w:tcPr>
                      <w:p w14:paraId="4A29751B" w14:textId="77777777" w:rsidR="009D2F6E" w:rsidRDefault="00DB4197">
                        <w:r>
                          <w:rPr>
                            <w:rFonts w:eastAsia="Arial" w:cs="Arial"/>
                            <w:color w:val="000000"/>
                          </w:rPr>
                          <w:t>Kierunek studiów: Informatyka</w:t>
                        </w:r>
                      </w:p>
                    </w:tc>
                  </w:tr>
                </w:tbl>
                <w:p w14:paraId="11EFEE98" w14:textId="77777777" w:rsidR="009D2F6E" w:rsidRDefault="009D2F6E"/>
              </w:tc>
            </w:tr>
            <w:tr w:rsidR="009D2F6E" w14:paraId="2EA71D01" w14:textId="77777777" w:rsidTr="006B5D2F">
              <w:trPr>
                <w:trHeight w:val="230"/>
              </w:trPr>
              <w:tc>
                <w:tcPr>
                  <w:tcW w:w="5201" w:type="dxa"/>
                  <w:tcMar>
                    <w:top w:w="0" w:type="dxa"/>
                    <w:left w:w="740" w:type="dxa"/>
                    <w:bottom w:w="0" w:type="dxa"/>
                    <w:right w:w="0" w:type="dxa"/>
                  </w:tcMar>
                </w:tcPr>
                <w:tbl>
                  <w:tblPr>
                    <w:tblOverlap w:val="never"/>
                    <w:tblW w:w="4452" w:type="dxa"/>
                    <w:tblLayout w:type="fixed"/>
                    <w:tblCellMar>
                      <w:left w:w="0" w:type="dxa"/>
                      <w:right w:w="0" w:type="dxa"/>
                    </w:tblCellMar>
                    <w:tblLook w:val="01E0" w:firstRow="1" w:lastRow="1" w:firstColumn="1" w:lastColumn="1" w:noHBand="0" w:noVBand="0"/>
                  </w:tblPr>
                  <w:tblGrid>
                    <w:gridCol w:w="4452"/>
                  </w:tblGrid>
                  <w:tr w:rsidR="009D2F6E" w14:paraId="5093D586" w14:textId="77777777" w:rsidTr="006B5D2F">
                    <w:trPr>
                      <w:trHeight w:val="414"/>
                    </w:trPr>
                    <w:tc>
                      <w:tcPr>
                        <w:tcW w:w="4452" w:type="dxa"/>
                        <w:tcMar>
                          <w:top w:w="0" w:type="dxa"/>
                          <w:left w:w="0" w:type="dxa"/>
                          <w:bottom w:w="280" w:type="dxa"/>
                          <w:right w:w="0" w:type="dxa"/>
                        </w:tcMar>
                      </w:tcPr>
                      <w:p w14:paraId="05F985EF" w14:textId="77777777" w:rsidR="009D2F6E" w:rsidRDefault="00DB4197" w:rsidP="00721CD9">
                        <w:r>
                          <w:rPr>
                            <w:rFonts w:eastAsia="Arial" w:cs="Arial"/>
                            <w:color w:val="000000"/>
                          </w:rPr>
                          <w:t xml:space="preserve">Specjalność/profil: </w:t>
                        </w:r>
                        <w:r w:rsidR="00721CD9">
                          <w:rPr>
                            <w:rFonts w:eastAsia="Arial" w:cs="Arial"/>
                            <w:color w:val="000000"/>
                          </w:rPr>
                          <w:t>-</w:t>
                        </w:r>
                      </w:p>
                    </w:tc>
                  </w:tr>
                </w:tbl>
                <w:p w14:paraId="52735C41" w14:textId="77777777" w:rsidR="009D2F6E" w:rsidRDefault="009D2F6E"/>
              </w:tc>
            </w:tr>
          </w:tbl>
          <w:p w14:paraId="5C107EB6" w14:textId="77777777" w:rsidR="009D2F6E" w:rsidRDefault="009D2F6E"/>
        </w:tc>
        <w:tc>
          <w:tcPr>
            <w:tcW w:w="4698" w:type="dxa"/>
          </w:tcPr>
          <w:p w14:paraId="7FD9F3AA" w14:textId="77777777" w:rsidR="009D2F6E" w:rsidRDefault="009D2F6E">
            <w:pPr>
              <w:rPr>
                <w:vanish/>
              </w:rPr>
            </w:pPr>
            <w:bookmarkStart w:id="3" w:name="__bookmark_5"/>
            <w:bookmarkEnd w:id="3"/>
          </w:p>
          <w:tbl>
            <w:tblPr>
              <w:tblOverlap w:val="never"/>
              <w:tblW w:w="4590" w:type="dxa"/>
              <w:tblInd w:w="2" w:type="dxa"/>
              <w:tblLayout w:type="fixed"/>
              <w:tblLook w:val="01E0" w:firstRow="1" w:lastRow="1" w:firstColumn="1" w:lastColumn="1" w:noHBand="0" w:noVBand="0"/>
            </w:tblPr>
            <w:tblGrid>
              <w:gridCol w:w="4590"/>
            </w:tblGrid>
            <w:tr w:rsidR="009D2F6E" w14:paraId="091EFD23" w14:textId="77777777" w:rsidTr="006B5D2F">
              <w:trPr>
                <w:trHeight w:val="230"/>
              </w:trPr>
              <w:tc>
                <w:tcPr>
                  <w:tcW w:w="4590" w:type="dxa"/>
                  <w:vAlign w:val="bottom"/>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14:paraId="45D0AD4E" w14:textId="77777777" w:rsidTr="006B5D2F">
                    <w:trPr>
                      <w:trHeight w:val="201"/>
                    </w:trPr>
                    <w:tc>
                      <w:tcPr>
                        <w:tcW w:w="4590" w:type="dxa"/>
                      </w:tcPr>
                      <w:p w14:paraId="6765C202" w14:textId="166CDFCB" w:rsidR="009D2F6E" w:rsidRDefault="00DB4197" w:rsidP="009822CA">
                        <w:r>
                          <w:rPr>
                            <w:rFonts w:eastAsia="Arial"/>
                          </w:rPr>
                          <w:t>Imię i nazwisko studenta:</w:t>
                        </w:r>
                        <w:ins w:id="4" w:author="Marcin Kozij" w:date="2015-12-07T19:33:00Z">
                          <w:r w:rsidR="009822CA">
                            <w:rPr>
                              <w:rFonts w:eastAsia="Arial"/>
                              <w:caps/>
                            </w:rPr>
                            <w:t xml:space="preserve"> </w:t>
                          </w:r>
                          <w:r w:rsidR="009822CA">
                            <w:rPr>
                              <w:rFonts w:eastAsia="Arial" w:cs="Arial"/>
                              <w:color w:val="000000"/>
                            </w:rPr>
                            <w:t>Marcin Kozij</w:t>
                          </w:r>
                        </w:ins>
                        <w:del w:id="5" w:author="Marcin Kozij" w:date="2015-12-07T19:33:00Z">
                          <w:r w:rsidDel="009822CA">
                            <w:rPr>
                              <w:rFonts w:eastAsia="Arial"/>
                            </w:rPr>
                            <w:delText xml:space="preserve"> </w:delText>
                          </w:r>
                          <w:r w:rsidR="00C65655" w:rsidRPr="00E47743" w:rsidDel="009822CA">
                            <w:rPr>
                              <w:rFonts w:eastAsia="Arial"/>
                              <w:caps/>
                            </w:rPr>
                            <w:delText>Marcin Kozij</w:delText>
                          </w:r>
                        </w:del>
                      </w:p>
                    </w:tc>
                  </w:tr>
                </w:tbl>
                <w:p w14:paraId="7195565C" w14:textId="77777777" w:rsidR="009D2F6E" w:rsidRDefault="009D2F6E"/>
              </w:tc>
            </w:tr>
            <w:tr w:rsidR="009D2F6E" w14:paraId="361170DE" w14:textId="77777777" w:rsidTr="006B5D2F">
              <w:trPr>
                <w:trHeight w:val="230"/>
              </w:trPr>
              <w:tc>
                <w:tcPr>
                  <w:tcW w:w="4590" w:type="dxa"/>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14:paraId="69B3A0AD" w14:textId="77777777" w:rsidTr="006B5D2F">
                    <w:trPr>
                      <w:trHeight w:val="201"/>
                    </w:trPr>
                    <w:tc>
                      <w:tcPr>
                        <w:tcW w:w="4590" w:type="dxa"/>
                      </w:tcPr>
                      <w:p w14:paraId="04E1E8FB" w14:textId="77777777" w:rsidR="009D2F6E" w:rsidRDefault="00DB4197">
                        <w:r>
                          <w:rPr>
                            <w:rFonts w:eastAsia="Arial" w:cs="Arial"/>
                            <w:color w:val="000000"/>
                          </w:rPr>
                          <w:t>Nr albumu: 143261</w:t>
                        </w:r>
                      </w:p>
                    </w:tc>
                  </w:tr>
                </w:tbl>
                <w:p w14:paraId="2B27EF3B" w14:textId="77777777" w:rsidR="009D2F6E" w:rsidRDefault="009D2F6E"/>
              </w:tc>
            </w:tr>
            <w:tr w:rsidR="009D2F6E" w14:paraId="57DF9146" w14:textId="77777777" w:rsidTr="006B5D2F">
              <w:trPr>
                <w:trHeight w:val="230"/>
              </w:trPr>
              <w:tc>
                <w:tcPr>
                  <w:tcW w:w="4590" w:type="dxa"/>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14:paraId="3539F427" w14:textId="77777777" w:rsidTr="006B5D2F">
                    <w:trPr>
                      <w:trHeight w:val="201"/>
                    </w:trPr>
                    <w:tc>
                      <w:tcPr>
                        <w:tcW w:w="4590" w:type="dxa"/>
                      </w:tcPr>
                      <w:p w14:paraId="5623C499" w14:textId="77777777" w:rsidR="009D2F6E" w:rsidRDefault="00DB4197">
                        <w:r>
                          <w:rPr>
                            <w:rFonts w:eastAsia="Arial" w:cs="Arial"/>
                            <w:color w:val="000000"/>
                          </w:rPr>
                          <w:t xml:space="preserve">Studia </w:t>
                        </w:r>
                        <w:r w:rsidR="009C3260">
                          <w:rPr>
                            <w:rFonts w:eastAsia="Arial" w:cs="Arial"/>
                            <w:color w:val="000000"/>
                          </w:rPr>
                          <w:t>pierwszego</w:t>
                        </w:r>
                        <w:r>
                          <w:rPr>
                            <w:rFonts w:eastAsia="Arial" w:cs="Arial"/>
                            <w:color w:val="000000"/>
                          </w:rPr>
                          <w:t xml:space="preserve"> stopnia</w:t>
                        </w:r>
                      </w:p>
                    </w:tc>
                  </w:tr>
                </w:tbl>
                <w:p w14:paraId="0B585C74" w14:textId="77777777" w:rsidR="009D2F6E" w:rsidRDefault="009D2F6E"/>
              </w:tc>
            </w:tr>
            <w:tr w:rsidR="009D2F6E" w14:paraId="070386D0" w14:textId="77777777" w:rsidTr="006B5D2F">
              <w:trPr>
                <w:trHeight w:val="230"/>
              </w:trPr>
              <w:tc>
                <w:tcPr>
                  <w:tcW w:w="4590" w:type="dxa"/>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14:paraId="29616B14" w14:textId="77777777" w:rsidTr="006B5D2F">
                    <w:trPr>
                      <w:trHeight w:val="201"/>
                    </w:trPr>
                    <w:tc>
                      <w:tcPr>
                        <w:tcW w:w="4590" w:type="dxa"/>
                      </w:tcPr>
                      <w:p w14:paraId="36D5210B" w14:textId="77777777" w:rsidR="009D2F6E" w:rsidRDefault="00DB4197">
                        <w:r>
                          <w:rPr>
                            <w:rFonts w:eastAsia="Arial" w:cs="Arial"/>
                            <w:color w:val="000000"/>
                          </w:rPr>
                          <w:t>Forma studiów: stacjonarne</w:t>
                        </w:r>
                      </w:p>
                    </w:tc>
                  </w:tr>
                </w:tbl>
                <w:p w14:paraId="1955AE11" w14:textId="77777777" w:rsidR="009D2F6E" w:rsidRDefault="009D2F6E"/>
              </w:tc>
            </w:tr>
            <w:tr w:rsidR="009D2F6E" w14:paraId="5CBE3489" w14:textId="77777777" w:rsidTr="006B5D2F">
              <w:trPr>
                <w:trHeight w:val="230"/>
              </w:trPr>
              <w:tc>
                <w:tcPr>
                  <w:tcW w:w="4590" w:type="dxa"/>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14:paraId="14FDF0F6" w14:textId="77777777" w:rsidTr="006B5D2F">
                    <w:trPr>
                      <w:trHeight w:val="201"/>
                    </w:trPr>
                    <w:tc>
                      <w:tcPr>
                        <w:tcW w:w="4590" w:type="dxa"/>
                      </w:tcPr>
                      <w:p w14:paraId="2D579BBA" w14:textId="77777777" w:rsidR="009D2F6E" w:rsidRDefault="00DB4197">
                        <w:r>
                          <w:rPr>
                            <w:rFonts w:eastAsia="Arial" w:cs="Arial"/>
                            <w:color w:val="000000"/>
                          </w:rPr>
                          <w:t>Kierunek studiów: Informatyka</w:t>
                        </w:r>
                      </w:p>
                    </w:tc>
                  </w:tr>
                </w:tbl>
                <w:p w14:paraId="6D11BE4B" w14:textId="77777777" w:rsidR="009D2F6E" w:rsidRDefault="009D2F6E"/>
              </w:tc>
            </w:tr>
            <w:tr w:rsidR="009D2F6E" w14:paraId="2DA53A3B" w14:textId="77777777" w:rsidTr="006B5D2F">
              <w:trPr>
                <w:trHeight w:val="230"/>
              </w:trPr>
              <w:tc>
                <w:tcPr>
                  <w:tcW w:w="4590" w:type="dxa"/>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14:paraId="781418EC" w14:textId="77777777" w:rsidTr="006B5D2F">
                    <w:trPr>
                      <w:trHeight w:val="401"/>
                    </w:trPr>
                    <w:tc>
                      <w:tcPr>
                        <w:tcW w:w="4590" w:type="dxa"/>
                      </w:tcPr>
                      <w:p w14:paraId="07F25E30" w14:textId="77777777" w:rsidR="009D2F6E" w:rsidRDefault="00DB4197" w:rsidP="00721CD9">
                        <w:r>
                          <w:rPr>
                            <w:rFonts w:eastAsia="Arial" w:cs="Arial"/>
                            <w:color w:val="000000"/>
                          </w:rPr>
                          <w:t xml:space="preserve">Specjalność/profil: </w:t>
                        </w:r>
                        <w:r w:rsidR="00721CD9">
                          <w:rPr>
                            <w:rFonts w:eastAsia="Arial" w:cs="Arial"/>
                            <w:color w:val="000000"/>
                          </w:rPr>
                          <w:t>-</w:t>
                        </w:r>
                      </w:p>
                    </w:tc>
                  </w:tr>
                </w:tbl>
                <w:p w14:paraId="360D0C7F" w14:textId="77777777" w:rsidR="009D2F6E" w:rsidRDefault="009D2F6E"/>
              </w:tc>
            </w:tr>
          </w:tbl>
          <w:p w14:paraId="36B7B7F6" w14:textId="77777777" w:rsidR="009D2F6E" w:rsidRDefault="009D2F6E"/>
        </w:tc>
      </w:tr>
      <w:tr w:rsidR="009D2F6E" w14:paraId="7C2ABD81" w14:textId="77777777" w:rsidTr="006B5D2F">
        <w:trPr>
          <w:trHeight w:val="128"/>
          <w:hidden/>
        </w:trPr>
        <w:tc>
          <w:tcPr>
            <w:tcW w:w="5308" w:type="dxa"/>
          </w:tcPr>
          <w:p w14:paraId="7AF91757" w14:textId="77777777" w:rsidR="009D2F6E" w:rsidRDefault="009D2F6E">
            <w:pPr>
              <w:rPr>
                <w:vanish/>
              </w:rPr>
            </w:pPr>
            <w:bookmarkStart w:id="6" w:name="__bookmark_6"/>
            <w:bookmarkEnd w:id="6"/>
          </w:p>
          <w:tbl>
            <w:tblPr>
              <w:tblOverlap w:val="never"/>
              <w:tblW w:w="5200" w:type="dxa"/>
              <w:tblInd w:w="2" w:type="dxa"/>
              <w:tblLayout w:type="fixed"/>
              <w:tblLook w:val="01E0" w:firstRow="1" w:lastRow="1" w:firstColumn="1" w:lastColumn="1" w:noHBand="0" w:noVBand="0"/>
            </w:tblPr>
            <w:tblGrid>
              <w:gridCol w:w="5200"/>
            </w:tblGrid>
            <w:tr w:rsidR="009D2F6E" w14:paraId="62D50CA6" w14:textId="77777777" w:rsidTr="006B5D2F">
              <w:trPr>
                <w:trHeight w:val="230"/>
              </w:trPr>
              <w:tc>
                <w:tcPr>
                  <w:tcW w:w="5200" w:type="dxa"/>
                  <w:tcMar>
                    <w:top w:w="0" w:type="dxa"/>
                    <w:left w:w="740" w:type="dxa"/>
                    <w:bottom w:w="0" w:type="dxa"/>
                    <w:right w:w="0" w:type="dxa"/>
                  </w:tcMar>
                  <w:vAlign w:val="bottom"/>
                </w:tcPr>
                <w:tbl>
                  <w:tblPr>
                    <w:tblOverlap w:val="never"/>
                    <w:tblW w:w="4450" w:type="dxa"/>
                    <w:tblLayout w:type="fixed"/>
                    <w:tblCellMar>
                      <w:left w:w="0" w:type="dxa"/>
                      <w:right w:w="0" w:type="dxa"/>
                    </w:tblCellMar>
                    <w:tblLook w:val="01E0" w:firstRow="1" w:lastRow="1" w:firstColumn="1" w:lastColumn="1" w:noHBand="0" w:noVBand="0"/>
                  </w:tblPr>
                  <w:tblGrid>
                    <w:gridCol w:w="4450"/>
                  </w:tblGrid>
                  <w:tr w:rsidR="009D2F6E" w14:paraId="6ECCDC33" w14:textId="77777777" w:rsidTr="006B5D2F">
                    <w:trPr>
                      <w:trHeight w:val="201"/>
                    </w:trPr>
                    <w:tc>
                      <w:tcPr>
                        <w:tcW w:w="4450" w:type="dxa"/>
                      </w:tcPr>
                      <w:p w14:paraId="41016D5A" w14:textId="4F523E30" w:rsidR="009D2F6E" w:rsidRDefault="00DB4197" w:rsidP="00721CD9">
                        <w:r>
                          <w:rPr>
                            <w:rFonts w:eastAsia="Arial" w:cs="Arial"/>
                            <w:color w:val="000000"/>
                          </w:rPr>
                          <w:t xml:space="preserve">Imię i nazwisko studenta: </w:t>
                        </w:r>
                        <w:r w:rsidR="00721CD9">
                          <w:rPr>
                            <w:rFonts w:eastAsia="Arial" w:cs="Arial"/>
                            <w:color w:val="000000"/>
                          </w:rPr>
                          <w:t>D</w:t>
                        </w:r>
                        <w:ins w:id="7" w:author="Marcin Kozij" w:date="2015-12-07T19:34:00Z">
                          <w:r w:rsidR="009822CA">
                            <w:rPr>
                              <w:rFonts w:eastAsia="Arial" w:cs="Arial"/>
                              <w:color w:val="000000"/>
                            </w:rPr>
                            <w:t>ORIAN KREFFT</w:t>
                          </w:r>
                        </w:ins>
                        <w:del w:id="8" w:author="Marcin Kozij" w:date="2015-12-07T19:34:00Z">
                          <w:r w:rsidR="00721CD9" w:rsidDel="009822CA">
                            <w:rPr>
                              <w:rFonts w:eastAsia="Arial" w:cs="Arial"/>
                              <w:color w:val="000000"/>
                            </w:rPr>
                            <w:delText>orian Krefft</w:delText>
                          </w:r>
                        </w:del>
                      </w:p>
                    </w:tc>
                  </w:tr>
                </w:tbl>
                <w:p w14:paraId="44288DCF" w14:textId="77777777" w:rsidR="009D2F6E" w:rsidRDefault="009D2F6E"/>
              </w:tc>
            </w:tr>
            <w:tr w:rsidR="009D2F6E" w14:paraId="13B914C7" w14:textId="77777777" w:rsidTr="006B5D2F">
              <w:trPr>
                <w:trHeight w:val="230"/>
              </w:trPr>
              <w:tc>
                <w:tcPr>
                  <w:tcW w:w="5200" w:type="dxa"/>
                  <w:tcMar>
                    <w:top w:w="0" w:type="dxa"/>
                    <w:left w:w="740" w:type="dxa"/>
                    <w:bottom w:w="0" w:type="dxa"/>
                    <w:right w:w="0" w:type="dxa"/>
                  </w:tcMar>
                </w:tcPr>
                <w:tbl>
                  <w:tblPr>
                    <w:tblOverlap w:val="never"/>
                    <w:tblW w:w="4450" w:type="dxa"/>
                    <w:tblLayout w:type="fixed"/>
                    <w:tblCellMar>
                      <w:left w:w="0" w:type="dxa"/>
                      <w:right w:w="0" w:type="dxa"/>
                    </w:tblCellMar>
                    <w:tblLook w:val="01E0" w:firstRow="1" w:lastRow="1" w:firstColumn="1" w:lastColumn="1" w:noHBand="0" w:noVBand="0"/>
                  </w:tblPr>
                  <w:tblGrid>
                    <w:gridCol w:w="4450"/>
                  </w:tblGrid>
                  <w:tr w:rsidR="009D2F6E" w14:paraId="698AEF58" w14:textId="77777777" w:rsidTr="006B5D2F">
                    <w:trPr>
                      <w:trHeight w:val="201"/>
                    </w:trPr>
                    <w:tc>
                      <w:tcPr>
                        <w:tcW w:w="4450" w:type="dxa"/>
                      </w:tcPr>
                      <w:p w14:paraId="22531CF7" w14:textId="77777777" w:rsidR="009D2F6E" w:rsidRDefault="00DB4197" w:rsidP="00721CD9">
                        <w:r>
                          <w:rPr>
                            <w:rFonts w:eastAsia="Arial" w:cs="Arial"/>
                            <w:color w:val="000000"/>
                          </w:rPr>
                          <w:t xml:space="preserve">Nr albumu: </w:t>
                        </w:r>
                        <w:r w:rsidR="00721CD9">
                          <w:rPr>
                            <w:rFonts w:eastAsia="Arial" w:cs="Arial"/>
                            <w:color w:val="000000"/>
                          </w:rPr>
                          <w:t>143263</w:t>
                        </w:r>
                      </w:p>
                    </w:tc>
                  </w:tr>
                </w:tbl>
                <w:p w14:paraId="120CE4FA" w14:textId="77777777" w:rsidR="009D2F6E" w:rsidRDefault="009D2F6E"/>
              </w:tc>
            </w:tr>
            <w:tr w:rsidR="009D2F6E" w14:paraId="7CA8E171" w14:textId="77777777" w:rsidTr="006B5D2F">
              <w:trPr>
                <w:trHeight w:val="230"/>
              </w:trPr>
              <w:tc>
                <w:tcPr>
                  <w:tcW w:w="5200" w:type="dxa"/>
                  <w:tcMar>
                    <w:top w:w="0" w:type="dxa"/>
                    <w:left w:w="740" w:type="dxa"/>
                    <w:bottom w:w="0" w:type="dxa"/>
                    <w:right w:w="0" w:type="dxa"/>
                  </w:tcMar>
                </w:tcPr>
                <w:tbl>
                  <w:tblPr>
                    <w:tblOverlap w:val="never"/>
                    <w:tblW w:w="4450" w:type="dxa"/>
                    <w:tblLayout w:type="fixed"/>
                    <w:tblCellMar>
                      <w:left w:w="0" w:type="dxa"/>
                      <w:right w:w="0" w:type="dxa"/>
                    </w:tblCellMar>
                    <w:tblLook w:val="01E0" w:firstRow="1" w:lastRow="1" w:firstColumn="1" w:lastColumn="1" w:noHBand="0" w:noVBand="0"/>
                  </w:tblPr>
                  <w:tblGrid>
                    <w:gridCol w:w="4450"/>
                  </w:tblGrid>
                  <w:tr w:rsidR="009D2F6E" w14:paraId="570A69BE" w14:textId="77777777" w:rsidTr="006B5D2F">
                    <w:trPr>
                      <w:trHeight w:val="201"/>
                    </w:trPr>
                    <w:tc>
                      <w:tcPr>
                        <w:tcW w:w="4450" w:type="dxa"/>
                      </w:tcPr>
                      <w:p w14:paraId="3E5ED47C" w14:textId="77777777" w:rsidR="009D2F6E" w:rsidRDefault="00DB4197" w:rsidP="009C3260">
                        <w:r>
                          <w:rPr>
                            <w:rFonts w:eastAsia="Arial" w:cs="Arial"/>
                            <w:color w:val="000000"/>
                          </w:rPr>
                          <w:t xml:space="preserve">Studia </w:t>
                        </w:r>
                        <w:r w:rsidR="009C3260">
                          <w:rPr>
                            <w:rFonts w:eastAsia="Arial" w:cs="Arial"/>
                            <w:color w:val="000000"/>
                          </w:rPr>
                          <w:t>pierwszego</w:t>
                        </w:r>
                        <w:r>
                          <w:rPr>
                            <w:rFonts w:eastAsia="Arial" w:cs="Arial"/>
                            <w:color w:val="000000"/>
                          </w:rPr>
                          <w:t xml:space="preserve"> stopnia</w:t>
                        </w:r>
                      </w:p>
                    </w:tc>
                  </w:tr>
                </w:tbl>
                <w:p w14:paraId="45878FEA" w14:textId="77777777" w:rsidR="009D2F6E" w:rsidRDefault="009D2F6E"/>
              </w:tc>
            </w:tr>
            <w:tr w:rsidR="009D2F6E" w14:paraId="71CBD138" w14:textId="77777777" w:rsidTr="006B5D2F">
              <w:trPr>
                <w:trHeight w:val="230"/>
              </w:trPr>
              <w:tc>
                <w:tcPr>
                  <w:tcW w:w="5200" w:type="dxa"/>
                  <w:tcMar>
                    <w:top w:w="0" w:type="dxa"/>
                    <w:left w:w="740" w:type="dxa"/>
                    <w:bottom w:w="0" w:type="dxa"/>
                    <w:right w:w="0" w:type="dxa"/>
                  </w:tcMar>
                </w:tcPr>
                <w:tbl>
                  <w:tblPr>
                    <w:tblOverlap w:val="never"/>
                    <w:tblW w:w="4450" w:type="dxa"/>
                    <w:tblLayout w:type="fixed"/>
                    <w:tblCellMar>
                      <w:left w:w="0" w:type="dxa"/>
                      <w:right w:w="0" w:type="dxa"/>
                    </w:tblCellMar>
                    <w:tblLook w:val="01E0" w:firstRow="1" w:lastRow="1" w:firstColumn="1" w:lastColumn="1" w:noHBand="0" w:noVBand="0"/>
                  </w:tblPr>
                  <w:tblGrid>
                    <w:gridCol w:w="4450"/>
                  </w:tblGrid>
                  <w:tr w:rsidR="009D2F6E" w14:paraId="514ECC27" w14:textId="77777777" w:rsidTr="006B5D2F">
                    <w:trPr>
                      <w:trHeight w:val="201"/>
                    </w:trPr>
                    <w:tc>
                      <w:tcPr>
                        <w:tcW w:w="4450" w:type="dxa"/>
                      </w:tcPr>
                      <w:p w14:paraId="75DD994B" w14:textId="77777777" w:rsidR="009D2F6E" w:rsidRDefault="00DB4197">
                        <w:r>
                          <w:rPr>
                            <w:rFonts w:eastAsia="Arial" w:cs="Arial"/>
                            <w:color w:val="000000"/>
                          </w:rPr>
                          <w:t>Forma studiów: stacjonarne</w:t>
                        </w:r>
                      </w:p>
                    </w:tc>
                  </w:tr>
                </w:tbl>
                <w:p w14:paraId="56FAE263" w14:textId="77777777" w:rsidR="009D2F6E" w:rsidRDefault="009D2F6E"/>
              </w:tc>
            </w:tr>
            <w:tr w:rsidR="009D2F6E" w14:paraId="751FA54C" w14:textId="77777777" w:rsidTr="006B5D2F">
              <w:trPr>
                <w:trHeight w:val="230"/>
              </w:trPr>
              <w:tc>
                <w:tcPr>
                  <w:tcW w:w="5200" w:type="dxa"/>
                  <w:tcMar>
                    <w:top w:w="0" w:type="dxa"/>
                    <w:left w:w="740" w:type="dxa"/>
                    <w:bottom w:w="0" w:type="dxa"/>
                    <w:right w:w="0" w:type="dxa"/>
                  </w:tcMar>
                </w:tcPr>
                <w:tbl>
                  <w:tblPr>
                    <w:tblOverlap w:val="never"/>
                    <w:tblW w:w="4450" w:type="dxa"/>
                    <w:tblLayout w:type="fixed"/>
                    <w:tblCellMar>
                      <w:left w:w="0" w:type="dxa"/>
                      <w:right w:w="0" w:type="dxa"/>
                    </w:tblCellMar>
                    <w:tblLook w:val="01E0" w:firstRow="1" w:lastRow="1" w:firstColumn="1" w:lastColumn="1" w:noHBand="0" w:noVBand="0"/>
                  </w:tblPr>
                  <w:tblGrid>
                    <w:gridCol w:w="4450"/>
                  </w:tblGrid>
                  <w:tr w:rsidR="009D2F6E" w14:paraId="5EC008DD" w14:textId="77777777" w:rsidTr="006B5D2F">
                    <w:trPr>
                      <w:trHeight w:val="201"/>
                    </w:trPr>
                    <w:tc>
                      <w:tcPr>
                        <w:tcW w:w="4450" w:type="dxa"/>
                      </w:tcPr>
                      <w:p w14:paraId="332648B5" w14:textId="77777777" w:rsidR="009D2F6E" w:rsidRDefault="00DB4197">
                        <w:r>
                          <w:rPr>
                            <w:rFonts w:eastAsia="Arial" w:cs="Arial"/>
                            <w:color w:val="000000"/>
                          </w:rPr>
                          <w:t>Kierunek studiów: Informatyka</w:t>
                        </w:r>
                      </w:p>
                    </w:tc>
                  </w:tr>
                </w:tbl>
                <w:p w14:paraId="08210092" w14:textId="77777777" w:rsidR="009D2F6E" w:rsidRDefault="009D2F6E"/>
              </w:tc>
            </w:tr>
            <w:tr w:rsidR="009D2F6E" w14:paraId="4FA6F10D" w14:textId="77777777" w:rsidTr="006B5D2F">
              <w:trPr>
                <w:trHeight w:val="230"/>
              </w:trPr>
              <w:tc>
                <w:tcPr>
                  <w:tcW w:w="5200" w:type="dxa"/>
                  <w:tcMar>
                    <w:top w:w="0" w:type="dxa"/>
                    <w:left w:w="740" w:type="dxa"/>
                    <w:bottom w:w="0" w:type="dxa"/>
                    <w:right w:w="0" w:type="dxa"/>
                  </w:tcMar>
                </w:tcPr>
                <w:tbl>
                  <w:tblPr>
                    <w:tblOverlap w:val="never"/>
                    <w:tblW w:w="4450" w:type="dxa"/>
                    <w:tblLayout w:type="fixed"/>
                    <w:tblCellMar>
                      <w:left w:w="0" w:type="dxa"/>
                      <w:right w:w="0" w:type="dxa"/>
                    </w:tblCellMar>
                    <w:tblLook w:val="01E0" w:firstRow="1" w:lastRow="1" w:firstColumn="1" w:lastColumn="1" w:noHBand="0" w:noVBand="0"/>
                  </w:tblPr>
                  <w:tblGrid>
                    <w:gridCol w:w="4450"/>
                  </w:tblGrid>
                  <w:tr w:rsidR="009D2F6E" w14:paraId="7C5E442B" w14:textId="77777777" w:rsidTr="006B5D2F">
                    <w:trPr>
                      <w:trHeight w:val="201"/>
                    </w:trPr>
                    <w:tc>
                      <w:tcPr>
                        <w:tcW w:w="4450" w:type="dxa"/>
                      </w:tcPr>
                      <w:p w14:paraId="5A1540A8" w14:textId="77777777" w:rsidR="009D2F6E" w:rsidRDefault="00DB4197" w:rsidP="00721CD9">
                        <w:r>
                          <w:rPr>
                            <w:rFonts w:eastAsia="Arial" w:cs="Arial"/>
                            <w:color w:val="000000"/>
                          </w:rPr>
                          <w:t xml:space="preserve">Specjalność/profil: </w:t>
                        </w:r>
                        <w:r w:rsidR="00721CD9">
                          <w:rPr>
                            <w:rFonts w:eastAsia="Arial" w:cs="Arial"/>
                            <w:color w:val="000000"/>
                          </w:rPr>
                          <w:t>-</w:t>
                        </w:r>
                      </w:p>
                    </w:tc>
                  </w:tr>
                </w:tbl>
                <w:p w14:paraId="476A2F57" w14:textId="77777777" w:rsidR="009D2F6E" w:rsidRDefault="009D2F6E"/>
              </w:tc>
            </w:tr>
          </w:tbl>
          <w:p w14:paraId="527A4E66" w14:textId="77777777" w:rsidR="009D2F6E" w:rsidRDefault="009D2F6E"/>
        </w:tc>
        <w:tc>
          <w:tcPr>
            <w:tcW w:w="4698" w:type="dxa"/>
          </w:tcPr>
          <w:p w14:paraId="391E6E41" w14:textId="77777777" w:rsidR="009D2F6E" w:rsidRDefault="009D2F6E">
            <w:pPr>
              <w:rPr>
                <w:vanish/>
              </w:rPr>
            </w:pPr>
            <w:bookmarkStart w:id="9" w:name="__bookmark_7"/>
            <w:bookmarkEnd w:id="9"/>
          </w:p>
          <w:tbl>
            <w:tblPr>
              <w:tblOverlap w:val="never"/>
              <w:tblW w:w="4590" w:type="dxa"/>
              <w:tblInd w:w="2" w:type="dxa"/>
              <w:tblLayout w:type="fixed"/>
              <w:tblLook w:val="01E0" w:firstRow="1" w:lastRow="1" w:firstColumn="1" w:lastColumn="1" w:noHBand="0" w:noVBand="0"/>
            </w:tblPr>
            <w:tblGrid>
              <w:gridCol w:w="4590"/>
            </w:tblGrid>
            <w:tr w:rsidR="009D2F6E" w14:paraId="5EC1AE42" w14:textId="77777777" w:rsidTr="006B5D2F">
              <w:trPr>
                <w:trHeight w:val="230"/>
              </w:trPr>
              <w:tc>
                <w:tcPr>
                  <w:tcW w:w="4590" w:type="dxa"/>
                  <w:vAlign w:val="bottom"/>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14:paraId="2ECECD34" w14:textId="77777777" w:rsidTr="006B5D2F">
                    <w:trPr>
                      <w:trHeight w:val="201"/>
                    </w:trPr>
                    <w:tc>
                      <w:tcPr>
                        <w:tcW w:w="4590" w:type="dxa"/>
                      </w:tcPr>
                      <w:p w14:paraId="5F788D3A" w14:textId="77777777" w:rsidR="00165463" w:rsidRDefault="00DB4197">
                        <w:r>
                          <w:rPr>
                            <w:rFonts w:eastAsia="Arial" w:cs="Arial"/>
                            <w:color w:val="000000"/>
                          </w:rPr>
                          <w:t xml:space="preserve">Imię i nazwisko studenta: </w:t>
                        </w:r>
                        <w:r w:rsidR="00C65655" w:rsidRPr="00E47743">
                          <w:rPr>
                            <w:rFonts w:eastAsia="Arial" w:cs="Arial"/>
                            <w:caps/>
                            <w:color w:val="000000"/>
                          </w:rPr>
                          <w:t>Patryk Ku</w:t>
                        </w:r>
                        <w:r w:rsidR="00992A4B">
                          <w:rPr>
                            <w:rFonts w:eastAsia="Arial" w:cs="Arial"/>
                            <w:caps/>
                            <w:color w:val="000000"/>
                          </w:rPr>
                          <w:t>ś</w:t>
                        </w:r>
                        <w:r w:rsidR="00C65655" w:rsidRPr="00E47743">
                          <w:rPr>
                            <w:rFonts w:eastAsia="Arial" w:cs="Arial"/>
                            <w:caps/>
                            <w:color w:val="000000"/>
                          </w:rPr>
                          <w:t>mierek</w:t>
                        </w:r>
                      </w:p>
                    </w:tc>
                  </w:tr>
                </w:tbl>
                <w:p w14:paraId="4EA30348" w14:textId="77777777" w:rsidR="009D2F6E" w:rsidRDefault="009D2F6E"/>
              </w:tc>
            </w:tr>
            <w:tr w:rsidR="009D2F6E" w14:paraId="4F4B8D27" w14:textId="77777777" w:rsidTr="006B5D2F">
              <w:trPr>
                <w:trHeight w:val="230"/>
              </w:trPr>
              <w:tc>
                <w:tcPr>
                  <w:tcW w:w="4590" w:type="dxa"/>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14:paraId="077D50AE" w14:textId="77777777" w:rsidTr="006B5D2F">
                    <w:trPr>
                      <w:trHeight w:val="201"/>
                    </w:trPr>
                    <w:tc>
                      <w:tcPr>
                        <w:tcW w:w="4590" w:type="dxa"/>
                      </w:tcPr>
                      <w:p w14:paraId="4746F04B" w14:textId="77777777" w:rsidR="009D2F6E" w:rsidRDefault="00DB4197">
                        <w:r>
                          <w:rPr>
                            <w:rFonts w:eastAsia="Arial" w:cs="Arial"/>
                            <w:color w:val="000000"/>
                          </w:rPr>
                          <w:t>Nr albumu: 143275</w:t>
                        </w:r>
                      </w:p>
                    </w:tc>
                  </w:tr>
                </w:tbl>
                <w:p w14:paraId="6D8CD81C" w14:textId="77777777" w:rsidR="009D2F6E" w:rsidRDefault="009D2F6E"/>
              </w:tc>
            </w:tr>
            <w:tr w:rsidR="009D2F6E" w14:paraId="34EB3D71" w14:textId="77777777" w:rsidTr="006B5D2F">
              <w:trPr>
                <w:trHeight w:val="230"/>
              </w:trPr>
              <w:tc>
                <w:tcPr>
                  <w:tcW w:w="4590" w:type="dxa"/>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14:paraId="7363C0C2" w14:textId="77777777" w:rsidTr="006B5D2F">
                    <w:trPr>
                      <w:trHeight w:val="201"/>
                    </w:trPr>
                    <w:tc>
                      <w:tcPr>
                        <w:tcW w:w="4590" w:type="dxa"/>
                      </w:tcPr>
                      <w:p w14:paraId="2072E910" w14:textId="77777777" w:rsidR="009D2F6E" w:rsidRDefault="00DB4197">
                        <w:r>
                          <w:rPr>
                            <w:rFonts w:eastAsia="Arial" w:cs="Arial"/>
                            <w:color w:val="000000"/>
                          </w:rPr>
                          <w:t xml:space="preserve">Studia </w:t>
                        </w:r>
                        <w:r w:rsidR="009C3260">
                          <w:rPr>
                            <w:rFonts w:eastAsia="Arial" w:cs="Arial"/>
                            <w:color w:val="000000"/>
                          </w:rPr>
                          <w:t>pierwszego</w:t>
                        </w:r>
                        <w:r>
                          <w:rPr>
                            <w:rFonts w:eastAsia="Arial" w:cs="Arial"/>
                            <w:color w:val="000000"/>
                          </w:rPr>
                          <w:t xml:space="preserve"> stopnia</w:t>
                        </w:r>
                      </w:p>
                    </w:tc>
                  </w:tr>
                </w:tbl>
                <w:p w14:paraId="54E6CA49" w14:textId="77777777" w:rsidR="009D2F6E" w:rsidRDefault="009D2F6E"/>
              </w:tc>
            </w:tr>
            <w:tr w:rsidR="009D2F6E" w14:paraId="33EC59F0" w14:textId="77777777" w:rsidTr="006B5D2F">
              <w:trPr>
                <w:trHeight w:val="230"/>
              </w:trPr>
              <w:tc>
                <w:tcPr>
                  <w:tcW w:w="4590" w:type="dxa"/>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14:paraId="1D949C2F" w14:textId="77777777" w:rsidTr="006B5D2F">
                    <w:trPr>
                      <w:trHeight w:val="201"/>
                    </w:trPr>
                    <w:tc>
                      <w:tcPr>
                        <w:tcW w:w="4590" w:type="dxa"/>
                      </w:tcPr>
                      <w:p w14:paraId="3FA0F99C" w14:textId="77777777" w:rsidR="009D2F6E" w:rsidRDefault="00DB4197">
                        <w:r>
                          <w:rPr>
                            <w:rFonts w:eastAsia="Arial" w:cs="Arial"/>
                            <w:color w:val="000000"/>
                          </w:rPr>
                          <w:t>Forma studiów: stacjonarne</w:t>
                        </w:r>
                      </w:p>
                    </w:tc>
                  </w:tr>
                </w:tbl>
                <w:p w14:paraId="693867A0" w14:textId="77777777" w:rsidR="009D2F6E" w:rsidRDefault="009D2F6E"/>
              </w:tc>
            </w:tr>
            <w:tr w:rsidR="009D2F6E" w14:paraId="6617F430" w14:textId="77777777" w:rsidTr="006B5D2F">
              <w:trPr>
                <w:trHeight w:val="230"/>
              </w:trPr>
              <w:tc>
                <w:tcPr>
                  <w:tcW w:w="4590" w:type="dxa"/>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14:paraId="651C4072" w14:textId="77777777" w:rsidTr="006B5D2F">
                    <w:trPr>
                      <w:trHeight w:val="201"/>
                    </w:trPr>
                    <w:tc>
                      <w:tcPr>
                        <w:tcW w:w="4590" w:type="dxa"/>
                      </w:tcPr>
                      <w:p w14:paraId="0D432CD9" w14:textId="77777777" w:rsidR="009D2F6E" w:rsidRDefault="00DB4197">
                        <w:r>
                          <w:rPr>
                            <w:rFonts w:eastAsia="Arial" w:cs="Arial"/>
                            <w:color w:val="000000"/>
                          </w:rPr>
                          <w:t>Kierunek studiów: Informatyka</w:t>
                        </w:r>
                      </w:p>
                    </w:tc>
                  </w:tr>
                </w:tbl>
                <w:p w14:paraId="07E1376D" w14:textId="77777777" w:rsidR="009D2F6E" w:rsidRDefault="009D2F6E"/>
              </w:tc>
            </w:tr>
            <w:tr w:rsidR="009D2F6E" w14:paraId="7A40ECFB" w14:textId="77777777" w:rsidTr="006B5D2F">
              <w:trPr>
                <w:trHeight w:val="230"/>
              </w:trPr>
              <w:tc>
                <w:tcPr>
                  <w:tcW w:w="4590" w:type="dxa"/>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14:paraId="508F15F8" w14:textId="77777777" w:rsidTr="006B5D2F">
                    <w:trPr>
                      <w:trHeight w:val="401"/>
                    </w:trPr>
                    <w:tc>
                      <w:tcPr>
                        <w:tcW w:w="4590" w:type="dxa"/>
                      </w:tcPr>
                      <w:p w14:paraId="3FFFB9FE" w14:textId="77777777" w:rsidR="009D2F6E" w:rsidRDefault="00DB4197" w:rsidP="009C3260">
                        <w:r>
                          <w:rPr>
                            <w:rFonts w:eastAsia="Arial" w:cs="Arial"/>
                            <w:color w:val="000000"/>
                          </w:rPr>
                          <w:t xml:space="preserve">Specjalność/profil: </w:t>
                        </w:r>
                        <w:r w:rsidR="00721CD9">
                          <w:rPr>
                            <w:rFonts w:eastAsia="Arial" w:cs="Arial"/>
                            <w:color w:val="000000"/>
                          </w:rPr>
                          <w:t>-</w:t>
                        </w:r>
                      </w:p>
                    </w:tc>
                  </w:tr>
                </w:tbl>
                <w:p w14:paraId="1C4ABCFD" w14:textId="77777777" w:rsidR="009D2F6E" w:rsidRDefault="009D2F6E"/>
              </w:tc>
            </w:tr>
          </w:tbl>
          <w:p w14:paraId="27D0466E" w14:textId="77777777" w:rsidR="009D2F6E" w:rsidRDefault="009D2F6E"/>
        </w:tc>
      </w:tr>
      <w:tr w:rsidR="009D2F6E" w14:paraId="7BEBCCD8" w14:textId="77777777" w:rsidTr="006B5D2F">
        <w:trPr>
          <w:trHeight w:val="230"/>
        </w:trPr>
        <w:tc>
          <w:tcPr>
            <w:tcW w:w="10005" w:type="dxa"/>
            <w:gridSpan w:val="2"/>
          </w:tcPr>
          <w:tbl>
            <w:tblPr>
              <w:tblOverlap w:val="never"/>
              <w:tblW w:w="10005" w:type="dxa"/>
              <w:tblLayout w:type="fixed"/>
              <w:tblCellMar>
                <w:left w:w="0" w:type="dxa"/>
                <w:right w:w="0" w:type="dxa"/>
              </w:tblCellMar>
              <w:tblLook w:val="01E0" w:firstRow="1" w:lastRow="1" w:firstColumn="1" w:lastColumn="1" w:noHBand="0" w:noVBand="0"/>
            </w:tblPr>
            <w:tblGrid>
              <w:gridCol w:w="10005"/>
            </w:tblGrid>
            <w:tr w:rsidR="009D2F6E" w14:paraId="4DCEE32A" w14:textId="77777777" w:rsidTr="006B5D2F">
              <w:trPr>
                <w:trHeight w:val="241"/>
              </w:trPr>
              <w:tc>
                <w:tcPr>
                  <w:tcW w:w="10005" w:type="dxa"/>
                  <w:tcMar>
                    <w:top w:w="1140" w:type="dxa"/>
                    <w:left w:w="740" w:type="dxa"/>
                    <w:bottom w:w="0" w:type="dxa"/>
                    <w:right w:w="0" w:type="dxa"/>
                  </w:tcMar>
                </w:tcPr>
                <w:p w14:paraId="0EB4EC03" w14:textId="77777777" w:rsidR="009D2F6E" w:rsidRDefault="007A10BA">
                  <w:r>
                    <w:rPr>
                      <w:rFonts w:eastAsia="Arial" w:cs="Arial"/>
                      <w:b/>
                      <w:bCs/>
                      <w:color w:val="000000"/>
                      <w:sz w:val="24"/>
                      <w:szCs w:val="24"/>
                    </w:rPr>
                    <w:t>PROJEKT DYPLOMOWY INŻYNIERSKI</w:t>
                  </w:r>
                </w:p>
              </w:tc>
            </w:tr>
          </w:tbl>
          <w:p w14:paraId="14EDA551" w14:textId="77777777" w:rsidR="009D2F6E" w:rsidRDefault="009D2F6E"/>
        </w:tc>
      </w:tr>
      <w:tr w:rsidR="009D2F6E" w:rsidRPr="00E47743" w14:paraId="4F0E50BD" w14:textId="77777777" w:rsidTr="006B5D2F">
        <w:trPr>
          <w:trHeight w:hRule="exact" w:val="3583"/>
        </w:trPr>
        <w:tc>
          <w:tcPr>
            <w:tcW w:w="10005" w:type="dxa"/>
            <w:gridSpan w:val="2"/>
            <w:tcMar>
              <w:top w:w="20" w:type="dxa"/>
              <w:left w:w="20" w:type="dxa"/>
              <w:bottom w:w="0" w:type="dxa"/>
              <w:right w:w="0" w:type="dxa"/>
            </w:tcMar>
          </w:tcPr>
          <w:tbl>
            <w:tblPr>
              <w:tblOverlap w:val="never"/>
              <w:tblW w:w="9985" w:type="dxa"/>
              <w:tblLayout w:type="fixed"/>
              <w:tblCellMar>
                <w:left w:w="0" w:type="dxa"/>
                <w:right w:w="0" w:type="dxa"/>
              </w:tblCellMar>
              <w:tblLook w:val="01E0" w:firstRow="1" w:lastRow="1" w:firstColumn="1" w:lastColumn="1" w:noHBand="0" w:noVBand="0"/>
            </w:tblPr>
            <w:tblGrid>
              <w:gridCol w:w="9985"/>
            </w:tblGrid>
            <w:tr w:rsidR="009D2F6E" w14:paraId="6706487E" w14:textId="77777777" w:rsidTr="006B5D2F">
              <w:trPr>
                <w:trHeight w:val="214"/>
              </w:trPr>
              <w:tc>
                <w:tcPr>
                  <w:tcW w:w="9985" w:type="dxa"/>
                  <w:tcMar>
                    <w:top w:w="1140" w:type="dxa"/>
                    <w:left w:w="740" w:type="dxa"/>
                    <w:bottom w:w="280" w:type="dxa"/>
                    <w:right w:w="0" w:type="dxa"/>
                  </w:tcMar>
                </w:tcPr>
                <w:p w14:paraId="201E720E" w14:textId="77777777" w:rsidR="00165463" w:rsidRDefault="00DB4197">
                  <w:pPr>
                    <w:rPr>
                      <w:rFonts w:eastAsia="Arial" w:cs="Arial"/>
                      <w:color w:val="000000"/>
                    </w:rPr>
                  </w:pPr>
                  <w:r>
                    <w:rPr>
                      <w:rFonts w:eastAsia="Arial" w:cs="Arial"/>
                      <w:color w:val="000000"/>
                    </w:rPr>
                    <w:t xml:space="preserve">Tytuł </w:t>
                  </w:r>
                  <w:r w:rsidR="007A10BA">
                    <w:rPr>
                      <w:rFonts w:eastAsia="Arial" w:cs="Arial"/>
                      <w:color w:val="000000"/>
                    </w:rPr>
                    <w:t xml:space="preserve">projektu </w:t>
                  </w:r>
                  <w:r>
                    <w:rPr>
                      <w:rFonts w:eastAsia="Arial" w:cs="Arial"/>
                      <w:color w:val="000000"/>
                    </w:rPr>
                    <w:t>w języku polskim: Interaktywny internetowy serwis turystyczny z elementami</w:t>
                  </w:r>
                </w:p>
                <w:p w14:paraId="4B0A5907" w14:textId="77777777" w:rsidR="00165463" w:rsidRDefault="00DB4197">
                  <w:r>
                    <w:rPr>
                      <w:rFonts w:eastAsia="Arial" w:cs="Arial"/>
                      <w:color w:val="000000"/>
                    </w:rPr>
                    <w:t xml:space="preserve"> geolokalizacji</w:t>
                  </w:r>
                </w:p>
              </w:tc>
            </w:tr>
            <w:tr w:rsidR="009D2F6E" w:rsidRPr="00E47743" w14:paraId="6DD0E9AF" w14:textId="77777777" w:rsidTr="006B5D2F">
              <w:trPr>
                <w:trHeight w:val="201"/>
              </w:trPr>
              <w:tc>
                <w:tcPr>
                  <w:tcW w:w="9985" w:type="dxa"/>
                  <w:tcMar>
                    <w:top w:w="0" w:type="dxa"/>
                    <w:left w:w="740" w:type="dxa"/>
                    <w:bottom w:w="0" w:type="dxa"/>
                    <w:right w:w="0" w:type="dxa"/>
                  </w:tcMar>
                </w:tcPr>
                <w:p w14:paraId="7717F9A3" w14:textId="77777777" w:rsidR="00165463" w:rsidRDefault="00DB4197">
                  <w:pPr>
                    <w:rPr>
                      <w:lang w:val="en-US"/>
                    </w:rPr>
                  </w:pPr>
                  <w:r w:rsidRPr="00A616E5">
                    <w:rPr>
                      <w:rFonts w:eastAsia="Arial" w:cs="Arial"/>
                      <w:color w:val="000000"/>
                      <w:lang w:val="en-US"/>
                    </w:rPr>
                    <w:t xml:space="preserve">Tytuł </w:t>
                  </w:r>
                  <w:r w:rsidR="007A10BA">
                    <w:rPr>
                      <w:rFonts w:eastAsia="Arial" w:cs="Arial"/>
                      <w:color w:val="000000"/>
                      <w:lang w:val="en-US"/>
                    </w:rPr>
                    <w:t>projektu</w:t>
                  </w:r>
                  <w:r w:rsidR="007A10BA" w:rsidRPr="00A616E5">
                    <w:rPr>
                      <w:rFonts w:eastAsia="Arial" w:cs="Arial"/>
                      <w:color w:val="000000"/>
                      <w:lang w:val="en-US"/>
                    </w:rPr>
                    <w:t xml:space="preserve"> </w:t>
                  </w:r>
                  <w:r w:rsidRPr="00A616E5">
                    <w:rPr>
                      <w:rFonts w:eastAsia="Arial" w:cs="Arial"/>
                      <w:color w:val="000000"/>
                      <w:lang w:val="en-US"/>
                    </w:rPr>
                    <w:t>w języku angielskim: Interactive tourist website with geolocation features</w:t>
                  </w:r>
                </w:p>
              </w:tc>
            </w:tr>
            <w:tr w:rsidR="009D2F6E" w:rsidRPr="00E47743" w14:paraId="1382715C" w14:textId="77777777" w:rsidTr="006B5D2F">
              <w:trPr>
                <w:trHeight w:val="123"/>
              </w:trPr>
              <w:tc>
                <w:tcPr>
                  <w:tcW w:w="9985" w:type="dxa"/>
                  <w:tcMar>
                    <w:top w:w="0" w:type="dxa"/>
                    <w:left w:w="740" w:type="dxa"/>
                    <w:bottom w:w="1240" w:type="dxa"/>
                    <w:right w:w="0" w:type="dxa"/>
                  </w:tcMar>
                </w:tcPr>
                <w:p w14:paraId="02A1C801" w14:textId="77777777" w:rsidR="009D2F6E" w:rsidRPr="00A616E5" w:rsidRDefault="009D2F6E">
                  <w:pPr>
                    <w:rPr>
                      <w:lang w:val="en-US"/>
                    </w:rPr>
                  </w:pPr>
                </w:p>
              </w:tc>
            </w:tr>
          </w:tbl>
          <w:p w14:paraId="0E43833C" w14:textId="77777777" w:rsidR="009D2F6E" w:rsidRPr="00A616E5" w:rsidRDefault="009D2F6E">
            <w:pPr>
              <w:rPr>
                <w:lang w:val="en-US"/>
              </w:rPr>
            </w:pPr>
          </w:p>
        </w:tc>
      </w:tr>
      <w:tr w:rsidR="009D2F6E" w14:paraId="3B1D624C" w14:textId="77777777" w:rsidTr="006B5D2F">
        <w:trPr>
          <w:trHeight w:val="230"/>
          <w:hidden/>
        </w:trPr>
        <w:tc>
          <w:tcPr>
            <w:tcW w:w="10005" w:type="dxa"/>
            <w:gridSpan w:val="2"/>
          </w:tcPr>
          <w:p w14:paraId="733C487C" w14:textId="77777777" w:rsidR="009D2F6E" w:rsidRPr="00A616E5" w:rsidRDefault="009D2F6E">
            <w:pPr>
              <w:rPr>
                <w:vanish/>
                <w:lang w:val="en-US"/>
              </w:rPr>
            </w:pPr>
          </w:p>
          <w:tbl>
            <w:tblPr>
              <w:tblOverlap w:val="never"/>
              <w:tblW w:w="9624" w:type="dxa"/>
              <w:tblInd w:w="2" w:type="dxa"/>
              <w:tblLayout w:type="fixed"/>
              <w:tblLook w:val="01E0" w:firstRow="1" w:lastRow="1" w:firstColumn="1" w:lastColumn="1" w:noHBand="0" w:noVBand="0"/>
            </w:tblPr>
            <w:tblGrid>
              <w:gridCol w:w="732"/>
              <w:gridCol w:w="4530"/>
              <w:gridCol w:w="4362"/>
            </w:tblGrid>
            <w:tr w:rsidR="009D2F6E" w14:paraId="2E1068F1" w14:textId="77777777" w:rsidTr="006B5D2F">
              <w:trPr>
                <w:trHeight w:hRule="exact" w:val="321"/>
              </w:trPr>
              <w:tc>
                <w:tcPr>
                  <w:tcW w:w="732" w:type="dxa"/>
                  <w:tcBorders>
                    <w:right w:val="single" w:sz="6" w:space="0" w:color="000000"/>
                  </w:tcBorders>
                  <w:tcMar>
                    <w:top w:w="20" w:type="dxa"/>
                    <w:left w:w="20" w:type="dxa"/>
                    <w:bottom w:w="20" w:type="dxa"/>
                    <w:right w:w="20" w:type="dxa"/>
                  </w:tcMar>
                </w:tcPr>
                <w:p w14:paraId="6AB5B77A" w14:textId="77777777" w:rsidR="009D2F6E" w:rsidRPr="00A616E5" w:rsidRDefault="009D2F6E">
                  <w:pPr>
                    <w:rPr>
                      <w:lang w:val="en-US"/>
                    </w:rPr>
                  </w:pPr>
                </w:p>
              </w:tc>
              <w:tc>
                <w:tcPr>
                  <w:tcW w:w="8892" w:type="dxa"/>
                  <w:gridSpan w:val="2"/>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tbl>
                  <w:tblPr>
                    <w:tblOverlap w:val="never"/>
                    <w:tblW w:w="8851" w:type="dxa"/>
                    <w:tblLayout w:type="fixed"/>
                    <w:tblCellMar>
                      <w:left w:w="0" w:type="dxa"/>
                      <w:right w:w="0" w:type="dxa"/>
                    </w:tblCellMar>
                    <w:tblLook w:val="01E0" w:firstRow="1" w:lastRow="1" w:firstColumn="1" w:lastColumn="1" w:noHBand="0" w:noVBand="0"/>
                  </w:tblPr>
                  <w:tblGrid>
                    <w:gridCol w:w="8851"/>
                  </w:tblGrid>
                  <w:tr w:rsidR="009D2F6E" w14:paraId="12D64A4A" w14:textId="77777777" w:rsidTr="006B5D2F">
                    <w:trPr>
                      <w:trHeight w:val="201"/>
                    </w:trPr>
                    <w:tc>
                      <w:tcPr>
                        <w:tcW w:w="8851" w:type="dxa"/>
                        <w:tcMar>
                          <w:top w:w="60" w:type="dxa"/>
                          <w:left w:w="60" w:type="dxa"/>
                          <w:bottom w:w="0" w:type="dxa"/>
                          <w:right w:w="0" w:type="dxa"/>
                        </w:tcMar>
                      </w:tcPr>
                      <w:p w14:paraId="584CBC07" w14:textId="77777777" w:rsidR="00165463" w:rsidRDefault="00DB4197">
                        <w:r>
                          <w:rPr>
                            <w:rFonts w:eastAsia="Arial" w:cs="Arial"/>
                            <w:color w:val="000000"/>
                          </w:rPr>
                          <w:t xml:space="preserve">Potwierdzenie przyjęcia </w:t>
                        </w:r>
                        <w:r w:rsidR="007A10BA">
                          <w:rPr>
                            <w:rFonts w:eastAsia="Arial" w:cs="Arial"/>
                            <w:color w:val="000000"/>
                          </w:rPr>
                          <w:t>projektu</w:t>
                        </w:r>
                      </w:p>
                    </w:tc>
                  </w:tr>
                </w:tbl>
                <w:p w14:paraId="41ECA205" w14:textId="77777777" w:rsidR="009D2F6E" w:rsidRDefault="009D2F6E"/>
              </w:tc>
            </w:tr>
            <w:tr w:rsidR="009D2F6E" w14:paraId="66EEB55A" w14:textId="77777777" w:rsidTr="006B5D2F">
              <w:trPr>
                <w:trHeight w:hRule="exact" w:val="1083"/>
              </w:trPr>
              <w:tc>
                <w:tcPr>
                  <w:tcW w:w="732" w:type="dxa"/>
                  <w:tcBorders>
                    <w:right w:val="single" w:sz="6" w:space="0" w:color="000000"/>
                  </w:tcBorders>
                  <w:tcMar>
                    <w:top w:w="20" w:type="dxa"/>
                    <w:left w:w="20" w:type="dxa"/>
                    <w:bottom w:w="20" w:type="dxa"/>
                    <w:right w:w="20" w:type="dxa"/>
                  </w:tcMar>
                </w:tcPr>
                <w:p w14:paraId="4696B832" w14:textId="77777777" w:rsidR="009D2F6E" w:rsidRDefault="009D2F6E"/>
              </w:tc>
              <w:tc>
                <w:tcPr>
                  <w:tcW w:w="453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tbl>
                  <w:tblPr>
                    <w:tblOverlap w:val="never"/>
                    <w:tblW w:w="4489" w:type="dxa"/>
                    <w:tblLayout w:type="fixed"/>
                    <w:tblCellMar>
                      <w:left w:w="0" w:type="dxa"/>
                      <w:right w:w="0" w:type="dxa"/>
                    </w:tblCellMar>
                    <w:tblLook w:val="01E0" w:firstRow="1" w:lastRow="1" w:firstColumn="1" w:lastColumn="1" w:noHBand="0" w:noVBand="0"/>
                  </w:tblPr>
                  <w:tblGrid>
                    <w:gridCol w:w="4489"/>
                  </w:tblGrid>
                  <w:tr w:rsidR="009D2F6E" w14:paraId="3F177D91" w14:textId="77777777" w:rsidTr="006B5D2F">
                    <w:trPr>
                      <w:trHeight w:val="201"/>
                    </w:trPr>
                    <w:tc>
                      <w:tcPr>
                        <w:tcW w:w="4489" w:type="dxa"/>
                        <w:tcMar>
                          <w:top w:w="60" w:type="dxa"/>
                          <w:left w:w="60" w:type="dxa"/>
                          <w:bottom w:w="680" w:type="dxa"/>
                          <w:right w:w="0" w:type="dxa"/>
                        </w:tcMar>
                      </w:tcPr>
                      <w:p w14:paraId="1F253D6B" w14:textId="77777777" w:rsidR="009D2F6E" w:rsidRDefault="00DB4197">
                        <w:pPr>
                          <w:rPr>
                            <w:rFonts w:eastAsia="Arial" w:cs="Arial"/>
                            <w:color w:val="000000"/>
                          </w:rPr>
                        </w:pPr>
                        <w:r>
                          <w:rPr>
                            <w:rFonts w:eastAsia="Arial" w:cs="Arial"/>
                            <w:color w:val="000000"/>
                          </w:rPr>
                          <w:t>Opiekun pracy</w:t>
                        </w:r>
                      </w:p>
                      <w:p w14:paraId="72B1F0E2" w14:textId="77777777" w:rsidR="006B5D2F" w:rsidRDefault="006B5D2F">
                        <w:pPr>
                          <w:rPr>
                            <w:rFonts w:eastAsia="Arial" w:cs="Arial"/>
                            <w:color w:val="000000"/>
                          </w:rPr>
                        </w:pPr>
                      </w:p>
                      <w:p w14:paraId="2F730517" w14:textId="77777777" w:rsidR="006B5D2F" w:rsidRDefault="006B5D2F">
                        <w:pPr>
                          <w:rPr>
                            <w:rFonts w:eastAsia="Arial" w:cs="Arial"/>
                            <w:color w:val="000000"/>
                          </w:rPr>
                        </w:pPr>
                      </w:p>
                      <w:p w14:paraId="6A9707EA" w14:textId="77777777" w:rsidR="006B5D2F" w:rsidRDefault="006B5D2F">
                        <w:r>
                          <w:rPr>
                            <w:rFonts w:eastAsia="Arial" w:cs="Arial"/>
                            <w:i/>
                            <w:iCs/>
                            <w:color w:val="000000"/>
                            <w:sz w:val="16"/>
                            <w:szCs w:val="16"/>
                          </w:rPr>
                          <w:t>podpis</w:t>
                        </w:r>
                      </w:p>
                    </w:tc>
                  </w:tr>
                </w:tbl>
                <w:p w14:paraId="0338EA30" w14:textId="77777777" w:rsidR="009D2F6E" w:rsidRDefault="009D2F6E"/>
              </w:tc>
              <w:tc>
                <w:tcPr>
                  <w:tcW w:w="436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tbl>
                  <w:tblPr>
                    <w:tblOverlap w:val="never"/>
                    <w:tblW w:w="4321" w:type="dxa"/>
                    <w:tblLayout w:type="fixed"/>
                    <w:tblCellMar>
                      <w:left w:w="0" w:type="dxa"/>
                      <w:right w:w="0" w:type="dxa"/>
                    </w:tblCellMar>
                    <w:tblLook w:val="01E0" w:firstRow="1" w:lastRow="1" w:firstColumn="1" w:lastColumn="1" w:noHBand="0" w:noVBand="0"/>
                  </w:tblPr>
                  <w:tblGrid>
                    <w:gridCol w:w="4321"/>
                  </w:tblGrid>
                  <w:tr w:rsidR="009D2F6E" w14:paraId="4E6526C7" w14:textId="77777777" w:rsidTr="006B5D2F">
                    <w:trPr>
                      <w:trHeight w:val="201"/>
                    </w:trPr>
                    <w:tc>
                      <w:tcPr>
                        <w:tcW w:w="4321" w:type="dxa"/>
                        <w:tcMar>
                          <w:top w:w="60" w:type="dxa"/>
                          <w:left w:w="60" w:type="dxa"/>
                          <w:bottom w:w="680" w:type="dxa"/>
                          <w:right w:w="0" w:type="dxa"/>
                        </w:tcMar>
                      </w:tcPr>
                      <w:p w14:paraId="397CE3FE" w14:textId="77777777" w:rsidR="009D2F6E" w:rsidRDefault="00DB4197">
                        <w:pPr>
                          <w:rPr>
                            <w:rFonts w:eastAsia="Arial" w:cs="Arial"/>
                            <w:color w:val="000000"/>
                          </w:rPr>
                        </w:pPr>
                        <w:r>
                          <w:rPr>
                            <w:rFonts w:eastAsia="Arial" w:cs="Arial"/>
                            <w:color w:val="000000"/>
                          </w:rPr>
                          <w:t>Kierownik Katedry/Zakładu</w:t>
                        </w:r>
                      </w:p>
                      <w:p w14:paraId="074355BB" w14:textId="77777777" w:rsidR="006B5D2F" w:rsidRDefault="006B5D2F">
                        <w:pPr>
                          <w:rPr>
                            <w:rFonts w:eastAsia="Arial" w:cs="Arial"/>
                            <w:color w:val="000000"/>
                          </w:rPr>
                        </w:pPr>
                      </w:p>
                      <w:p w14:paraId="3D3C91DE" w14:textId="77777777" w:rsidR="006B5D2F" w:rsidRDefault="006B5D2F">
                        <w:pPr>
                          <w:rPr>
                            <w:rFonts w:eastAsia="Arial" w:cs="Arial"/>
                            <w:color w:val="000000"/>
                          </w:rPr>
                        </w:pPr>
                      </w:p>
                      <w:p w14:paraId="57B4CE8F" w14:textId="77777777" w:rsidR="006B5D2F" w:rsidRDefault="006B5D2F">
                        <w:r>
                          <w:rPr>
                            <w:rFonts w:eastAsia="Arial" w:cs="Arial"/>
                            <w:i/>
                            <w:iCs/>
                            <w:color w:val="000000"/>
                            <w:sz w:val="16"/>
                            <w:szCs w:val="16"/>
                          </w:rPr>
                          <w:t>podpis</w:t>
                        </w:r>
                      </w:p>
                    </w:tc>
                  </w:tr>
                </w:tbl>
                <w:p w14:paraId="198D908A" w14:textId="77777777" w:rsidR="009D2F6E" w:rsidRDefault="00DB4197" w:rsidP="006B5D2F">
                  <w:r>
                    <w:rPr>
                      <w:rFonts w:eastAsia="Arial" w:cs="Arial"/>
                      <w:i/>
                      <w:iCs/>
                      <w:color w:val="000000"/>
                      <w:sz w:val="16"/>
                      <w:szCs w:val="16"/>
                    </w:rPr>
                    <w:t xml:space="preserve"> </w:t>
                  </w:r>
                </w:p>
              </w:tc>
            </w:tr>
            <w:tr w:rsidR="009D2F6E" w14:paraId="1F960374" w14:textId="77777777" w:rsidTr="006B5D2F">
              <w:trPr>
                <w:trHeight w:hRule="exact" w:val="474"/>
              </w:trPr>
              <w:tc>
                <w:tcPr>
                  <w:tcW w:w="732" w:type="dxa"/>
                  <w:tcBorders>
                    <w:right w:val="single" w:sz="6" w:space="0" w:color="000000"/>
                  </w:tcBorders>
                  <w:tcMar>
                    <w:top w:w="20" w:type="dxa"/>
                    <w:left w:w="20" w:type="dxa"/>
                    <w:bottom w:w="20" w:type="dxa"/>
                    <w:right w:w="20" w:type="dxa"/>
                  </w:tcMar>
                </w:tcPr>
                <w:p w14:paraId="6EB038E0" w14:textId="77777777" w:rsidR="009D2F6E" w:rsidRDefault="009D2F6E"/>
              </w:tc>
              <w:tc>
                <w:tcPr>
                  <w:tcW w:w="4530" w:type="dxa"/>
                  <w:tcBorders>
                    <w:top w:val="single" w:sz="6" w:space="0" w:color="000000"/>
                    <w:left w:val="single" w:sz="6" w:space="0" w:color="000000"/>
                    <w:bottom w:val="single" w:sz="6" w:space="0" w:color="000000"/>
                    <w:right w:val="single" w:sz="6" w:space="0" w:color="000000"/>
                  </w:tcBorders>
                  <w:tcMar>
                    <w:top w:w="20" w:type="dxa"/>
                    <w:left w:w="60" w:type="dxa"/>
                    <w:bottom w:w="20" w:type="dxa"/>
                    <w:right w:w="20" w:type="dxa"/>
                  </w:tcMar>
                  <w:vAlign w:val="center"/>
                </w:tcPr>
                <w:p w14:paraId="7982DAE3" w14:textId="77777777" w:rsidR="009D2F6E" w:rsidRDefault="00DB4197">
                  <w:r>
                    <w:rPr>
                      <w:rFonts w:eastAsia="Arial" w:cs="Arial"/>
                      <w:color w:val="000000"/>
                    </w:rPr>
                    <w:t>dr inż. Aleksander Jarzębowicz</w:t>
                  </w:r>
                </w:p>
              </w:tc>
              <w:tc>
                <w:tcPr>
                  <w:tcW w:w="4362" w:type="dxa"/>
                  <w:tcBorders>
                    <w:top w:val="single" w:sz="6" w:space="0" w:color="000000"/>
                    <w:left w:val="single" w:sz="6" w:space="0" w:color="000000"/>
                    <w:bottom w:val="single" w:sz="6" w:space="0" w:color="000000"/>
                    <w:right w:val="single" w:sz="6" w:space="0" w:color="000000"/>
                  </w:tcBorders>
                  <w:vAlign w:val="center"/>
                </w:tcPr>
                <w:p w14:paraId="2C143DDD" w14:textId="77777777" w:rsidR="002D2464" w:rsidRDefault="002D2464" w:rsidP="00E47743"/>
              </w:tc>
            </w:tr>
          </w:tbl>
          <w:p w14:paraId="590F4D82" w14:textId="77777777" w:rsidR="009D2F6E" w:rsidRDefault="009D2F6E"/>
        </w:tc>
      </w:tr>
      <w:tr w:rsidR="009D2F6E" w14:paraId="0DEFE714" w14:textId="77777777" w:rsidTr="006B5D2F">
        <w:trPr>
          <w:trHeight w:hRule="exact" w:val="775"/>
        </w:trPr>
        <w:tc>
          <w:tcPr>
            <w:tcW w:w="10005" w:type="dxa"/>
            <w:gridSpan w:val="2"/>
          </w:tcPr>
          <w:tbl>
            <w:tblPr>
              <w:tblOverlap w:val="never"/>
              <w:tblW w:w="10005" w:type="dxa"/>
              <w:tblLayout w:type="fixed"/>
              <w:tblCellMar>
                <w:left w:w="0" w:type="dxa"/>
                <w:right w:w="0" w:type="dxa"/>
              </w:tblCellMar>
              <w:tblLook w:val="01E0" w:firstRow="1" w:lastRow="1" w:firstColumn="1" w:lastColumn="1" w:noHBand="0" w:noVBand="0"/>
            </w:tblPr>
            <w:tblGrid>
              <w:gridCol w:w="10005"/>
            </w:tblGrid>
            <w:tr w:rsidR="009D2F6E" w14:paraId="446C13B3" w14:textId="77777777" w:rsidTr="006B5D2F">
              <w:trPr>
                <w:trHeight w:val="187"/>
              </w:trPr>
              <w:tc>
                <w:tcPr>
                  <w:tcW w:w="10005" w:type="dxa"/>
                  <w:tcMar>
                    <w:top w:w="460" w:type="dxa"/>
                    <w:left w:w="740" w:type="dxa"/>
                    <w:bottom w:w="0" w:type="dxa"/>
                    <w:right w:w="0" w:type="dxa"/>
                  </w:tcMar>
                </w:tcPr>
                <w:p w14:paraId="7150D0ED" w14:textId="77777777" w:rsidR="00165463" w:rsidRDefault="00DB4197">
                  <w:r>
                    <w:rPr>
                      <w:rFonts w:eastAsia="Arial" w:cs="Arial"/>
                      <w:color w:val="000000"/>
                    </w:rPr>
                    <w:t xml:space="preserve">Data oddania </w:t>
                  </w:r>
                  <w:r w:rsidR="007A10BA">
                    <w:rPr>
                      <w:rFonts w:eastAsia="Arial" w:cs="Arial"/>
                      <w:color w:val="000000"/>
                    </w:rPr>
                    <w:t xml:space="preserve">projektu </w:t>
                  </w:r>
                  <w:r>
                    <w:rPr>
                      <w:rFonts w:eastAsia="Arial" w:cs="Arial"/>
                      <w:color w:val="000000"/>
                    </w:rPr>
                    <w:t>do dziekanatu:</w:t>
                  </w:r>
                </w:p>
              </w:tc>
            </w:tr>
          </w:tbl>
          <w:p w14:paraId="013CA0C2" w14:textId="77777777" w:rsidR="009D2F6E" w:rsidRDefault="009D2F6E"/>
        </w:tc>
      </w:tr>
    </w:tbl>
    <w:p w14:paraId="4780B160" w14:textId="77777777" w:rsidR="00A616E5" w:rsidRDefault="00A616E5"/>
    <w:p w14:paraId="2F217D51" w14:textId="77777777" w:rsidR="00A616E5" w:rsidRDefault="00A616E5"/>
    <w:p w14:paraId="32D14885" w14:textId="77777777" w:rsidR="00992A4B" w:rsidRDefault="00992A4B">
      <w:bookmarkStart w:id="10" w:name="__bookmark_2"/>
      <w:bookmarkEnd w:id="10"/>
    </w:p>
    <w:p w14:paraId="230DD5DA" w14:textId="77777777" w:rsidR="00992A4B" w:rsidRDefault="00992A4B"/>
    <w:tbl>
      <w:tblPr>
        <w:tblOverlap w:val="never"/>
        <w:tblW w:w="9490" w:type="dxa"/>
        <w:tblLayout w:type="fixed"/>
        <w:tblLook w:val="01E0" w:firstRow="1" w:lastRow="1" w:firstColumn="1" w:lastColumn="1" w:noHBand="0" w:noVBand="0"/>
      </w:tblPr>
      <w:tblGrid>
        <w:gridCol w:w="820"/>
        <w:gridCol w:w="2985"/>
        <w:gridCol w:w="2505"/>
        <w:gridCol w:w="3180"/>
      </w:tblGrid>
      <w:tr w:rsidR="00992A4B" w14:paraId="6F2373FC" w14:textId="77777777">
        <w:tc>
          <w:tcPr>
            <w:tcW w:w="3805" w:type="dxa"/>
            <w:gridSpan w:val="2"/>
          </w:tcPr>
          <w:p w14:paraId="64D1E0F0" w14:textId="3B54921A" w:rsidR="00992A4B" w:rsidRDefault="0006047B">
            <w:r>
              <w:rPr>
                <w:noProof/>
              </w:rPr>
              <mc:AlternateContent>
                <mc:Choice Requires="wps">
                  <w:drawing>
                    <wp:anchor distT="0" distB="0" distL="114300" distR="114300" simplePos="0" relativeHeight="251675648" behindDoc="0" locked="0" layoutInCell="1" allowOverlap="1" wp14:anchorId="6F4CBEA8" wp14:editId="0D095D7F">
                      <wp:simplePos x="0" y="0"/>
                      <wp:positionH relativeFrom="column">
                        <wp:posOffset>0</wp:posOffset>
                      </wp:positionH>
                      <wp:positionV relativeFrom="paragraph">
                        <wp:posOffset>0</wp:posOffset>
                      </wp:positionV>
                      <wp:extent cx="635000" cy="635000"/>
                      <wp:effectExtent l="0" t="0" r="3175" b="3175"/>
                      <wp:wrapNone/>
                      <wp:docPr id="13" name="AutoShape 2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E67087" id="AutoShape 23" o:spid="_x0000_s1026" style="position:absolute;margin-left:0;margin-top:0;width:50pt;height:50pt;z-index:2516756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HmuERK6AgAA0QUA&#10;AA4AAAAAAAAAAAAAAAAALgIAAGRycy9lMm9Eb2MueG1sUEsBAi0AFAAGAAgAAAAhAIZbh9XYAAAA&#10;BQEAAA8AAAAAAAAAAAAAAAAAFAUAAGRycy9kb3ducmV2LnhtbFBLBQYAAAAABAAEAPMAAAAZBgAA&#10;AAA=&#10;" filled="f" stroked="f">
                      <o:lock v:ext="edit" aspectratio="t" selection="t"/>
                    </v:rect>
                  </w:pict>
                </mc:Fallback>
              </mc:AlternateContent>
            </w:r>
            <w:r>
              <w:rPr>
                <w:noProof/>
              </w:rPr>
              <w:drawing>
                <wp:inline distT="0" distB="0" distL="0" distR="0" wp14:anchorId="6E3B25AB" wp14:editId="1C9AC410">
                  <wp:extent cx="2295525" cy="638175"/>
                  <wp:effectExtent l="0" t="0" r="0" b="0"/>
                  <wp:docPr id="131" name="Obraz 13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7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95525" cy="638175"/>
                          </a:xfrm>
                          <a:prstGeom prst="rect">
                            <a:avLst/>
                          </a:prstGeom>
                          <a:noFill/>
                          <a:ln>
                            <a:noFill/>
                          </a:ln>
                        </pic:spPr>
                      </pic:pic>
                    </a:graphicData>
                  </a:graphic>
                </wp:inline>
              </w:drawing>
            </w:r>
          </w:p>
        </w:tc>
        <w:tc>
          <w:tcPr>
            <w:tcW w:w="2505" w:type="dxa"/>
          </w:tcPr>
          <w:p w14:paraId="62AF41BC" w14:textId="77777777" w:rsidR="00992A4B" w:rsidRDefault="00992A4B"/>
        </w:tc>
        <w:tc>
          <w:tcPr>
            <w:tcW w:w="3180" w:type="dxa"/>
          </w:tcPr>
          <w:p w14:paraId="7879AE5F" w14:textId="58814AB1" w:rsidR="00992A4B" w:rsidRDefault="0006047B">
            <w:pPr>
              <w:jc w:val="right"/>
            </w:pPr>
            <w:r>
              <w:rPr>
                <w:noProof/>
              </w:rPr>
              <mc:AlternateContent>
                <mc:Choice Requires="wps">
                  <w:drawing>
                    <wp:anchor distT="0" distB="0" distL="114300" distR="114300" simplePos="0" relativeHeight="251676672" behindDoc="0" locked="0" layoutInCell="1" allowOverlap="1" wp14:anchorId="6E210E06" wp14:editId="54FF12CE">
                      <wp:simplePos x="0" y="0"/>
                      <wp:positionH relativeFrom="column">
                        <wp:posOffset>0</wp:posOffset>
                      </wp:positionH>
                      <wp:positionV relativeFrom="paragraph">
                        <wp:posOffset>0</wp:posOffset>
                      </wp:positionV>
                      <wp:extent cx="635000" cy="635000"/>
                      <wp:effectExtent l="0" t="0" r="3175" b="3175"/>
                      <wp:wrapNone/>
                      <wp:docPr id="12" name="AutoShape 2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D5E584" id="AutoShape 24" o:spid="_x0000_s1026" style="position:absolute;margin-left:0;margin-top:0;width:50pt;height:50pt;z-index:2516766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D2Bd8+6AgAA0QUA&#10;AA4AAAAAAAAAAAAAAAAALgIAAGRycy9lMm9Eb2MueG1sUEsBAi0AFAAGAAgAAAAhAIZbh9XYAAAA&#10;BQEAAA8AAAAAAAAAAAAAAAAAFAUAAGRycy9kb3ducmV2LnhtbFBLBQYAAAAABAAEAPMAAAAZBgAA&#10;AAA=&#10;" filled="f" stroked="f">
                      <o:lock v:ext="edit" aspectratio="t" selection="t"/>
                    </v:rect>
                  </w:pict>
                </mc:Fallback>
              </mc:AlternateContent>
            </w:r>
            <w:r>
              <w:rPr>
                <w:noProof/>
              </w:rPr>
              <w:drawing>
                <wp:inline distT="0" distB="0" distL="0" distR="0" wp14:anchorId="0523F498" wp14:editId="248C348E">
                  <wp:extent cx="542925" cy="542925"/>
                  <wp:effectExtent l="0" t="0" r="0" b="0"/>
                  <wp:docPr id="132" name="Obraz 132"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2925" cy="542925"/>
                          </a:xfrm>
                          <a:prstGeom prst="rect">
                            <a:avLst/>
                          </a:prstGeom>
                          <a:noFill/>
                          <a:ln>
                            <a:noFill/>
                          </a:ln>
                        </pic:spPr>
                      </pic:pic>
                    </a:graphicData>
                  </a:graphic>
                </wp:inline>
              </w:drawing>
            </w:r>
          </w:p>
        </w:tc>
      </w:tr>
      <w:tr w:rsidR="00992A4B" w14:paraId="0C66A47F" w14:textId="77777777">
        <w:tc>
          <w:tcPr>
            <w:tcW w:w="820" w:type="dxa"/>
            <w:tcMar>
              <w:top w:w="620" w:type="dxa"/>
              <w:left w:w="0" w:type="dxa"/>
              <w:bottom w:w="0" w:type="dxa"/>
              <w:right w:w="0" w:type="dxa"/>
            </w:tcMar>
          </w:tcPr>
          <w:p w14:paraId="3E2585F4" w14:textId="77777777" w:rsidR="00992A4B" w:rsidRDefault="00992A4B"/>
        </w:tc>
        <w:tc>
          <w:tcPr>
            <w:tcW w:w="8670" w:type="dxa"/>
            <w:gridSpan w:val="3"/>
            <w:tcMar>
              <w:top w:w="520" w:type="dxa"/>
              <w:left w:w="0" w:type="dxa"/>
              <w:bottom w:w="0" w:type="dxa"/>
              <w:right w:w="0" w:type="dxa"/>
            </w:tcMar>
          </w:tcPr>
          <w:p w14:paraId="4090C1C6" w14:textId="77777777" w:rsidR="00992A4B" w:rsidRDefault="00992A4B">
            <w:r>
              <w:rPr>
                <w:rFonts w:eastAsia="Arial" w:cs="Arial"/>
                <w:b/>
                <w:bCs/>
                <w:color w:val="000000"/>
                <w:sz w:val="24"/>
                <w:szCs w:val="24"/>
              </w:rPr>
              <w:t>OŚWIADCZENIE</w:t>
            </w:r>
          </w:p>
        </w:tc>
      </w:tr>
      <w:tr w:rsidR="00992A4B" w14:paraId="7747174C" w14:textId="77777777">
        <w:tc>
          <w:tcPr>
            <w:tcW w:w="820" w:type="dxa"/>
            <w:tcMar>
              <w:top w:w="220" w:type="dxa"/>
              <w:left w:w="0" w:type="dxa"/>
              <w:bottom w:w="0" w:type="dxa"/>
              <w:right w:w="0" w:type="dxa"/>
            </w:tcMar>
          </w:tcPr>
          <w:p w14:paraId="58C14E43" w14:textId="77777777" w:rsidR="00992A4B" w:rsidRDefault="00992A4B"/>
        </w:tc>
        <w:tc>
          <w:tcPr>
            <w:tcW w:w="8670" w:type="dxa"/>
            <w:gridSpan w:val="3"/>
            <w:tcMar>
              <w:top w:w="14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14:paraId="6218D48A" w14:textId="77777777">
              <w:tc>
                <w:tcPr>
                  <w:tcW w:w="8670" w:type="dxa"/>
                  <w:tcMar>
                    <w:top w:w="0" w:type="dxa"/>
                    <w:left w:w="0" w:type="dxa"/>
                    <w:bottom w:w="20" w:type="dxa"/>
                    <w:right w:w="0" w:type="dxa"/>
                  </w:tcMar>
                </w:tcPr>
                <w:p w14:paraId="0AE44E0A" w14:textId="77777777" w:rsidR="00992A4B" w:rsidRDefault="00992A4B">
                  <w:r>
                    <w:rPr>
                      <w:rFonts w:eastAsia="Arial" w:cs="Arial"/>
                      <w:color w:val="000000"/>
                    </w:rPr>
                    <w:t>Imię i nazwisko: Marcin Kozij</w:t>
                  </w:r>
                </w:p>
                <w:p w14:paraId="7392861C" w14:textId="77777777" w:rsidR="00992A4B" w:rsidRDefault="00992A4B">
                  <w:r>
                    <w:rPr>
                      <w:rFonts w:eastAsia="Arial" w:cs="Arial"/>
                      <w:color w:val="000000"/>
                    </w:rPr>
                    <w:t>Data i miejsce urodzenia: 27.04.1993, Gdańsk</w:t>
                  </w:r>
                </w:p>
                <w:p w14:paraId="572FCE04" w14:textId="77777777" w:rsidR="00992A4B" w:rsidRDefault="00992A4B">
                  <w:r>
                    <w:rPr>
                      <w:rFonts w:eastAsia="Arial" w:cs="Arial"/>
                      <w:color w:val="000000"/>
                    </w:rPr>
                    <w:t>Nr albumu: 143261</w:t>
                  </w:r>
                </w:p>
                <w:p w14:paraId="5FFF5461" w14:textId="77777777" w:rsidR="00992A4B" w:rsidRDefault="00992A4B">
                  <w:r>
                    <w:rPr>
                      <w:rFonts w:eastAsia="Arial" w:cs="Arial"/>
                      <w:color w:val="000000"/>
                    </w:rPr>
                    <w:t>Wydział: Wydział Elektroniki, Telekomunikacji i Informatyki</w:t>
                  </w:r>
                </w:p>
                <w:p w14:paraId="615500C7" w14:textId="77777777" w:rsidR="00992A4B" w:rsidRDefault="00992A4B">
                  <w:r>
                    <w:rPr>
                      <w:rFonts w:eastAsia="Arial" w:cs="Arial"/>
                      <w:color w:val="000000"/>
                    </w:rPr>
                    <w:t>Kierunek: informatyka</w:t>
                  </w:r>
                </w:p>
                <w:p w14:paraId="150BAF95" w14:textId="77777777" w:rsidR="00992A4B" w:rsidRDefault="00992A4B">
                  <w:r>
                    <w:rPr>
                      <w:rFonts w:eastAsia="Arial" w:cs="Arial"/>
                      <w:color w:val="000000"/>
                    </w:rPr>
                    <w:t>Poziom studiów: I stopnia - inżynierskie</w:t>
                  </w:r>
                </w:p>
                <w:p w14:paraId="7C5BA012" w14:textId="77777777" w:rsidR="00992A4B" w:rsidRDefault="00992A4B">
                  <w:r>
                    <w:rPr>
                      <w:rFonts w:eastAsia="Arial" w:cs="Arial"/>
                      <w:color w:val="000000"/>
                    </w:rPr>
                    <w:t>Forma studiów: stacjonarne</w:t>
                  </w:r>
                </w:p>
              </w:tc>
            </w:tr>
          </w:tbl>
          <w:p w14:paraId="6D9E91AA" w14:textId="77777777" w:rsidR="00992A4B" w:rsidRDefault="00992A4B"/>
        </w:tc>
      </w:tr>
      <w:tr w:rsidR="00992A4B" w14:paraId="06048360" w14:textId="77777777">
        <w:tc>
          <w:tcPr>
            <w:tcW w:w="820" w:type="dxa"/>
            <w:tcMar>
              <w:top w:w="320" w:type="dxa"/>
              <w:left w:w="0" w:type="dxa"/>
              <w:bottom w:w="0" w:type="dxa"/>
              <w:right w:w="0" w:type="dxa"/>
            </w:tcMar>
          </w:tcPr>
          <w:p w14:paraId="7D55B837" w14:textId="77777777" w:rsidR="00992A4B" w:rsidRDefault="00992A4B"/>
        </w:tc>
        <w:tc>
          <w:tcPr>
            <w:tcW w:w="8670" w:type="dxa"/>
            <w:gridSpan w:val="3"/>
            <w:tcMar>
              <w:top w:w="12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14:paraId="176A2D95" w14:textId="77777777">
              <w:tc>
                <w:tcPr>
                  <w:tcW w:w="8670" w:type="dxa"/>
                  <w:tcMar>
                    <w:top w:w="0" w:type="dxa"/>
                    <w:left w:w="0" w:type="dxa"/>
                    <w:bottom w:w="20" w:type="dxa"/>
                    <w:right w:w="0" w:type="dxa"/>
                  </w:tcMar>
                </w:tcPr>
                <w:p w14:paraId="5C890EB0" w14:textId="77777777" w:rsidR="00992A4B" w:rsidRDefault="00992A4B">
                  <w:pPr>
                    <w:jc w:val="both"/>
                  </w:pPr>
                  <w:r>
                    <w:rPr>
                      <w:rFonts w:eastAsia="Arial" w:cs="Arial"/>
                      <w:color w:val="000000"/>
                    </w:rPr>
                    <w:t>Ja, niżej podpisany(a), wyrażam zgodę/nie wyrażam zgody* na korzystanie z mojej pracy dyplomowej zatytułowanej: Interaktywny internetowy serwis turystyczny z elementami geolokalizacji</w:t>
                  </w:r>
                </w:p>
                <w:p w14:paraId="110567C2" w14:textId="77777777" w:rsidR="00992A4B" w:rsidRDefault="00992A4B">
                  <w:pPr>
                    <w:jc w:val="both"/>
                  </w:pPr>
                  <w:r>
                    <w:rPr>
                      <w:rFonts w:eastAsia="Arial" w:cs="Arial"/>
                      <w:color w:val="000000"/>
                    </w:rPr>
                    <w:t>do celów naukowych lub dydaktycznych.</w:t>
                  </w:r>
                  <w:r>
                    <w:rPr>
                      <w:rFonts w:eastAsia="Arial" w:cs="Arial"/>
                      <w:color w:val="000000"/>
                      <w:position w:val="5"/>
                      <w:sz w:val="15"/>
                      <w:szCs w:val="15"/>
                    </w:rPr>
                    <w:t>1</w:t>
                  </w:r>
                </w:p>
              </w:tc>
            </w:tr>
          </w:tbl>
          <w:p w14:paraId="5F637821" w14:textId="77777777" w:rsidR="00992A4B" w:rsidRDefault="00992A4B"/>
        </w:tc>
      </w:tr>
      <w:tr w:rsidR="00992A4B" w14:paraId="0F26B909" w14:textId="77777777">
        <w:trPr>
          <w:trHeight w:val="230"/>
          <w:hidden/>
        </w:trPr>
        <w:tc>
          <w:tcPr>
            <w:tcW w:w="9490" w:type="dxa"/>
            <w:gridSpan w:val="4"/>
            <w:tcMar>
              <w:top w:w="120" w:type="dxa"/>
              <w:left w:w="700" w:type="dxa"/>
              <w:bottom w:w="0" w:type="dxa"/>
              <w:right w:w="0" w:type="dxa"/>
            </w:tcMar>
          </w:tcPr>
          <w:p w14:paraId="7630B73D" w14:textId="77777777" w:rsidR="00992A4B" w:rsidRDefault="00992A4B">
            <w:pPr>
              <w:rPr>
                <w:vanish/>
              </w:rPr>
            </w:pPr>
          </w:p>
          <w:tbl>
            <w:tblPr>
              <w:tblOverlap w:val="never"/>
              <w:tblW w:w="8625" w:type="dxa"/>
              <w:tblLayout w:type="fixed"/>
              <w:tblLook w:val="01E0" w:firstRow="1" w:lastRow="1" w:firstColumn="1" w:lastColumn="1" w:noHBand="0" w:noVBand="0"/>
            </w:tblPr>
            <w:tblGrid>
              <w:gridCol w:w="4545"/>
              <w:gridCol w:w="4080"/>
            </w:tblGrid>
            <w:tr w:rsidR="00992A4B" w14:paraId="438CEBAA" w14:textId="77777777">
              <w:tc>
                <w:tcPr>
                  <w:tcW w:w="4545" w:type="dxa"/>
                </w:tcPr>
                <w:p w14:paraId="45F2964C" w14:textId="77777777" w:rsidR="00992A4B" w:rsidRDefault="00992A4B">
                  <w:r>
                    <w:rPr>
                      <w:rFonts w:eastAsia="Arial" w:cs="Arial"/>
                      <w:color w:val="000000"/>
                    </w:rPr>
                    <w:t>Gdańsk, dnia ..................................</w:t>
                  </w:r>
                </w:p>
              </w:tc>
              <w:tc>
                <w:tcPr>
                  <w:tcW w:w="4080" w:type="dxa"/>
                </w:tcPr>
                <w:p w14:paraId="067CB442" w14:textId="77777777" w:rsidR="00992A4B" w:rsidRDefault="00992A4B">
                  <w:pPr>
                    <w:jc w:val="center"/>
                  </w:pPr>
                  <w:r>
                    <w:rPr>
                      <w:rFonts w:eastAsia="Arial" w:cs="Arial"/>
                      <w:color w:val="000000"/>
                    </w:rPr>
                    <w:t>.....................................................</w:t>
                  </w:r>
                </w:p>
                <w:p w14:paraId="791C08DC" w14:textId="77777777" w:rsidR="00992A4B" w:rsidRDefault="00992A4B">
                  <w:pPr>
                    <w:jc w:val="center"/>
                  </w:pPr>
                  <w:r>
                    <w:rPr>
                      <w:rFonts w:eastAsia="Arial" w:cs="Arial"/>
                      <w:i/>
                      <w:iCs/>
                      <w:color w:val="000000"/>
                      <w:sz w:val="16"/>
                      <w:szCs w:val="16"/>
                    </w:rPr>
                    <w:t>podpis studenta</w:t>
                  </w:r>
                </w:p>
              </w:tc>
            </w:tr>
          </w:tbl>
          <w:p w14:paraId="1039A975" w14:textId="77777777" w:rsidR="00992A4B" w:rsidRDefault="00992A4B"/>
        </w:tc>
      </w:tr>
      <w:tr w:rsidR="00992A4B" w14:paraId="3140907E" w14:textId="77777777">
        <w:tc>
          <w:tcPr>
            <w:tcW w:w="820" w:type="dxa"/>
            <w:tcMar>
              <w:top w:w="140" w:type="dxa"/>
              <w:left w:w="0" w:type="dxa"/>
              <w:bottom w:w="0" w:type="dxa"/>
              <w:right w:w="0" w:type="dxa"/>
            </w:tcMar>
          </w:tcPr>
          <w:p w14:paraId="5B954557" w14:textId="77777777" w:rsidR="00992A4B" w:rsidRDefault="00992A4B"/>
        </w:tc>
        <w:tc>
          <w:tcPr>
            <w:tcW w:w="8670" w:type="dxa"/>
            <w:gridSpan w:val="3"/>
            <w:tcMar>
              <w:top w:w="6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14:paraId="6E550520" w14:textId="77777777">
              <w:tc>
                <w:tcPr>
                  <w:tcW w:w="8670" w:type="dxa"/>
                </w:tcPr>
                <w:p w14:paraId="089207DB" w14:textId="77777777" w:rsidR="00992A4B" w:rsidRDefault="00992A4B">
                  <w:pPr>
                    <w:jc w:val="both"/>
                  </w:pPr>
                  <w:r>
                    <w:rPr>
                      <w:rFonts w:eastAsia="Arial" w:cs="Arial"/>
                      <w:color w:val="000000"/>
                    </w:rPr>
                    <w: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t>
                  </w:r>
                  <w:r>
                    <w:rPr>
                      <w:rFonts w:eastAsia="Arial" w:cs="Arial"/>
                      <w:color w:val="000000"/>
                      <w:position w:val="5"/>
                      <w:sz w:val="15"/>
                      <w:szCs w:val="15"/>
                    </w:rPr>
                    <w:t>2</w:t>
                  </w:r>
                  <w:r>
                    <w:rPr>
                      <w:rFonts w:eastAsia="Arial" w:cs="Arial"/>
                      <w:color w:val="000000"/>
                    </w:rPr>
                    <w:t xml:space="preserve"> a także odpowiedzialności cywilno-prawnej oświadczam, że przedkładana praca dyplomowa została opracowana przeze mnie samodzielnie.</w:t>
                  </w:r>
                </w:p>
                <w:p w14:paraId="65440997" w14:textId="77777777" w:rsidR="00992A4B" w:rsidRDefault="00992A4B">
                  <w:pPr>
                    <w:jc w:val="both"/>
                  </w:pPr>
                </w:p>
                <w:p w14:paraId="7E30C60F" w14:textId="77777777" w:rsidR="00992A4B" w:rsidRDefault="00992A4B">
                  <w:pPr>
                    <w:jc w:val="both"/>
                  </w:pPr>
                  <w:r>
                    <w:rPr>
                      <w:rFonts w:eastAsia="Arial" w:cs="Arial"/>
                      <w:color w:val="000000"/>
                    </w:rPr>
                    <w:t>Niniejsza(y) praca dyplomowa nie była wcześniej podstawą żadnej innej urzędowej procedury związanej z nadaniem tytułu zawodowego.</w:t>
                  </w:r>
                </w:p>
                <w:p w14:paraId="302B3658" w14:textId="77777777" w:rsidR="00992A4B" w:rsidRDefault="00992A4B">
                  <w:pPr>
                    <w:jc w:val="both"/>
                  </w:pPr>
                </w:p>
                <w:p w14:paraId="04D0A26B" w14:textId="77777777" w:rsidR="00992A4B" w:rsidRDefault="00992A4B">
                  <w:pPr>
                    <w:jc w:val="both"/>
                  </w:pPr>
                  <w:r>
                    <w:rPr>
                      <w:rFonts w:eastAsia="Arial" w:cs="Arial"/>
                      <w:color w:val="000000"/>
                    </w:rPr>
                    <w:t>Wszystkie informacje umieszczone w ww. pracy dyplomowej, uzyskane ze źródeł pisanych i elektronicznych, zostały udokumentowane w wykazie literatury odpowiednimi odnośnikami zgodnie z art. 34 ustawy o prawie autorskim i prawach pokrewnych.</w:t>
                  </w:r>
                </w:p>
                <w:p w14:paraId="52F38B2F" w14:textId="77777777" w:rsidR="00992A4B" w:rsidRDefault="00992A4B">
                  <w:pPr>
                    <w:jc w:val="both"/>
                  </w:pPr>
                </w:p>
                <w:p w14:paraId="642F5946" w14:textId="77777777" w:rsidR="00992A4B" w:rsidRDefault="00992A4B">
                  <w:pPr>
                    <w:jc w:val="both"/>
                  </w:pPr>
                  <w:r>
                    <w:rPr>
                      <w:rFonts w:eastAsia="Arial" w:cs="Arial"/>
                      <w:color w:val="000000"/>
                    </w:rPr>
                    <w:t>Potwierdzam zgodność niniejszej wersji pracy dyplomowej z załączoną wersją elektroniczną.</w:t>
                  </w:r>
                </w:p>
                <w:p w14:paraId="0780AC0C" w14:textId="77777777" w:rsidR="00992A4B" w:rsidRDefault="00992A4B">
                  <w:pPr>
                    <w:jc w:val="both"/>
                  </w:pPr>
                </w:p>
              </w:tc>
            </w:tr>
          </w:tbl>
          <w:p w14:paraId="4EB28261" w14:textId="77777777" w:rsidR="00992A4B" w:rsidRDefault="00992A4B"/>
        </w:tc>
      </w:tr>
      <w:tr w:rsidR="00992A4B" w14:paraId="506CC0F7" w14:textId="77777777">
        <w:trPr>
          <w:trHeight w:val="230"/>
          <w:hidden/>
        </w:trPr>
        <w:tc>
          <w:tcPr>
            <w:tcW w:w="9490" w:type="dxa"/>
            <w:gridSpan w:val="4"/>
            <w:tcMar>
              <w:top w:w="120" w:type="dxa"/>
              <w:left w:w="700" w:type="dxa"/>
              <w:bottom w:w="0" w:type="dxa"/>
              <w:right w:w="0" w:type="dxa"/>
            </w:tcMar>
          </w:tcPr>
          <w:p w14:paraId="14F3EFAB" w14:textId="77777777" w:rsidR="00992A4B" w:rsidRDefault="00992A4B">
            <w:pPr>
              <w:rPr>
                <w:vanish/>
              </w:rPr>
            </w:pPr>
          </w:p>
          <w:tbl>
            <w:tblPr>
              <w:tblOverlap w:val="never"/>
              <w:tblW w:w="8785" w:type="dxa"/>
              <w:tblLayout w:type="fixed"/>
              <w:tblLook w:val="01E0" w:firstRow="1" w:lastRow="1" w:firstColumn="1" w:lastColumn="1" w:noHBand="0" w:noVBand="0"/>
            </w:tblPr>
            <w:tblGrid>
              <w:gridCol w:w="4544"/>
              <w:gridCol w:w="4241"/>
            </w:tblGrid>
            <w:tr w:rsidR="00992A4B" w14:paraId="3E04283D" w14:textId="77777777">
              <w:tc>
                <w:tcPr>
                  <w:tcW w:w="4544" w:type="dxa"/>
                </w:tcPr>
                <w:p w14:paraId="6D3E27F1" w14:textId="77777777" w:rsidR="00992A4B" w:rsidRDefault="00992A4B">
                  <w:r>
                    <w:rPr>
                      <w:rFonts w:eastAsia="Arial" w:cs="Arial"/>
                      <w:color w:val="000000"/>
                    </w:rPr>
                    <w:t>Gdańsk, dnia ..................................</w:t>
                  </w:r>
                </w:p>
              </w:tc>
              <w:tc>
                <w:tcPr>
                  <w:tcW w:w="4241" w:type="dxa"/>
                </w:tcPr>
                <w:p w14:paraId="048F4AEE" w14:textId="77777777" w:rsidR="00992A4B" w:rsidRDefault="00992A4B">
                  <w:pPr>
                    <w:jc w:val="center"/>
                  </w:pPr>
                  <w:r>
                    <w:rPr>
                      <w:rFonts w:eastAsia="Arial" w:cs="Arial"/>
                      <w:color w:val="000000"/>
                    </w:rPr>
                    <w:t>.....................................................</w:t>
                  </w:r>
                </w:p>
                <w:p w14:paraId="083A420A" w14:textId="77777777" w:rsidR="00992A4B" w:rsidRDefault="00992A4B">
                  <w:pPr>
                    <w:jc w:val="center"/>
                  </w:pPr>
                  <w:r>
                    <w:rPr>
                      <w:rFonts w:eastAsia="Arial" w:cs="Arial"/>
                      <w:i/>
                      <w:iCs/>
                      <w:color w:val="000000"/>
                      <w:sz w:val="16"/>
                      <w:szCs w:val="16"/>
                    </w:rPr>
                    <w:t>podpis studenta</w:t>
                  </w:r>
                </w:p>
              </w:tc>
            </w:tr>
          </w:tbl>
          <w:p w14:paraId="40888540" w14:textId="77777777" w:rsidR="00992A4B" w:rsidRDefault="00992A4B"/>
        </w:tc>
      </w:tr>
      <w:tr w:rsidR="00992A4B" w14:paraId="3B6B4B29" w14:textId="77777777">
        <w:tc>
          <w:tcPr>
            <w:tcW w:w="820" w:type="dxa"/>
            <w:tcMar>
              <w:top w:w="180" w:type="dxa"/>
              <w:left w:w="0" w:type="dxa"/>
              <w:bottom w:w="0" w:type="dxa"/>
              <w:right w:w="0" w:type="dxa"/>
            </w:tcMar>
          </w:tcPr>
          <w:p w14:paraId="77339FF7" w14:textId="77777777" w:rsidR="00992A4B" w:rsidRDefault="00992A4B"/>
        </w:tc>
        <w:tc>
          <w:tcPr>
            <w:tcW w:w="8670" w:type="dxa"/>
            <w:gridSpan w:val="3"/>
            <w:tcMar>
              <w:top w:w="100" w:type="dxa"/>
              <w:left w:w="0" w:type="dxa"/>
              <w:bottom w:w="0" w:type="dxa"/>
              <w:right w:w="0" w:type="dxa"/>
            </w:tcMar>
          </w:tcPr>
          <w:p w14:paraId="128CB793" w14:textId="77777777" w:rsidR="00992A4B" w:rsidRDefault="00992A4B">
            <w:pPr>
              <w:jc w:val="both"/>
            </w:pPr>
            <w:r>
              <w:rPr>
                <w:rFonts w:eastAsia="Arial" w:cs="Arial"/>
                <w:color w:val="000000"/>
              </w:rPr>
              <w:t>Upoważniam Politechnikę Gdańską do umieszczenia ww. pracy dyplomowej w wersji elektronicznej w otwartym, cyfrowym repozytorium instytucjonalnym Politechniki Gdańskiej oraz poddawania jej procesom weryfikacji i ochrony przed przywłaszczaniem jej autorstwa.</w:t>
            </w:r>
          </w:p>
        </w:tc>
      </w:tr>
      <w:tr w:rsidR="00992A4B" w14:paraId="69FC4715" w14:textId="77777777">
        <w:trPr>
          <w:trHeight w:val="230"/>
        </w:trPr>
        <w:tc>
          <w:tcPr>
            <w:tcW w:w="9490" w:type="dxa"/>
            <w:gridSpan w:val="4"/>
            <w:tcMar>
              <w:top w:w="120" w:type="dxa"/>
              <w:left w:w="700" w:type="dxa"/>
              <w:bottom w:w="0" w:type="dxa"/>
              <w:right w:w="0" w:type="dxa"/>
            </w:tcMar>
          </w:tcPr>
          <w:tbl>
            <w:tblPr>
              <w:tblOverlap w:val="never"/>
              <w:tblW w:w="8785" w:type="dxa"/>
              <w:tblLayout w:type="fixed"/>
              <w:tblLook w:val="01E0" w:firstRow="1" w:lastRow="1" w:firstColumn="1" w:lastColumn="1" w:noHBand="0" w:noVBand="0"/>
            </w:tblPr>
            <w:tblGrid>
              <w:gridCol w:w="4544"/>
              <w:gridCol w:w="4241"/>
            </w:tblGrid>
            <w:tr w:rsidR="00992A4B" w14:paraId="6497BF2F" w14:textId="77777777">
              <w:tc>
                <w:tcPr>
                  <w:tcW w:w="4544" w:type="dxa"/>
                </w:tcPr>
                <w:p w14:paraId="1E2F25AF" w14:textId="77777777" w:rsidR="00992A4B" w:rsidRDefault="00992A4B">
                  <w:r>
                    <w:rPr>
                      <w:rFonts w:eastAsia="Arial" w:cs="Arial"/>
                      <w:color w:val="000000"/>
                    </w:rPr>
                    <w:t>Gdańsk, dnia .................................</w:t>
                  </w:r>
                </w:p>
              </w:tc>
              <w:tc>
                <w:tcPr>
                  <w:tcW w:w="4241" w:type="dxa"/>
                </w:tcPr>
                <w:p w14:paraId="11C5707C" w14:textId="77777777" w:rsidR="00992A4B" w:rsidRDefault="00992A4B">
                  <w:pPr>
                    <w:jc w:val="center"/>
                  </w:pPr>
                  <w:r>
                    <w:rPr>
                      <w:rFonts w:eastAsia="Arial" w:cs="Arial"/>
                      <w:color w:val="000000"/>
                    </w:rPr>
                    <w:t>.....................................................</w:t>
                  </w:r>
                </w:p>
                <w:p w14:paraId="5E790A94" w14:textId="77777777" w:rsidR="00992A4B" w:rsidRDefault="00992A4B">
                  <w:pPr>
                    <w:jc w:val="center"/>
                  </w:pPr>
                  <w:r>
                    <w:rPr>
                      <w:rFonts w:eastAsia="Arial" w:cs="Arial"/>
                      <w:i/>
                      <w:iCs/>
                      <w:color w:val="000000"/>
                      <w:sz w:val="16"/>
                      <w:szCs w:val="16"/>
                    </w:rPr>
                    <w:t>podpis studenta</w:t>
                  </w:r>
                </w:p>
              </w:tc>
            </w:tr>
          </w:tbl>
          <w:p w14:paraId="2C8E4BBC" w14:textId="77777777" w:rsidR="00992A4B" w:rsidRDefault="00992A4B"/>
        </w:tc>
      </w:tr>
      <w:tr w:rsidR="00992A4B" w14:paraId="79DA760C" w14:textId="77777777">
        <w:tc>
          <w:tcPr>
            <w:tcW w:w="820" w:type="dxa"/>
            <w:tcMar>
              <w:top w:w="140" w:type="dxa"/>
              <w:left w:w="0" w:type="dxa"/>
              <w:bottom w:w="0" w:type="dxa"/>
              <w:right w:w="0" w:type="dxa"/>
            </w:tcMar>
          </w:tcPr>
          <w:p w14:paraId="0E3FDE07" w14:textId="77777777" w:rsidR="00992A4B" w:rsidRDefault="00992A4B"/>
        </w:tc>
        <w:tc>
          <w:tcPr>
            <w:tcW w:w="8670" w:type="dxa"/>
            <w:gridSpan w:val="3"/>
            <w:tcMar>
              <w:top w:w="10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14:paraId="73B7128E" w14:textId="77777777">
              <w:tc>
                <w:tcPr>
                  <w:tcW w:w="8670" w:type="dxa"/>
                </w:tcPr>
                <w:p w14:paraId="43356D83" w14:textId="77777777" w:rsidR="00992A4B" w:rsidRDefault="00992A4B">
                  <w:pPr>
                    <w:jc w:val="both"/>
                  </w:pPr>
                  <w:r>
                    <w:rPr>
                      <w:rFonts w:eastAsia="Arial" w:cs="Arial"/>
                      <w:color w:val="000000"/>
                    </w:rPr>
                    <w:t>*) niepotrzebne skreślić</w:t>
                  </w:r>
                </w:p>
              </w:tc>
            </w:tr>
          </w:tbl>
          <w:p w14:paraId="514FB4DD" w14:textId="77777777" w:rsidR="00992A4B" w:rsidRDefault="00992A4B"/>
        </w:tc>
      </w:tr>
      <w:tr w:rsidR="00992A4B" w14:paraId="20212C43" w14:textId="77777777">
        <w:trPr>
          <w:trHeight w:val="230"/>
          <w:hidden/>
        </w:trPr>
        <w:tc>
          <w:tcPr>
            <w:tcW w:w="9490" w:type="dxa"/>
            <w:gridSpan w:val="4"/>
            <w:tcMar>
              <w:top w:w="60" w:type="dxa"/>
              <w:left w:w="0" w:type="dxa"/>
              <w:bottom w:w="0" w:type="dxa"/>
              <w:right w:w="0" w:type="dxa"/>
            </w:tcMar>
          </w:tcPr>
          <w:p w14:paraId="4CEF9C8D" w14:textId="77777777" w:rsidR="00992A4B" w:rsidRDefault="00992A4B">
            <w:pPr>
              <w:rPr>
                <w:vanish/>
              </w:rPr>
            </w:pPr>
          </w:p>
          <w:tbl>
            <w:tblPr>
              <w:tblOverlap w:val="never"/>
              <w:tblW w:w="2880" w:type="dxa"/>
              <w:tblLayout w:type="fixed"/>
              <w:tblLook w:val="01E0" w:firstRow="1" w:lastRow="1" w:firstColumn="1" w:lastColumn="1" w:noHBand="0" w:noVBand="0"/>
            </w:tblPr>
            <w:tblGrid>
              <w:gridCol w:w="2880"/>
            </w:tblGrid>
            <w:tr w:rsidR="00992A4B" w14:paraId="32EE6E62" w14:textId="77777777">
              <w:tc>
                <w:tcPr>
                  <w:tcW w:w="2880" w:type="dxa"/>
                  <w:tcBorders>
                    <w:bottom w:val="single" w:sz="6" w:space="0" w:color="000000"/>
                  </w:tcBorders>
                </w:tcPr>
                <w:p w14:paraId="1F55A02C" w14:textId="77777777" w:rsidR="00992A4B" w:rsidRDefault="00992A4B"/>
              </w:tc>
            </w:tr>
          </w:tbl>
          <w:p w14:paraId="000D7A80" w14:textId="77777777" w:rsidR="00992A4B" w:rsidRDefault="00992A4B"/>
        </w:tc>
      </w:tr>
      <w:tr w:rsidR="00992A4B" w14:paraId="45E76B93" w14:textId="77777777">
        <w:trPr>
          <w:trHeight w:val="230"/>
          <w:hidden/>
        </w:trPr>
        <w:tc>
          <w:tcPr>
            <w:tcW w:w="9490" w:type="dxa"/>
            <w:gridSpan w:val="4"/>
            <w:tcMar>
              <w:top w:w="60" w:type="dxa"/>
              <w:left w:w="720" w:type="dxa"/>
              <w:bottom w:w="0" w:type="dxa"/>
              <w:right w:w="0" w:type="dxa"/>
            </w:tcMar>
          </w:tcPr>
          <w:p w14:paraId="33ABBCD1" w14:textId="77777777" w:rsidR="00992A4B" w:rsidRDefault="00992A4B">
            <w:pPr>
              <w:rPr>
                <w:vanish/>
              </w:rPr>
            </w:pPr>
          </w:p>
          <w:tbl>
            <w:tblPr>
              <w:tblOverlap w:val="never"/>
              <w:tblW w:w="8770" w:type="dxa"/>
              <w:tblLayout w:type="fixed"/>
              <w:tblLook w:val="01E0" w:firstRow="1" w:lastRow="1" w:firstColumn="1" w:lastColumn="1" w:noHBand="0" w:noVBand="0"/>
            </w:tblPr>
            <w:tblGrid>
              <w:gridCol w:w="236"/>
              <w:gridCol w:w="8534"/>
            </w:tblGrid>
            <w:tr w:rsidR="00992A4B" w14:paraId="3211A297" w14:textId="77777777">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992A4B" w14:paraId="24D37310" w14:textId="77777777">
                    <w:tc>
                      <w:tcPr>
                        <w:tcW w:w="165" w:type="dxa"/>
                      </w:tcPr>
                      <w:p w14:paraId="5E77610F" w14:textId="77777777" w:rsidR="00992A4B" w:rsidRDefault="00992A4B">
                        <w:r>
                          <w:rPr>
                            <w:rFonts w:eastAsia="Arial" w:cs="Arial"/>
                            <w:color w:val="000000"/>
                            <w:position w:val="4"/>
                            <w:sz w:val="12"/>
                            <w:szCs w:val="12"/>
                          </w:rPr>
                          <w:t>1</w:t>
                        </w:r>
                      </w:p>
                    </w:tc>
                  </w:tr>
                </w:tbl>
                <w:p w14:paraId="5EF1F4E4" w14:textId="77777777" w:rsidR="00992A4B" w:rsidRDefault="00992A4B"/>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14:paraId="332E08E9" w14:textId="77777777">
                    <w:tc>
                      <w:tcPr>
                        <w:tcW w:w="8492" w:type="dxa"/>
                      </w:tcPr>
                      <w:p w14:paraId="034CC4FE" w14:textId="77777777" w:rsidR="00992A4B" w:rsidRDefault="00992A4B">
                        <w:pPr>
                          <w:jc w:val="both"/>
                        </w:pPr>
                        <w:r>
                          <w:rPr>
                            <w:rFonts w:eastAsia="Arial" w:cs="Arial"/>
                            <w:color w:val="000000"/>
                            <w:sz w:val="16"/>
                            <w:szCs w:val="16"/>
                          </w:rPr>
                          <w:t>Zarządzenie Rektora Politechniki Gdańskiej nr 34/2009 z 9 listopada 2009 r., załącznik nr 8 do instrukcji archiwalnej PG.</w:t>
                        </w:r>
                      </w:p>
                    </w:tc>
                  </w:tr>
                </w:tbl>
                <w:p w14:paraId="081894D0" w14:textId="77777777" w:rsidR="00992A4B" w:rsidRDefault="00992A4B"/>
              </w:tc>
            </w:tr>
            <w:tr w:rsidR="00992A4B" w14:paraId="49ED3618" w14:textId="77777777">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992A4B" w14:paraId="6BDB7661" w14:textId="77777777">
                    <w:tc>
                      <w:tcPr>
                        <w:tcW w:w="165" w:type="dxa"/>
                      </w:tcPr>
                      <w:p w14:paraId="69974914" w14:textId="77777777" w:rsidR="00992A4B" w:rsidRDefault="00992A4B">
                        <w:r>
                          <w:rPr>
                            <w:rFonts w:eastAsia="Arial" w:cs="Arial"/>
                            <w:color w:val="000000"/>
                            <w:position w:val="4"/>
                            <w:sz w:val="12"/>
                            <w:szCs w:val="12"/>
                          </w:rPr>
                          <w:t>2</w:t>
                        </w:r>
                      </w:p>
                    </w:tc>
                  </w:tr>
                </w:tbl>
                <w:p w14:paraId="5D595994" w14:textId="77777777" w:rsidR="00992A4B" w:rsidRDefault="00992A4B"/>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14:paraId="53D76B90" w14:textId="77777777">
                    <w:tc>
                      <w:tcPr>
                        <w:tcW w:w="8492" w:type="dxa"/>
                      </w:tcPr>
                      <w:p w14:paraId="47CE63CC" w14:textId="77777777" w:rsidR="00992A4B" w:rsidRDefault="00992A4B">
                        <w:pPr>
                          <w:jc w:val="both"/>
                        </w:pPr>
                        <w:r>
                          <w:rPr>
                            <w:rFonts w:eastAsia="Arial" w:cs="Arial"/>
                            <w:color w:val="000000"/>
                            <w:sz w:val="16"/>
                            <w:szCs w:val="16"/>
                          </w:rPr>
                          <w:t>Ustawa z dnia 27 lipca 2005 r. Prawo o szkolnictwie wyższym:</w:t>
                        </w:r>
                      </w:p>
                    </w:tc>
                  </w:tr>
                </w:tbl>
                <w:p w14:paraId="0A466715" w14:textId="77777777" w:rsidR="00992A4B" w:rsidRDefault="00992A4B"/>
              </w:tc>
            </w:tr>
            <w:tr w:rsidR="00992A4B" w14:paraId="4EAEF67F" w14:textId="77777777">
              <w:tc>
                <w:tcPr>
                  <w:tcW w:w="165" w:type="dxa"/>
                </w:tcPr>
                <w:p w14:paraId="2C4109AA" w14:textId="77777777" w:rsidR="00992A4B" w:rsidRDefault="00992A4B"/>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14:paraId="22871236" w14:textId="77777777">
                    <w:tc>
                      <w:tcPr>
                        <w:tcW w:w="8492" w:type="dxa"/>
                      </w:tcPr>
                      <w:p w14:paraId="561C9B85" w14:textId="77777777" w:rsidR="00992A4B" w:rsidRDefault="00992A4B">
                        <w:pPr>
                          <w:jc w:val="both"/>
                        </w:pPr>
                        <w:r>
                          <w:rPr>
                            <w:rFonts w:eastAsia="Arial" w:cs="Arial"/>
                            <w:color w:val="000000"/>
                            <w:sz w:val="16"/>
                            <w:szCs w:val="16"/>
                          </w:rPr>
                          <w:t>Art. 214 ustęp 4. W razie podejrzenia popełnienia przez studenta czynu podlegającego na przypisaniu sobie autorstwa istotnego fragmentu lub innych elementów cudzego utworu rektor niezwłocznie poleca przeprowadzenie postępowania wyjaśniającego.</w:t>
                        </w:r>
                      </w:p>
                    </w:tc>
                  </w:tr>
                </w:tbl>
                <w:p w14:paraId="32D273BD" w14:textId="77777777" w:rsidR="00992A4B" w:rsidRDefault="00992A4B"/>
              </w:tc>
            </w:tr>
            <w:tr w:rsidR="00992A4B" w14:paraId="011FD6C4" w14:textId="77777777">
              <w:tc>
                <w:tcPr>
                  <w:tcW w:w="165" w:type="dxa"/>
                </w:tcPr>
                <w:p w14:paraId="29334200" w14:textId="77777777" w:rsidR="00992A4B" w:rsidRDefault="00992A4B"/>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14:paraId="44408536" w14:textId="77777777">
                    <w:tc>
                      <w:tcPr>
                        <w:tcW w:w="8492" w:type="dxa"/>
                      </w:tcPr>
                      <w:p w14:paraId="2E77C800" w14:textId="77777777" w:rsidR="00992A4B" w:rsidRDefault="00992A4B">
                        <w:pPr>
                          <w:jc w:val="both"/>
                        </w:pPr>
                        <w:r>
                          <w:rPr>
                            <w:rFonts w:eastAsia="Arial" w:cs="Arial"/>
                            <w:color w:val="000000"/>
                            <w:sz w:val="16"/>
                            <w:szCs w:val="16"/>
                          </w:rPr>
                          <w: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t>
                        </w:r>
                      </w:p>
                    </w:tc>
                  </w:tr>
                </w:tbl>
                <w:p w14:paraId="7A4340F4" w14:textId="77777777" w:rsidR="00992A4B" w:rsidRDefault="00992A4B"/>
              </w:tc>
            </w:tr>
          </w:tbl>
          <w:p w14:paraId="3D7ED613" w14:textId="77777777" w:rsidR="00992A4B" w:rsidRDefault="00992A4B"/>
        </w:tc>
      </w:tr>
    </w:tbl>
    <w:p w14:paraId="5A16AF15" w14:textId="77777777" w:rsidR="00992A4B" w:rsidRDefault="00992A4B"/>
    <w:p w14:paraId="12DBB827" w14:textId="5631EA6F" w:rsidR="00992A4B" w:rsidDel="009822CA" w:rsidRDefault="00992A4B">
      <w:pPr>
        <w:rPr>
          <w:del w:id="11" w:author="Marcin Kozij" w:date="2015-12-07T19:34:00Z"/>
        </w:rPr>
      </w:pPr>
    </w:p>
    <w:tbl>
      <w:tblPr>
        <w:tblOverlap w:val="never"/>
        <w:tblW w:w="5685" w:type="dxa"/>
        <w:tblLayout w:type="fixed"/>
        <w:tblLook w:val="01E0" w:firstRow="1" w:lastRow="1" w:firstColumn="1" w:lastColumn="1" w:noHBand="0" w:noVBand="0"/>
        <w:tblPrChange w:id="12" w:author="Marcin Kozij" w:date="2015-12-07T19:34:00Z">
          <w:tblPr>
            <w:tblOverlap w:val="never"/>
            <w:tblW w:w="9490" w:type="dxa"/>
            <w:tblLayout w:type="fixed"/>
            <w:tblLook w:val="01E0" w:firstRow="1" w:lastRow="1" w:firstColumn="1" w:lastColumn="1" w:noHBand="0" w:noVBand="0"/>
          </w:tblPr>
        </w:tblPrChange>
      </w:tblPr>
      <w:tblGrid>
        <w:gridCol w:w="2505"/>
        <w:gridCol w:w="3180"/>
        <w:tblGridChange w:id="13">
          <w:tblGrid>
            <w:gridCol w:w="2505"/>
            <w:gridCol w:w="3180"/>
          </w:tblGrid>
        </w:tblGridChange>
      </w:tblGrid>
      <w:tr w:rsidR="009822CA" w:rsidDel="009822CA" w14:paraId="6981A47F" w14:textId="52CC19A6" w:rsidTr="009822CA">
        <w:trPr>
          <w:del w:id="14" w:author="Marcin Kozij" w:date="2015-12-07T19:34:00Z"/>
        </w:trPr>
        <w:tc>
          <w:tcPr>
            <w:tcW w:w="2505" w:type="dxa"/>
            <w:tcPrChange w:id="15" w:author="Marcin Kozij" w:date="2015-12-07T19:34:00Z">
              <w:tcPr>
                <w:tcW w:w="2505" w:type="dxa"/>
              </w:tcPr>
            </w:tcPrChange>
          </w:tcPr>
          <w:p w14:paraId="7FAE794C" w14:textId="53FB9025" w:rsidR="009822CA" w:rsidDel="009822CA" w:rsidRDefault="009822CA">
            <w:pPr>
              <w:rPr>
                <w:del w:id="16" w:author="Marcin Kozij" w:date="2015-12-07T19:34:00Z"/>
              </w:rPr>
            </w:pPr>
          </w:p>
        </w:tc>
        <w:tc>
          <w:tcPr>
            <w:tcW w:w="3180" w:type="dxa"/>
            <w:tcPrChange w:id="17" w:author="Marcin Kozij" w:date="2015-12-07T19:34:00Z">
              <w:tcPr>
                <w:tcW w:w="3180" w:type="dxa"/>
              </w:tcPr>
            </w:tcPrChange>
          </w:tcPr>
          <w:p w14:paraId="6370628D" w14:textId="46A0F879" w:rsidR="009822CA" w:rsidDel="009822CA" w:rsidRDefault="0006047B">
            <w:pPr>
              <w:jc w:val="right"/>
              <w:rPr>
                <w:del w:id="18" w:author="Marcin Kozij" w:date="2015-12-07T19:34:00Z"/>
              </w:rPr>
            </w:pPr>
            <w:del w:id="19" w:author="Marcin Kozij" w:date="2015-12-07T19:34:00Z">
              <w:r w:rsidDel="009822CA">
                <w:rPr>
                  <w:noProof/>
                </w:rPr>
                <mc:AlternateContent>
                  <mc:Choice Requires="wps">
                    <w:drawing>
                      <wp:anchor distT="0" distB="0" distL="114300" distR="114300" simplePos="0" relativeHeight="251684864" behindDoc="0" locked="0" layoutInCell="1" allowOverlap="1" wp14:anchorId="407C9F99" wp14:editId="2CFED0E7">
                        <wp:simplePos x="0" y="0"/>
                        <wp:positionH relativeFrom="column">
                          <wp:posOffset>0</wp:posOffset>
                        </wp:positionH>
                        <wp:positionV relativeFrom="paragraph">
                          <wp:posOffset>0</wp:posOffset>
                        </wp:positionV>
                        <wp:extent cx="635000" cy="635000"/>
                        <wp:effectExtent l="0" t="0" r="3175" b="3175"/>
                        <wp:wrapNone/>
                        <wp:docPr id="11" name="AutoShape 3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A42303" id="AutoShape 38" o:spid="_x0000_s1026" style="position:absolute;margin-left:0;margin-top:0;width:50pt;height:50pt;z-index:2516848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PzEGqW6AgAA0QUA&#10;AA4AAAAAAAAAAAAAAAAALgIAAGRycy9lMm9Eb2MueG1sUEsBAi0AFAAGAAgAAAAhAIZbh9XYAAAA&#10;BQEAAA8AAAAAAAAAAAAAAAAAFAUAAGRycy9kb3ducmV2LnhtbFBLBQYAAAAABAAEAPMAAAAZBgAA&#10;AAA=&#10;" filled="f" stroked="f">
                        <o:lock v:ext="edit" aspectratio="t" selection="t"/>
                      </v:rect>
                    </w:pict>
                  </mc:Fallback>
                </mc:AlternateContent>
              </w:r>
              <w:r w:rsidDel="009822CA">
                <w:rPr>
                  <w:noProof/>
                </w:rPr>
                <w:drawing>
                  <wp:inline distT="0" distB="0" distL="0" distR="0" wp14:anchorId="08038002" wp14:editId="54727651">
                    <wp:extent cx="542925" cy="542925"/>
                    <wp:effectExtent l="0" t="0" r="0" b="0"/>
                    <wp:docPr id="143" name="Obraz 143"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2925" cy="542925"/>
                            </a:xfrm>
                            <a:prstGeom prst="rect">
                              <a:avLst/>
                            </a:prstGeom>
                            <a:noFill/>
                            <a:ln>
                              <a:noFill/>
                            </a:ln>
                          </pic:spPr>
                        </pic:pic>
                      </a:graphicData>
                    </a:graphic>
                  </wp:inline>
                </w:drawing>
              </w:r>
            </w:del>
          </w:p>
        </w:tc>
      </w:tr>
    </w:tbl>
    <w:p w14:paraId="7FAB412E" w14:textId="7B00D37C" w:rsidR="00992A4B" w:rsidDel="009822CA" w:rsidRDefault="00992A4B">
      <w:pPr>
        <w:rPr>
          <w:del w:id="20" w:author="Marcin Kozij" w:date="2015-12-07T19:34:00Z"/>
        </w:rPr>
      </w:pPr>
    </w:p>
    <w:p w14:paraId="67F078FF" w14:textId="77777777" w:rsidR="00A616E5" w:rsidRDefault="00A616E5">
      <w:pPr>
        <w:sectPr w:rsidR="00A616E5" w:rsidSect="001057CA">
          <w:headerReference w:type="default" r:id="rId14"/>
          <w:pgSz w:w="11905" w:h="16837"/>
          <w:pgMar w:top="1417" w:right="1417" w:bottom="1417" w:left="1417" w:header="964" w:footer="288" w:gutter="0"/>
          <w:cols w:space="708"/>
          <w:docGrid w:linePitch="272"/>
        </w:sectPr>
      </w:pPr>
    </w:p>
    <w:p w14:paraId="0F5EAF13" w14:textId="77777777" w:rsidR="004220E7" w:rsidRDefault="004220E7" w:rsidP="004220E7">
      <w:pPr>
        <w:pStyle w:val="Nagwekpozaspisemtreci"/>
      </w:pPr>
      <w:bookmarkStart w:id="21" w:name="_Toc436850547"/>
      <w:bookmarkStart w:id="22" w:name="_Toc436850557"/>
      <w:bookmarkStart w:id="23" w:name="_Toc436850570"/>
      <w:r w:rsidRPr="00932E5D">
        <w:lastRenderedPageBreak/>
        <w:t>Streszczenie</w:t>
      </w:r>
      <w:bookmarkEnd w:id="21"/>
      <w:bookmarkEnd w:id="22"/>
      <w:bookmarkEnd w:id="23"/>
    </w:p>
    <w:p w14:paraId="3E6F169D" w14:textId="77777777" w:rsidR="004220E7" w:rsidRDefault="004220E7" w:rsidP="004220E7">
      <w:pPr>
        <w:pStyle w:val="Zwykyakapit"/>
      </w:pPr>
      <w:r>
        <w:t xml:space="preserve">Projekt polegał na utworzeniu serwisu internetowego o tematyce turystyki, zawierającego elementy geolokalizacji. W ramach pracy powstały trzy elementy serwisu – część serwerowa, aplikacja mobilna na system Android oraz witryna internetowa. </w:t>
      </w:r>
    </w:p>
    <w:p w14:paraId="46C34D0B" w14:textId="77777777" w:rsidR="004220E7" w:rsidRDefault="004220E7" w:rsidP="0029244D">
      <w:pPr>
        <w:pStyle w:val="Zwykyakapit"/>
      </w:pPr>
      <w:r>
        <w:t xml:space="preserve">Produkt przeznaczony został dla ogółu osób, które szukają planów (czyli miejsca, bądź znajomych) </w:t>
      </w:r>
      <w:r w:rsidR="006C7E4F">
        <w:t xml:space="preserve">na </w:t>
      </w:r>
      <w:r>
        <w:t>spędzeni</w:t>
      </w:r>
      <w:r w:rsidR="006C7E4F">
        <w:t>e</w:t>
      </w:r>
      <w:r>
        <w:t xml:space="preserve"> swojego wolnego czasu i chcą przy okazji odkryć nowe atrakcje. Dodatkową grupę stanowią właściciele obiektów turystycznych, w interesie których leży jak najlepsze zaprezentowanie się potencjalnym klientom. Założeniem systemu było umożliwienie jego użytkownikom dostępu do miejsc zainte</w:t>
      </w:r>
      <w:r w:rsidR="0029244D">
        <w:t>resowań w łatwy i szybki sposób</w:t>
      </w:r>
      <w:r>
        <w:t xml:space="preserve">. </w:t>
      </w:r>
      <w:r w:rsidR="0029244D">
        <w:t>Z tego względu charakter aplikacji różnił się</w:t>
      </w:r>
      <w:r>
        <w:t xml:space="preserve"> w zależności od platformy. Strona internetowa musiała realizować funkcje filtrowania i dawać możliwość przeglądania dostępnych szczegół</w:t>
      </w:r>
      <w:bookmarkStart w:id="24" w:name="_GoBack"/>
      <w:bookmarkEnd w:id="24"/>
      <w:r>
        <w:t>ów na temat wybranego miejsca – natomiast aplikacja mobilna musiała pokazywać na mapie obiekty zainteresowań i wskazywać do nich najkrótszą możliwą drogę.</w:t>
      </w:r>
      <w:r w:rsidR="0029244D">
        <w:t xml:space="preserve"> </w:t>
      </w:r>
      <w:r>
        <w:t>Dodatkowo do obu elementów dodano funkcje społecznościowe. Niektóre z nich to możliwość zakładania konta albo dzielenie się swoimi recenzjami z innymi użytkownikami.</w:t>
      </w:r>
    </w:p>
    <w:p w14:paraId="4D6F67D3" w14:textId="77777777" w:rsidR="004220E7" w:rsidRDefault="004220E7" w:rsidP="004220E7">
      <w:pPr>
        <w:pStyle w:val="Zwykyakapit"/>
      </w:pPr>
      <w:r>
        <w:t>Rozwiązania spełniające podobne funkcjonalności już istniały, ale obarczone były problemami, dla których chcieliśmy w naszym projekcie opracować rozwiązania. Jednym z</w:t>
      </w:r>
      <w:r w:rsidR="00364B0C">
        <w:t> </w:t>
      </w:r>
      <w:r>
        <w:t>takich mankamentów jest między innymi nieduża baza obiektów na terenie Gdańska. Ponadto nie umożliwiają one organizowania się w grupy i udziału we wspólnych wycieczkach.</w:t>
      </w:r>
    </w:p>
    <w:p w14:paraId="45EEF8C5" w14:textId="77777777" w:rsidR="004220E7" w:rsidRDefault="004220E7" w:rsidP="004220E7">
      <w:pPr>
        <w:pStyle w:val="Zwykyakapit"/>
      </w:pPr>
      <w:r>
        <w:t>Udział w pracach nad projektem wzięły cztery osoby - Artur Kąkol, Dorian Krefft, Mar</w:t>
      </w:r>
      <w:r w:rsidR="0029244D">
        <w:t>cin Kozij oraz Patryk Kuśmierek</w:t>
      </w:r>
      <w:r>
        <w:t>. Każdy z członków wziął odpowiedzialność za określone części projektu. Artur Kąkol nadzorował środowisko i zajmował się wytwarzaniem aplikacji mobilnej. Dorian Krefft odpowiadał za rozwój dokumentacji, tworzył szablon interfejsu graficznego strony, a także realizował panel administracji i widok wyświetlania atrakcji. Marcin Kozij odpowiadał za</w:t>
      </w:r>
      <w:r w:rsidR="00364B0C">
        <w:t> </w:t>
      </w:r>
      <w:r>
        <w:t>oskryptowanie portalu oraz tworzył profil użytkownika. Patryk Kuśmierek skupił się</w:t>
      </w:r>
      <w:r w:rsidR="00364B0C">
        <w:t> </w:t>
      </w:r>
      <w:r>
        <w:t>nad</w:t>
      </w:r>
      <w:r w:rsidR="00364B0C">
        <w:t> </w:t>
      </w:r>
      <w:r>
        <w:t xml:space="preserve">rozwojem modułu wydarzeń. </w:t>
      </w:r>
    </w:p>
    <w:p w14:paraId="7BCA85B7" w14:textId="77777777" w:rsidR="004220E7" w:rsidRPr="00F059B4" w:rsidRDefault="004220E7" w:rsidP="004220E7">
      <w:pPr>
        <w:pStyle w:val="Zwykyakapit"/>
      </w:pPr>
      <w:r>
        <w:t xml:space="preserve">Przy tworzeniu dokumentacji kluczowa rola przypadła Dorianowi. </w:t>
      </w:r>
      <w:r w:rsidR="006C7E4F">
        <w:t>Zajął</w:t>
      </w:r>
      <w:r>
        <w:t xml:space="preserve"> się</w:t>
      </w:r>
      <w:r w:rsidR="00364B0C">
        <w:t> </w:t>
      </w:r>
      <w:r w:rsidR="006C7E4F">
        <w:t>on</w:t>
      </w:r>
      <w:r w:rsidR="00364B0C">
        <w:t> </w:t>
      </w:r>
      <w:r>
        <w:t>formatowaniem dokumentu i napisał rozdziały</w:t>
      </w:r>
      <w:r w:rsidR="006927F1">
        <w:t xml:space="preserve"> </w:t>
      </w:r>
      <w:r w:rsidR="006927F1" w:rsidRPr="006927F1">
        <w:t>1, 2.1, 2.3, 2.4, 3, 6.1.1-6.1.5, 7.1, 7.3, 8.11</w:t>
      </w:r>
      <w:r>
        <w:t>. Artur przygotował</w:t>
      </w:r>
      <w:r w:rsidR="006927F1">
        <w:t xml:space="preserve"> punkty </w:t>
      </w:r>
      <w:r w:rsidR="006927F1" w:rsidRPr="006927F1">
        <w:t>2.2, 2.5, 4, 6.2, 7.1, 8.5-8.7</w:t>
      </w:r>
      <w:r>
        <w:rPr>
          <w:b/>
        </w:rPr>
        <w:t xml:space="preserve">. </w:t>
      </w:r>
      <w:r w:rsidR="006927F1">
        <w:t xml:space="preserve">Marcin z kolei stworzył </w:t>
      </w:r>
      <w:r w:rsidR="006927F1" w:rsidRPr="006927F1">
        <w:t>1.1, 5, 6.1.6, 7.1, 8.1-8.4</w:t>
      </w:r>
      <w:r w:rsidR="006927F1">
        <w:t xml:space="preserve">. </w:t>
      </w:r>
      <w:r>
        <w:t xml:space="preserve">Patryk był odpowiedzialny </w:t>
      </w:r>
      <w:r w:rsidR="006927F1">
        <w:t xml:space="preserve">za </w:t>
      </w:r>
      <w:r w:rsidR="006927F1" w:rsidRPr="006927F1">
        <w:t>6.1.7, 7.1, 7.2</w:t>
      </w:r>
      <w:r>
        <w:t>. Oprócz tego wszyscy członkowie grupy wzięli udział przy tworzeniu przypadków testowych.</w:t>
      </w:r>
    </w:p>
    <w:p w14:paraId="2378A9C1" w14:textId="77777777" w:rsidR="004220E7" w:rsidRDefault="004220E7" w:rsidP="00B17032">
      <w:pPr>
        <w:pStyle w:val="Zwykyakapit"/>
      </w:pPr>
      <w:r>
        <w:t>Praca nad projektem formalnie zaczęła się już we wrześniu, ale dopiero w październiku powstał pierwszy prototyp systemu. Proces wytwarzania przebiegał w konwencji metodyk zwinnych, z drobnymi różnicami opisanymi w dalszej części dokumentacji. Ostatecznie w</w:t>
      </w:r>
      <w:r w:rsidR="00364B0C">
        <w:t> </w:t>
      </w:r>
      <w:r>
        <w:t>projekcie udało się zrealizować prawie wszystkie założone na początku funkcjonalności, za</w:t>
      </w:r>
      <w:r w:rsidR="00364B0C">
        <w:t> </w:t>
      </w:r>
      <w:r>
        <w:t>wyjątkiem dwóch o najniższym priorytecie.</w:t>
      </w:r>
    </w:p>
    <w:p w14:paraId="671516B8" w14:textId="77777777" w:rsidR="004220E7" w:rsidRDefault="004220E7" w:rsidP="00E34B38">
      <w:pPr>
        <w:pStyle w:val="Zwykyakapit"/>
      </w:pPr>
      <w:r w:rsidRPr="001732FC">
        <w:rPr>
          <w:b/>
        </w:rPr>
        <w:t>Słowa kluczowe</w:t>
      </w:r>
      <w:r>
        <w:t>: serwis internetowy, geolokalizacja, turystyka, obiekty turystyczne</w:t>
      </w:r>
    </w:p>
    <w:p w14:paraId="2F15873B" w14:textId="77777777" w:rsidR="0029244D" w:rsidRPr="00E47743" w:rsidRDefault="004220E7" w:rsidP="0029244D">
      <w:pPr>
        <w:pStyle w:val="Zwykyakapit"/>
        <w:rPr>
          <w:lang w:val="en-US"/>
        </w:rPr>
      </w:pPr>
      <w:r w:rsidRPr="004220E7">
        <w:rPr>
          <w:b/>
        </w:rPr>
        <w:t>Dziedzina nauki i techniki, zgodnie z wymogami OECD</w:t>
      </w:r>
      <w:r w:rsidRPr="001732FC">
        <w:t>:</w:t>
      </w:r>
      <w:r>
        <w:t xml:space="preserve"> </w:t>
      </w:r>
      <w:r w:rsidRPr="00E32415">
        <w:t>Nauki inżynieryjne i</w:t>
      </w:r>
      <w:r w:rsidR="00364B0C">
        <w:t> </w:t>
      </w:r>
      <w:r w:rsidRPr="00E32415">
        <w:t>techniczne</w:t>
      </w:r>
      <w:r w:rsidR="009D02FE">
        <w:t xml:space="preserve">. </w:t>
      </w:r>
      <w:r w:rsidR="009D02FE" w:rsidRPr="004407E0">
        <w:rPr>
          <w:lang w:val="en-US"/>
        </w:rPr>
        <w:t>Elektrotechnika, elektronika, inżynieria</w:t>
      </w:r>
      <w:r w:rsidR="009D02FE">
        <w:rPr>
          <w:lang w:val="en-US"/>
        </w:rPr>
        <w:t xml:space="preserve"> </w:t>
      </w:r>
      <w:r w:rsidR="009D02FE" w:rsidRPr="004407E0">
        <w:rPr>
          <w:lang w:val="en-US"/>
        </w:rPr>
        <w:t>informatyczna</w:t>
      </w:r>
    </w:p>
    <w:p w14:paraId="67F1BBF9" w14:textId="77777777" w:rsidR="004220E7" w:rsidRPr="00F53ED6" w:rsidRDefault="004220E7" w:rsidP="004220E7">
      <w:pPr>
        <w:pStyle w:val="Nagwekpozaspisemtreci"/>
        <w:rPr>
          <w:lang w:val="en-US"/>
        </w:rPr>
      </w:pPr>
      <w:r w:rsidRPr="00F53ED6">
        <w:rPr>
          <w:lang w:val="en-US"/>
        </w:rPr>
        <w:lastRenderedPageBreak/>
        <w:t>Abstract</w:t>
      </w:r>
    </w:p>
    <w:p w14:paraId="3FC51B9F" w14:textId="77777777" w:rsidR="004220E7" w:rsidRPr="00F53ED6" w:rsidRDefault="004220E7" w:rsidP="004220E7">
      <w:pPr>
        <w:pStyle w:val="Zwykyakapit"/>
        <w:rPr>
          <w:lang w:val="en-US"/>
        </w:rPr>
      </w:pPr>
      <w:r w:rsidRPr="00F53ED6">
        <w:rPr>
          <w:lang w:val="en-US"/>
        </w:rPr>
        <w:t xml:space="preserve">The </w:t>
      </w:r>
      <w:r>
        <w:rPr>
          <w:lang w:val="en-US"/>
        </w:rPr>
        <w:t xml:space="preserve">main goal of this </w:t>
      </w:r>
      <w:r w:rsidRPr="00F53ED6">
        <w:rPr>
          <w:lang w:val="en-US"/>
        </w:rPr>
        <w:t xml:space="preserve">project </w:t>
      </w:r>
      <w:r>
        <w:rPr>
          <w:lang w:val="en-US"/>
        </w:rPr>
        <w:t>was to create</w:t>
      </w:r>
      <w:r w:rsidRPr="00F53ED6">
        <w:rPr>
          <w:lang w:val="en-US"/>
        </w:rPr>
        <w:t xml:space="preserve"> </w:t>
      </w:r>
      <w:r>
        <w:rPr>
          <w:lang w:val="en-US"/>
        </w:rPr>
        <w:t xml:space="preserve">a </w:t>
      </w:r>
      <w:r w:rsidRPr="00F53ED6">
        <w:rPr>
          <w:lang w:val="en-US"/>
        </w:rPr>
        <w:t xml:space="preserve">web </w:t>
      </w:r>
      <w:r>
        <w:rPr>
          <w:lang w:val="en-US"/>
        </w:rPr>
        <w:t>application</w:t>
      </w:r>
      <w:r w:rsidRPr="00F53ED6">
        <w:rPr>
          <w:lang w:val="en-US"/>
        </w:rPr>
        <w:t xml:space="preserve"> about tourism that included elements of geolocation.</w:t>
      </w:r>
      <w:r>
        <w:rPr>
          <w:lang w:val="en-US"/>
        </w:rPr>
        <w:t xml:space="preserve"> The project resulted in developing three elements</w:t>
      </w:r>
      <w:r w:rsidRPr="00F53ED6">
        <w:rPr>
          <w:lang w:val="en-US"/>
        </w:rPr>
        <w:t xml:space="preserve"> </w:t>
      </w:r>
      <w:r>
        <w:rPr>
          <w:lang w:val="en-US"/>
        </w:rPr>
        <w:t>–</w:t>
      </w:r>
      <w:r w:rsidRPr="00F53ED6">
        <w:rPr>
          <w:lang w:val="en-US"/>
        </w:rPr>
        <w:t xml:space="preserve"> </w:t>
      </w:r>
      <w:r>
        <w:rPr>
          <w:lang w:val="en-US"/>
        </w:rPr>
        <w:t xml:space="preserve">a </w:t>
      </w:r>
      <w:r w:rsidRPr="00F53ED6">
        <w:rPr>
          <w:lang w:val="en-US"/>
        </w:rPr>
        <w:t xml:space="preserve">server, </w:t>
      </w:r>
      <w:r>
        <w:rPr>
          <w:lang w:val="en-US"/>
        </w:rPr>
        <w:t xml:space="preserve">a </w:t>
      </w:r>
      <w:r w:rsidRPr="00F53ED6">
        <w:rPr>
          <w:lang w:val="en-US"/>
        </w:rPr>
        <w:t xml:space="preserve">mobile application on Android device as well as a website. </w:t>
      </w:r>
    </w:p>
    <w:p w14:paraId="07C16647" w14:textId="77777777" w:rsidR="004220E7" w:rsidRPr="0029244D" w:rsidRDefault="004220E7" w:rsidP="0029244D">
      <w:pPr>
        <w:pStyle w:val="Zwykyakapit"/>
        <w:rPr>
          <w:lang w:val="en-US"/>
        </w:rPr>
      </w:pPr>
      <w:r w:rsidRPr="00F53ED6">
        <w:rPr>
          <w:lang w:val="en-US"/>
        </w:rPr>
        <w:t xml:space="preserve">Product’s target audience </w:t>
      </w:r>
      <w:r>
        <w:rPr>
          <w:lang w:val="en-US"/>
        </w:rPr>
        <w:t xml:space="preserve">was whole community of people, who </w:t>
      </w:r>
      <w:r w:rsidRPr="00F53ED6">
        <w:rPr>
          <w:lang w:val="en-US"/>
        </w:rPr>
        <w:t>are looking for plans (be it place</w:t>
      </w:r>
      <w:r>
        <w:rPr>
          <w:lang w:val="en-US"/>
        </w:rPr>
        <w:t>s</w:t>
      </w:r>
      <w:r w:rsidRPr="00F53ED6">
        <w:rPr>
          <w:lang w:val="en-US"/>
        </w:rPr>
        <w:t xml:space="preserve"> or friends) for nearest evening, weekend or vacation. Other target of this application were owners of tourist attractions. It would be of a great importance to them to</w:t>
      </w:r>
      <w:r w:rsidR="00364B0C">
        <w:rPr>
          <w:lang w:val="en-US"/>
        </w:rPr>
        <w:t> </w:t>
      </w:r>
      <w:r w:rsidRPr="00F53ED6">
        <w:rPr>
          <w:lang w:val="en-US"/>
        </w:rPr>
        <w:t>present themselves and their place</w:t>
      </w:r>
      <w:r>
        <w:rPr>
          <w:lang w:val="en-US"/>
        </w:rPr>
        <w:t>s</w:t>
      </w:r>
      <w:r w:rsidRPr="00F53ED6">
        <w:rPr>
          <w:lang w:val="en-US"/>
        </w:rPr>
        <w:t xml:space="preserve"> as good as possible for potential customers.</w:t>
      </w:r>
      <w:r w:rsidR="0029244D">
        <w:rPr>
          <w:lang w:val="en-US"/>
        </w:rPr>
        <w:t xml:space="preserve"> </w:t>
      </w:r>
      <w:r w:rsidRPr="00F53ED6">
        <w:rPr>
          <w:lang w:val="en-US"/>
        </w:rPr>
        <w:t xml:space="preserve">System’s main feature was </w:t>
      </w:r>
      <w:r>
        <w:rPr>
          <w:lang w:val="en-US"/>
        </w:rPr>
        <w:t xml:space="preserve">the </w:t>
      </w:r>
      <w:r w:rsidRPr="00F53ED6">
        <w:rPr>
          <w:lang w:val="en-US"/>
        </w:rPr>
        <w:t>ability to provide fast and ea</w:t>
      </w:r>
      <w:r w:rsidR="0029244D">
        <w:rPr>
          <w:lang w:val="en-US"/>
        </w:rPr>
        <w:t>sy access to points of interest</w:t>
      </w:r>
      <w:r w:rsidRPr="00F53ED6">
        <w:rPr>
          <w:lang w:val="en-US"/>
        </w:rPr>
        <w:t xml:space="preserve">. </w:t>
      </w:r>
      <w:r>
        <w:rPr>
          <w:lang w:val="en-US"/>
        </w:rPr>
        <w:t>The w</w:t>
      </w:r>
      <w:r w:rsidRPr="00F53ED6">
        <w:rPr>
          <w:lang w:val="en-US"/>
        </w:rPr>
        <w:t xml:space="preserve">ebsite needed to provide with plenty of options to filter and also </w:t>
      </w:r>
      <w:r>
        <w:rPr>
          <w:lang w:val="en-US"/>
        </w:rPr>
        <w:t xml:space="preserve">to </w:t>
      </w:r>
      <w:r w:rsidRPr="00F53ED6">
        <w:rPr>
          <w:lang w:val="en-US"/>
        </w:rPr>
        <w:t xml:space="preserve">present </w:t>
      </w:r>
      <w:r>
        <w:rPr>
          <w:lang w:val="en-US"/>
        </w:rPr>
        <w:t>details for chosen item. The</w:t>
      </w:r>
      <w:r w:rsidR="00364B0C">
        <w:rPr>
          <w:lang w:val="en-US"/>
        </w:rPr>
        <w:t> </w:t>
      </w:r>
      <w:r>
        <w:rPr>
          <w:lang w:val="en-US"/>
        </w:rPr>
        <w:t>m</w:t>
      </w:r>
      <w:r w:rsidRPr="00F53ED6">
        <w:rPr>
          <w:lang w:val="en-US"/>
        </w:rPr>
        <w:t xml:space="preserve">obile application needed to show immediate points of interest on map and direct </w:t>
      </w:r>
      <w:r>
        <w:rPr>
          <w:lang w:val="en-US"/>
        </w:rPr>
        <w:t xml:space="preserve">a </w:t>
      </w:r>
      <w:r w:rsidRPr="00F53ED6">
        <w:rPr>
          <w:lang w:val="en-US"/>
        </w:rPr>
        <w:t>user towards them.</w:t>
      </w:r>
      <w:r w:rsidR="0029244D">
        <w:rPr>
          <w:lang w:val="en-US"/>
        </w:rPr>
        <w:t xml:space="preserve"> </w:t>
      </w:r>
      <w:r w:rsidRPr="00F53ED6">
        <w:rPr>
          <w:lang w:val="en-US"/>
        </w:rPr>
        <w:t>In addition</w:t>
      </w:r>
      <w:r>
        <w:rPr>
          <w:lang w:val="en-US"/>
        </w:rPr>
        <w:t>,</w:t>
      </w:r>
      <w:r w:rsidRPr="00F53ED6">
        <w:rPr>
          <w:lang w:val="en-US"/>
        </w:rPr>
        <w:t xml:space="preserve"> social functional</w:t>
      </w:r>
      <w:r w:rsidR="0029244D">
        <w:rPr>
          <w:lang w:val="en-US"/>
        </w:rPr>
        <w:t xml:space="preserve">ity was added to both elements. </w:t>
      </w:r>
      <w:r w:rsidRPr="00F53ED6">
        <w:rPr>
          <w:lang w:val="en-US"/>
        </w:rPr>
        <w:t>Some of these functionalities include ability to register new account or sharing own reviews with other users.</w:t>
      </w:r>
    </w:p>
    <w:p w14:paraId="217D5829" w14:textId="77777777" w:rsidR="004220E7" w:rsidRPr="00EB64D7" w:rsidRDefault="004220E7" w:rsidP="004220E7">
      <w:pPr>
        <w:pStyle w:val="Zwykyakapit"/>
        <w:rPr>
          <w:b/>
          <w:lang w:val="en-US"/>
        </w:rPr>
      </w:pPr>
      <w:r>
        <w:rPr>
          <w:lang w:val="en-US"/>
        </w:rPr>
        <w:t xml:space="preserve">Similar applications and websites </w:t>
      </w:r>
      <w:r w:rsidRPr="00F53ED6">
        <w:rPr>
          <w:lang w:val="en-US"/>
        </w:rPr>
        <w:t>existed beforehand, however they were all flawed in</w:t>
      </w:r>
      <w:r w:rsidR="00364B0C">
        <w:rPr>
          <w:lang w:val="en-US"/>
        </w:rPr>
        <w:t> </w:t>
      </w:r>
      <w:r w:rsidRPr="00F53ED6">
        <w:rPr>
          <w:lang w:val="en-US"/>
        </w:rPr>
        <w:t xml:space="preserve">some respects, which our project attempted to fix. One of these problems is, for example, </w:t>
      </w:r>
      <w:r>
        <w:rPr>
          <w:lang w:val="en-US"/>
        </w:rPr>
        <w:t>a</w:t>
      </w:r>
      <w:r w:rsidR="00364B0C">
        <w:rPr>
          <w:lang w:val="en-US"/>
        </w:rPr>
        <w:t> </w:t>
      </w:r>
      <w:r w:rsidRPr="00F53ED6">
        <w:rPr>
          <w:lang w:val="en-US"/>
        </w:rPr>
        <w:t>small amount of places registered in Gdańsk.</w:t>
      </w:r>
      <w:r>
        <w:rPr>
          <w:lang w:val="en-US"/>
        </w:rPr>
        <w:t xml:space="preserve"> In addition to that they do not provide users with ability to create groups and organize events.</w:t>
      </w:r>
    </w:p>
    <w:p w14:paraId="60ABD05E" w14:textId="77777777" w:rsidR="004220E7" w:rsidRDefault="004220E7" w:rsidP="004220E7">
      <w:pPr>
        <w:pStyle w:val="Zwykyakapit"/>
        <w:rPr>
          <w:lang w:val="en-US"/>
        </w:rPr>
      </w:pPr>
      <w:r w:rsidRPr="00F53ED6">
        <w:rPr>
          <w:lang w:val="en-US"/>
        </w:rPr>
        <w:t>Four people contributed work to the project - Artur Kąkol, Dorian Krefft, Marcin Kozij as</w:t>
      </w:r>
      <w:r w:rsidR="00364B0C">
        <w:rPr>
          <w:lang w:val="en-US"/>
        </w:rPr>
        <w:t> </w:t>
      </w:r>
      <w:r w:rsidRPr="00F53ED6">
        <w:rPr>
          <w:lang w:val="en-US"/>
        </w:rPr>
        <w:t>well as Patryk Kuśmierek</w:t>
      </w:r>
      <w:r w:rsidR="0029244D">
        <w:rPr>
          <w:lang w:val="en-US"/>
        </w:rPr>
        <w:t>. E</w:t>
      </w:r>
      <w:r w:rsidRPr="00F53ED6">
        <w:rPr>
          <w:lang w:val="en-US"/>
        </w:rPr>
        <w:t xml:space="preserve">very </w:t>
      </w:r>
      <w:r>
        <w:rPr>
          <w:lang w:val="en-US"/>
        </w:rPr>
        <w:t xml:space="preserve">team </w:t>
      </w:r>
      <w:r w:rsidRPr="00F53ED6">
        <w:rPr>
          <w:lang w:val="en-US"/>
        </w:rPr>
        <w:t xml:space="preserve">member was in charge of specific modules. Artur Kąkol oversaw an environment and handled development of mobile application. Dorian Krefft </w:t>
      </w:r>
      <w:r>
        <w:rPr>
          <w:lang w:val="en-US"/>
        </w:rPr>
        <w:t>was responsible for the website’s template and its appearance</w:t>
      </w:r>
      <w:r w:rsidRPr="00F53ED6">
        <w:rPr>
          <w:lang w:val="en-US"/>
        </w:rPr>
        <w:t xml:space="preserve">, but also </w:t>
      </w:r>
      <w:r>
        <w:rPr>
          <w:lang w:val="en-US"/>
        </w:rPr>
        <w:t>developed</w:t>
      </w:r>
      <w:r w:rsidRPr="00F53ED6">
        <w:rPr>
          <w:lang w:val="en-US"/>
        </w:rPr>
        <w:t xml:space="preserve"> administrator’s panel. Marcin Kozij was responsible for scripts on </w:t>
      </w:r>
      <w:r>
        <w:rPr>
          <w:lang w:val="en-US"/>
        </w:rPr>
        <w:t xml:space="preserve">the </w:t>
      </w:r>
      <w:r w:rsidRPr="00F53ED6">
        <w:rPr>
          <w:lang w:val="en-US"/>
        </w:rPr>
        <w:t>website and creation of</w:t>
      </w:r>
      <w:r w:rsidR="00364B0C">
        <w:rPr>
          <w:lang w:val="en-US"/>
        </w:rPr>
        <w:t> </w:t>
      </w:r>
      <w:r w:rsidRPr="00F53ED6">
        <w:rPr>
          <w:lang w:val="en-US"/>
        </w:rPr>
        <w:t xml:space="preserve">user’s profile. </w:t>
      </w:r>
      <w:r w:rsidRPr="00100256">
        <w:rPr>
          <w:lang w:val="en-US"/>
        </w:rPr>
        <w:t xml:space="preserve">Patryk Kuśmierek focused on developing </w:t>
      </w:r>
      <w:r>
        <w:rPr>
          <w:lang w:val="en-US"/>
        </w:rPr>
        <w:t xml:space="preserve">functionality related to </w:t>
      </w:r>
      <w:r w:rsidRPr="00100256">
        <w:rPr>
          <w:lang w:val="en-US"/>
        </w:rPr>
        <w:t>events.</w:t>
      </w:r>
    </w:p>
    <w:p w14:paraId="3A659E2F" w14:textId="77777777" w:rsidR="004220E7" w:rsidRPr="00ED6EA2" w:rsidRDefault="004220E7" w:rsidP="004220E7">
      <w:pPr>
        <w:pStyle w:val="Zwykyakapit"/>
        <w:rPr>
          <w:lang w:val="en-US"/>
        </w:rPr>
      </w:pPr>
      <w:r>
        <w:rPr>
          <w:lang w:val="en-US"/>
        </w:rPr>
        <w:t>Dorian Krefft performed main role in creation of documentation. He formatted whole document and wrote chapters</w:t>
      </w:r>
      <w:r>
        <w:rPr>
          <w:b/>
          <w:lang w:val="en-US"/>
        </w:rPr>
        <w:t xml:space="preserve"> </w:t>
      </w:r>
      <w:r w:rsidR="006927F1" w:rsidRPr="009C3260">
        <w:rPr>
          <w:lang w:val="en-US"/>
        </w:rPr>
        <w:t>1, 2.1, 2.3, 2.4, 3, 6.1.1-6.1.5, 7.1, 7.3, 8.11</w:t>
      </w:r>
      <w:r>
        <w:rPr>
          <w:lang w:val="en-US"/>
        </w:rPr>
        <w:t>. Artur prepared</w:t>
      </w:r>
      <w:r w:rsidR="006927F1">
        <w:rPr>
          <w:lang w:val="en-US"/>
        </w:rPr>
        <w:t xml:space="preserve"> points</w:t>
      </w:r>
      <w:r>
        <w:rPr>
          <w:lang w:val="en-US"/>
        </w:rPr>
        <w:t xml:space="preserve"> </w:t>
      </w:r>
      <w:r w:rsidR="006927F1" w:rsidRPr="009C3260">
        <w:rPr>
          <w:lang w:val="en-US"/>
        </w:rPr>
        <w:t>2.2, 2.5, 4, 6.2, 7.1, 8.5-8.7</w:t>
      </w:r>
      <w:r>
        <w:rPr>
          <w:lang w:val="en-US"/>
        </w:rPr>
        <w:t>. Marcin</w:t>
      </w:r>
      <w:r w:rsidR="006927F1">
        <w:rPr>
          <w:lang w:val="en-US"/>
        </w:rPr>
        <w:t xml:space="preserve"> created </w:t>
      </w:r>
      <w:r w:rsidR="006927F1" w:rsidRPr="009C3260">
        <w:rPr>
          <w:lang w:val="en-US"/>
        </w:rPr>
        <w:t>1.1, 5, 6.1.6, 7.1, 8.1-8.4</w:t>
      </w:r>
      <w:r>
        <w:rPr>
          <w:lang w:val="en-US"/>
        </w:rPr>
        <w:t xml:space="preserve">. Patryk was responsible for </w:t>
      </w:r>
      <w:r w:rsidR="006927F1" w:rsidRPr="009C3260">
        <w:rPr>
          <w:lang w:val="en-US"/>
        </w:rPr>
        <w:t>6.1.7, 7.1, 7.2</w:t>
      </w:r>
      <w:r>
        <w:rPr>
          <w:lang w:val="en-US"/>
        </w:rPr>
        <w:t>. In addition, all members of the team wrote test cases.</w:t>
      </w:r>
    </w:p>
    <w:p w14:paraId="67724A76" w14:textId="77777777" w:rsidR="004220E7" w:rsidRDefault="004220E7" w:rsidP="0029244D">
      <w:pPr>
        <w:pStyle w:val="Zwykyakapit"/>
        <w:rPr>
          <w:lang w:val="en-US"/>
        </w:rPr>
      </w:pPr>
      <w:r>
        <w:rPr>
          <w:lang w:val="en-US"/>
        </w:rPr>
        <w:t>The project</w:t>
      </w:r>
      <w:r w:rsidRPr="00F53ED6">
        <w:rPr>
          <w:lang w:val="en-US"/>
        </w:rPr>
        <w:t xml:space="preserve"> started in September, however first prototype wasn’</w:t>
      </w:r>
      <w:r>
        <w:rPr>
          <w:lang w:val="en-US"/>
        </w:rPr>
        <w:t xml:space="preserve">t ready until late </w:t>
      </w:r>
      <w:r w:rsidRPr="00F53ED6">
        <w:rPr>
          <w:lang w:val="en-US"/>
        </w:rPr>
        <w:t xml:space="preserve">October. Development process proceeded according to agile methods with </w:t>
      </w:r>
      <w:r>
        <w:rPr>
          <w:lang w:val="en-US"/>
        </w:rPr>
        <w:t>some modifications</w:t>
      </w:r>
      <w:r w:rsidRPr="00F53ED6">
        <w:rPr>
          <w:lang w:val="en-US"/>
        </w:rPr>
        <w:t xml:space="preserve">. In the end nearly all </w:t>
      </w:r>
      <w:r>
        <w:rPr>
          <w:lang w:val="en-US"/>
        </w:rPr>
        <w:t xml:space="preserve">planned </w:t>
      </w:r>
      <w:r w:rsidRPr="00F53ED6">
        <w:rPr>
          <w:lang w:val="en-US"/>
        </w:rPr>
        <w:t xml:space="preserve">functionalities were completed </w:t>
      </w:r>
      <w:r>
        <w:rPr>
          <w:lang w:val="en-US"/>
        </w:rPr>
        <w:t>except</w:t>
      </w:r>
      <w:r w:rsidRPr="00F53ED6">
        <w:rPr>
          <w:lang w:val="en-US"/>
        </w:rPr>
        <w:t xml:space="preserve"> two that had the lowest priority.</w:t>
      </w:r>
    </w:p>
    <w:p w14:paraId="269F8575" w14:textId="77777777" w:rsidR="004220E7" w:rsidRPr="00F53ED6" w:rsidRDefault="004220E7" w:rsidP="00E34B38">
      <w:pPr>
        <w:pStyle w:val="Zwykyakapit"/>
        <w:rPr>
          <w:lang w:val="en-US"/>
        </w:rPr>
      </w:pPr>
      <w:r w:rsidRPr="00F53ED6">
        <w:rPr>
          <w:b/>
          <w:lang w:val="en-US"/>
        </w:rPr>
        <w:t>Keywords</w:t>
      </w:r>
      <w:r w:rsidRPr="00F53ED6">
        <w:rPr>
          <w:lang w:val="en-US"/>
        </w:rPr>
        <w:t xml:space="preserve">: </w:t>
      </w:r>
      <w:r>
        <w:rPr>
          <w:lang w:val="en-US"/>
        </w:rPr>
        <w:t xml:space="preserve">web application, </w:t>
      </w:r>
      <w:r w:rsidRPr="00F53ED6">
        <w:rPr>
          <w:lang w:val="en-US"/>
        </w:rPr>
        <w:t>geolocation</w:t>
      </w:r>
      <w:r>
        <w:rPr>
          <w:lang w:val="en-US"/>
        </w:rPr>
        <w:t>, tourism, tourism objects</w:t>
      </w:r>
    </w:p>
    <w:p w14:paraId="50CFA541" w14:textId="77777777" w:rsidR="00DB5C6F" w:rsidRDefault="004220E7" w:rsidP="009D01E1">
      <w:pPr>
        <w:pStyle w:val="Zwykyakapit"/>
        <w:rPr>
          <w:lang w:val="en-US"/>
        </w:rPr>
      </w:pPr>
      <w:r w:rsidRPr="004220E7">
        <w:rPr>
          <w:b/>
          <w:lang w:val="en-US"/>
        </w:rPr>
        <w:t>OECD field of science and technology (FOS) classification</w:t>
      </w:r>
      <w:r w:rsidR="006927F1">
        <w:rPr>
          <w:lang w:val="en-US"/>
        </w:rPr>
        <w:t>: Engineering and</w:t>
      </w:r>
      <w:r w:rsidR="00364B0C">
        <w:rPr>
          <w:lang w:val="en-US"/>
        </w:rPr>
        <w:t> </w:t>
      </w:r>
      <w:r w:rsidR="006927F1">
        <w:rPr>
          <w:lang w:val="en-US"/>
        </w:rPr>
        <w:t>technology</w:t>
      </w:r>
      <w:r w:rsidR="009D02FE">
        <w:rPr>
          <w:lang w:val="en-US"/>
        </w:rPr>
        <w:t xml:space="preserve">. </w:t>
      </w:r>
      <w:r w:rsidR="009D02FE" w:rsidRPr="009D02FE">
        <w:rPr>
          <w:lang w:val="en-US"/>
        </w:rPr>
        <w:t>Electrical engineering, Electronic engineering, Information engineering</w:t>
      </w:r>
    </w:p>
    <w:p w14:paraId="4903A0F4" w14:textId="77777777" w:rsidR="006927F1" w:rsidRDefault="006927F1" w:rsidP="006927F1">
      <w:pPr>
        <w:pStyle w:val="Zwykyakapit"/>
        <w:ind w:firstLine="0"/>
        <w:rPr>
          <w:lang w:val="en-US"/>
        </w:rPr>
      </w:pPr>
    </w:p>
    <w:p w14:paraId="2B429186" w14:textId="77777777" w:rsidR="00DB4197" w:rsidRPr="00E47743" w:rsidRDefault="00C65655" w:rsidP="00DB4197">
      <w:pPr>
        <w:pStyle w:val="Nagwekpozaspisemtreci"/>
        <w:rPr>
          <w:lang w:val="en-US"/>
        </w:rPr>
      </w:pPr>
      <w:r w:rsidRPr="00E47743">
        <w:rPr>
          <w:lang w:val="en-US"/>
        </w:rPr>
        <w:lastRenderedPageBreak/>
        <w:t>Spis treści</w:t>
      </w:r>
    </w:p>
    <w:p w14:paraId="33D59633" w14:textId="77777777" w:rsidR="001D1000" w:rsidRPr="001D1000" w:rsidRDefault="00C65655" w:rsidP="001D1000">
      <w:pPr>
        <w:pStyle w:val="Spistreci1"/>
        <w:rPr>
          <w:rFonts w:ascii="Arial" w:eastAsiaTheme="minorEastAsia" w:hAnsi="Arial" w:cs="Arial"/>
          <w:b w:val="0"/>
          <w:bCs w:val="0"/>
          <w:caps w:val="0"/>
          <w:noProof/>
        </w:rPr>
      </w:pPr>
      <w:r w:rsidRPr="008E6E7F">
        <w:rPr>
          <w:rFonts w:ascii="Arial" w:hAnsi="Arial" w:cs="Arial"/>
          <w:b w:val="0"/>
          <w:caps w:val="0"/>
        </w:rPr>
        <w:fldChar w:fldCharType="begin"/>
      </w:r>
      <w:r w:rsidR="009D01E1" w:rsidRPr="008E6E7F">
        <w:rPr>
          <w:rFonts w:ascii="Arial" w:hAnsi="Arial" w:cs="Arial"/>
          <w:b w:val="0"/>
          <w:caps w:val="0"/>
        </w:rPr>
        <w:instrText xml:space="preserve"> TOC \o "1-3" \h \z \u </w:instrText>
      </w:r>
      <w:r w:rsidRPr="008E6E7F">
        <w:rPr>
          <w:rFonts w:ascii="Arial" w:hAnsi="Arial" w:cs="Arial"/>
          <w:b w:val="0"/>
          <w:caps w:val="0"/>
        </w:rPr>
        <w:fldChar w:fldCharType="separate"/>
      </w:r>
      <w:hyperlink w:anchor="_Toc437190824" w:history="1">
        <w:r w:rsidR="001D1000" w:rsidRPr="001D1000">
          <w:rPr>
            <w:rStyle w:val="Hipercze"/>
            <w:rFonts w:ascii="Arial" w:hAnsi="Arial" w:cs="Arial"/>
            <w:b w:val="0"/>
            <w:caps w:val="0"/>
            <w:noProof/>
          </w:rPr>
          <w:t>1</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Motywacja podjęcia tematu</w:t>
        </w:r>
        <w:r w:rsidR="001D1000">
          <w:rPr>
            <w:rStyle w:val="Hipercze"/>
            <w:rFonts w:ascii="Arial" w:hAnsi="Arial" w:cs="Arial"/>
            <w:b w:val="0"/>
            <w:caps w:val="0"/>
            <w:noProof/>
          </w:rPr>
          <w:t xml:space="preserve"> (Marcin Kozij)</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_Toc437190824 \h </w:instrText>
        </w:r>
        <w:r w:rsidRPr="001D1000">
          <w:rPr>
            <w:rFonts w:ascii="Arial" w:hAnsi="Arial" w:cs="Arial"/>
            <w:b w:val="0"/>
            <w:caps w:val="0"/>
            <w:noProof/>
            <w:webHidden/>
          </w:rPr>
        </w:r>
        <w:r w:rsidRPr="001D1000">
          <w:rPr>
            <w:rFonts w:ascii="Arial" w:hAnsi="Arial" w:cs="Arial"/>
            <w:b w:val="0"/>
            <w:caps w:val="0"/>
            <w:noProof/>
            <w:webHidden/>
          </w:rPr>
          <w:fldChar w:fldCharType="separate"/>
        </w:r>
        <w:r w:rsidR="002A16C7">
          <w:rPr>
            <w:rFonts w:ascii="Arial" w:hAnsi="Arial" w:cs="Arial"/>
            <w:b w:val="0"/>
            <w:caps w:val="0"/>
            <w:noProof/>
            <w:webHidden/>
          </w:rPr>
          <w:t>5</w:t>
        </w:r>
        <w:r w:rsidRPr="001D1000">
          <w:rPr>
            <w:rFonts w:ascii="Arial" w:hAnsi="Arial" w:cs="Arial"/>
            <w:b w:val="0"/>
            <w:caps w:val="0"/>
            <w:noProof/>
            <w:webHidden/>
          </w:rPr>
          <w:fldChar w:fldCharType="end"/>
        </w:r>
      </w:hyperlink>
    </w:p>
    <w:p w14:paraId="23EFF82C" w14:textId="77777777" w:rsidR="001D1000" w:rsidRPr="001D1000" w:rsidRDefault="00C65655" w:rsidP="001D1000">
      <w:pPr>
        <w:pStyle w:val="Spistreci2"/>
        <w:tabs>
          <w:tab w:val="left" w:pos="800"/>
          <w:tab w:val="right" w:leader="dot" w:pos="8492"/>
        </w:tabs>
        <w:rPr>
          <w:rFonts w:ascii="Arial" w:eastAsiaTheme="minorEastAsia" w:hAnsi="Arial" w:cs="Arial"/>
          <w:smallCaps w:val="0"/>
          <w:noProof/>
        </w:rPr>
      </w:pPr>
      <w:hyperlink w:anchor="_Toc437190825" w:history="1">
        <w:r w:rsidR="001D1000" w:rsidRPr="001D1000">
          <w:rPr>
            <w:rStyle w:val="Hipercze"/>
            <w:rFonts w:ascii="Arial" w:hAnsi="Arial" w:cs="Arial"/>
            <w:smallCaps w:val="0"/>
            <w:noProof/>
          </w:rPr>
          <w:t>1.1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Istniejące systemy o podobnej tematyce</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_Toc437190825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2A16C7">
          <w:rPr>
            <w:rFonts w:ascii="Arial" w:hAnsi="Arial" w:cs="Arial"/>
            <w:smallCaps w:val="0"/>
            <w:noProof/>
            <w:webHidden/>
          </w:rPr>
          <w:t>5</w:t>
        </w:r>
        <w:r w:rsidRPr="001D1000">
          <w:rPr>
            <w:rFonts w:ascii="Arial" w:hAnsi="Arial" w:cs="Arial"/>
            <w:smallCaps w:val="0"/>
            <w:noProof/>
            <w:webHidden/>
          </w:rPr>
          <w:fldChar w:fldCharType="end"/>
        </w:r>
      </w:hyperlink>
    </w:p>
    <w:p w14:paraId="48107B10" w14:textId="77777777" w:rsidR="001D1000" w:rsidRPr="001D1000" w:rsidRDefault="00C65655" w:rsidP="001D1000">
      <w:pPr>
        <w:pStyle w:val="Spistreci2"/>
        <w:tabs>
          <w:tab w:val="left" w:pos="800"/>
          <w:tab w:val="right" w:leader="dot" w:pos="8492"/>
        </w:tabs>
        <w:rPr>
          <w:rFonts w:ascii="Arial" w:eastAsiaTheme="minorEastAsia" w:hAnsi="Arial" w:cs="Arial"/>
          <w:smallCaps w:val="0"/>
          <w:noProof/>
        </w:rPr>
      </w:pPr>
      <w:hyperlink w:anchor="_Toc437190826" w:history="1">
        <w:r w:rsidR="001D1000" w:rsidRPr="001D1000">
          <w:rPr>
            <w:rStyle w:val="Hipercze"/>
            <w:rFonts w:ascii="Arial" w:hAnsi="Arial" w:cs="Arial"/>
            <w:smallCaps w:val="0"/>
            <w:noProof/>
          </w:rPr>
          <w:t>1.2</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Tripadvisor.com</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_Toc437190826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2A16C7">
          <w:rPr>
            <w:rFonts w:ascii="Arial" w:hAnsi="Arial" w:cs="Arial"/>
            <w:smallCaps w:val="0"/>
            <w:noProof/>
            <w:webHidden/>
          </w:rPr>
          <w:t>5</w:t>
        </w:r>
        <w:r w:rsidRPr="001D1000">
          <w:rPr>
            <w:rFonts w:ascii="Arial" w:hAnsi="Arial" w:cs="Arial"/>
            <w:smallCaps w:val="0"/>
            <w:noProof/>
            <w:webHidden/>
          </w:rPr>
          <w:fldChar w:fldCharType="end"/>
        </w:r>
      </w:hyperlink>
    </w:p>
    <w:p w14:paraId="3B4DEECD" w14:textId="77777777" w:rsidR="001D1000" w:rsidRPr="001D1000" w:rsidRDefault="00C65655" w:rsidP="001D1000">
      <w:pPr>
        <w:pStyle w:val="Spistreci1"/>
        <w:rPr>
          <w:rFonts w:ascii="Arial" w:eastAsiaTheme="minorEastAsia" w:hAnsi="Arial" w:cs="Arial"/>
          <w:b w:val="0"/>
          <w:bCs w:val="0"/>
          <w:caps w:val="0"/>
          <w:noProof/>
        </w:rPr>
      </w:pPr>
      <w:hyperlink w:anchor="_Toc437190827" w:history="1">
        <w:r w:rsidR="001D1000" w:rsidRPr="001D1000">
          <w:rPr>
            <w:rStyle w:val="Hipercze"/>
            <w:rFonts w:ascii="Arial" w:hAnsi="Arial" w:cs="Arial"/>
            <w:b w:val="0"/>
            <w:caps w:val="0"/>
            <w:noProof/>
          </w:rPr>
          <w:t>2</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Wizja projektu</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_Toc437190827 \h </w:instrText>
        </w:r>
        <w:r w:rsidRPr="001D1000">
          <w:rPr>
            <w:rFonts w:ascii="Arial" w:hAnsi="Arial" w:cs="Arial"/>
            <w:b w:val="0"/>
            <w:caps w:val="0"/>
            <w:noProof/>
            <w:webHidden/>
          </w:rPr>
        </w:r>
        <w:r w:rsidRPr="001D1000">
          <w:rPr>
            <w:rFonts w:ascii="Arial" w:hAnsi="Arial" w:cs="Arial"/>
            <w:b w:val="0"/>
            <w:caps w:val="0"/>
            <w:noProof/>
            <w:webHidden/>
          </w:rPr>
          <w:fldChar w:fldCharType="separate"/>
        </w:r>
        <w:r w:rsidR="002A16C7">
          <w:rPr>
            <w:rFonts w:ascii="Arial" w:hAnsi="Arial" w:cs="Arial"/>
            <w:b w:val="0"/>
            <w:caps w:val="0"/>
            <w:noProof/>
            <w:webHidden/>
          </w:rPr>
          <w:t>7</w:t>
        </w:r>
        <w:r w:rsidRPr="001D1000">
          <w:rPr>
            <w:rFonts w:ascii="Arial" w:hAnsi="Arial" w:cs="Arial"/>
            <w:b w:val="0"/>
            <w:caps w:val="0"/>
            <w:noProof/>
            <w:webHidden/>
          </w:rPr>
          <w:fldChar w:fldCharType="end"/>
        </w:r>
      </w:hyperlink>
    </w:p>
    <w:p w14:paraId="37CF0E15" w14:textId="77777777" w:rsidR="001D1000" w:rsidRPr="001D1000" w:rsidRDefault="00C65655" w:rsidP="001D1000">
      <w:pPr>
        <w:pStyle w:val="Spistreci2"/>
        <w:tabs>
          <w:tab w:val="left" w:pos="800"/>
          <w:tab w:val="right" w:leader="dot" w:pos="8492"/>
        </w:tabs>
        <w:rPr>
          <w:rFonts w:ascii="Arial" w:eastAsiaTheme="minorEastAsia" w:hAnsi="Arial" w:cs="Arial"/>
          <w:smallCaps w:val="0"/>
          <w:noProof/>
        </w:rPr>
      </w:pPr>
      <w:hyperlink w:anchor="_Toc437190828" w:history="1">
        <w:r w:rsidR="001D1000" w:rsidRPr="001D1000">
          <w:rPr>
            <w:rStyle w:val="Hipercze"/>
            <w:rFonts w:ascii="Arial" w:hAnsi="Arial" w:cs="Arial"/>
            <w:smallCaps w:val="0"/>
            <w:noProof/>
          </w:rPr>
          <w:t>2.1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Plan projektu inżynierskiego</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_Toc437190828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2A16C7">
          <w:rPr>
            <w:rFonts w:ascii="Arial" w:hAnsi="Arial" w:cs="Arial"/>
            <w:smallCaps w:val="0"/>
            <w:noProof/>
            <w:webHidden/>
          </w:rPr>
          <w:t>7</w:t>
        </w:r>
        <w:r w:rsidRPr="001D1000">
          <w:rPr>
            <w:rFonts w:ascii="Arial" w:hAnsi="Arial" w:cs="Arial"/>
            <w:smallCaps w:val="0"/>
            <w:noProof/>
            <w:webHidden/>
          </w:rPr>
          <w:fldChar w:fldCharType="end"/>
        </w:r>
      </w:hyperlink>
    </w:p>
    <w:p w14:paraId="1D5C0CC7"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29" w:history="1">
        <w:r w:rsidR="001D1000" w:rsidRPr="001D1000">
          <w:rPr>
            <w:rStyle w:val="Hipercze"/>
            <w:rFonts w:ascii="Arial" w:hAnsi="Arial" w:cs="Arial"/>
            <w:i w:val="0"/>
            <w:noProof/>
          </w:rPr>
          <w:t>2.1.1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Opis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_Toc437190829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7</w:t>
        </w:r>
        <w:r w:rsidRPr="001D1000">
          <w:rPr>
            <w:rFonts w:ascii="Arial" w:hAnsi="Arial" w:cs="Arial"/>
            <w:i w:val="0"/>
            <w:noProof/>
            <w:webHidden/>
          </w:rPr>
          <w:fldChar w:fldCharType="end"/>
        </w:r>
      </w:hyperlink>
    </w:p>
    <w:p w14:paraId="6F62FD44"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30" w:history="1">
        <w:r w:rsidR="001D1000" w:rsidRPr="001D1000">
          <w:rPr>
            <w:rStyle w:val="Hipercze"/>
            <w:rFonts w:ascii="Arial" w:hAnsi="Arial" w:cs="Arial"/>
            <w:i w:val="0"/>
            <w:noProof/>
          </w:rPr>
          <w:t>2.1.2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Charakterystyka użytkowników</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_Toc437190830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7</w:t>
        </w:r>
        <w:r w:rsidRPr="001D1000">
          <w:rPr>
            <w:rFonts w:ascii="Arial" w:hAnsi="Arial" w:cs="Arial"/>
            <w:i w:val="0"/>
            <w:noProof/>
            <w:webHidden/>
          </w:rPr>
          <w:fldChar w:fldCharType="end"/>
        </w:r>
      </w:hyperlink>
    </w:p>
    <w:p w14:paraId="439B04C7" w14:textId="77777777" w:rsidR="001D1000" w:rsidRPr="001D1000" w:rsidRDefault="00C65655" w:rsidP="001D1000">
      <w:pPr>
        <w:pStyle w:val="Spistreci2"/>
        <w:tabs>
          <w:tab w:val="left" w:pos="800"/>
          <w:tab w:val="right" w:leader="dot" w:pos="8492"/>
        </w:tabs>
        <w:rPr>
          <w:rFonts w:ascii="Arial" w:eastAsiaTheme="minorEastAsia" w:hAnsi="Arial" w:cs="Arial"/>
          <w:smallCaps w:val="0"/>
          <w:noProof/>
        </w:rPr>
      </w:pPr>
      <w:hyperlink w:anchor="_Toc437190831" w:history="1">
        <w:r w:rsidR="001D1000" w:rsidRPr="001D1000">
          <w:rPr>
            <w:rStyle w:val="Hipercze"/>
            <w:rFonts w:ascii="Arial" w:hAnsi="Arial" w:cs="Arial"/>
            <w:smallCaps w:val="0"/>
            <w:noProof/>
          </w:rPr>
          <w:t>2.2</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Dobór narzędzi</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_Toc437190831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2A16C7">
          <w:rPr>
            <w:rFonts w:ascii="Arial" w:hAnsi="Arial" w:cs="Arial"/>
            <w:smallCaps w:val="0"/>
            <w:noProof/>
            <w:webHidden/>
          </w:rPr>
          <w:t>7</w:t>
        </w:r>
        <w:r w:rsidRPr="001D1000">
          <w:rPr>
            <w:rFonts w:ascii="Arial" w:hAnsi="Arial" w:cs="Arial"/>
            <w:smallCaps w:val="0"/>
            <w:noProof/>
            <w:webHidden/>
          </w:rPr>
          <w:fldChar w:fldCharType="end"/>
        </w:r>
      </w:hyperlink>
    </w:p>
    <w:p w14:paraId="2D130F80"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32" w:history="1">
        <w:r w:rsidR="001D1000" w:rsidRPr="001D1000">
          <w:rPr>
            <w:rStyle w:val="Hipercze"/>
            <w:rFonts w:ascii="Arial" w:hAnsi="Arial" w:cs="Arial"/>
            <w:i w:val="0"/>
            <w:noProof/>
          </w:rPr>
          <w:t>2.2.1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Narzędzia do wytwarzania kodu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_Toc437190832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7</w:t>
        </w:r>
        <w:r w:rsidRPr="001D1000">
          <w:rPr>
            <w:rFonts w:ascii="Arial" w:hAnsi="Arial" w:cs="Arial"/>
            <w:i w:val="0"/>
            <w:noProof/>
            <w:webHidden/>
          </w:rPr>
          <w:fldChar w:fldCharType="end"/>
        </w:r>
      </w:hyperlink>
    </w:p>
    <w:p w14:paraId="4F4666BC"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33" w:history="1">
        <w:r w:rsidR="001D1000" w:rsidRPr="001D1000">
          <w:rPr>
            <w:rStyle w:val="Hipercze"/>
            <w:rFonts w:ascii="Arial" w:hAnsi="Arial" w:cs="Arial"/>
            <w:i w:val="0"/>
            <w:noProof/>
          </w:rPr>
          <w:t>2.2.2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Narzędzia do komunikacji w zespole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_Toc437190833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7</w:t>
        </w:r>
        <w:r w:rsidRPr="001D1000">
          <w:rPr>
            <w:rFonts w:ascii="Arial" w:hAnsi="Arial" w:cs="Arial"/>
            <w:i w:val="0"/>
            <w:noProof/>
            <w:webHidden/>
          </w:rPr>
          <w:fldChar w:fldCharType="end"/>
        </w:r>
      </w:hyperlink>
    </w:p>
    <w:p w14:paraId="5AE00DD7"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34" w:history="1">
        <w:r w:rsidR="001D1000" w:rsidRPr="001D1000">
          <w:rPr>
            <w:rStyle w:val="Hipercze"/>
            <w:rFonts w:ascii="Arial" w:hAnsi="Arial" w:cs="Arial"/>
            <w:i w:val="0"/>
            <w:noProof/>
          </w:rPr>
          <w:t>2.2.3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Narzędzia do współdzielenia kodu i dokumentacji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_Toc437190834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8</w:t>
        </w:r>
        <w:r w:rsidRPr="001D1000">
          <w:rPr>
            <w:rFonts w:ascii="Arial" w:hAnsi="Arial" w:cs="Arial"/>
            <w:i w:val="0"/>
            <w:noProof/>
            <w:webHidden/>
          </w:rPr>
          <w:fldChar w:fldCharType="end"/>
        </w:r>
      </w:hyperlink>
    </w:p>
    <w:p w14:paraId="607FDF40"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35" w:history="1">
        <w:r w:rsidR="001D1000" w:rsidRPr="001D1000">
          <w:rPr>
            <w:rStyle w:val="Hipercze"/>
            <w:rFonts w:ascii="Arial" w:hAnsi="Arial" w:cs="Arial"/>
            <w:i w:val="0"/>
            <w:noProof/>
          </w:rPr>
          <w:t>2.2.4</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Narzędzia do wytwarzania grafiki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_Toc437190835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8</w:t>
        </w:r>
        <w:r w:rsidRPr="001D1000">
          <w:rPr>
            <w:rFonts w:ascii="Arial" w:hAnsi="Arial" w:cs="Arial"/>
            <w:i w:val="0"/>
            <w:noProof/>
            <w:webHidden/>
          </w:rPr>
          <w:fldChar w:fldCharType="end"/>
        </w:r>
      </w:hyperlink>
    </w:p>
    <w:p w14:paraId="24A4748A"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36" w:history="1">
        <w:r w:rsidR="001D1000" w:rsidRPr="001D1000">
          <w:rPr>
            <w:rStyle w:val="Hipercze"/>
            <w:rFonts w:ascii="Arial" w:hAnsi="Arial" w:cs="Arial"/>
            <w:i w:val="0"/>
            <w:noProof/>
          </w:rPr>
          <w:t>2.2.5</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Technologie wykorzystywane w projekcie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_Toc437190836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8</w:t>
        </w:r>
        <w:r w:rsidRPr="001D1000">
          <w:rPr>
            <w:rFonts w:ascii="Arial" w:hAnsi="Arial" w:cs="Arial"/>
            <w:i w:val="0"/>
            <w:noProof/>
            <w:webHidden/>
          </w:rPr>
          <w:fldChar w:fldCharType="end"/>
        </w:r>
      </w:hyperlink>
    </w:p>
    <w:p w14:paraId="5417A740" w14:textId="77777777" w:rsidR="001D1000" w:rsidRPr="001D1000" w:rsidRDefault="00C65655" w:rsidP="001D1000">
      <w:pPr>
        <w:pStyle w:val="Spistreci2"/>
        <w:tabs>
          <w:tab w:val="left" w:pos="800"/>
          <w:tab w:val="right" w:leader="dot" w:pos="8492"/>
        </w:tabs>
        <w:rPr>
          <w:rFonts w:ascii="Arial" w:eastAsiaTheme="minorEastAsia" w:hAnsi="Arial" w:cs="Arial"/>
          <w:smallCaps w:val="0"/>
          <w:noProof/>
        </w:rPr>
      </w:pPr>
      <w:hyperlink w:anchor="_Toc437190837" w:history="1">
        <w:r w:rsidR="001D1000" w:rsidRPr="001D1000">
          <w:rPr>
            <w:rStyle w:val="Hipercze"/>
            <w:rFonts w:ascii="Arial" w:hAnsi="Arial" w:cs="Arial"/>
            <w:smallCaps w:val="0"/>
            <w:noProof/>
          </w:rPr>
          <w:t>2.3</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Scenariusze</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_Toc437190837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2A16C7">
          <w:rPr>
            <w:rFonts w:ascii="Arial" w:hAnsi="Arial" w:cs="Arial"/>
            <w:smallCaps w:val="0"/>
            <w:noProof/>
            <w:webHidden/>
          </w:rPr>
          <w:t>9</w:t>
        </w:r>
        <w:r w:rsidRPr="001D1000">
          <w:rPr>
            <w:rFonts w:ascii="Arial" w:hAnsi="Arial" w:cs="Arial"/>
            <w:smallCaps w:val="0"/>
            <w:noProof/>
            <w:webHidden/>
          </w:rPr>
          <w:fldChar w:fldCharType="end"/>
        </w:r>
      </w:hyperlink>
    </w:p>
    <w:p w14:paraId="2A782947"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38" w:history="1">
        <w:r w:rsidR="001D1000" w:rsidRPr="001D1000">
          <w:rPr>
            <w:rStyle w:val="Hipercze"/>
            <w:rFonts w:ascii="Arial" w:hAnsi="Arial" w:cs="Arial"/>
            <w:i w:val="0"/>
            <w:noProof/>
          </w:rPr>
          <w:t>2.3.1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Scenariusz 1</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_Toc437190838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9</w:t>
        </w:r>
        <w:r w:rsidRPr="001D1000">
          <w:rPr>
            <w:rFonts w:ascii="Arial" w:hAnsi="Arial" w:cs="Arial"/>
            <w:i w:val="0"/>
            <w:noProof/>
            <w:webHidden/>
          </w:rPr>
          <w:fldChar w:fldCharType="end"/>
        </w:r>
      </w:hyperlink>
    </w:p>
    <w:p w14:paraId="5ED45944"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39" w:history="1">
        <w:r w:rsidR="001D1000" w:rsidRPr="001D1000">
          <w:rPr>
            <w:rStyle w:val="Hipercze"/>
            <w:rFonts w:ascii="Arial" w:hAnsi="Arial" w:cs="Arial"/>
            <w:i w:val="0"/>
            <w:noProof/>
          </w:rPr>
          <w:t>2.3.2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Scenariusz 2</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_Toc437190839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10</w:t>
        </w:r>
        <w:r w:rsidRPr="001D1000">
          <w:rPr>
            <w:rFonts w:ascii="Arial" w:hAnsi="Arial" w:cs="Arial"/>
            <w:i w:val="0"/>
            <w:noProof/>
            <w:webHidden/>
          </w:rPr>
          <w:fldChar w:fldCharType="end"/>
        </w:r>
      </w:hyperlink>
    </w:p>
    <w:p w14:paraId="137162B1"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40" w:history="1">
        <w:r w:rsidR="001D1000" w:rsidRPr="001D1000">
          <w:rPr>
            <w:rStyle w:val="Hipercze"/>
            <w:rFonts w:ascii="Arial" w:hAnsi="Arial" w:cs="Arial"/>
            <w:i w:val="0"/>
            <w:noProof/>
          </w:rPr>
          <w:t>2.3.3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Scenariusz 3</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_Toc437190840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10</w:t>
        </w:r>
        <w:r w:rsidRPr="001D1000">
          <w:rPr>
            <w:rFonts w:ascii="Arial" w:hAnsi="Arial" w:cs="Arial"/>
            <w:i w:val="0"/>
            <w:noProof/>
            <w:webHidden/>
          </w:rPr>
          <w:fldChar w:fldCharType="end"/>
        </w:r>
      </w:hyperlink>
    </w:p>
    <w:p w14:paraId="7FE3E3BC"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41" w:history="1">
        <w:r w:rsidR="001D1000" w:rsidRPr="001D1000">
          <w:rPr>
            <w:rStyle w:val="Hipercze"/>
            <w:rFonts w:ascii="Arial" w:hAnsi="Arial" w:cs="Arial"/>
            <w:i w:val="0"/>
            <w:noProof/>
          </w:rPr>
          <w:t>2.3.4</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Scenariusz 4</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_Toc437190841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10</w:t>
        </w:r>
        <w:r w:rsidRPr="001D1000">
          <w:rPr>
            <w:rFonts w:ascii="Arial" w:hAnsi="Arial" w:cs="Arial"/>
            <w:i w:val="0"/>
            <w:noProof/>
            <w:webHidden/>
          </w:rPr>
          <w:fldChar w:fldCharType="end"/>
        </w:r>
      </w:hyperlink>
    </w:p>
    <w:p w14:paraId="64A48F6B" w14:textId="77777777" w:rsidR="001D1000" w:rsidRPr="001D1000" w:rsidRDefault="00C65655" w:rsidP="001D1000">
      <w:pPr>
        <w:pStyle w:val="Spistreci2"/>
        <w:tabs>
          <w:tab w:val="left" w:pos="800"/>
          <w:tab w:val="right" w:leader="dot" w:pos="8492"/>
        </w:tabs>
        <w:rPr>
          <w:rFonts w:ascii="Arial" w:eastAsiaTheme="minorEastAsia" w:hAnsi="Arial" w:cs="Arial"/>
          <w:smallCaps w:val="0"/>
          <w:noProof/>
        </w:rPr>
      </w:pPr>
      <w:hyperlink w:anchor="_Toc437190842" w:history="1">
        <w:r w:rsidR="001D1000" w:rsidRPr="001D1000">
          <w:rPr>
            <w:rStyle w:val="Hipercze"/>
            <w:rFonts w:ascii="Arial" w:hAnsi="Arial" w:cs="Arial"/>
            <w:smallCaps w:val="0"/>
            <w:noProof/>
          </w:rPr>
          <w:t>2.4</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Zakres pracy i produktu</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_Toc437190842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2A16C7">
          <w:rPr>
            <w:rFonts w:ascii="Arial" w:hAnsi="Arial" w:cs="Arial"/>
            <w:smallCaps w:val="0"/>
            <w:noProof/>
            <w:webHidden/>
          </w:rPr>
          <w:t>11</w:t>
        </w:r>
        <w:r w:rsidRPr="001D1000">
          <w:rPr>
            <w:rFonts w:ascii="Arial" w:hAnsi="Arial" w:cs="Arial"/>
            <w:smallCaps w:val="0"/>
            <w:noProof/>
            <w:webHidden/>
          </w:rPr>
          <w:fldChar w:fldCharType="end"/>
        </w:r>
      </w:hyperlink>
    </w:p>
    <w:p w14:paraId="181ED9E9" w14:textId="77777777" w:rsidR="001D1000" w:rsidRPr="001D1000" w:rsidRDefault="00C65655" w:rsidP="001D1000">
      <w:pPr>
        <w:pStyle w:val="Spistreci2"/>
        <w:tabs>
          <w:tab w:val="left" w:pos="800"/>
          <w:tab w:val="right" w:leader="dot" w:pos="8492"/>
        </w:tabs>
        <w:rPr>
          <w:rFonts w:ascii="Arial" w:eastAsiaTheme="minorEastAsia" w:hAnsi="Arial" w:cs="Arial"/>
          <w:smallCaps w:val="0"/>
          <w:noProof/>
        </w:rPr>
      </w:pPr>
      <w:hyperlink w:anchor="_Toc437190843" w:history="1">
        <w:r w:rsidR="001D1000" w:rsidRPr="001D1000">
          <w:rPr>
            <w:rStyle w:val="Hipercze"/>
            <w:rFonts w:ascii="Arial" w:hAnsi="Arial" w:cs="Arial"/>
            <w:smallCaps w:val="0"/>
            <w:noProof/>
          </w:rPr>
          <w:t>2.5</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Dobrana metodyka w projekcie</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_Toc437190843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2A16C7">
          <w:rPr>
            <w:rFonts w:ascii="Arial" w:hAnsi="Arial" w:cs="Arial"/>
            <w:smallCaps w:val="0"/>
            <w:noProof/>
            <w:webHidden/>
          </w:rPr>
          <w:t>12</w:t>
        </w:r>
        <w:r w:rsidRPr="001D1000">
          <w:rPr>
            <w:rFonts w:ascii="Arial" w:hAnsi="Arial" w:cs="Arial"/>
            <w:smallCaps w:val="0"/>
            <w:noProof/>
            <w:webHidden/>
          </w:rPr>
          <w:fldChar w:fldCharType="end"/>
        </w:r>
      </w:hyperlink>
    </w:p>
    <w:p w14:paraId="729A718B" w14:textId="77777777" w:rsidR="001D1000" w:rsidRPr="001D1000" w:rsidRDefault="00C65655" w:rsidP="001D1000">
      <w:pPr>
        <w:pStyle w:val="Spistreci1"/>
        <w:rPr>
          <w:rFonts w:ascii="Arial" w:eastAsiaTheme="minorEastAsia" w:hAnsi="Arial" w:cs="Arial"/>
          <w:b w:val="0"/>
          <w:bCs w:val="0"/>
          <w:caps w:val="0"/>
          <w:noProof/>
        </w:rPr>
      </w:pPr>
      <w:hyperlink w:anchor="_Toc437190844" w:history="1">
        <w:r w:rsidR="001D1000" w:rsidRPr="001D1000">
          <w:rPr>
            <w:rStyle w:val="Hipercze"/>
            <w:rFonts w:ascii="Arial" w:hAnsi="Arial" w:cs="Arial"/>
            <w:b w:val="0"/>
            <w:caps w:val="0"/>
            <w:noProof/>
          </w:rPr>
          <w:t>3</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Przebieg prac</w:t>
        </w:r>
        <w:r w:rsidR="001D1000">
          <w:rPr>
            <w:rStyle w:val="Hipercze"/>
            <w:rFonts w:ascii="Arial" w:hAnsi="Arial" w:cs="Arial"/>
            <w:b w:val="0"/>
            <w:caps w:val="0"/>
            <w:noProof/>
          </w:rPr>
          <w:t xml:space="preserve"> </w:t>
        </w:r>
        <w:r w:rsidR="001D1000" w:rsidRPr="001D1000">
          <w:rPr>
            <w:rStyle w:val="Hipercze"/>
            <w:rFonts w:ascii="Arial" w:hAnsi="Arial" w:cs="Arial"/>
            <w:b w:val="0"/>
            <w:caps w:val="0"/>
            <w:noProof/>
          </w:rPr>
          <w:t>(Dorian Krefft)</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_Toc437190844 \h </w:instrText>
        </w:r>
        <w:r w:rsidRPr="001D1000">
          <w:rPr>
            <w:rFonts w:ascii="Arial" w:hAnsi="Arial" w:cs="Arial"/>
            <w:b w:val="0"/>
            <w:caps w:val="0"/>
            <w:noProof/>
            <w:webHidden/>
          </w:rPr>
        </w:r>
        <w:r w:rsidRPr="001D1000">
          <w:rPr>
            <w:rFonts w:ascii="Arial" w:hAnsi="Arial" w:cs="Arial"/>
            <w:b w:val="0"/>
            <w:caps w:val="0"/>
            <w:noProof/>
            <w:webHidden/>
          </w:rPr>
          <w:fldChar w:fldCharType="separate"/>
        </w:r>
        <w:r w:rsidR="002A16C7">
          <w:rPr>
            <w:rFonts w:ascii="Arial" w:hAnsi="Arial" w:cs="Arial"/>
            <w:b w:val="0"/>
            <w:caps w:val="0"/>
            <w:noProof/>
            <w:webHidden/>
          </w:rPr>
          <w:t>13</w:t>
        </w:r>
        <w:r w:rsidRPr="001D1000">
          <w:rPr>
            <w:rFonts w:ascii="Arial" w:hAnsi="Arial" w:cs="Arial"/>
            <w:b w:val="0"/>
            <w:caps w:val="0"/>
            <w:noProof/>
            <w:webHidden/>
          </w:rPr>
          <w:fldChar w:fldCharType="end"/>
        </w:r>
      </w:hyperlink>
    </w:p>
    <w:p w14:paraId="2A02E0A7" w14:textId="77777777" w:rsidR="001D1000" w:rsidRPr="001D1000" w:rsidRDefault="00C65655" w:rsidP="001D1000">
      <w:pPr>
        <w:pStyle w:val="Spistreci2"/>
        <w:tabs>
          <w:tab w:val="left" w:pos="800"/>
          <w:tab w:val="right" w:leader="dot" w:pos="8492"/>
        </w:tabs>
        <w:rPr>
          <w:rFonts w:ascii="Arial" w:eastAsiaTheme="minorEastAsia" w:hAnsi="Arial" w:cs="Arial"/>
          <w:smallCaps w:val="0"/>
          <w:noProof/>
        </w:rPr>
      </w:pPr>
      <w:hyperlink w:anchor="_Toc437190845" w:history="1">
        <w:r w:rsidR="001D1000" w:rsidRPr="001D1000">
          <w:rPr>
            <w:rStyle w:val="Hipercze"/>
            <w:rFonts w:ascii="Arial" w:hAnsi="Arial" w:cs="Arial"/>
            <w:smallCaps w:val="0"/>
            <w:noProof/>
          </w:rPr>
          <w:t>3.1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Backlog produktu</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_Toc437190845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2A16C7">
          <w:rPr>
            <w:rFonts w:ascii="Arial" w:hAnsi="Arial" w:cs="Arial"/>
            <w:smallCaps w:val="0"/>
            <w:noProof/>
            <w:webHidden/>
          </w:rPr>
          <w:t>13</w:t>
        </w:r>
        <w:r w:rsidRPr="001D1000">
          <w:rPr>
            <w:rFonts w:ascii="Arial" w:hAnsi="Arial" w:cs="Arial"/>
            <w:smallCaps w:val="0"/>
            <w:noProof/>
            <w:webHidden/>
          </w:rPr>
          <w:fldChar w:fldCharType="end"/>
        </w:r>
      </w:hyperlink>
    </w:p>
    <w:p w14:paraId="4B712396" w14:textId="77777777" w:rsidR="001D1000" w:rsidRPr="001D1000" w:rsidRDefault="00C65655" w:rsidP="001D1000">
      <w:pPr>
        <w:pStyle w:val="Spistreci2"/>
        <w:tabs>
          <w:tab w:val="left" w:pos="800"/>
          <w:tab w:val="right" w:leader="dot" w:pos="8492"/>
        </w:tabs>
        <w:rPr>
          <w:rFonts w:ascii="Arial" w:eastAsiaTheme="minorEastAsia" w:hAnsi="Arial" w:cs="Arial"/>
          <w:smallCaps w:val="0"/>
          <w:noProof/>
        </w:rPr>
      </w:pPr>
      <w:hyperlink w:anchor="_Toc437190846" w:history="1">
        <w:r w:rsidR="001D1000" w:rsidRPr="001D1000">
          <w:rPr>
            <w:rStyle w:val="Hipercze"/>
            <w:rFonts w:ascii="Arial" w:hAnsi="Arial" w:cs="Arial"/>
            <w:smallCaps w:val="0"/>
            <w:noProof/>
          </w:rPr>
          <w:t>3.2</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Sprinty</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_Toc437190846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2A16C7">
          <w:rPr>
            <w:rFonts w:ascii="Arial" w:hAnsi="Arial" w:cs="Arial"/>
            <w:smallCaps w:val="0"/>
            <w:noProof/>
            <w:webHidden/>
          </w:rPr>
          <w:t>15</w:t>
        </w:r>
        <w:r w:rsidRPr="001D1000">
          <w:rPr>
            <w:rFonts w:ascii="Arial" w:hAnsi="Arial" w:cs="Arial"/>
            <w:smallCaps w:val="0"/>
            <w:noProof/>
            <w:webHidden/>
          </w:rPr>
          <w:fldChar w:fldCharType="end"/>
        </w:r>
      </w:hyperlink>
    </w:p>
    <w:p w14:paraId="4E6EFED1"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47" w:history="1">
        <w:r w:rsidR="001D1000" w:rsidRPr="001D1000">
          <w:rPr>
            <w:rStyle w:val="Hipercze"/>
            <w:rFonts w:ascii="Arial" w:hAnsi="Arial" w:cs="Arial"/>
            <w:i w:val="0"/>
            <w:noProof/>
          </w:rPr>
          <w:t>3.2.1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1 (01.09.15 - 12.09.15)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_Toc437190847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15</w:t>
        </w:r>
        <w:r w:rsidRPr="001D1000">
          <w:rPr>
            <w:rFonts w:ascii="Arial" w:hAnsi="Arial" w:cs="Arial"/>
            <w:i w:val="0"/>
            <w:noProof/>
            <w:webHidden/>
          </w:rPr>
          <w:fldChar w:fldCharType="end"/>
        </w:r>
      </w:hyperlink>
    </w:p>
    <w:p w14:paraId="13328327"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48" w:history="1">
        <w:r w:rsidR="001D1000" w:rsidRPr="001D1000">
          <w:rPr>
            <w:rStyle w:val="Hipercze"/>
            <w:rFonts w:ascii="Arial" w:hAnsi="Arial" w:cs="Arial"/>
            <w:i w:val="0"/>
            <w:noProof/>
          </w:rPr>
          <w:t>3.2.2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2 (14.09.15 - 26.09.15)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_Toc437190848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16</w:t>
        </w:r>
        <w:r w:rsidRPr="001D1000">
          <w:rPr>
            <w:rFonts w:ascii="Arial" w:hAnsi="Arial" w:cs="Arial"/>
            <w:i w:val="0"/>
            <w:noProof/>
            <w:webHidden/>
          </w:rPr>
          <w:fldChar w:fldCharType="end"/>
        </w:r>
      </w:hyperlink>
    </w:p>
    <w:p w14:paraId="13DE1FE0"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49" w:history="1">
        <w:r w:rsidR="001D1000" w:rsidRPr="001D1000">
          <w:rPr>
            <w:rStyle w:val="Hipercze"/>
            <w:rFonts w:ascii="Arial" w:hAnsi="Arial" w:cs="Arial"/>
            <w:i w:val="0"/>
            <w:noProof/>
          </w:rPr>
          <w:t>3.2.3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3 (28.09.15 - 04.10.15)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_Toc437190849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16</w:t>
        </w:r>
        <w:r w:rsidRPr="001D1000">
          <w:rPr>
            <w:rFonts w:ascii="Arial" w:hAnsi="Arial" w:cs="Arial"/>
            <w:i w:val="0"/>
            <w:noProof/>
            <w:webHidden/>
          </w:rPr>
          <w:fldChar w:fldCharType="end"/>
        </w:r>
      </w:hyperlink>
    </w:p>
    <w:p w14:paraId="4B798A66"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50" w:history="1">
        <w:r w:rsidR="001D1000" w:rsidRPr="001D1000">
          <w:rPr>
            <w:rStyle w:val="Hipercze"/>
            <w:rFonts w:ascii="Arial" w:hAnsi="Arial" w:cs="Arial"/>
            <w:i w:val="0"/>
            <w:noProof/>
          </w:rPr>
          <w:t>3.2.4</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4 (05.10.15 - 27.10.15)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_Toc437190850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17</w:t>
        </w:r>
        <w:r w:rsidRPr="001D1000">
          <w:rPr>
            <w:rFonts w:ascii="Arial" w:hAnsi="Arial" w:cs="Arial"/>
            <w:i w:val="0"/>
            <w:noProof/>
            <w:webHidden/>
          </w:rPr>
          <w:fldChar w:fldCharType="end"/>
        </w:r>
      </w:hyperlink>
    </w:p>
    <w:p w14:paraId="10BF4379"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51" w:history="1">
        <w:r w:rsidR="001D1000" w:rsidRPr="001D1000">
          <w:rPr>
            <w:rStyle w:val="Hipercze"/>
            <w:rFonts w:ascii="Arial" w:hAnsi="Arial" w:cs="Arial"/>
            <w:i w:val="0"/>
            <w:noProof/>
          </w:rPr>
          <w:t>3.2.5</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5 (27.10.15 - 03.11.15)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_Toc437190851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19</w:t>
        </w:r>
        <w:r w:rsidRPr="001D1000">
          <w:rPr>
            <w:rFonts w:ascii="Arial" w:hAnsi="Arial" w:cs="Arial"/>
            <w:i w:val="0"/>
            <w:noProof/>
            <w:webHidden/>
          </w:rPr>
          <w:fldChar w:fldCharType="end"/>
        </w:r>
      </w:hyperlink>
    </w:p>
    <w:p w14:paraId="148C3953"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52" w:history="1">
        <w:r w:rsidR="001D1000" w:rsidRPr="001D1000">
          <w:rPr>
            <w:rStyle w:val="Hipercze"/>
            <w:rFonts w:ascii="Arial" w:hAnsi="Arial" w:cs="Arial"/>
            <w:i w:val="0"/>
            <w:noProof/>
          </w:rPr>
          <w:t>3.2.6</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6 (04.11.15 - 11.11.15)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_Toc437190852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20</w:t>
        </w:r>
        <w:r w:rsidRPr="001D1000">
          <w:rPr>
            <w:rFonts w:ascii="Arial" w:hAnsi="Arial" w:cs="Arial"/>
            <w:i w:val="0"/>
            <w:noProof/>
            <w:webHidden/>
          </w:rPr>
          <w:fldChar w:fldCharType="end"/>
        </w:r>
      </w:hyperlink>
    </w:p>
    <w:p w14:paraId="627FD9C0"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53" w:history="1">
        <w:r w:rsidR="001D1000" w:rsidRPr="001D1000">
          <w:rPr>
            <w:rStyle w:val="Hipercze"/>
            <w:rFonts w:ascii="Arial" w:hAnsi="Arial" w:cs="Arial"/>
            <w:i w:val="0"/>
            <w:noProof/>
          </w:rPr>
          <w:t>3.2.7</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7 (12-11-15 - 18.11.15)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_Toc437190853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21</w:t>
        </w:r>
        <w:r w:rsidRPr="001D1000">
          <w:rPr>
            <w:rFonts w:ascii="Arial" w:hAnsi="Arial" w:cs="Arial"/>
            <w:i w:val="0"/>
            <w:noProof/>
            <w:webHidden/>
          </w:rPr>
          <w:fldChar w:fldCharType="end"/>
        </w:r>
      </w:hyperlink>
    </w:p>
    <w:p w14:paraId="5DD18838"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54" w:history="1">
        <w:r w:rsidR="001D1000" w:rsidRPr="001D1000">
          <w:rPr>
            <w:rStyle w:val="Hipercze"/>
            <w:rFonts w:ascii="Arial" w:hAnsi="Arial" w:cs="Arial"/>
            <w:i w:val="0"/>
            <w:noProof/>
          </w:rPr>
          <w:t>3.2.8</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8 (19.11.15 - 25-11-15)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_Toc437190854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23</w:t>
        </w:r>
        <w:r w:rsidRPr="001D1000">
          <w:rPr>
            <w:rFonts w:ascii="Arial" w:hAnsi="Arial" w:cs="Arial"/>
            <w:i w:val="0"/>
            <w:noProof/>
            <w:webHidden/>
          </w:rPr>
          <w:fldChar w:fldCharType="end"/>
        </w:r>
      </w:hyperlink>
    </w:p>
    <w:p w14:paraId="4A63B4A5"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55" w:history="1">
        <w:r w:rsidR="001D1000" w:rsidRPr="001D1000">
          <w:rPr>
            <w:rStyle w:val="Hipercze"/>
            <w:rFonts w:ascii="Arial" w:hAnsi="Arial" w:cs="Arial"/>
            <w:i w:val="0"/>
            <w:noProof/>
          </w:rPr>
          <w:t>3.2.9</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9 (26.11.15 - 02.12.15)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_Toc437190855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24</w:t>
        </w:r>
        <w:r w:rsidRPr="001D1000">
          <w:rPr>
            <w:rFonts w:ascii="Arial" w:hAnsi="Arial" w:cs="Arial"/>
            <w:i w:val="0"/>
            <w:noProof/>
            <w:webHidden/>
          </w:rPr>
          <w:fldChar w:fldCharType="end"/>
        </w:r>
      </w:hyperlink>
    </w:p>
    <w:p w14:paraId="6E15F1C9" w14:textId="77777777" w:rsidR="001D1000" w:rsidRPr="001D1000" w:rsidRDefault="00C65655" w:rsidP="001D1000">
      <w:pPr>
        <w:pStyle w:val="Spistreci1"/>
        <w:rPr>
          <w:rFonts w:ascii="Arial" w:eastAsiaTheme="minorEastAsia" w:hAnsi="Arial" w:cs="Arial"/>
          <w:b w:val="0"/>
          <w:bCs w:val="0"/>
          <w:caps w:val="0"/>
          <w:noProof/>
        </w:rPr>
      </w:pPr>
      <w:hyperlink w:anchor="_Toc437190856" w:history="1">
        <w:r w:rsidR="001D1000" w:rsidRPr="001D1000">
          <w:rPr>
            <w:rStyle w:val="Hipercze"/>
            <w:rFonts w:ascii="Arial" w:hAnsi="Arial" w:cs="Arial"/>
            <w:b w:val="0"/>
            <w:caps w:val="0"/>
            <w:noProof/>
          </w:rPr>
          <w:t>4</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Architektura aplikacji</w:t>
        </w:r>
        <w:r w:rsidR="001D1000">
          <w:rPr>
            <w:rStyle w:val="Hipercze"/>
            <w:rFonts w:ascii="Arial" w:hAnsi="Arial" w:cs="Arial"/>
            <w:b w:val="0"/>
            <w:caps w:val="0"/>
            <w:noProof/>
          </w:rPr>
          <w:t xml:space="preserve"> </w:t>
        </w:r>
        <w:r w:rsidR="001D1000" w:rsidRPr="001D1000">
          <w:rPr>
            <w:rStyle w:val="Hipercze"/>
            <w:rFonts w:ascii="Arial" w:hAnsi="Arial" w:cs="Arial"/>
            <w:b w:val="0"/>
            <w:caps w:val="0"/>
            <w:noProof/>
          </w:rPr>
          <w:t>(Artur Kąkol)</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_Toc437190856 \h </w:instrText>
        </w:r>
        <w:r w:rsidRPr="001D1000">
          <w:rPr>
            <w:rFonts w:ascii="Arial" w:hAnsi="Arial" w:cs="Arial"/>
            <w:b w:val="0"/>
            <w:caps w:val="0"/>
            <w:noProof/>
            <w:webHidden/>
          </w:rPr>
        </w:r>
        <w:r w:rsidRPr="001D1000">
          <w:rPr>
            <w:rFonts w:ascii="Arial" w:hAnsi="Arial" w:cs="Arial"/>
            <w:b w:val="0"/>
            <w:caps w:val="0"/>
            <w:noProof/>
            <w:webHidden/>
          </w:rPr>
          <w:fldChar w:fldCharType="separate"/>
        </w:r>
        <w:r w:rsidR="002A16C7">
          <w:rPr>
            <w:rFonts w:ascii="Arial" w:hAnsi="Arial" w:cs="Arial"/>
            <w:b w:val="0"/>
            <w:caps w:val="0"/>
            <w:noProof/>
            <w:webHidden/>
          </w:rPr>
          <w:t>28</w:t>
        </w:r>
        <w:r w:rsidRPr="001D1000">
          <w:rPr>
            <w:rFonts w:ascii="Arial" w:hAnsi="Arial" w:cs="Arial"/>
            <w:b w:val="0"/>
            <w:caps w:val="0"/>
            <w:noProof/>
            <w:webHidden/>
          </w:rPr>
          <w:fldChar w:fldCharType="end"/>
        </w:r>
      </w:hyperlink>
    </w:p>
    <w:p w14:paraId="5AE98FAC" w14:textId="77777777" w:rsidR="001D1000" w:rsidRPr="001D1000" w:rsidRDefault="00C65655" w:rsidP="001D1000">
      <w:pPr>
        <w:pStyle w:val="Spistreci1"/>
        <w:rPr>
          <w:rFonts w:ascii="Arial" w:eastAsiaTheme="minorEastAsia" w:hAnsi="Arial" w:cs="Arial"/>
          <w:b w:val="0"/>
          <w:bCs w:val="0"/>
          <w:caps w:val="0"/>
          <w:noProof/>
        </w:rPr>
      </w:pPr>
      <w:hyperlink w:anchor="_Toc437190857" w:history="1">
        <w:r w:rsidR="001D1000" w:rsidRPr="001D1000">
          <w:rPr>
            <w:rStyle w:val="Hipercze"/>
            <w:rFonts w:ascii="Arial" w:hAnsi="Arial" w:cs="Arial"/>
            <w:b w:val="0"/>
            <w:caps w:val="0"/>
            <w:noProof/>
          </w:rPr>
          <w:t>5</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Baza danych</w:t>
        </w:r>
        <w:r w:rsidR="001D1000">
          <w:rPr>
            <w:rStyle w:val="Hipercze"/>
            <w:rFonts w:ascii="Arial" w:hAnsi="Arial" w:cs="Arial"/>
            <w:b w:val="0"/>
            <w:caps w:val="0"/>
            <w:noProof/>
          </w:rPr>
          <w:t>(Marcin Kozij)</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_Toc437190857 \h </w:instrText>
        </w:r>
        <w:r w:rsidRPr="001D1000">
          <w:rPr>
            <w:rFonts w:ascii="Arial" w:hAnsi="Arial" w:cs="Arial"/>
            <w:b w:val="0"/>
            <w:caps w:val="0"/>
            <w:noProof/>
            <w:webHidden/>
          </w:rPr>
        </w:r>
        <w:r w:rsidRPr="001D1000">
          <w:rPr>
            <w:rFonts w:ascii="Arial" w:hAnsi="Arial" w:cs="Arial"/>
            <w:b w:val="0"/>
            <w:caps w:val="0"/>
            <w:noProof/>
            <w:webHidden/>
          </w:rPr>
          <w:fldChar w:fldCharType="separate"/>
        </w:r>
        <w:r w:rsidR="002A16C7">
          <w:rPr>
            <w:rFonts w:ascii="Arial" w:hAnsi="Arial" w:cs="Arial"/>
            <w:b w:val="0"/>
            <w:caps w:val="0"/>
            <w:noProof/>
            <w:webHidden/>
          </w:rPr>
          <w:t>30</w:t>
        </w:r>
        <w:r w:rsidRPr="001D1000">
          <w:rPr>
            <w:rFonts w:ascii="Arial" w:hAnsi="Arial" w:cs="Arial"/>
            <w:b w:val="0"/>
            <w:caps w:val="0"/>
            <w:noProof/>
            <w:webHidden/>
          </w:rPr>
          <w:fldChar w:fldCharType="end"/>
        </w:r>
      </w:hyperlink>
    </w:p>
    <w:p w14:paraId="4D39A9CD" w14:textId="77777777" w:rsidR="001D1000" w:rsidRPr="001D1000" w:rsidRDefault="00C65655" w:rsidP="001D1000">
      <w:pPr>
        <w:pStyle w:val="Spistreci2"/>
        <w:tabs>
          <w:tab w:val="left" w:pos="800"/>
          <w:tab w:val="right" w:leader="dot" w:pos="8492"/>
        </w:tabs>
        <w:rPr>
          <w:rFonts w:ascii="Arial" w:eastAsiaTheme="minorEastAsia" w:hAnsi="Arial" w:cs="Arial"/>
          <w:smallCaps w:val="0"/>
          <w:noProof/>
        </w:rPr>
      </w:pPr>
      <w:hyperlink w:anchor="_Toc437190858" w:history="1">
        <w:r w:rsidR="001D1000" w:rsidRPr="001D1000">
          <w:rPr>
            <w:rStyle w:val="Hipercze"/>
            <w:rFonts w:ascii="Arial" w:hAnsi="Arial" w:cs="Arial"/>
            <w:smallCaps w:val="0"/>
            <w:noProof/>
          </w:rPr>
          <w:t>5.1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Inicjalny schemat bazy danych</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_Toc437190858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2A16C7">
          <w:rPr>
            <w:rFonts w:ascii="Arial" w:hAnsi="Arial" w:cs="Arial"/>
            <w:smallCaps w:val="0"/>
            <w:noProof/>
            <w:webHidden/>
          </w:rPr>
          <w:t>31</w:t>
        </w:r>
        <w:r w:rsidRPr="001D1000">
          <w:rPr>
            <w:rFonts w:ascii="Arial" w:hAnsi="Arial" w:cs="Arial"/>
            <w:smallCaps w:val="0"/>
            <w:noProof/>
            <w:webHidden/>
          </w:rPr>
          <w:fldChar w:fldCharType="end"/>
        </w:r>
      </w:hyperlink>
    </w:p>
    <w:p w14:paraId="38340207" w14:textId="77777777" w:rsidR="001D1000" w:rsidRPr="001D1000" w:rsidRDefault="00C65655" w:rsidP="001D1000">
      <w:pPr>
        <w:pStyle w:val="Spistreci2"/>
        <w:tabs>
          <w:tab w:val="left" w:pos="800"/>
          <w:tab w:val="right" w:leader="dot" w:pos="8492"/>
        </w:tabs>
        <w:rPr>
          <w:rFonts w:ascii="Arial" w:eastAsiaTheme="minorEastAsia" w:hAnsi="Arial" w:cs="Arial"/>
          <w:smallCaps w:val="0"/>
          <w:noProof/>
        </w:rPr>
      </w:pPr>
      <w:hyperlink w:anchor="_Toc437190859" w:history="1">
        <w:r w:rsidR="001D1000" w:rsidRPr="001D1000">
          <w:rPr>
            <w:rStyle w:val="Hipercze"/>
            <w:rFonts w:ascii="Arial" w:hAnsi="Arial" w:cs="Arial"/>
            <w:smallCaps w:val="0"/>
            <w:noProof/>
          </w:rPr>
          <w:t>5.2</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Końcowy schemat bazy danych</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_Toc437190859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2A16C7">
          <w:rPr>
            <w:rFonts w:ascii="Arial" w:hAnsi="Arial" w:cs="Arial"/>
            <w:smallCaps w:val="0"/>
            <w:noProof/>
            <w:webHidden/>
          </w:rPr>
          <w:t>32</w:t>
        </w:r>
        <w:r w:rsidRPr="001D1000">
          <w:rPr>
            <w:rFonts w:ascii="Arial" w:hAnsi="Arial" w:cs="Arial"/>
            <w:smallCaps w:val="0"/>
            <w:noProof/>
            <w:webHidden/>
          </w:rPr>
          <w:fldChar w:fldCharType="end"/>
        </w:r>
      </w:hyperlink>
    </w:p>
    <w:p w14:paraId="3E3E973E" w14:textId="77777777" w:rsidR="001D1000" w:rsidRPr="001D1000" w:rsidRDefault="00C65655" w:rsidP="001D1000">
      <w:pPr>
        <w:pStyle w:val="Spistreci2"/>
        <w:tabs>
          <w:tab w:val="left" w:pos="800"/>
          <w:tab w:val="right" w:leader="dot" w:pos="8492"/>
        </w:tabs>
        <w:rPr>
          <w:rFonts w:ascii="Arial" w:eastAsiaTheme="minorEastAsia" w:hAnsi="Arial" w:cs="Arial"/>
          <w:smallCaps w:val="0"/>
          <w:noProof/>
        </w:rPr>
      </w:pPr>
      <w:hyperlink w:anchor="_Toc437190860" w:history="1">
        <w:r w:rsidR="001D1000" w:rsidRPr="001D1000">
          <w:rPr>
            <w:rStyle w:val="Hipercze"/>
            <w:rFonts w:ascii="Arial" w:hAnsi="Arial" w:cs="Arial"/>
            <w:smallCaps w:val="0"/>
            <w:noProof/>
          </w:rPr>
          <w:t>5.3</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Opis zbioru encji końcowego schematu baz danych</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_Toc437190860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2A16C7">
          <w:rPr>
            <w:rFonts w:ascii="Arial" w:hAnsi="Arial" w:cs="Arial"/>
            <w:smallCaps w:val="0"/>
            <w:noProof/>
            <w:webHidden/>
          </w:rPr>
          <w:t>33</w:t>
        </w:r>
        <w:r w:rsidRPr="001D1000">
          <w:rPr>
            <w:rFonts w:ascii="Arial" w:hAnsi="Arial" w:cs="Arial"/>
            <w:smallCaps w:val="0"/>
            <w:noProof/>
            <w:webHidden/>
          </w:rPr>
          <w:fldChar w:fldCharType="end"/>
        </w:r>
      </w:hyperlink>
    </w:p>
    <w:p w14:paraId="023CF10E" w14:textId="77777777" w:rsidR="001D1000" w:rsidRPr="001D1000" w:rsidRDefault="00C65655" w:rsidP="001D1000">
      <w:pPr>
        <w:pStyle w:val="Spistreci1"/>
        <w:rPr>
          <w:rFonts w:ascii="Arial" w:eastAsiaTheme="minorEastAsia" w:hAnsi="Arial" w:cs="Arial"/>
          <w:b w:val="0"/>
          <w:bCs w:val="0"/>
          <w:caps w:val="0"/>
          <w:noProof/>
        </w:rPr>
      </w:pPr>
      <w:hyperlink w:anchor="_Toc437190861" w:history="1">
        <w:r w:rsidR="001D1000" w:rsidRPr="001D1000">
          <w:rPr>
            <w:rStyle w:val="Hipercze"/>
            <w:rFonts w:ascii="Arial" w:hAnsi="Arial" w:cs="Arial"/>
            <w:b w:val="0"/>
            <w:caps w:val="0"/>
            <w:noProof/>
          </w:rPr>
          <w:t>6</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Opis produktu</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_Toc437190861 \h </w:instrText>
        </w:r>
        <w:r w:rsidRPr="001D1000">
          <w:rPr>
            <w:rFonts w:ascii="Arial" w:hAnsi="Arial" w:cs="Arial"/>
            <w:b w:val="0"/>
            <w:caps w:val="0"/>
            <w:noProof/>
            <w:webHidden/>
          </w:rPr>
        </w:r>
        <w:r w:rsidRPr="001D1000">
          <w:rPr>
            <w:rFonts w:ascii="Arial" w:hAnsi="Arial" w:cs="Arial"/>
            <w:b w:val="0"/>
            <w:caps w:val="0"/>
            <w:noProof/>
            <w:webHidden/>
          </w:rPr>
          <w:fldChar w:fldCharType="separate"/>
        </w:r>
        <w:r w:rsidR="002A16C7">
          <w:rPr>
            <w:rFonts w:ascii="Arial" w:hAnsi="Arial" w:cs="Arial"/>
            <w:b w:val="0"/>
            <w:caps w:val="0"/>
            <w:noProof/>
            <w:webHidden/>
          </w:rPr>
          <w:t>38</w:t>
        </w:r>
        <w:r w:rsidRPr="001D1000">
          <w:rPr>
            <w:rFonts w:ascii="Arial" w:hAnsi="Arial" w:cs="Arial"/>
            <w:b w:val="0"/>
            <w:caps w:val="0"/>
            <w:noProof/>
            <w:webHidden/>
          </w:rPr>
          <w:fldChar w:fldCharType="end"/>
        </w:r>
      </w:hyperlink>
    </w:p>
    <w:p w14:paraId="76F85D28" w14:textId="77777777" w:rsidR="001D1000" w:rsidRPr="001D1000" w:rsidRDefault="00C65655" w:rsidP="001D1000">
      <w:pPr>
        <w:pStyle w:val="Spistreci2"/>
        <w:tabs>
          <w:tab w:val="left" w:pos="800"/>
          <w:tab w:val="right" w:leader="dot" w:pos="8492"/>
        </w:tabs>
        <w:rPr>
          <w:rFonts w:ascii="Arial" w:eastAsiaTheme="minorEastAsia" w:hAnsi="Arial" w:cs="Arial"/>
          <w:smallCaps w:val="0"/>
          <w:noProof/>
        </w:rPr>
      </w:pPr>
      <w:hyperlink w:anchor="_Toc437190862" w:history="1">
        <w:r w:rsidR="001D1000" w:rsidRPr="001D1000">
          <w:rPr>
            <w:rStyle w:val="Hipercze"/>
            <w:rFonts w:ascii="Arial" w:hAnsi="Arial" w:cs="Arial"/>
            <w:smallCaps w:val="0"/>
            <w:noProof/>
          </w:rPr>
          <w:t>6.1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Wersja webowa aplikacji</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_Toc437190862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2A16C7">
          <w:rPr>
            <w:rFonts w:ascii="Arial" w:hAnsi="Arial" w:cs="Arial"/>
            <w:smallCaps w:val="0"/>
            <w:noProof/>
            <w:webHidden/>
          </w:rPr>
          <w:t>38</w:t>
        </w:r>
        <w:r w:rsidRPr="001D1000">
          <w:rPr>
            <w:rFonts w:ascii="Arial" w:hAnsi="Arial" w:cs="Arial"/>
            <w:smallCaps w:val="0"/>
            <w:noProof/>
            <w:webHidden/>
          </w:rPr>
          <w:fldChar w:fldCharType="end"/>
        </w:r>
      </w:hyperlink>
    </w:p>
    <w:p w14:paraId="311AB4C8"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63" w:history="1">
        <w:r w:rsidR="001D1000" w:rsidRPr="001D1000">
          <w:rPr>
            <w:rStyle w:val="Hipercze"/>
            <w:rFonts w:ascii="Arial" w:hAnsi="Arial" w:cs="Arial"/>
            <w:i w:val="0"/>
            <w:noProof/>
          </w:rPr>
          <w:t>6.1.1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Ogólny szablon strony i strona główna aplikacji</w:t>
        </w:r>
        <w:r w:rsidR="001D1000">
          <w:rPr>
            <w:rStyle w:val="Hipercze"/>
            <w:rFonts w:ascii="Arial" w:hAnsi="Arial" w:cs="Arial"/>
            <w:i w:val="0"/>
            <w:noProof/>
          </w:rPr>
          <w:t xml:space="preserve"> </w:t>
        </w:r>
        <w:r w:rsidR="001D1000" w:rsidRPr="001D1000">
          <w:rPr>
            <w:rStyle w:val="Hipercze"/>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_Toc437190863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38</w:t>
        </w:r>
        <w:r w:rsidRPr="001D1000">
          <w:rPr>
            <w:rFonts w:ascii="Arial" w:hAnsi="Arial" w:cs="Arial"/>
            <w:i w:val="0"/>
            <w:noProof/>
            <w:webHidden/>
          </w:rPr>
          <w:fldChar w:fldCharType="end"/>
        </w:r>
      </w:hyperlink>
    </w:p>
    <w:p w14:paraId="689620C4"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64" w:history="1">
        <w:r w:rsidR="001D1000" w:rsidRPr="001D1000">
          <w:rPr>
            <w:rStyle w:val="Hipercze"/>
            <w:rFonts w:ascii="Arial" w:hAnsi="Arial" w:cs="Arial"/>
            <w:i w:val="0"/>
            <w:noProof/>
          </w:rPr>
          <w:t>6.1.2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Wyszukiwanie atrakcji</w:t>
        </w:r>
        <w:r w:rsidR="001D1000">
          <w:rPr>
            <w:rStyle w:val="Hipercze"/>
            <w:rFonts w:ascii="Arial" w:hAnsi="Arial" w:cs="Arial"/>
            <w:i w:val="0"/>
            <w:noProof/>
          </w:rPr>
          <w:t xml:space="preserve"> </w:t>
        </w:r>
        <w:r w:rsidR="001D1000" w:rsidRPr="001D1000">
          <w:rPr>
            <w:rStyle w:val="Hipercze"/>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_Toc437190864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39</w:t>
        </w:r>
        <w:r w:rsidRPr="001D1000">
          <w:rPr>
            <w:rFonts w:ascii="Arial" w:hAnsi="Arial" w:cs="Arial"/>
            <w:i w:val="0"/>
            <w:noProof/>
            <w:webHidden/>
          </w:rPr>
          <w:fldChar w:fldCharType="end"/>
        </w:r>
      </w:hyperlink>
    </w:p>
    <w:p w14:paraId="6273DD50"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65" w:history="1">
        <w:r w:rsidR="001D1000" w:rsidRPr="001D1000">
          <w:rPr>
            <w:rStyle w:val="Hipercze"/>
            <w:rFonts w:ascii="Arial" w:hAnsi="Arial" w:cs="Arial"/>
            <w:i w:val="0"/>
            <w:noProof/>
          </w:rPr>
          <w:t>6.1.3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Wyświetlanie szczegółowych informacji o atrakcji</w:t>
        </w:r>
        <w:r w:rsidR="001D1000">
          <w:rPr>
            <w:rStyle w:val="Hipercze"/>
            <w:rFonts w:ascii="Arial" w:hAnsi="Arial" w:cs="Arial"/>
            <w:i w:val="0"/>
            <w:noProof/>
          </w:rPr>
          <w:t xml:space="preserve"> </w:t>
        </w:r>
        <w:r w:rsidR="001D1000" w:rsidRPr="001D1000">
          <w:rPr>
            <w:rStyle w:val="Hipercze"/>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_Toc437190865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41</w:t>
        </w:r>
        <w:r w:rsidRPr="001D1000">
          <w:rPr>
            <w:rFonts w:ascii="Arial" w:hAnsi="Arial" w:cs="Arial"/>
            <w:i w:val="0"/>
            <w:noProof/>
            <w:webHidden/>
          </w:rPr>
          <w:fldChar w:fldCharType="end"/>
        </w:r>
      </w:hyperlink>
    </w:p>
    <w:p w14:paraId="11FE254D"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66" w:history="1">
        <w:r w:rsidR="001D1000" w:rsidRPr="001D1000">
          <w:rPr>
            <w:rStyle w:val="Hipercze"/>
            <w:rFonts w:ascii="Arial" w:hAnsi="Arial" w:cs="Arial"/>
            <w:i w:val="0"/>
            <w:noProof/>
          </w:rPr>
          <w:t>6.1.4</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Rejestracja konta użytkownika</w:t>
        </w:r>
        <w:r w:rsidR="001D1000">
          <w:rPr>
            <w:rStyle w:val="Hipercze"/>
            <w:rFonts w:ascii="Arial" w:hAnsi="Arial" w:cs="Arial"/>
            <w:i w:val="0"/>
            <w:noProof/>
          </w:rPr>
          <w:t xml:space="preserve"> </w:t>
        </w:r>
        <w:r w:rsidR="001D1000" w:rsidRPr="001D1000">
          <w:rPr>
            <w:rStyle w:val="Hipercze"/>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_Toc437190866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42</w:t>
        </w:r>
        <w:r w:rsidRPr="001D1000">
          <w:rPr>
            <w:rFonts w:ascii="Arial" w:hAnsi="Arial" w:cs="Arial"/>
            <w:i w:val="0"/>
            <w:noProof/>
            <w:webHidden/>
          </w:rPr>
          <w:fldChar w:fldCharType="end"/>
        </w:r>
      </w:hyperlink>
    </w:p>
    <w:p w14:paraId="5DE9A947"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67" w:history="1">
        <w:r w:rsidR="001D1000" w:rsidRPr="001D1000">
          <w:rPr>
            <w:rStyle w:val="Hipercze"/>
            <w:rFonts w:ascii="Arial" w:hAnsi="Arial" w:cs="Arial"/>
            <w:i w:val="0"/>
            <w:noProof/>
          </w:rPr>
          <w:t>6.1.5</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Panel administratora</w:t>
        </w:r>
        <w:r w:rsidR="001D1000">
          <w:rPr>
            <w:rStyle w:val="Hipercze"/>
            <w:rFonts w:ascii="Arial" w:hAnsi="Arial" w:cs="Arial"/>
            <w:i w:val="0"/>
            <w:noProof/>
          </w:rPr>
          <w:t xml:space="preserve"> </w:t>
        </w:r>
        <w:r w:rsidR="001D1000" w:rsidRPr="001D1000">
          <w:rPr>
            <w:rStyle w:val="Hipercze"/>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_Toc437190867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44</w:t>
        </w:r>
        <w:r w:rsidRPr="001D1000">
          <w:rPr>
            <w:rFonts w:ascii="Arial" w:hAnsi="Arial" w:cs="Arial"/>
            <w:i w:val="0"/>
            <w:noProof/>
            <w:webHidden/>
          </w:rPr>
          <w:fldChar w:fldCharType="end"/>
        </w:r>
      </w:hyperlink>
    </w:p>
    <w:p w14:paraId="680FEC5F"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68" w:history="1">
        <w:r w:rsidR="001D1000" w:rsidRPr="001D1000">
          <w:rPr>
            <w:rStyle w:val="Hipercze"/>
            <w:rFonts w:ascii="Arial" w:hAnsi="Arial" w:cs="Arial"/>
            <w:i w:val="0"/>
            <w:noProof/>
          </w:rPr>
          <w:t>6.1.6</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Profil użytkownika</w:t>
        </w:r>
        <w:r w:rsidR="001D1000">
          <w:rPr>
            <w:rStyle w:val="Hipercze"/>
            <w:rFonts w:ascii="Arial" w:hAnsi="Arial" w:cs="Arial"/>
            <w:i w:val="0"/>
            <w:noProof/>
          </w:rPr>
          <w:t xml:space="preserve"> (Marcin Kozij)</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_Toc437190868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46</w:t>
        </w:r>
        <w:r w:rsidRPr="001D1000">
          <w:rPr>
            <w:rFonts w:ascii="Arial" w:hAnsi="Arial" w:cs="Arial"/>
            <w:i w:val="0"/>
            <w:noProof/>
            <w:webHidden/>
          </w:rPr>
          <w:fldChar w:fldCharType="end"/>
        </w:r>
      </w:hyperlink>
    </w:p>
    <w:p w14:paraId="45EBE1B6"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69" w:history="1">
        <w:r w:rsidR="001D1000" w:rsidRPr="001D1000">
          <w:rPr>
            <w:rStyle w:val="Hipercze"/>
            <w:rFonts w:ascii="Arial" w:hAnsi="Arial" w:cs="Arial"/>
            <w:i w:val="0"/>
            <w:noProof/>
          </w:rPr>
          <w:t>6.1.7</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Wydarzenia</w:t>
        </w:r>
        <w:r w:rsidR="001D1000">
          <w:rPr>
            <w:rStyle w:val="Hipercze"/>
            <w:rFonts w:ascii="Arial" w:hAnsi="Arial" w:cs="Arial"/>
            <w:i w:val="0"/>
            <w:noProof/>
          </w:rPr>
          <w:t xml:space="preserve"> (Patryk Kuśmierek)</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_Toc437190869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49</w:t>
        </w:r>
        <w:r w:rsidRPr="001D1000">
          <w:rPr>
            <w:rFonts w:ascii="Arial" w:hAnsi="Arial" w:cs="Arial"/>
            <w:i w:val="0"/>
            <w:noProof/>
            <w:webHidden/>
          </w:rPr>
          <w:fldChar w:fldCharType="end"/>
        </w:r>
      </w:hyperlink>
    </w:p>
    <w:p w14:paraId="053EDDDC" w14:textId="77777777" w:rsidR="001D1000" w:rsidRPr="001D1000" w:rsidRDefault="00C65655" w:rsidP="001D1000">
      <w:pPr>
        <w:pStyle w:val="Spistreci2"/>
        <w:tabs>
          <w:tab w:val="left" w:pos="800"/>
          <w:tab w:val="right" w:leader="dot" w:pos="8492"/>
        </w:tabs>
        <w:rPr>
          <w:rFonts w:ascii="Arial" w:eastAsiaTheme="minorEastAsia" w:hAnsi="Arial" w:cs="Arial"/>
          <w:smallCaps w:val="0"/>
          <w:noProof/>
        </w:rPr>
      </w:pPr>
      <w:hyperlink w:anchor="_Toc437190870" w:history="1">
        <w:r w:rsidR="001D1000" w:rsidRPr="001D1000">
          <w:rPr>
            <w:rStyle w:val="Hipercze"/>
            <w:rFonts w:ascii="Arial" w:hAnsi="Arial" w:cs="Arial"/>
            <w:smallCaps w:val="0"/>
            <w:noProof/>
          </w:rPr>
          <w:t>6.2</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Wersja mobilna aplikacji</w:t>
        </w:r>
        <w:r w:rsidR="001D1000">
          <w:rPr>
            <w:rStyle w:val="Hipercze"/>
            <w:rFonts w:ascii="Arial" w:hAnsi="Arial" w:cs="Arial"/>
            <w:smallCaps w:val="0"/>
            <w:noProof/>
          </w:rPr>
          <w:t xml:space="preserve"> (Artur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_Toc437190870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2A16C7">
          <w:rPr>
            <w:rFonts w:ascii="Arial" w:hAnsi="Arial" w:cs="Arial"/>
            <w:smallCaps w:val="0"/>
            <w:noProof/>
            <w:webHidden/>
          </w:rPr>
          <w:t>50</w:t>
        </w:r>
        <w:r w:rsidRPr="001D1000">
          <w:rPr>
            <w:rFonts w:ascii="Arial" w:hAnsi="Arial" w:cs="Arial"/>
            <w:smallCaps w:val="0"/>
            <w:noProof/>
            <w:webHidden/>
          </w:rPr>
          <w:fldChar w:fldCharType="end"/>
        </w:r>
      </w:hyperlink>
    </w:p>
    <w:p w14:paraId="57D1F31F"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71" w:history="1">
        <w:r w:rsidR="001D1000" w:rsidRPr="001D1000">
          <w:rPr>
            <w:rStyle w:val="Hipercze"/>
            <w:rFonts w:ascii="Arial" w:hAnsi="Arial" w:cs="Arial"/>
            <w:i w:val="0"/>
            <w:noProof/>
          </w:rPr>
          <w:t>6.2.1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Ekran startowy aplikacji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_Toc437190871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50</w:t>
        </w:r>
        <w:r w:rsidRPr="001D1000">
          <w:rPr>
            <w:rFonts w:ascii="Arial" w:hAnsi="Arial" w:cs="Arial"/>
            <w:i w:val="0"/>
            <w:noProof/>
            <w:webHidden/>
          </w:rPr>
          <w:fldChar w:fldCharType="end"/>
        </w:r>
      </w:hyperlink>
    </w:p>
    <w:p w14:paraId="2C68E0ED"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72" w:history="1">
        <w:r w:rsidR="001D1000" w:rsidRPr="001D1000">
          <w:rPr>
            <w:rStyle w:val="Hipercze"/>
            <w:rFonts w:ascii="Arial" w:hAnsi="Arial" w:cs="Arial"/>
            <w:i w:val="0"/>
            <w:noProof/>
          </w:rPr>
          <w:t>6.2.2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Logowanie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_Toc437190872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51</w:t>
        </w:r>
        <w:r w:rsidRPr="001D1000">
          <w:rPr>
            <w:rFonts w:ascii="Arial" w:hAnsi="Arial" w:cs="Arial"/>
            <w:i w:val="0"/>
            <w:noProof/>
            <w:webHidden/>
          </w:rPr>
          <w:fldChar w:fldCharType="end"/>
        </w:r>
      </w:hyperlink>
    </w:p>
    <w:p w14:paraId="4E89B6D1"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73" w:history="1">
        <w:r w:rsidR="001D1000" w:rsidRPr="001D1000">
          <w:rPr>
            <w:rStyle w:val="Hipercze"/>
            <w:rFonts w:ascii="Arial" w:hAnsi="Arial" w:cs="Arial"/>
            <w:i w:val="0"/>
            <w:noProof/>
          </w:rPr>
          <w:t>6.2.3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Wyświetlanie szczegółów atrakcji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_Toc437190873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52</w:t>
        </w:r>
        <w:r w:rsidRPr="001D1000">
          <w:rPr>
            <w:rFonts w:ascii="Arial" w:hAnsi="Arial" w:cs="Arial"/>
            <w:i w:val="0"/>
            <w:noProof/>
            <w:webHidden/>
          </w:rPr>
          <w:fldChar w:fldCharType="end"/>
        </w:r>
      </w:hyperlink>
    </w:p>
    <w:p w14:paraId="14375E26"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74" w:history="1">
        <w:r w:rsidR="001D1000" w:rsidRPr="001D1000">
          <w:rPr>
            <w:rStyle w:val="Hipercze"/>
            <w:rFonts w:ascii="Arial" w:hAnsi="Arial" w:cs="Arial"/>
            <w:i w:val="0"/>
            <w:noProof/>
          </w:rPr>
          <w:t>6.2.4</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Dodawanie zdjęć do atrakcji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_Toc437190874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56</w:t>
        </w:r>
        <w:r w:rsidRPr="001D1000">
          <w:rPr>
            <w:rFonts w:ascii="Arial" w:hAnsi="Arial" w:cs="Arial"/>
            <w:i w:val="0"/>
            <w:noProof/>
            <w:webHidden/>
          </w:rPr>
          <w:fldChar w:fldCharType="end"/>
        </w:r>
      </w:hyperlink>
    </w:p>
    <w:p w14:paraId="2B2392B3"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75" w:history="1">
        <w:r w:rsidR="001D1000" w:rsidRPr="001D1000">
          <w:rPr>
            <w:rStyle w:val="Hipercze"/>
            <w:rFonts w:ascii="Arial" w:hAnsi="Arial" w:cs="Arial"/>
            <w:i w:val="0"/>
            <w:noProof/>
          </w:rPr>
          <w:t>6.2.5</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Dodawanie opinii do atrakcji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_Toc437190875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57</w:t>
        </w:r>
        <w:r w:rsidRPr="001D1000">
          <w:rPr>
            <w:rFonts w:ascii="Arial" w:hAnsi="Arial" w:cs="Arial"/>
            <w:i w:val="0"/>
            <w:noProof/>
            <w:webHidden/>
          </w:rPr>
          <w:fldChar w:fldCharType="end"/>
        </w:r>
      </w:hyperlink>
    </w:p>
    <w:p w14:paraId="0EBFAE07" w14:textId="77777777" w:rsidR="001D1000" w:rsidRPr="001D1000" w:rsidRDefault="00C65655" w:rsidP="001D1000">
      <w:pPr>
        <w:pStyle w:val="Spistreci1"/>
        <w:rPr>
          <w:rFonts w:ascii="Arial" w:eastAsiaTheme="minorEastAsia" w:hAnsi="Arial" w:cs="Arial"/>
          <w:b w:val="0"/>
          <w:bCs w:val="0"/>
          <w:caps w:val="0"/>
          <w:noProof/>
        </w:rPr>
      </w:pPr>
      <w:hyperlink w:anchor="_Toc437190876" w:history="1">
        <w:r w:rsidR="001D1000" w:rsidRPr="001D1000">
          <w:rPr>
            <w:rStyle w:val="Hipercze"/>
            <w:rFonts w:ascii="Arial" w:hAnsi="Arial" w:cs="Arial"/>
            <w:b w:val="0"/>
            <w:caps w:val="0"/>
            <w:noProof/>
          </w:rPr>
          <w:t>7</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Testowanie aplikacji</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_Toc437190876 \h </w:instrText>
        </w:r>
        <w:r w:rsidRPr="001D1000">
          <w:rPr>
            <w:rFonts w:ascii="Arial" w:hAnsi="Arial" w:cs="Arial"/>
            <w:b w:val="0"/>
            <w:caps w:val="0"/>
            <w:noProof/>
            <w:webHidden/>
          </w:rPr>
        </w:r>
        <w:r w:rsidRPr="001D1000">
          <w:rPr>
            <w:rFonts w:ascii="Arial" w:hAnsi="Arial" w:cs="Arial"/>
            <w:b w:val="0"/>
            <w:caps w:val="0"/>
            <w:noProof/>
            <w:webHidden/>
          </w:rPr>
          <w:fldChar w:fldCharType="separate"/>
        </w:r>
        <w:r w:rsidR="002A16C7">
          <w:rPr>
            <w:rFonts w:ascii="Arial" w:hAnsi="Arial" w:cs="Arial"/>
            <w:b w:val="0"/>
            <w:caps w:val="0"/>
            <w:noProof/>
            <w:webHidden/>
          </w:rPr>
          <w:t>58</w:t>
        </w:r>
        <w:r w:rsidRPr="001D1000">
          <w:rPr>
            <w:rFonts w:ascii="Arial" w:hAnsi="Arial" w:cs="Arial"/>
            <w:b w:val="0"/>
            <w:caps w:val="0"/>
            <w:noProof/>
            <w:webHidden/>
          </w:rPr>
          <w:fldChar w:fldCharType="end"/>
        </w:r>
      </w:hyperlink>
    </w:p>
    <w:p w14:paraId="6A840394" w14:textId="77777777" w:rsidR="001D1000" w:rsidRPr="001D1000" w:rsidRDefault="00C65655" w:rsidP="001D1000">
      <w:pPr>
        <w:pStyle w:val="Spistreci2"/>
        <w:tabs>
          <w:tab w:val="left" w:pos="800"/>
          <w:tab w:val="right" w:leader="dot" w:pos="8492"/>
        </w:tabs>
        <w:rPr>
          <w:rFonts w:ascii="Arial" w:eastAsiaTheme="minorEastAsia" w:hAnsi="Arial" w:cs="Arial"/>
          <w:smallCaps w:val="0"/>
          <w:noProof/>
        </w:rPr>
      </w:pPr>
      <w:hyperlink w:anchor="_Toc437190877" w:history="1">
        <w:r w:rsidR="001D1000" w:rsidRPr="001D1000">
          <w:rPr>
            <w:rStyle w:val="Hipercze"/>
            <w:rFonts w:ascii="Arial" w:hAnsi="Arial" w:cs="Arial"/>
            <w:smallCaps w:val="0"/>
            <w:noProof/>
          </w:rPr>
          <w:t>7.1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Przypadki testowe</w:t>
        </w:r>
        <w:r w:rsidR="001D1000">
          <w:rPr>
            <w:rStyle w:val="Hipercze"/>
            <w:rFonts w:ascii="Arial" w:hAnsi="Arial" w:cs="Arial"/>
            <w:smallCaps w:val="0"/>
            <w:noProof/>
          </w:rPr>
          <w:t xml:space="preserve"> (Marcin Kozij, Artur Kąkol, Dorian Krefft, Patryk Kuśmierek)</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_Toc437190877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2A16C7">
          <w:rPr>
            <w:rFonts w:ascii="Arial" w:hAnsi="Arial" w:cs="Arial"/>
            <w:smallCaps w:val="0"/>
            <w:noProof/>
            <w:webHidden/>
          </w:rPr>
          <w:t>58</w:t>
        </w:r>
        <w:r w:rsidRPr="001D1000">
          <w:rPr>
            <w:rFonts w:ascii="Arial" w:hAnsi="Arial" w:cs="Arial"/>
            <w:smallCaps w:val="0"/>
            <w:noProof/>
            <w:webHidden/>
          </w:rPr>
          <w:fldChar w:fldCharType="end"/>
        </w:r>
      </w:hyperlink>
    </w:p>
    <w:p w14:paraId="658A3814" w14:textId="77777777" w:rsidR="001D1000" w:rsidRPr="001D1000" w:rsidRDefault="00C65655" w:rsidP="001D1000">
      <w:pPr>
        <w:pStyle w:val="Spistreci2"/>
        <w:tabs>
          <w:tab w:val="left" w:pos="800"/>
          <w:tab w:val="right" w:leader="dot" w:pos="8492"/>
        </w:tabs>
        <w:rPr>
          <w:rFonts w:ascii="Arial" w:eastAsiaTheme="minorEastAsia" w:hAnsi="Arial" w:cs="Arial"/>
          <w:smallCaps w:val="0"/>
          <w:noProof/>
        </w:rPr>
      </w:pPr>
      <w:hyperlink w:anchor="_Toc437190878" w:history="1">
        <w:r w:rsidR="001D1000" w:rsidRPr="001D1000">
          <w:rPr>
            <w:rStyle w:val="Hipercze"/>
            <w:rFonts w:ascii="Arial" w:hAnsi="Arial" w:cs="Arial"/>
            <w:smallCaps w:val="0"/>
            <w:noProof/>
          </w:rPr>
          <w:t>7.2</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Scenariusze testowe</w:t>
        </w:r>
        <w:r w:rsidR="001D1000">
          <w:rPr>
            <w:rStyle w:val="Hipercze"/>
            <w:rFonts w:ascii="Arial" w:hAnsi="Arial" w:cs="Arial"/>
            <w:smallCaps w:val="0"/>
            <w:noProof/>
          </w:rPr>
          <w:t xml:space="preserve"> (Patryk Kuśmierek)</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_Toc437190878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2A16C7">
          <w:rPr>
            <w:rFonts w:ascii="Arial" w:hAnsi="Arial" w:cs="Arial"/>
            <w:smallCaps w:val="0"/>
            <w:noProof/>
            <w:webHidden/>
          </w:rPr>
          <w:t>65</w:t>
        </w:r>
        <w:r w:rsidRPr="001D1000">
          <w:rPr>
            <w:rFonts w:ascii="Arial" w:hAnsi="Arial" w:cs="Arial"/>
            <w:smallCaps w:val="0"/>
            <w:noProof/>
            <w:webHidden/>
          </w:rPr>
          <w:fldChar w:fldCharType="end"/>
        </w:r>
      </w:hyperlink>
    </w:p>
    <w:p w14:paraId="02964604" w14:textId="77777777" w:rsidR="001D1000" w:rsidRPr="001D1000" w:rsidRDefault="00C65655" w:rsidP="001D1000">
      <w:pPr>
        <w:pStyle w:val="Spistreci2"/>
        <w:tabs>
          <w:tab w:val="left" w:pos="800"/>
          <w:tab w:val="right" w:leader="dot" w:pos="8492"/>
        </w:tabs>
        <w:rPr>
          <w:rFonts w:ascii="Arial" w:eastAsiaTheme="minorEastAsia" w:hAnsi="Arial" w:cs="Arial"/>
          <w:smallCaps w:val="0"/>
          <w:noProof/>
        </w:rPr>
      </w:pPr>
      <w:hyperlink w:anchor="_Toc437190879" w:history="1">
        <w:r w:rsidR="001D1000" w:rsidRPr="001D1000">
          <w:rPr>
            <w:rStyle w:val="Hipercze"/>
            <w:rFonts w:ascii="Arial" w:hAnsi="Arial" w:cs="Arial"/>
            <w:smallCaps w:val="0"/>
            <w:noProof/>
          </w:rPr>
          <w:t>7.3</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Podsumowanie testów aplikacji</w:t>
        </w:r>
        <w:r w:rsidR="001D1000">
          <w:rPr>
            <w:rStyle w:val="Hipercze"/>
            <w:rFonts w:ascii="Arial" w:hAnsi="Arial" w:cs="Arial"/>
            <w:smallCaps w:val="0"/>
            <w:noProof/>
          </w:rPr>
          <w:t xml:space="preserve"> (Dorian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_Toc437190879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2A16C7">
          <w:rPr>
            <w:rFonts w:ascii="Arial" w:hAnsi="Arial" w:cs="Arial"/>
            <w:smallCaps w:val="0"/>
            <w:noProof/>
            <w:webHidden/>
          </w:rPr>
          <w:t>66</w:t>
        </w:r>
        <w:r w:rsidRPr="001D1000">
          <w:rPr>
            <w:rFonts w:ascii="Arial" w:hAnsi="Arial" w:cs="Arial"/>
            <w:smallCaps w:val="0"/>
            <w:noProof/>
            <w:webHidden/>
          </w:rPr>
          <w:fldChar w:fldCharType="end"/>
        </w:r>
      </w:hyperlink>
    </w:p>
    <w:p w14:paraId="5A08A666" w14:textId="77777777" w:rsidR="001D1000" w:rsidRPr="001D1000" w:rsidRDefault="00C65655" w:rsidP="001D1000">
      <w:pPr>
        <w:pStyle w:val="Spistreci1"/>
        <w:rPr>
          <w:rFonts w:ascii="Arial" w:eastAsiaTheme="minorEastAsia" w:hAnsi="Arial" w:cs="Arial"/>
          <w:b w:val="0"/>
          <w:bCs w:val="0"/>
          <w:caps w:val="0"/>
          <w:noProof/>
        </w:rPr>
      </w:pPr>
      <w:hyperlink w:anchor="_Toc437190880" w:history="1">
        <w:r w:rsidR="001D1000" w:rsidRPr="001D1000">
          <w:rPr>
            <w:rStyle w:val="Hipercze"/>
            <w:rFonts w:ascii="Arial" w:hAnsi="Arial" w:cs="Arial"/>
            <w:b w:val="0"/>
            <w:caps w:val="0"/>
            <w:noProof/>
          </w:rPr>
          <w:t>8</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Raport końcowy</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_Toc437190880 \h </w:instrText>
        </w:r>
        <w:r w:rsidRPr="001D1000">
          <w:rPr>
            <w:rFonts w:ascii="Arial" w:hAnsi="Arial" w:cs="Arial"/>
            <w:b w:val="0"/>
            <w:caps w:val="0"/>
            <w:noProof/>
            <w:webHidden/>
          </w:rPr>
        </w:r>
        <w:r w:rsidRPr="001D1000">
          <w:rPr>
            <w:rFonts w:ascii="Arial" w:hAnsi="Arial" w:cs="Arial"/>
            <w:b w:val="0"/>
            <w:caps w:val="0"/>
            <w:noProof/>
            <w:webHidden/>
          </w:rPr>
          <w:fldChar w:fldCharType="separate"/>
        </w:r>
        <w:r w:rsidR="002A16C7">
          <w:rPr>
            <w:rFonts w:ascii="Arial" w:hAnsi="Arial" w:cs="Arial"/>
            <w:b w:val="0"/>
            <w:caps w:val="0"/>
            <w:noProof/>
            <w:webHidden/>
          </w:rPr>
          <w:t>68</w:t>
        </w:r>
        <w:r w:rsidRPr="001D1000">
          <w:rPr>
            <w:rFonts w:ascii="Arial" w:hAnsi="Arial" w:cs="Arial"/>
            <w:b w:val="0"/>
            <w:caps w:val="0"/>
            <w:noProof/>
            <w:webHidden/>
          </w:rPr>
          <w:fldChar w:fldCharType="end"/>
        </w:r>
      </w:hyperlink>
    </w:p>
    <w:p w14:paraId="18E47193" w14:textId="77777777" w:rsidR="001D1000" w:rsidRPr="001D1000" w:rsidRDefault="00C65655" w:rsidP="001D1000">
      <w:pPr>
        <w:pStyle w:val="Spistreci2"/>
        <w:tabs>
          <w:tab w:val="left" w:pos="800"/>
          <w:tab w:val="right" w:leader="dot" w:pos="8492"/>
        </w:tabs>
        <w:rPr>
          <w:rFonts w:ascii="Arial" w:eastAsiaTheme="minorEastAsia" w:hAnsi="Arial" w:cs="Arial"/>
          <w:smallCaps w:val="0"/>
          <w:noProof/>
        </w:rPr>
      </w:pPr>
      <w:hyperlink w:anchor="_Toc437190881" w:history="1">
        <w:r w:rsidR="001D1000" w:rsidRPr="001D1000">
          <w:rPr>
            <w:rStyle w:val="Hipercze"/>
            <w:rFonts w:ascii="Arial" w:hAnsi="Arial" w:cs="Arial"/>
            <w:smallCaps w:val="0"/>
            <w:noProof/>
          </w:rPr>
          <w:t>8.1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Zespół projektowy</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(Marcin Kozij)</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_Toc437190881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2A16C7">
          <w:rPr>
            <w:rFonts w:ascii="Arial" w:hAnsi="Arial" w:cs="Arial"/>
            <w:smallCaps w:val="0"/>
            <w:noProof/>
            <w:webHidden/>
          </w:rPr>
          <w:t>68</w:t>
        </w:r>
        <w:r w:rsidRPr="001D1000">
          <w:rPr>
            <w:rFonts w:ascii="Arial" w:hAnsi="Arial" w:cs="Arial"/>
            <w:smallCaps w:val="0"/>
            <w:noProof/>
            <w:webHidden/>
          </w:rPr>
          <w:fldChar w:fldCharType="end"/>
        </w:r>
      </w:hyperlink>
    </w:p>
    <w:p w14:paraId="0EE5C8B5"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82" w:history="1">
        <w:r w:rsidR="001D1000" w:rsidRPr="001D1000">
          <w:rPr>
            <w:rStyle w:val="Hipercze"/>
            <w:rFonts w:ascii="Arial" w:hAnsi="Arial" w:cs="Arial"/>
            <w:i w:val="0"/>
            <w:noProof/>
          </w:rPr>
          <w:t>8.1.1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Opiekun pracy:</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_Toc437190882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68</w:t>
        </w:r>
        <w:r w:rsidRPr="001D1000">
          <w:rPr>
            <w:rFonts w:ascii="Arial" w:hAnsi="Arial" w:cs="Arial"/>
            <w:i w:val="0"/>
            <w:noProof/>
            <w:webHidden/>
          </w:rPr>
          <w:fldChar w:fldCharType="end"/>
        </w:r>
      </w:hyperlink>
    </w:p>
    <w:p w14:paraId="205172FD"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83" w:history="1">
        <w:r w:rsidR="001D1000" w:rsidRPr="001D1000">
          <w:rPr>
            <w:rStyle w:val="Hipercze"/>
            <w:rFonts w:ascii="Arial" w:hAnsi="Arial" w:cs="Arial"/>
            <w:i w:val="0"/>
            <w:noProof/>
          </w:rPr>
          <w:t>8.1.2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Uczestnicy:</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_Toc437190883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68</w:t>
        </w:r>
        <w:r w:rsidRPr="001D1000">
          <w:rPr>
            <w:rFonts w:ascii="Arial" w:hAnsi="Arial" w:cs="Arial"/>
            <w:i w:val="0"/>
            <w:noProof/>
            <w:webHidden/>
          </w:rPr>
          <w:fldChar w:fldCharType="end"/>
        </w:r>
      </w:hyperlink>
    </w:p>
    <w:p w14:paraId="6FB52654" w14:textId="77777777" w:rsidR="001D1000" w:rsidRPr="001D1000" w:rsidRDefault="00C65655" w:rsidP="001D1000">
      <w:pPr>
        <w:pStyle w:val="Spistreci2"/>
        <w:tabs>
          <w:tab w:val="left" w:pos="800"/>
          <w:tab w:val="right" w:leader="dot" w:pos="8492"/>
        </w:tabs>
        <w:rPr>
          <w:rFonts w:ascii="Arial" w:eastAsiaTheme="minorEastAsia" w:hAnsi="Arial" w:cs="Arial"/>
          <w:smallCaps w:val="0"/>
          <w:noProof/>
        </w:rPr>
      </w:pPr>
      <w:hyperlink w:anchor="_Toc437190884" w:history="1">
        <w:r w:rsidR="001D1000" w:rsidRPr="001D1000">
          <w:rPr>
            <w:rStyle w:val="Hipercze"/>
            <w:rFonts w:ascii="Arial" w:hAnsi="Arial" w:cs="Arial"/>
            <w:smallCaps w:val="0"/>
            <w:noProof/>
          </w:rPr>
          <w:t>8.2</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Temat projektu</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(Marcin Kozij)</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_Toc437190884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2A16C7">
          <w:rPr>
            <w:rFonts w:ascii="Arial" w:hAnsi="Arial" w:cs="Arial"/>
            <w:smallCaps w:val="0"/>
            <w:noProof/>
            <w:webHidden/>
          </w:rPr>
          <w:t>68</w:t>
        </w:r>
        <w:r w:rsidRPr="001D1000">
          <w:rPr>
            <w:rFonts w:ascii="Arial" w:hAnsi="Arial" w:cs="Arial"/>
            <w:smallCaps w:val="0"/>
            <w:noProof/>
            <w:webHidden/>
          </w:rPr>
          <w:fldChar w:fldCharType="end"/>
        </w:r>
      </w:hyperlink>
    </w:p>
    <w:p w14:paraId="138C5D3A" w14:textId="77777777" w:rsidR="001D1000" w:rsidRPr="001D1000" w:rsidRDefault="00C65655" w:rsidP="001D1000">
      <w:pPr>
        <w:pStyle w:val="Spistreci2"/>
        <w:tabs>
          <w:tab w:val="left" w:pos="800"/>
          <w:tab w:val="right" w:leader="dot" w:pos="8492"/>
        </w:tabs>
        <w:rPr>
          <w:rFonts w:ascii="Arial" w:eastAsiaTheme="minorEastAsia" w:hAnsi="Arial" w:cs="Arial"/>
          <w:smallCaps w:val="0"/>
          <w:noProof/>
        </w:rPr>
      </w:pPr>
      <w:hyperlink w:anchor="_Toc437190885" w:history="1">
        <w:r w:rsidR="001D1000" w:rsidRPr="001D1000">
          <w:rPr>
            <w:rStyle w:val="Hipercze"/>
            <w:rFonts w:ascii="Arial" w:hAnsi="Arial" w:cs="Arial"/>
            <w:smallCaps w:val="0"/>
            <w:noProof/>
          </w:rPr>
          <w:t>8.3</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Kontekst projektu</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(Marcin Kozij)</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_Toc437190885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2A16C7">
          <w:rPr>
            <w:rFonts w:ascii="Arial" w:hAnsi="Arial" w:cs="Arial"/>
            <w:smallCaps w:val="0"/>
            <w:noProof/>
            <w:webHidden/>
          </w:rPr>
          <w:t>68</w:t>
        </w:r>
        <w:r w:rsidRPr="001D1000">
          <w:rPr>
            <w:rFonts w:ascii="Arial" w:hAnsi="Arial" w:cs="Arial"/>
            <w:smallCaps w:val="0"/>
            <w:noProof/>
            <w:webHidden/>
          </w:rPr>
          <w:fldChar w:fldCharType="end"/>
        </w:r>
      </w:hyperlink>
    </w:p>
    <w:p w14:paraId="0AE14587"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86" w:history="1">
        <w:r w:rsidR="001D1000" w:rsidRPr="001D1000">
          <w:rPr>
            <w:rStyle w:val="Hipercze"/>
            <w:rFonts w:ascii="Arial" w:hAnsi="Arial" w:cs="Arial"/>
            <w:i w:val="0"/>
            <w:noProof/>
          </w:rPr>
          <w:t>8.3.1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Krótka charakterystyka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_Toc437190886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68</w:t>
        </w:r>
        <w:r w:rsidRPr="001D1000">
          <w:rPr>
            <w:rFonts w:ascii="Arial" w:hAnsi="Arial" w:cs="Arial"/>
            <w:i w:val="0"/>
            <w:noProof/>
            <w:webHidden/>
          </w:rPr>
          <w:fldChar w:fldCharType="end"/>
        </w:r>
      </w:hyperlink>
    </w:p>
    <w:p w14:paraId="7F34FC25"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87" w:history="1">
        <w:r w:rsidR="001D1000" w:rsidRPr="001D1000">
          <w:rPr>
            <w:rStyle w:val="Hipercze"/>
            <w:rFonts w:ascii="Arial" w:hAnsi="Arial" w:cs="Arial"/>
            <w:i w:val="0"/>
            <w:noProof/>
          </w:rPr>
          <w:t>8.3.2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Cele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_Toc437190887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68</w:t>
        </w:r>
        <w:r w:rsidRPr="001D1000">
          <w:rPr>
            <w:rFonts w:ascii="Arial" w:hAnsi="Arial" w:cs="Arial"/>
            <w:i w:val="0"/>
            <w:noProof/>
            <w:webHidden/>
          </w:rPr>
          <w:fldChar w:fldCharType="end"/>
        </w:r>
      </w:hyperlink>
    </w:p>
    <w:p w14:paraId="2EBA08CF" w14:textId="77777777" w:rsidR="001D1000" w:rsidRPr="001D1000" w:rsidRDefault="00C65655" w:rsidP="001D1000">
      <w:pPr>
        <w:pStyle w:val="Spistreci2"/>
        <w:tabs>
          <w:tab w:val="left" w:pos="800"/>
          <w:tab w:val="right" w:leader="dot" w:pos="8492"/>
        </w:tabs>
        <w:rPr>
          <w:rFonts w:ascii="Arial" w:eastAsiaTheme="minorEastAsia" w:hAnsi="Arial" w:cs="Arial"/>
          <w:smallCaps w:val="0"/>
          <w:noProof/>
        </w:rPr>
      </w:pPr>
      <w:hyperlink w:anchor="_Toc437190888" w:history="1">
        <w:r w:rsidR="001D1000" w:rsidRPr="001D1000">
          <w:rPr>
            <w:rStyle w:val="Hipercze"/>
            <w:rFonts w:ascii="Arial" w:hAnsi="Arial" w:cs="Arial"/>
            <w:smallCaps w:val="0"/>
            <w:noProof/>
          </w:rPr>
          <w:t>8.4</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Osiągnięte rezultaty</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(Marcin Kozij)</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_Toc437190888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2A16C7">
          <w:rPr>
            <w:rFonts w:ascii="Arial" w:hAnsi="Arial" w:cs="Arial"/>
            <w:smallCaps w:val="0"/>
            <w:noProof/>
            <w:webHidden/>
          </w:rPr>
          <w:t>68</w:t>
        </w:r>
        <w:r w:rsidRPr="001D1000">
          <w:rPr>
            <w:rFonts w:ascii="Arial" w:hAnsi="Arial" w:cs="Arial"/>
            <w:smallCaps w:val="0"/>
            <w:noProof/>
            <w:webHidden/>
          </w:rPr>
          <w:fldChar w:fldCharType="end"/>
        </w:r>
      </w:hyperlink>
    </w:p>
    <w:p w14:paraId="31F0C04C" w14:textId="77777777" w:rsidR="001D1000" w:rsidRPr="001D1000" w:rsidRDefault="00C65655" w:rsidP="001D1000">
      <w:pPr>
        <w:pStyle w:val="Spistreci2"/>
        <w:tabs>
          <w:tab w:val="left" w:pos="800"/>
          <w:tab w:val="right" w:leader="dot" w:pos="8492"/>
        </w:tabs>
        <w:rPr>
          <w:rFonts w:ascii="Arial" w:eastAsiaTheme="minorEastAsia" w:hAnsi="Arial" w:cs="Arial"/>
          <w:smallCaps w:val="0"/>
          <w:noProof/>
        </w:rPr>
      </w:pPr>
      <w:hyperlink w:anchor="_Toc437190889" w:history="1">
        <w:r w:rsidR="001D1000" w:rsidRPr="001D1000">
          <w:rPr>
            <w:rStyle w:val="Hipercze"/>
            <w:rFonts w:ascii="Arial" w:hAnsi="Arial" w:cs="Arial"/>
            <w:smallCaps w:val="0"/>
            <w:noProof/>
          </w:rPr>
          <w:t>8.5</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Proces realizacji projektu</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_Toc437190889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2A16C7">
          <w:rPr>
            <w:rFonts w:ascii="Arial" w:hAnsi="Arial" w:cs="Arial"/>
            <w:smallCaps w:val="0"/>
            <w:noProof/>
            <w:webHidden/>
          </w:rPr>
          <w:t>69</w:t>
        </w:r>
        <w:r w:rsidRPr="001D1000">
          <w:rPr>
            <w:rFonts w:ascii="Arial" w:hAnsi="Arial" w:cs="Arial"/>
            <w:smallCaps w:val="0"/>
            <w:noProof/>
            <w:webHidden/>
          </w:rPr>
          <w:fldChar w:fldCharType="end"/>
        </w:r>
      </w:hyperlink>
    </w:p>
    <w:p w14:paraId="7C0DE7F1"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90" w:history="1">
        <w:r w:rsidR="001D1000" w:rsidRPr="001D1000">
          <w:rPr>
            <w:rStyle w:val="Hipercze"/>
            <w:rFonts w:ascii="Arial" w:hAnsi="Arial" w:cs="Arial"/>
            <w:i w:val="0"/>
            <w:noProof/>
          </w:rPr>
          <w:t>8.5.1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Organizacja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_Toc437190890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69</w:t>
        </w:r>
        <w:r w:rsidRPr="001D1000">
          <w:rPr>
            <w:rFonts w:ascii="Arial" w:hAnsi="Arial" w:cs="Arial"/>
            <w:i w:val="0"/>
            <w:noProof/>
            <w:webHidden/>
          </w:rPr>
          <w:fldChar w:fldCharType="end"/>
        </w:r>
      </w:hyperlink>
    </w:p>
    <w:p w14:paraId="3C87FB91"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91" w:history="1">
        <w:r w:rsidR="001D1000" w:rsidRPr="001D1000">
          <w:rPr>
            <w:rStyle w:val="Hipercze"/>
            <w:rFonts w:ascii="Arial" w:hAnsi="Arial" w:cs="Arial"/>
            <w:i w:val="0"/>
            <w:noProof/>
          </w:rPr>
          <w:t>8.5.2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Metodologie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_Toc437190891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69</w:t>
        </w:r>
        <w:r w:rsidRPr="001D1000">
          <w:rPr>
            <w:rFonts w:ascii="Arial" w:hAnsi="Arial" w:cs="Arial"/>
            <w:i w:val="0"/>
            <w:noProof/>
            <w:webHidden/>
          </w:rPr>
          <w:fldChar w:fldCharType="end"/>
        </w:r>
      </w:hyperlink>
    </w:p>
    <w:p w14:paraId="47CABC9F"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92" w:history="1">
        <w:r w:rsidR="001D1000" w:rsidRPr="001D1000">
          <w:rPr>
            <w:rStyle w:val="Hipercze"/>
            <w:rFonts w:ascii="Arial" w:hAnsi="Arial" w:cs="Arial"/>
            <w:i w:val="0"/>
            <w:noProof/>
          </w:rPr>
          <w:t>8.5.3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Wsparcie narzędziowe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_Toc437190892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70</w:t>
        </w:r>
        <w:r w:rsidRPr="001D1000">
          <w:rPr>
            <w:rFonts w:ascii="Arial" w:hAnsi="Arial" w:cs="Arial"/>
            <w:i w:val="0"/>
            <w:noProof/>
            <w:webHidden/>
          </w:rPr>
          <w:fldChar w:fldCharType="end"/>
        </w:r>
      </w:hyperlink>
    </w:p>
    <w:p w14:paraId="47B2FC86" w14:textId="77777777" w:rsidR="001D1000" w:rsidRPr="001D1000" w:rsidRDefault="00C65655" w:rsidP="001D1000">
      <w:pPr>
        <w:pStyle w:val="Spistreci2"/>
        <w:tabs>
          <w:tab w:val="left" w:pos="800"/>
          <w:tab w:val="right" w:leader="dot" w:pos="8492"/>
        </w:tabs>
        <w:rPr>
          <w:rFonts w:ascii="Arial" w:eastAsiaTheme="minorEastAsia" w:hAnsi="Arial" w:cs="Arial"/>
          <w:smallCaps w:val="0"/>
          <w:noProof/>
        </w:rPr>
      </w:pPr>
      <w:hyperlink w:anchor="_Toc437190893" w:history="1">
        <w:r w:rsidR="001D1000" w:rsidRPr="001D1000">
          <w:rPr>
            <w:rStyle w:val="Hipercze"/>
            <w:rFonts w:ascii="Arial" w:hAnsi="Arial" w:cs="Arial"/>
            <w:smallCaps w:val="0"/>
            <w:noProof/>
          </w:rPr>
          <w:t>8.6</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Dokumentacja</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_Toc437190893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2A16C7">
          <w:rPr>
            <w:rFonts w:ascii="Arial" w:hAnsi="Arial" w:cs="Arial"/>
            <w:smallCaps w:val="0"/>
            <w:noProof/>
            <w:webHidden/>
          </w:rPr>
          <w:t>70</w:t>
        </w:r>
        <w:r w:rsidRPr="001D1000">
          <w:rPr>
            <w:rFonts w:ascii="Arial" w:hAnsi="Arial" w:cs="Arial"/>
            <w:smallCaps w:val="0"/>
            <w:noProof/>
            <w:webHidden/>
          </w:rPr>
          <w:fldChar w:fldCharType="end"/>
        </w:r>
      </w:hyperlink>
    </w:p>
    <w:p w14:paraId="388E7593"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94" w:history="1">
        <w:r w:rsidR="001D1000" w:rsidRPr="001D1000">
          <w:rPr>
            <w:rStyle w:val="Hipercze"/>
            <w:rFonts w:ascii="Arial" w:hAnsi="Arial" w:cs="Arial"/>
            <w:i w:val="0"/>
            <w:noProof/>
          </w:rPr>
          <w:t>8.6.1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Dokumentacja techniczna</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_Toc437190894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70</w:t>
        </w:r>
        <w:r w:rsidRPr="001D1000">
          <w:rPr>
            <w:rFonts w:ascii="Arial" w:hAnsi="Arial" w:cs="Arial"/>
            <w:i w:val="0"/>
            <w:noProof/>
            <w:webHidden/>
          </w:rPr>
          <w:fldChar w:fldCharType="end"/>
        </w:r>
      </w:hyperlink>
    </w:p>
    <w:p w14:paraId="4C415A86"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95" w:history="1">
        <w:r w:rsidR="001D1000" w:rsidRPr="001D1000">
          <w:rPr>
            <w:rStyle w:val="Hipercze"/>
            <w:rFonts w:ascii="Arial" w:hAnsi="Arial" w:cs="Arial"/>
            <w:i w:val="0"/>
            <w:noProof/>
          </w:rPr>
          <w:t>8.6.2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Dokumentacja procesowa</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_Toc437190895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70</w:t>
        </w:r>
        <w:r w:rsidRPr="001D1000">
          <w:rPr>
            <w:rFonts w:ascii="Arial" w:hAnsi="Arial" w:cs="Arial"/>
            <w:i w:val="0"/>
            <w:noProof/>
            <w:webHidden/>
          </w:rPr>
          <w:fldChar w:fldCharType="end"/>
        </w:r>
      </w:hyperlink>
    </w:p>
    <w:p w14:paraId="023AA385" w14:textId="77777777" w:rsidR="001D1000" w:rsidRPr="001D1000" w:rsidRDefault="00C65655" w:rsidP="001D1000">
      <w:pPr>
        <w:pStyle w:val="Spistreci2"/>
        <w:tabs>
          <w:tab w:val="left" w:pos="800"/>
          <w:tab w:val="right" w:leader="dot" w:pos="8492"/>
        </w:tabs>
        <w:rPr>
          <w:rFonts w:ascii="Arial" w:eastAsiaTheme="minorEastAsia" w:hAnsi="Arial" w:cs="Arial"/>
          <w:smallCaps w:val="0"/>
          <w:noProof/>
        </w:rPr>
      </w:pPr>
      <w:hyperlink w:anchor="_Toc437190896" w:history="1">
        <w:r w:rsidR="001D1000" w:rsidRPr="001D1000">
          <w:rPr>
            <w:rStyle w:val="Hipercze"/>
            <w:rFonts w:ascii="Arial" w:hAnsi="Arial" w:cs="Arial"/>
            <w:smallCaps w:val="0"/>
            <w:noProof/>
          </w:rPr>
          <w:t>8.7</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Zmiany w trakcie projektu</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_Toc437190896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2A16C7">
          <w:rPr>
            <w:rFonts w:ascii="Arial" w:hAnsi="Arial" w:cs="Arial"/>
            <w:smallCaps w:val="0"/>
            <w:noProof/>
            <w:webHidden/>
          </w:rPr>
          <w:t>70</w:t>
        </w:r>
        <w:r w:rsidRPr="001D1000">
          <w:rPr>
            <w:rFonts w:ascii="Arial" w:hAnsi="Arial" w:cs="Arial"/>
            <w:smallCaps w:val="0"/>
            <w:noProof/>
            <w:webHidden/>
          </w:rPr>
          <w:fldChar w:fldCharType="end"/>
        </w:r>
      </w:hyperlink>
    </w:p>
    <w:p w14:paraId="1E9FDAD1"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97" w:history="1">
        <w:r w:rsidR="001D1000" w:rsidRPr="001D1000">
          <w:rPr>
            <w:rStyle w:val="Hipercze"/>
            <w:rFonts w:ascii="Arial" w:hAnsi="Arial" w:cs="Arial"/>
            <w:i w:val="0"/>
            <w:noProof/>
          </w:rPr>
          <w:t>8.7.1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Organizacja projektu i role członków zespołu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_Toc437190897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70</w:t>
        </w:r>
        <w:r w:rsidRPr="001D1000">
          <w:rPr>
            <w:rFonts w:ascii="Arial" w:hAnsi="Arial" w:cs="Arial"/>
            <w:i w:val="0"/>
            <w:noProof/>
            <w:webHidden/>
          </w:rPr>
          <w:fldChar w:fldCharType="end"/>
        </w:r>
      </w:hyperlink>
    </w:p>
    <w:p w14:paraId="759A51ED"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98" w:history="1">
        <w:r w:rsidR="001D1000" w:rsidRPr="001D1000">
          <w:rPr>
            <w:rStyle w:val="Hipercze"/>
            <w:rFonts w:ascii="Arial" w:hAnsi="Arial" w:cs="Arial"/>
            <w:i w:val="0"/>
            <w:noProof/>
          </w:rPr>
          <w:t>8.7.2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Metodologie i narzędzia.</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_Toc437190898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71</w:t>
        </w:r>
        <w:r w:rsidRPr="001D1000">
          <w:rPr>
            <w:rFonts w:ascii="Arial" w:hAnsi="Arial" w:cs="Arial"/>
            <w:i w:val="0"/>
            <w:noProof/>
            <w:webHidden/>
          </w:rPr>
          <w:fldChar w:fldCharType="end"/>
        </w:r>
      </w:hyperlink>
    </w:p>
    <w:p w14:paraId="3C45E550"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99" w:history="1">
        <w:r w:rsidR="001D1000" w:rsidRPr="001D1000">
          <w:rPr>
            <w:rStyle w:val="Hipercze"/>
            <w:rFonts w:ascii="Arial" w:hAnsi="Arial" w:cs="Arial"/>
            <w:i w:val="0"/>
            <w:noProof/>
          </w:rPr>
          <w:t>8.7.3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Zakres i harmonogram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_Toc437190899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71</w:t>
        </w:r>
        <w:r w:rsidRPr="001D1000">
          <w:rPr>
            <w:rFonts w:ascii="Arial" w:hAnsi="Arial" w:cs="Arial"/>
            <w:i w:val="0"/>
            <w:noProof/>
            <w:webHidden/>
          </w:rPr>
          <w:fldChar w:fldCharType="end"/>
        </w:r>
      </w:hyperlink>
    </w:p>
    <w:p w14:paraId="607AFD69"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900" w:history="1">
        <w:r w:rsidR="001D1000" w:rsidRPr="001D1000">
          <w:rPr>
            <w:rStyle w:val="Hipercze"/>
            <w:rFonts w:ascii="Arial" w:hAnsi="Arial" w:cs="Arial"/>
            <w:i w:val="0"/>
            <w:noProof/>
          </w:rPr>
          <w:t>8.7.4</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Rzeczywiste nakłady pracy w stosunku do zakładanych na początku.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_Toc437190900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71</w:t>
        </w:r>
        <w:r w:rsidRPr="001D1000">
          <w:rPr>
            <w:rFonts w:ascii="Arial" w:hAnsi="Arial" w:cs="Arial"/>
            <w:i w:val="0"/>
            <w:noProof/>
            <w:webHidden/>
          </w:rPr>
          <w:fldChar w:fldCharType="end"/>
        </w:r>
      </w:hyperlink>
    </w:p>
    <w:p w14:paraId="69588CB1" w14:textId="77777777" w:rsidR="001D1000" w:rsidRPr="001D1000" w:rsidRDefault="00C65655" w:rsidP="001D1000">
      <w:pPr>
        <w:pStyle w:val="Spistreci2"/>
        <w:tabs>
          <w:tab w:val="left" w:pos="800"/>
          <w:tab w:val="right" w:leader="dot" w:pos="8492"/>
        </w:tabs>
        <w:rPr>
          <w:rFonts w:ascii="Arial" w:eastAsiaTheme="minorEastAsia" w:hAnsi="Arial" w:cs="Arial"/>
          <w:smallCaps w:val="0"/>
          <w:noProof/>
        </w:rPr>
      </w:pPr>
      <w:hyperlink w:anchor="_Toc437190901" w:history="1">
        <w:r w:rsidR="001D1000" w:rsidRPr="001D1000">
          <w:rPr>
            <w:rStyle w:val="Hipercze"/>
            <w:rFonts w:ascii="Arial" w:hAnsi="Arial" w:cs="Arial"/>
            <w:smallCaps w:val="0"/>
            <w:noProof/>
          </w:rPr>
          <w:t>8.8</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Podział wykonanej pracy</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_Toc437190901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2A16C7">
          <w:rPr>
            <w:rFonts w:ascii="Arial" w:hAnsi="Arial" w:cs="Arial"/>
            <w:smallCaps w:val="0"/>
            <w:noProof/>
            <w:webHidden/>
          </w:rPr>
          <w:t>71</w:t>
        </w:r>
        <w:r w:rsidRPr="001D1000">
          <w:rPr>
            <w:rFonts w:ascii="Arial" w:hAnsi="Arial" w:cs="Arial"/>
            <w:smallCaps w:val="0"/>
            <w:noProof/>
            <w:webHidden/>
          </w:rPr>
          <w:fldChar w:fldCharType="end"/>
        </w:r>
      </w:hyperlink>
    </w:p>
    <w:p w14:paraId="051A638E"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902" w:history="1">
        <w:r w:rsidR="001D1000" w:rsidRPr="001D1000">
          <w:rPr>
            <w:rStyle w:val="Hipercze"/>
            <w:rFonts w:ascii="Arial" w:hAnsi="Arial" w:cs="Arial"/>
            <w:i w:val="0"/>
            <w:noProof/>
          </w:rPr>
          <w:t>8.8.1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Artur Kąkol</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_Toc437190902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71</w:t>
        </w:r>
        <w:r w:rsidRPr="001D1000">
          <w:rPr>
            <w:rFonts w:ascii="Arial" w:hAnsi="Arial" w:cs="Arial"/>
            <w:i w:val="0"/>
            <w:noProof/>
            <w:webHidden/>
          </w:rPr>
          <w:fldChar w:fldCharType="end"/>
        </w:r>
      </w:hyperlink>
    </w:p>
    <w:p w14:paraId="6069FEB9"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903" w:history="1">
        <w:r w:rsidR="001D1000" w:rsidRPr="001D1000">
          <w:rPr>
            <w:rStyle w:val="Hipercze"/>
            <w:rFonts w:ascii="Arial" w:hAnsi="Arial" w:cs="Arial"/>
            <w:i w:val="0"/>
            <w:noProof/>
          </w:rPr>
          <w:t>8.8.2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_Toc437190903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72</w:t>
        </w:r>
        <w:r w:rsidRPr="001D1000">
          <w:rPr>
            <w:rFonts w:ascii="Arial" w:hAnsi="Arial" w:cs="Arial"/>
            <w:i w:val="0"/>
            <w:noProof/>
            <w:webHidden/>
          </w:rPr>
          <w:fldChar w:fldCharType="end"/>
        </w:r>
      </w:hyperlink>
    </w:p>
    <w:p w14:paraId="5D5DEBA0"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904" w:history="1">
        <w:r w:rsidR="001D1000" w:rsidRPr="001D1000">
          <w:rPr>
            <w:rStyle w:val="Hipercze"/>
            <w:rFonts w:ascii="Arial" w:hAnsi="Arial" w:cs="Arial"/>
            <w:i w:val="0"/>
            <w:noProof/>
          </w:rPr>
          <w:t>8.8.3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Marcin Kozij</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_Toc437190904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72</w:t>
        </w:r>
        <w:r w:rsidRPr="001D1000">
          <w:rPr>
            <w:rFonts w:ascii="Arial" w:hAnsi="Arial" w:cs="Arial"/>
            <w:i w:val="0"/>
            <w:noProof/>
            <w:webHidden/>
          </w:rPr>
          <w:fldChar w:fldCharType="end"/>
        </w:r>
      </w:hyperlink>
    </w:p>
    <w:p w14:paraId="772552F5"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905" w:history="1">
        <w:r w:rsidR="001D1000" w:rsidRPr="001D1000">
          <w:rPr>
            <w:rStyle w:val="Hipercze"/>
            <w:rFonts w:ascii="Arial" w:hAnsi="Arial" w:cs="Arial"/>
            <w:i w:val="0"/>
            <w:noProof/>
          </w:rPr>
          <w:t>8.8.4</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Patryk Kuśmierek</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_Toc437190905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72</w:t>
        </w:r>
        <w:r w:rsidRPr="001D1000">
          <w:rPr>
            <w:rFonts w:ascii="Arial" w:hAnsi="Arial" w:cs="Arial"/>
            <w:i w:val="0"/>
            <w:noProof/>
            <w:webHidden/>
          </w:rPr>
          <w:fldChar w:fldCharType="end"/>
        </w:r>
      </w:hyperlink>
    </w:p>
    <w:p w14:paraId="6DEC682D" w14:textId="77777777" w:rsidR="001D1000" w:rsidRPr="001D1000" w:rsidRDefault="00C65655" w:rsidP="001D1000">
      <w:pPr>
        <w:pStyle w:val="Spistreci2"/>
        <w:tabs>
          <w:tab w:val="left" w:pos="800"/>
          <w:tab w:val="right" w:leader="dot" w:pos="8492"/>
        </w:tabs>
        <w:rPr>
          <w:rFonts w:ascii="Arial" w:eastAsiaTheme="minorEastAsia" w:hAnsi="Arial" w:cs="Arial"/>
          <w:smallCaps w:val="0"/>
          <w:noProof/>
        </w:rPr>
      </w:pPr>
      <w:hyperlink w:anchor="_Toc437190906" w:history="1">
        <w:r w:rsidR="001D1000" w:rsidRPr="001D1000">
          <w:rPr>
            <w:rStyle w:val="Hipercze"/>
            <w:rFonts w:ascii="Arial" w:hAnsi="Arial" w:cs="Arial"/>
            <w:smallCaps w:val="0"/>
            <w:noProof/>
          </w:rPr>
          <w:t>8.9</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Wdrożenie projektu</w:t>
        </w:r>
        <w:r w:rsidR="00950194" w:rsidRPr="00950194">
          <w:rPr>
            <w:rStyle w:val="Hipercze"/>
            <w:rFonts w:ascii="Arial" w:hAnsi="Arial" w:cs="Arial"/>
            <w:smallCaps w:val="0"/>
            <w:noProof/>
          </w:rPr>
          <w:t xml:space="preserve"> (Dorian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_Toc437190906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2A16C7">
          <w:rPr>
            <w:rFonts w:ascii="Arial" w:hAnsi="Arial" w:cs="Arial"/>
            <w:smallCaps w:val="0"/>
            <w:noProof/>
            <w:webHidden/>
          </w:rPr>
          <w:t>73</w:t>
        </w:r>
        <w:r w:rsidRPr="001D1000">
          <w:rPr>
            <w:rFonts w:ascii="Arial" w:hAnsi="Arial" w:cs="Arial"/>
            <w:smallCaps w:val="0"/>
            <w:noProof/>
            <w:webHidden/>
          </w:rPr>
          <w:fldChar w:fldCharType="end"/>
        </w:r>
      </w:hyperlink>
    </w:p>
    <w:p w14:paraId="21658B33" w14:textId="77777777" w:rsidR="001D1000" w:rsidRPr="001D1000" w:rsidRDefault="00C65655" w:rsidP="001D1000">
      <w:pPr>
        <w:pStyle w:val="Spistreci2"/>
        <w:tabs>
          <w:tab w:val="left" w:pos="800"/>
          <w:tab w:val="right" w:leader="dot" w:pos="8492"/>
        </w:tabs>
        <w:rPr>
          <w:rFonts w:ascii="Arial" w:eastAsiaTheme="minorEastAsia" w:hAnsi="Arial" w:cs="Arial"/>
          <w:smallCaps w:val="0"/>
          <w:noProof/>
        </w:rPr>
      </w:pPr>
      <w:hyperlink w:anchor="_Toc437190907" w:history="1">
        <w:r w:rsidR="001D1000" w:rsidRPr="001D1000">
          <w:rPr>
            <w:rStyle w:val="Hipercze"/>
            <w:rFonts w:ascii="Arial" w:hAnsi="Arial" w:cs="Arial"/>
            <w:smallCaps w:val="0"/>
            <w:noProof/>
          </w:rPr>
          <w:t>8.10</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Opinia klienta</w:t>
        </w:r>
        <w:r w:rsidR="00950194" w:rsidRPr="00950194">
          <w:rPr>
            <w:rStyle w:val="Hipercze"/>
            <w:rFonts w:ascii="Arial" w:hAnsi="Arial" w:cs="Arial"/>
            <w:smallCaps w:val="0"/>
            <w:noProof/>
          </w:rPr>
          <w:t xml:space="preserve"> (Dorian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_Toc437190907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2A16C7">
          <w:rPr>
            <w:rFonts w:ascii="Arial" w:hAnsi="Arial" w:cs="Arial"/>
            <w:smallCaps w:val="0"/>
            <w:noProof/>
            <w:webHidden/>
          </w:rPr>
          <w:t>73</w:t>
        </w:r>
        <w:r w:rsidRPr="001D1000">
          <w:rPr>
            <w:rFonts w:ascii="Arial" w:hAnsi="Arial" w:cs="Arial"/>
            <w:smallCaps w:val="0"/>
            <w:noProof/>
            <w:webHidden/>
          </w:rPr>
          <w:fldChar w:fldCharType="end"/>
        </w:r>
      </w:hyperlink>
    </w:p>
    <w:p w14:paraId="4F99D8F3" w14:textId="77777777" w:rsidR="001D1000" w:rsidRPr="001D1000" w:rsidRDefault="00C65655" w:rsidP="001D1000">
      <w:pPr>
        <w:pStyle w:val="Spistreci2"/>
        <w:tabs>
          <w:tab w:val="left" w:pos="800"/>
          <w:tab w:val="right" w:leader="dot" w:pos="8492"/>
        </w:tabs>
        <w:rPr>
          <w:rFonts w:ascii="Arial" w:eastAsiaTheme="minorEastAsia" w:hAnsi="Arial" w:cs="Arial"/>
          <w:smallCaps w:val="0"/>
          <w:noProof/>
        </w:rPr>
      </w:pPr>
      <w:hyperlink w:anchor="_Toc437190908" w:history="1">
        <w:r w:rsidR="001D1000" w:rsidRPr="001D1000">
          <w:rPr>
            <w:rStyle w:val="Hipercze"/>
            <w:rFonts w:ascii="Arial" w:hAnsi="Arial" w:cs="Arial"/>
            <w:smallCaps w:val="0"/>
            <w:noProof/>
          </w:rPr>
          <w:t>8.11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Podsumowanie</w:t>
        </w:r>
        <w:r w:rsidR="00950194">
          <w:rPr>
            <w:rStyle w:val="Hipercze"/>
            <w:rFonts w:ascii="Arial" w:hAnsi="Arial" w:cs="Arial"/>
            <w:smallCaps w:val="0"/>
            <w:noProof/>
          </w:rPr>
          <w:t xml:space="preserve"> </w:t>
        </w:r>
        <w:r w:rsidR="001D1000">
          <w:rPr>
            <w:rStyle w:val="Hipercze"/>
            <w:rFonts w:ascii="Arial" w:hAnsi="Arial" w:cs="Arial"/>
            <w:smallCaps w:val="0"/>
            <w:noProof/>
          </w:rPr>
          <w:t>(Dorian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_Toc437190908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2A16C7">
          <w:rPr>
            <w:rFonts w:ascii="Arial" w:hAnsi="Arial" w:cs="Arial"/>
            <w:smallCaps w:val="0"/>
            <w:noProof/>
            <w:webHidden/>
          </w:rPr>
          <w:t>73</w:t>
        </w:r>
        <w:r w:rsidRPr="001D1000">
          <w:rPr>
            <w:rFonts w:ascii="Arial" w:hAnsi="Arial" w:cs="Arial"/>
            <w:smallCaps w:val="0"/>
            <w:noProof/>
            <w:webHidden/>
          </w:rPr>
          <w:fldChar w:fldCharType="end"/>
        </w:r>
      </w:hyperlink>
    </w:p>
    <w:p w14:paraId="5C24CFAC" w14:textId="77777777" w:rsidR="001D1000" w:rsidRPr="001D1000" w:rsidRDefault="00C65655" w:rsidP="001D1000">
      <w:pPr>
        <w:pStyle w:val="Spistreci1"/>
        <w:rPr>
          <w:rFonts w:ascii="Arial" w:eastAsiaTheme="minorEastAsia" w:hAnsi="Arial" w:cs="Arial"/>
          <w:b w:val="0"/>
          <w:bCs w:val="0"/>
          <w:caps w:val="0"/>
          <w:noProof/>
        </w:rPr>
      </w:pPr>
      <w:hyperlink w:anchor="_Toc437190909" w:history="1">
        <w:r w:rsidR="001D1000" w:rsidRPr="001D1000">
          <w:rPr>
            <w:rStyle w:val="Hipercze"/>
            <w:rFonts w:ascii="Arial" w:hAnsi="Arial" w:cs="Arial"/>
            <w:b w:val="0"/>
            <w:caps w:val="0"/>
            <w:noProof/>
          </w:rPr>
          <w:t>9</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Wykaz literatury</w:t>
        </w:r>
        <w:r w:rsidR="002119F7">
          <w:rPr>
            <w:rStyle w:val="Hipercze"/>
            <w:rFonts w:ascii="Arial" w:hAnsi="Arial" w:cs="Arial"/>
            <w:b w:val="0"/>
            <w:caps w:val="0"/>
            <w:noProof/>
          </w:rPr>
          <w:t xml:space="preserve"> </w:t>
        </w:r>
        <w:r w:rsidR="002119F7" w:rsidRPr="002119F7">
          <w:rPr>
            <w:rStyle w:val="Hipercze"/>
            <w:rFonts w:ascii="Arial" w:hAnsi="Arial" w:cs="Arial"/>
            <w:b w:val="0"/>
            <w:caps w:val="0"/>
            <w:noProof/>
          </w:rPr>
          <w:t xml:space="preserve"> (Artur Kąkol)</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_Toc437190909 \h </w:instrText>
        </w:r>
        <w:r w:rsidRPr="001D1000">
          <w:rPr>
            <w:rFonts w:ascii="Arial" w:hAnsi="Arial" w:cs="Arial"/>
            <w:b w:val="0"/>
            <w:caps w:val="0"/>
            <w:noProof/>
            <w:webHidden/>
          </w:rPr>
        </w:r>
        <w:r w:rsidRPr="001D1000">
          <w:rPr>
            <w:rFonts w:ascii="Arial" w:hAnsi="Arial" w:cs="Arial"/>
            <w:b w:val="0"/>
            <w:caps w:val="0"/>
            <w:noProof/>
            <w:webHidden/>
          </w:rPr>
          <w:fldChar w:fldCharType="separate"/>
        </w:r>
        <w:r w:rsidR="002A16C7">
          <w:rPr>
            <w:rFonts w:ascii="Arial" w:hAnsi="Arial" w:cs="Arial"/>
            <w:b w:val="0"/>
            <w:caps w:val="0"/>
            <w:noProof/>
            <w:webHidden/>
          </w:rPr>
          <w:t>74</w:t>
        </w:r>
        <w:r w:rsidRPr="001D1000">
          <w:rPr>
            <w:rFonts w:ascii="Arial" w:hAnsi="Arial" w:cs="Arial"/>
            <w:b w:val="0"/>
            <w:caps w:val="0"/>
            <w:noProof/>
            <w:webHidden/>
          </w:rPr>
          <w:fldChar w:fldCharType="end"/>
        </w:r>
      </w:hyperlink>
    </w:p>
    <w:p w14:paraId="0B3FDAD2" w14:textId="77777777" w:rsidR="001D1000" w:rsidRPr="001D1000" w:rsidRDefault="00C65655" w:rsidP="001D1000">
      <w:pPr>
        <w:pStyle w:val="Spistreci1"/>
        <w:rPr>
          <w:rFonts w:ascii="Arial" w:eastAsiaTheme="minorEastAsia" w:hAnsi="Arial" w:cs="Arial"/>
          <w:b w:val="0"/>
          <w:bCs w:val="0"/>
          <w:caps w:val="0"/>
          <w:noProof/>
        </w:rPr>
      </w:pPr>
      <w:hyperlink w:anchor="_Toc437190910" w:history="1">
        <w:r w:rsidR="001D1000" w:rsidRPr="001D1000">
          <w:rPr>
            <w:rStyle w:val="Hipercze"/>
            <w:rFonts w:ascii="Arial" w:hAnsi="Arial" w:cs="Arial"/>
            <w:b w:val="0"/>
            <w:caps w:val="0"/>
            <w:noProof/>
          </w:rPr>
          <w:t>10</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Wykaz rysunków</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_Toc437190910 \h </w:instrText>
        </w:r>
        <w:r w:rsidRPr="001D1000">
          <w:rPr>
            <w:rFonts w:ascii="Arial" w:hAnsi="Arial" w:cs="Arial"/>
            <w:b w:val="0"/>
            <w:caps w:val="0"/>
            <w:noProof/>
            <w:webHidden/>
          </w:rPr>
        </w:r>
        <w:r w:rsidRPr="001D1000">
          <w:rPr>
            <w:rFonts w:ascii="Arial" w:hAnsi="Arial" w:cs="Arial"/>
            <w:b w:val="0"/>
            <w:caps w:val="0"/>
            <w:noProof/>
            <w:webHidden/>
          </w:rPr>
          <w:fldChar w:fldCharType="separate"/>
        </w:r>
        <w:r w:rsidR="002A16C7">
          <w:rPr>
            <w:rFonts w:ascii="Arial" w:hAnsi="Arial" w:cs="Arial"/>
            <w:b w:val="0"/>
            <w:caps w:val="0"/>
            <w:noProof/>
            <w:webHidden/>
          </w:rPr>
          <w:t>75</w:t>
        </w:r>
        <w:r w:rsidRPr="001D1000">
          <w:rPr>
            <w:rFonts w:ascii="Arial" w:hAnsi="Arial" w:cs="Arial"/>
            <w:b w:val="0"/>
            <w:caps w:val="0"/>
            <w:noProof/>
            <w:webHidden/>
          </w:rPr>
          <w:fldChar w:fldCharType="end"/>
        </w:r>
      </w:hyperlink>
    </w:p>
    <w:p w14:paraId="2BBA5BE5" w14:textId="77777777" w:rsidR="001D1000" w:rsidRDefault="00C65655" w:rsidP="001D1000">
      <w:pPr>
        <w:pStyle w:val="Spistreci1"/>
        <w:rPr>
          <w:rFonts w:asciiTheme="minorHAnsi" w:eastAsiaTheme="minorEastAsia" w:hAnsiTheme="minorHAnsi" w:cstheme="minorBidi"/>
          <w:b w:val="0"/>
          <w:bCs w:val="0"/>
          <w:caps w:val="0"/>
          <w:noProof/>
          <w:sz w:val="22"/>
          <w:szCs w:val="22"/>
        </w:rPr>
      </w:pPr>
      <w:hyperlink w:anchor="_Toc437190911" w:history="1">
        <w:r w:rsidR="001D1000" w:rsidRPr="001D1000">
          <w:rPr>
            <w:rStyle w:val="Hipercze"/>
            <w:rFonts w:ascii="Arial" w:hAnsi="Arial" w:cs="Arial"/>
            <w:b w:val="0"/>
            <w:caps w:val="0"/>
            <w:noProof/>
          </w:rPr>
          <w:t>11</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Wykaz tabel</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_Toc437190911 \h </w:instrText>
        </w:r>
        <w:r w:rsidRPr="001D1000">
          <w:rPr>
            <w:rFonts w:ascii="Arial" w:hAnsi="Arial" w:cs="Arial"/>
            <w:b w:val="0"/>
            <w:caps w:val="0"/>
            <w:noProof/>
            <w:webHidden/>
          </w:rPr>
        </w:r>
        <w:r w:rsidRPr="001D1000">
          <w:rPr>
            <w:rFonts w:ascii="Arial" w:hAnsi="Arial" w:cs="Arial"/>
            <w:b w:val="0"/>
            <w:caps w:val="0"/>
            <w:noProof/>
            <w:webHidden/>
          </w:rPr>
          <w:fldChar w:fldCharType="separate"/>
        </w:r>
        <w:r w:rsidR="002A16C7">
          <w:rPr>
            <w:rFonts w:ascii="Arial" w:hAnsi="Arial" w:cs="Arial"/>
            <w:b w:val="0"/>
            <w:caps w:val="0"/>
            <w:noProof/>
            <w:webHidden/>
          </w:rPr>
          <w:t>76</w:t>
        </w:r>
        <w:r w:rsidRPr="001D1000">
          <w:rPr>
            <w:rFonts w:ascii="Arial" w:hAnsi="Arial" w:cs="Arial"/>
            <w:b w:val="0"/>
            <w:caps w:val="0"/>
            <w:noProof/>
            <w:webHidden/>
          </w:rPr>
          <w:fldChar w:fldCharType="end"/>
        </w:r>
      </w:hyperlink>
    </w:p>
    <w:p w14:paraId="27641D1C" w14:textId="77777777" w:rsidR="00DB4197" w:rsidRPr="008E6E7F" w:rsidRDefault="00C65655" w:rsidP="007C6741">
      <w:pPr>
        <w:rPr>
          <w:rFonts w:cs="Arial"/>
        </w:rPr>
      </w:pPr>
      <w:r w:rsidRPr="008E6E7F">
        <w:rPr>
          <w:rFonts w:cs="Arial"/>
        </w:rPr>
        <w:fldChar w:fldCharType="end"/>
      </w:r>
    </w:p>
    <w:p w14:paraId="46BD887F" w14:textId="77777777" w:rsidR="00B42833" w:rsidRDefault="00B42833" w:rsidP="002A41BA">
      <w:pPr>
        <w:pStyle w:val="Nagwek1"/>
      </w:pPr>
      <w:bookmarkStart w:id="25" w:name="_Toc437097074"/>
      <w:bookmarkStart w:id="26" w:name="_Toc437130520"/>
      <w:bookmarkStart w:id="27" w:name="_Toc437190824"/>
      <w:bookmarkStart w:id="28" w:name="_Toc437097152"/>
      <w:bookmarkStart w:id="29" w:name="_Toc437130598"/>
      <w:bookmarkStart w:id="30" w:name="_Toc437158467"/>
      <w:bookmarkStart w:id="31" w:name="_Toc437158578"/>
      <w:bookmarkStart w:id="32" w:name="_Toc437159082"/>
      <w:bookmarkStart w:id="33" w:name="_Toc437159170"/>
      <w:r>
        <w:lastRenderedPageBreak/>
        <w:t>Motywacja podjęcia tematu</w:t>
      </w:r>
      <w:bookmarkEnd w:id="25"/>
      <w:bookmarkEnd w:id="26"/>
      <w:bookmarkEnd w:id="27"/>
    </w:p>
    <w:p w14:paraId="702A5B5B" w14:textId="77777777" w:rsidR="00B42833" w:rsidRDefault="00B42833" w:rsidP="00B42833">
      <w:pPr>
        <w:pStyle w:val="Zwykyakapit"/>
      </w:pPr>
      <w:r>
        <w:t>Wraz z rozwojem technologii mocno rozwija się turystyka na świecie – podróże do</w:t>
      </w:r>
      <w:r w:rsidR="00364B0C">
        <w:t> </w:t>
      </w:r>
      <w:r>
        <w:t>odległych miejsc zajmują coraz mniej czasu i są coraz tańsze. W czasach, w których Internet towarzyszy człowiekowi wszędzie, to naturalne, że szuka potrzebnych mu informacji do</w:t>
      </w:r>
      <w:r w:rsidR="00364B0C">
        <w:t> </w:t>
      </w:r>
      <w:r>
        <w:t>utworzenia planów swoich wypraw w zasobach sieciowych.</w:t>
      </w:r>
    </w:p>
    <w:p w14:paraId="23FFAF7E" w14:textId="77777777" w:rsidR="00B42833" w:rsidRDefault="00B42833" w:rsidP="00B42833">
      <w:pPr>
        <w:pStyle w:val="Zwykyakapit"/>
      </w:pPr>
      <w:r>
        <w:t>Ostatnimi czasy popularność serwisów udostępniających wskazówki na temat atrakcji w</w:t>
      </w:r>
      <w:r w:rsidR="00364B0C">
        <w:t> </w:t>
      </w:r>
      <w:r>
        <w:t xml:space="preserve">wybranych miejscowościach znacząco rośnie, zwłaszcza w okresie wakacyjnym. Użytkownicy szukają na nich nie tylko informacji na temat wybranego miejsca, ale także chcą poznać opinie innych, by jak najbardziej zminimalizować ryzyko nieudanego wypoczynku. </w:t>
      </w:r>
    </w:p>
    <w:p w14:paraId="22FC2AF3" w14:textId="77777777" w:rsidR="00B42833" w:rsidRPr="00821D70" w:rsidRDefault="00B42833" w:rsidP="00B42833">
      <w:pPr>
        <w:pStyle w:val="Zwykyakapit"/>
      </w:pPr>
      <w:r>
        <w:t xml:space="preserve">Zespół chciał wykorzystać wzrost popularności serwisów o takiej tematyce i spróbował utworzyć produkt konkurencyjny wobec istniejących, który zadowoliłby oczekiwania potencjalnych klientów. </w:t>
      </w:r>
    </w:p>
    <w:p w14:paraId="3F086C44" w14:textId="77777777" w:rsidR="00B42833" w:rsidRDefault="00B42833" w:rsidP="002A41BA">
      <w:pPr>
        <w:pStyle w:val="Nagwek2"/>
      </w:pPr>
      <w:bookmarkStart w:id="34" w:name="_Toc437097075"/>
      <w:bookmarkStart w:id="35" w:name="_Ref437125438"/>
      <w:bookmarkStart w:id="36" w:name="_Ref437125460"/>
      <w:bookmarkStart w:id="37" w:name="_Ref437125509"/>
      <w:bookmarkStart w:id="38" w:name="_Toc437130521"/>
      <w:bookmarkStart w:id="39" w:name="_Toc437190825"/>
      <w:r>
        <w:t>Istniejące systemy o podobnej tematyce</w:t>
      </w:r>
      <w:bookmarkEnd w:id="34"/>
      <w:bookmarkEnd w:id="35"/>
      <w:bookmarkEnd w:id="36"/>
      <w:bookmarkEnd w:id="37"/>
      <w:bookmarkEnd w:id="38"/>
      <w:bookmarkEnd w:id="39"/>
    </w:p>
    <w:p w14:paraId="412E4B30" w14:textId="77777777" w:rsidR="00B42833" w:rsidRPr="009F71EA" w:rsidRDefault="00B42833" w:rsidP="00B42833">
      <w:pPr>
        <w:pStyle w:val="Zwykyakapit"/>
      </w:pPr>
      <w:r>
        <w:t>Serwisy internetowe o tematyce turystycznej to nie nowość we współczesnym Internecie. Zespół dobrał kilka głównych portali, porównał ze sobą ich funkcjonalności i</w:t>
      </w:r>
      <w:r w:rsidR="00364B0C">
        <w:t> </w:t>
      </w:r>
      <w:r>
        <w:t xml:space="preserve">spróbował je wzbogacić swoimi pomysłami. </w:t>
      </w:r>
      <w:r w:rsidRPr="009F71EA">
        <w:rPr>
          <w:lang w:val="en-US"/>
        </w:rPr>
        <w:t>Do takich serwisów należą Tripadvisor, Fodors</w:t>
      </w:r>
      <w:r w:rsidR="008F76F6">
        <w:rPr>
          <w:lang w:val="en-US"/>
        </w:rPr>
        <w:t xml:space="preserve"> [</w:t>
      </w:r>
      <w:r w:rsidR="00C65655" w:rsidRPr="00E47743">
        <w:rPr>
          <w:lang w:val="en-US"/>
        </w:rPr>
        <w:t>2</w:t>
      </w:r>
      <w:r w:rsidR="008F76F6">
        <w:rPr>
          <w:lang w:val="en-US"/>
        </w:rPr>
        <w:t>]</w:t>
      </w:r>
      <w:r w:rsidRPr="009F71EA">
        <w:rPr>
          <w:lang w:val="en-US"/>
        </w:rPr>
        <w:t>, Travelocity</w:t>
      </w:r>
      <w:r w:rsidR="008F76F6">
        <w:rPr>
          <w:lang w:val="en-US"/>
        </w:rPr>
        <w:t xml:space="preserve"> [4]</w:t>
      </w:r>
      <w:r w:rsidRPr="009F71EA">
        <w:rPr>
          <w:lang w:val="en-US"/>
        </w:rPr>
        <w:t xml:space="preserve">, Letsgo, Frommers, Lonelyplanet oraz </w:t>
      </w:r>
      <w:r>
        <w:rPr>
          <w:lang w:val="en-US"/>
        </w:rPr>
        <w:t xml:space="preserve">Intrepidtravel. </w:t>
      </w:r>
      <w:r w:rsidRPr="009F71EA">
        <w:t>Ponieważ zakres funkcjonalności powyższych portali</w:t>
      </w:r>
      <w:r>
        <w:t xml:space="preserve"> wydaje się być bardzo zbliżony, zespół zdecydował się na</w:t>
      </w:r>
      <w:r w:rsidR="00364B0C">
        <w:t> </w:t>
      </w:r>
      <w:r>
        <w:t xml:space="preserve">opisanie w dokumentacji tylko największego z nich, Tripadvisora, który zgodnie z </w:t>
      </w:r>
      <w:r w:rsidRPr="007361D3">
        <w:rPr>
          <w:rStyle w:val="OdsyaczZnak"/>
        </w:rPr>
        <w:t>Google Trends</w:t>
      </w:r>
      <w:commentRangeStart w:id="40"/>
      <w:r>
        <w:rPr>
          <w:rStyle w:val="OdsyaczZnak"/>
        </w:rPr>
        <w:t xml:space="preserve"> </w:t>
      </w:r>
      <w:r w:rsidRPr="00784F91">
        <w:rPr>
          <w:rStyle w:val="OdsyaczZnak"/>
          <w:i w:val="0"/>
        </w:rPr>
        <w:t>[</w:t>
      </w:r>
      <w:r w:rsidR="00084473" w:rsidRPr="00784F91">
        <w:rPr>
          <w:rStyle w:val="OdsyaczZnak"/>
          <w:i w:val="0"/>
        </w:rPr>
        <w:t>1</w:t>
      </w:r>
      <w:r w:rsidRPr="00784F91">
        <w:rPr>
          <w:rStyle w:val="OdsyaczZnak"/>
          <w:i w:val="0"/>
        </w:rPr>
        <w:t>]</w:t>
      </w:r>
      <w:commentRangeEnd w:id="40"/>
      <w:r w:rsidR="00784F91">
        <w:rPr>
          <w:rStyle w:val="Odwoaniedokomentarza"/>
        </w:rPr>
        <w:commentReference w:id="40"/>
      </w:r>
      <w:r>
        <w:rPr>
          <w:rStyle w:val="OdsyaczZnak"/>
        </w:rPr>
        <w:t xml:space="preserve"> </w:t>
      </w:r>
      <w:r>
        <w:t>króluje obecnie na rynku.</w:t>
      </w:r>
    </w:p>
    <w:p w14:paraId="28074C27" w14:textId="77777777" w:rsidR="00B42833" w:rsidRPr="007361D3" w:rsidRDefault="00B42833" w:rsidP="002A41BA">
      <w:pPr>
        <w:pStyle w:val="Nagwek2"/>
      </w:pPr>
      <w:bookmarkStart w:id="41" w:name="_Toc437190826"/>
      <w:r w:rsidRPr="007361D3">
        <w:t>Tripadvisor.com</w:t>
      </w:r>
      <w:bookmarkEnd w:id="41"/>
    </w:p>
    <w:p w14:paraId="3B01343B" w14:textId="77777777" w:rsidR="00B42833" w:rsidRDefault="00B42833" w:rsidP="00B42833">
      <w:pPr>
        <w:keepNext/>
        <w:jc w:val="center"/>
      </w:pPr>
      <w:r>
        <w:rPr>
          <w:noProof/>
        </w:rPr>
        <w:drawing>
          <wp:inline distT="0" distB="0" distL="0" distR="0" wp14:anchorId="1F70888C" wp14:editId="3B332D6A">
            <wp:extent cx="5400000" cy="2547000"/>
            <wp:effectExtent l="19050" t="0" r="0" b="0"/>
            <wp:docPr id="181" name="Obraz 34" descr="tripadvi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advisor.jpg"/>
                    <pic:cNvPicPr/>
                  </pic:nvPicPr>
                  <pic:blipFill>
                    <a:blip r:embed="rId15" cstate="print"/>
                    <a:stretch>
                      <a:fillRect/>
                    </a:stretch>
                  </pic:blipFill>
                  <pic:spPr>
                    <a:xfrm>
                      <a:off x="0" y="0"/>
                      <a:ext cx="5400000" cy="2547000"/>
                    </a:xfrm>
                    <a:prstGeom prst="rect">
                      <a:avLst/>
                    </a:prstGeom>
                  </pic:spPr>
                </pic:pic>
              </a:graphicData>
            </a:graphic>
          </wp:inline>
        </w:drawing>
      </w:r>
    </w:p>
    <w:p w14:paraId="383DA0E3" w14:textId="77777777" w:rsidR="00B42833" w:rsidRDefault="00B42833" w:rsidP="00B42833">
      <w:pPr>
        <w:pStyle w:val="Podpisobrazka"/>
      </w:pPr>
      <w:bookmarkStart w:id="42" w:name="_Ref437124195"/>
      <w:bookmarkStart w:id="43" w:name="_Toc437271130"/>
      <w:r>
        <w:t>Rys.</w:t>
      </w:r>
      <w:r w:rsidR="00C65655">
        <w:fldChar w:fldCharType="begin"/>
      </w:r>
      <w:r w:rsidR="00B569F6">
        <w:instrText xml:space="preserve"> STYLEREF 1 \s </w:instrText>
      </w:r>
      <w:r w:rsidR="00C65655">
        <w:fldChar w:fldCharType="separate"/>
      </w:r>
      <w:r w:rsidR="002A16C7">
        <w:rPr>
          <w:noProof/>
        </w:rPr>
        <w:t>1</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w:t>
      </w:r>
      <w:r w:rsidR="00C65655">
        <w:rPr>
          <w:noProof/>
        </w:rPr>
        <w:fldChar w:fldCharType="end"/>
      </w:r>
      <w:bookmarkEnd w:id="42"/>
      <w:r>
        <w:t>.</w:t>
      </w:r>
      <w:r w:rsidRPr="006526AE">
        <w:t xml:space="preserve"> Strona główna portalu Tripadvisor</w:t>
      </w:r>
      <w:bookmarkEnd w:id="43"/>
    </w:p>
    <w:p w14:paraId="2F51FC0F" w14:textId="77777777" w:rsidR="00B42833" w:rsidRDefault="00B42833" w:rsidP="00B42833">
      <w:pPr>
        <w:pStyle w:val="Zwykyakapit"/>
      </w:pPr>
      <w:r>
        <w:t xml:space="preserve">Tripadvisor </w:t>
      </w:r>
      <w:r w:rsidRPr="00784F91">
        <w:rPr>
          <w:rStyle w:val="OdsyaczZnak"/>
          <w:i w:val="0"/>
        </w:rPr>
        <w:t>[</w:t>
      </w:r>
      <w:r w:rsidR="008F76F6" w:rsidRPr="008F76F6">
        <w:rPr>
          <w:rStyle w:val="OdsyaczZnak"/>
          <w:i w:val="0"/>
        </w:rPr>
        <w:t>5</w:t>
      </w:r>
      <w:r w:rsidR="001631E4" w:rsidRPr="001631E4">
        <w:rPr>
          <w:rStyle w:val="OdsyaczZnak"/>
          <w:i w:val="0"/>
        </w:rPr>
        <w:t>],</w:t>
      </w:r>
      <w:r>
        <w:rPr>
          <w:rStyle w:val="OdsyaczZnak"/>
        </w:rPr>
        <w:t xml:space="preserve"> </w:t>
      </w:r>
      <w:r w:rsidRPr="00FF5378">
        <w:t>przedstawiony na</w:t>
      </w:r>
      <w:r>
        <w:rPr>
          <w:rStyle w:val="OdsyaczZnak"/>
        </w:rPr>
        <w:t xml:space="preserve"> </w:t>
      </w:r>
      <w:r w:rsidR="009822CA">
        <w:fldChar w:fldCharType="begin"/>
      </w:r>
      <w:r w:rsidR="009822CA">
        <w:instrText xml:space="preserve"> REF _Ref437124195 \h  \* MERGEFORMAT </w:instrText>
      </w:r>
      <w:r w:rsidR="009822CA">
        <w:fldChar w:fldCharType="separate"/>
      </w:r>
      <w:r w:rsidR="002A16C7" w:rsidRPr="00E47743">
        <w:rPr>
          <w:rStyle w:val="OdsyaczZnak"/>
        </w:rPr>
        <w:t>Rys.1</w:t>
      </w:r>
      <w:r w:rsidR="002A16C7">
        <w:t>.1</w:t>
      </w:r>
      <w:r w:rsidR="009822CA">
        <w:fldChar w:fldCharType="end"/>
      </w:r>
      <w:r>
        <w:rPr>
          <w:rStyle w:val="OdsyaczZnak"/>
        </w:rPr>
        <w:t>.,</w:t>
      </w:r>
      <w:r>
        <w:t xml:space="preserve"> to portal, który jako pierwszy przychodzi na</w:t>
      </w:r>
      <w:r w:rsidR="00364B0C">
        <w:t> </w:t>
      </w:r>
      <w:r>
        <w:t xml:space="preserve">myśl, kiedy temat dotyczy turystyki. Jego główną funkcją jest możliwość wyszukania interesującego daną osobę miejsca w celu zaplanowania pojedynczej wycieczki, krótkiej </w:t>
      </w:r>
      <w:r>
        <w:lastRenderedPageBreak/>
        <w:t>podróży albo nawet całego urlopu. Realizuje ją poprzez udostępnienie ogromnej bazy danych z</w:t>
      </w:r>
      <w:r w:rsidR="00364B0C">
        <w:t> </w:t>
      </w:r>
      <w:r>
        <w:t xml:space="preserve">informacjami na temat obiektów wartych uwagi dla potencjalnego turysty. Oprócz tego, </w:t>
      </w:r>
      <w:r w:rsidRPr="003F57AC">
        <w:rPr>
          <w:rStyle w:val="OdsyaczZnak"/>
        </w:rPr>
        <w:t>Tripadvisor</w:t>
      </w:r>
      <w:r>
        <w:t xml:space="preserve"> umożliwia użytkownikom recenzowanie odwiedzonych miejsc w celu pomocy innym osobom rozważającym wyjazd w dane miejsce.</w:t>
      </w:r>
    </w:p>
    <w:p w14:paraId="773F8BE2" w14:textId="77777777" w:rsidR="00B42833" w:rsidRDefault="00784F91" w:rsidP="00B42833">
      <w:pPr>
        <w:pStyle w:val="Zwykyakapit"/>
      </w:pPr>
      <w:r>
        <w:t>Portal ten osiągnął duży sukces i n</w:t>
      </w:r>
      <w:r w:rsidR="00B42833">
        <w:t xml:space="preserve">asz serwis internetowy czerpie z </w:t>
      </w:r>
      <w:r>
        <w:t>niego</w:t>
      </w:r>
      <w:r w:rsidR="00B42833">
        <w:t xml:space="preserve"> dużo inspiracji</w:t>
      </w:r>
      <w:r>
        <w:t>.</w:t>
      </w:r>
      <w:r w:rsidR="00B42833">
        <w:t xml:space="preserve"> Mamy jednak pomysły, jak uczynić go jeszcze lepszym. </w:t>
      </w:r>
    </w:p>
    <w:p w14:paraId="5BE66565" w14:textId="77777777" w:rsidR="00B42833" w:rsidRDefault="00B42833" w:rsidP="00B42833">
      <w:pPr>
        <w:pStyle w:val="Zwykyakapit"/>
      </w:pPr>
      <w:r>
        <w:t xml:space="preserve">W czasach, kiedy strony społecznościowe przynoszą największe zyski i mają największą bazę użytkowników, funkcje </w:t>
      </w:r>
      <w:r w:rsidRPr="003F57AC">
        <w:rPr>
          <w:rStyle w:val="OdsyaczZnak"/>
        </w:rPr>
        <w:t xml:space="preserve">Tripadvisora </w:t>
      </w:r>
      <w:r>
        <w:t>w tej kategorii są nierozwinięte. Wiele osób nie ma powodu, żeby w ogóle zakładać na nim konta, a co za tym idzie - nie wiążą się</w:t>
      </w:r>
      <w:r w:rsidR="00364B0C">
        <w:t> </w:t>
      </w:r>
      <w:r>
        <w:t>bezpośrednio ze stroną. Fork wzbogaca znane i sprawdzone funkcjonalności turystyczne o</w:t>
      </w:r>
      <w:r w:rsidR="00364B0C">
        <w:t> </w:t>
      </w:r>
      <w:r w:rsidRPr="003F57AC">
        <w:rPr>
          <w:rStyle w:val="OdsyaczZnak"/>
        </w:rPr>
        <w:t>Wydarzenia</w:t>
      </w:r>
      <w:r>
        <w:t xml:space="preserve">. Jest to idea na mechanizm integrujący ze sobą użytkowników serwisu. Pod tym pojęciem może się kryć rzeczywiste wydarzenie, jak np. koncert, do którego udziału mogą zapisać się wszyscy, ale też wycieczki - kiedy szukamy dodatkowych osób na wyjazd albo potrzebujemy platformy do organizacji urlopu. </w:t>
      </w:r>
    </w:p>
    <w:p w14:paraId="30CCBD1E" w14:textId="77777777" w:rsidR="00B42833" w:rsidRDefault="00B42833" w:rsidP="00B42833">
      <w:pPr>
        <w:pStyle w:val="Zwykyakapit"/>
      </w:pPr>
      <w:r>
        <w:t>Nasza aplikacja w dodatku umożliwia dodawanie znajomych, dzięki czemu użytkownik może w łatwy sposób pozostać w kontakcie z poznanymi na wakacjach osobami i zaplanować z</w:t>
      </w:r>
      <w:r w:rsidR="00364B0C">
        <w:t> </w:t>
      </w:r>
      <w:r>
        <w:t xml:space="preserve">nimi swoją kolejną podróż. </w:t>
      </w:r>
    </w:p>
    <w:p w14:paraId="397FF12E" w14:textId="77777777" w:rsidR="00B42833" w:rsidRDefault="00B42833" w:rsidP="0029244D">
      <w:pPr>
        <w:pStyle w:val="Zwykyakapit"/>
      </w:pPr>
      <w:r>
        <w:t xml:space="preserve">Oprócz tego, w przeciwieństwie do </w:t>
      </w:r>
      <w:r w:rsidRPr="00FF5378">
        <w:rPr>
          <w:rStyle w:val="OdsyaczZnak"/>
        </w:rPr>
        <w:t>Tripadvisora</w:t>
      </w:r>
      <w:r>
        <w:t xml:space="preserve"> i innych podobnych tematem portali, jak </w:t>
      </w:r>
      <w:r w:rsidRPr="00FF5378">
        <w:rPr>
          <w:rStyle w:val="OdsyaczZnak"/>
        </w:rPr>
        <w:t>Fodors</w:t>
      </w:r>
      <w:r>
        <w:t xml:space="preserve"> [</w:t>
      </w:r>
      <w:r w:rsidRPr="00FF5378">
        <w:rPr>
          <w:rStyle w:val="OdsyaczZnak"/>
        </w:rPr>
        <w:t xml:space="preserve">źródło </w:t>
      </w:r>
      <w:r w:rsidR="00084473">
        <w:rPr>
          <w:rStyle w:val="OdsyaczZnak"/>
        </w:rPr>
        <w:t>2</w:t>
      </w:r>
      <w:r>
        <w:t xml:space="preserve">] i </w:t>
      </w:r>
      <w:r w:rsidRPr="00FF5378">
        <w:rPr>
          <w:rStyle w:val="OdsyaczZnak"/>
        </w:rPr>
        <w:t>Travelocity</w:t>
      </w:r>
      <w:r>
        <w:t xml:space="preserve"> [</w:t>
      </w:r>
      <w:r w:rsidRPr="00FF5378">
        <w:rPr>
          <w:rStyle w:val="OdsyaczZnak"/>
        </w:rPr>
        <w:t xml:space="preserve">źródło </w:t>
      </w:r>
      <w:r w:rsidR="00084473">
        <w:rPr>
          <w:rStyle w:val="OdsyaczZnak"/>
        </w:rPr>
        <w:t>4</w:t>
      </w:r>
      <w:r>
        <w:t>], Fork skupia się na obiektach z Gdańska i okolic. Baza zabytków, hoteli oraz innych miejsc zainteresowań dla tego miasta jest większa niż baza potencjalnej konkurencji (dla przykładu, dla portalu Fodors jest bardzo niewielka i przechowuje jedynie kilkanaście obiektów). Czyni to naszą stronę bardziej atrakcyjną dla wszystkich osób, które planują swoją podróż do Gdańska oraz dla samych mieszkańców tego miasta, którzy mogą się organizować na lokalne wycieczki i wydarzenia.</w:t>
      </w:r>
    </w:p>
    <w:p w14:paraId="7C543DE9" w14:textId="77777777" w:rsidR="0029244D" w:rsidRPr="00821D70" w:rsidRDefault="0029244D" w:rsidP="0029244D">
      <w:pPr>
        <w:pStyle w:val="Zwykyakapit"/>
      </w:pPr>
      <w:r w:rsidRPr="0029244D">
        <w:t>Innym przykładem portalu, który mimo zupełnie innej tematyki realizuje zbliżone funkcjonalności</w:t>
      </w:r>
      <w:r w:rsidR="006C7E4F">
        <w:t>,</w:t>
      </w:r>
      <w:r w:rsidRPr="0029244D">
        <w:t xml:space="preserve"> jest trójmiasto.pl</w:t>
      </w:r>
      <w:r w:rsidR="008F76F6">
        <w:t xml:space="preserve"> [</w:t>
      </w:r>
      <w:r w:rsidR="00C65655" w:rsidRPr="00E47743">
        <w:rPr>
          <w:i/>
        </w:rPr>
        <w:t>3</w:t>
      </w:r>
      <w:r w:rsidR="008F76F6">
        <w:t>]</w:t>
      </w:r>
      <w:r w:rsidRPr="0029244D">
        <w:t xml:space="preserve">. Serwis ten stanowi źródło informacji o Gdańsku, Sopocie </w:t>
      </w:r>
      <w:r w:rsidR="00364B0C">
        <w:t>i </w:t>
      </w:r>
      <w:r w:rsidRPr="0029244D">
        <w:t>Gdyni. Oferuje wiadomości z każdej kategorii</w:t>
      </w:r>
      <w:r w:rsidR="006C7E4F">
        <w:t xml:space="preserve"> -</w:t>
      </w:r>
      <w:r w:rsidRPr="0029244D">
        <w:t xml:space="preserve"> od kultury, poprzez sport aż do pracy i nauki. Jest to jednak portal czysto informacyjny i nie oferuje rozbudowanych funkcji społecznościowych. Nie istnieje również możliwość tworzenia własnych wydarzeń i imprez.</w:t>
      </w:r>
    </w:p>
    <w:p w14:paraId="46D8096F" w14:textId="77777777" w:rsidR="00B42833" w:rsidRDefault="00B42833" w:rsidP="002A41BA">
      <w:pPr>
        <w:pStyle w:val="Nagwek1"/>
      </w:pPr>
      <w:bookmarkStart w:id="44" w:name="_Toc437097076"/>
      <w:bookmarkStart w:id="45" w:name="_Toc437130522"/>
      <w:bookmarkStart w:id="46" w:name="_Toc437190827"/>
      <w:r>
        <w:lastRenderedPageBreak/>
        <w:t>Wizja projektu</w:t>
      </w:r>
      <w:bookmarkEnd w:id="44"/>
      <w:bookmarkEnd w:id="45"/>
      <w:bookmarkEnd w:id="46"/>
    </w:p>
    <w:p w14:paraId="68EEAF7A" w14:textId="77777777" w:rsidR="00B42833" w:rsidRDefault="00B42833" w:rsidP="002A41BA">
      <w:pPr>
        <w:pStyle w:val="Nagwek2"/>
      </w:pPr>
      <w:bookmarkStart w:id="47" w:name="_Toc437097077"/>
      <w:bookmarkStart w:id="48" w:name="_Toc437130523"/>
      <w:bookmarkStart w:id="49" w:name="_Toc437190828"/>
      <w:r>
        <w:t>Plan projektu inżynierskiego</w:t>
      </w:r>
      <w:bookmarkEnd w:id="47"/>
      <w:bookmarkEnd w:id="48"/>
      <w:bookmarkEnd w:id="49"/>
    </w:p>
    <w:p w14:paraId="27CED874" w14:textId="77777777" w:rsidR="00B42833" w:rsidRDefault="00B42833" w:rsidP="002A41BA">
      <w:pPr>
        <w:pStyle w:val="Nagwek3"/>
      </w:pPr>
      <w:bookmarkStart w:id="50" w:name="_Toc437097078"/>
      <w:bookmarkStart w:id="51" w:name="_Toc437130524"/>
      <w:bookmarkStart w:id="52" w:name="_Toc437190829"/>
      <w:r>
        <w:t>Opis projektu</w:t>
      </w:r>
      <w:bookmarkEnd w:id="50"/>
      <w:bookmarkEnd w:id="51"/>
      <w:bookmarkEnd w:id="52"/>
    </w:p>
    <w:p w14:paraId="45529AA7" w14:textId="77777777" w:rsidR="00A47D26" w:rsidRPr="00A47D26" w:rsidRDefault="00A47D26" w:rsidP="00A47D26">
      <w:pPr>
        <w:pStyle w:val="Zwykyakapit"/>
      </w:pPr>
      <w:r w:rsidRPr="00A47D26">
        <w:t xml:space="preserve">Projekt wytwarzany jest dla własnych potrzeb, bez obecności zewnętrznego klienta. Źródłem wymagań jest zespół, który zdefiniował </w:t>
      </w:r>
      <w:r>
        <w:t xml:space="preserve">je na podstawie poszukiwań przy pomocy przeglądarki </w:t>
      </w:r>
      <w:r w:rsidRPr="00A47D26">
        <w:t>podobnych produktów na rynku. W ramach projektu powstanie serwis internetowy o tematyce turystyki, z wykorzystaniem elementów geolokalizacji</w:t>
      </w:r>
      <w:r>
        <w:t xml:space="preserve"> oraz aplikacja mobilna, realizująca mobilny sposób dostępu do funkcjonalności serwisu z urządzeń mobilnych z</w:t>
      </w:r>
      <w:r w:rsidR="00364B0C">
        <w:t> </w:t>
      </w:r>
      <w:r>
        <w:t>systemem Android</w:t>
      </w:r>
      <w:r w:rsidRPr="00A47D26">
        <w:t>.</w:t>
      </w:r>
    </w:p>
    <w:p w14:paraId="0D03E192" w14:textId="77777777" w:rsidR="00B42833" w:rsidRDefault="00B42833" w:rsidP="002A41BA">
      <w:pPr>
        <w:pStyle w:val="Nagwek3"/>
      </w:pPr>
      <w:bookmarkStart w:id="53" w:name="_Toc437097079"/>
      <w:bookmarkStart w:id="54" w:name="_Toc437130525"/>
      <w:bookmarkStart w:id="55" w:name="_Toc437190830"/>
      <w:r>
        <w:t>Charakterystyka użytkowników</w:t>
      </w:r>
      <w:bookmarkEnd w:id="53"/>
      <w:bookmarkEnd w:id="54"/>
      <w:bookmarkEnd w:id="55"/>
    </w:p>
    <w:p w14:paraId="68F15CE7" w14:textId="77777777" w:rsidR="00B42833" w:rsidRDefault="00B42833" w:rsidP="00B42833">
      <w:pPr>
        <w:pStyle w:val="Zwykyakapit"/>
      </w:pPr>
      <w:r>
        <w:t>Zespół założył, że z funkcjonalności aplikacji korzystać będą trzy główne grupy użytkowników:</w:t>
      </w:r>
    </w:p>
    <w:p w14:paraId="0E85F2F9" w14:textId="77777777" w:rsidR="00B42833" w:rsidRDefault="00B42833" w:rsidP="00B42833">
      <w:pPr>
        <w:pStyle w:val="Akapitzlist"/>
        <w:numPr>
          <w:ilvl w:val="0"/>
          <w:numId w:val="6"/>
        </w:numPr>
      </w:pPr>
      <w:r>
        <w:rPr>
          <w:i/>
        </w:rPr>
        <w:t>T</w:t>
      </w:r>
      <w:r w:rsidRPr="00B4426E">
        <w:rPr>
          <w:i/>
        </w:rPr>
        <w:t>urysta</w:t>
      </w:r>
      <w:r>
        <w:t xml:space="preserve"> - chce znaleźć informacje na temat pobliskich atrakcji w Gdańsku. Chce mieć możliwość wyszukiwania i wyświetlania obiektów, tworzenia opinii i</w:t>
      </w:r>
      <w:r w:rsidR="00364B0C">
        <w:t> </w:t>
      </w:r>
      <w:r>
        <w:t>oceniania atrakcji, a także brać udział oraz zapraszać innych użytkowników do</w:t>
      </w:r>
      <w:r w:rsidR="00364B0C">
        <w:t> </w:t>
      </w:r>
      <w:r>
        <w:t xml:space="preserve">wzięciu udziału w wydarzeniach. </w:t>
      </w:r>
    </w:p>
    <w:p w14:paraId="43C6E0E5" w14:textId="77777777" w:rsidR="00B42833" w:rsidRDefault="00B42833" w:rsidP="00B42833">
      <w:pPr>
        <w:pStyle w:val="Akapitzlist"/>
        <w:numPr>
          <w:ilvl w:val="0"/>
          <w:numId w:val="6"/>
        </w:numPr>
      </w:pPr>
      <w:r>
        <w:rPr>
          <w:i/>
        </w:rPr>
        <w:t>W</w:t>
      </w:r>
      <w:r w:rsidRPr="00B4426E">
        <w:rPr>
          <w:i/>
        </w:rPr>
        <w:t>łaściciel atrakcji</w:t>
      </w:r>
      <w:r>
        <w:t xml:space="preserve"> - chce mieć możliwość aktualizowania informacji o swoim obiekcie. Dodatkowo chce, aby system informował go o dodawaniu nowych komentarzy i ocen o swoim obiekcie.</w:t>
      </w:r>
    </w:p>
    <w:p w14:paraId="3FAE9200" w14:textId="77777777" w:rsidR="00B42833" w:rsidRPr="00B4426E" w:rsidRDefault="00B42833" w:rsidP="00B42833">
      <w:pPr>
        <w:pStyle w:val="Akapitzlist"/>
        <w:numPr>
          <w:ilvl w:val="0"/>
          <w:numId w:val="6"/>
        </w:numPr>
      </w:pPr>
      <w:r>
        <w:rPr>
          <w:i/>
        </w:rPr>
        <w:t>A</w:t>
      </w:r>
      <w:r w:rsidRPr="00B4426E">
        <w:rPr>
          <w:i/>
        </w:rPr>
        <w:t>dministrator systemu</w:t>
      </w:r>
      <w:r>
        <w:t xml:space="preserve"> - chce mieć możliwość łatwego uzupełniania strony o</w:t>
      </w:r>
      <w:r w:rsidR="00364B0C">
        <w:t> </w:t>
      </w:r>
      <w:r>
        <w:t>nowe materiały, usuwania/akceptowania materiałów nadsyłanych przez</w:t>
      </w:r>
      <w:r w:rsidR="00364B0C">
        <w:t> u</w:t>
      </w:r>
      <w:r>
        <w:t>żytkowników oraz kontroli nad kontami użytkowników (blokady).</w:t>
      </w:r>
    </w:p>
    <w:p w14:paraId="2723D78D" w14:textId="77777777" w:rsidR="00B42833" w:rsidRDefault="00B42833" w:rsidP="002A41BA">
      <w:pPr>
        <w:pStyle w:val="Nagwek2"/>
      </w:pPr>
      <w:bookmarkStart w:id="56" w:name="_Toc437097080"/>
      <w:bookmarkStart w:id="57" w:name="_Toc437130526"/>
      <w:bookmarkStart w:id="58" w:name="_Toc437190831"/>
      <w:r>
        <w:t>Dobór narzędzi</w:t>
      </w:r>
      <w:bookmarkEnd w:id="56"/>
      <w:bookmarkEnd w:id="57"/>
      <w:bookmarkEnd w:id="58"/>
    </w:p>
    <w:p w14:paraId="251115FD" w14:textId="77777777" w:rsidR="00B42833" w:rsidRDefault="00B42833" w:rsidP="002A41BA">
      <w:pPr>
        <w:pStyle w:val="Nagwek3"/>
      </w:pPr>
      <w:bookmarkStart w:id="59" w:name="_Toc437097081"/>
      <w:bookmarkStart w:id="60" w:name="_Toc437130527"/>
      <w:bookmarkStart w:id="61" w:name="_Toc437190832"/>
      <w:r>
        <w:t>Narzędzia do wytwarzania kodu</w:t>
      </w:r>
      <w:bookmarkEnd w:id="59"/>
      <w:bookmarkEnd w:id="60"/>
      <w:bookmarkEnd w:id="61"/>
    </w:p>
    <w:p w14:paraId="1B85559E" w14:textId="77777777" w:rsidR="00B42833" w:rsidRPr="005050A6" w:rsidRDefault="00B42833" w:rsidP="00B42833">
      <w:pPr>
        <w:pStyle w:val="Zwykyakapit"/>
      </w:pPr>
      <w:r>
        <w:t xml:space="preserve">Kod źródłowy aplikacji webowej został napisany przy pomocy </w:t>
      </w:r>
      <w:r w:rsidRPr="005050A6">
        <w:t>IDE</w:t>
      </w:r>
      <w:r w:rsidRPr="005050A6">
        <w:rPr>
          <w:i/>
        </w:rPr>
        <w:t xml:space="preserve"> IntelliJ IDEA</w:t>
      </w:r>
      <w:r>
        <w:t xml:space="preserve"> w wersji </w:t>
      </w:r>
      <w:r w:rsidRPr="005050A6">
        <w:rPr>
          <w:i/>
        </w:rPr>
        <w:t>14.0.1</w:t>
      </w:r>
      <w:r w:rsidR="00084473">
        <w:rPr>
          <w:i/>
        </w:rPr>
        <w:t xml:space="preserve"> </w:t>
      </w:r>
      <w:r w:rsidR="00C65655" w:rsidRPr="00E47743">
        <w:t>[6]</w:t>
      </w:r>
      <w:r>
        <w:t xml:space="preserve">, którego twórcą jest firma </w:t>
      </w:r>
      <w:r w:rsidRPr="005050A6">
        <w:rPr>
          <w:i/>
        </w:rPr>
        <w:t>JetBrains</w:t>
      </w:r>
      <w:r>
        <w:t>. Zastosowanym frameworkiem w projekcie jest</w:t>
      </w:r>
      <w:r w:rsidR="00364B0C">
        <w:t> </w:t>
      </w:r>
      <w:r w:rsidRPr="005050A6">
        <w:rPr>
          <w:i/>
        </w:rPr>
        <w:t>Grails</w:t>
      </w:r>
      <w:r w:rsidR="00084473">
        <w:rPr>
          <w:i/>
        </w:rPr>
        <w:t xml:space="preserve"> </w:t>
      </w:r>
      <w:r w:rsidR="00C65655" w:rsidRPr="00E47743">
        <w:t>[7]</w:t>
      </w:r>
      <w:r>
        <w:t xml:space="preserve"> w wersji</w:t>
      </w:r>
      <w:r w:rsidRPr="005050A6">
        <w:rPr>
          <w:i/>
        </w:rPr>
        <w:t xml:space="preserve"> 3.0.9</w:t>
      </w:r>
      <w:r>
        <w:t xml:space="preserve">.  Kod źródłowy aplikacji mobilnej został napisany w języku Java, przy pomocy IDE </w:t>
      </w:r>
      <w:r w:rsidRPr="005050A6">
        <w:rPr>
          <w:i/>
        </w:rPr>
        <w:t>Android Studio</w:t>
      </w:r>
      <w:r w:rsidR="00084473">
        <w:rPr>
          <w:i/>
        </w:rPr>
        <w:t xml:space="preserve"> </w:t>
      </w:r>
      <w:r w:rsidR="00C65655" w:rsidRPr="00E47743">
        <w:t>[8]</w:t>
      </w:r>
      <w:r>
        <w:t xml:space="preserve"> w wersji </w:t>
      </w:r>
      <w:r w:rsidRPr="005050A6">
        <w:rPr>
          <w:i/>
        </w:rPr>
        <w:t>1.3.4</w:t>
      </w:r>
      <w:r>
        <w:t xml:space="preserve">. </w:t>
      </w:r>
      <w:r w:rsidR="00430D37">
        <w:t>Do wykonania bazy danych</w:t>
      </w:r>
      <w:r>
        <w:t xml:space="preserve"> posłużyło oprogramowanie </w:t>
      </w:r>
      <w:r w:rsidRPr="005050A6">
        <w:rPr>
          <w:i/>
        </w:rPr>
        <w:t>MySQL</w:t>
      </w:r>
      <w:r w:rsidR="00084473">
        <w:rPr>
          <w:i/>
        </w:rPr>
        <w:t xml:space="preserve"> </w:t>
      </w:r>
      <w:r w:rsidR="00C65655" w:rsidRPr="00E47743">
        <w:t>[9]</w:t>
      </w:r>
      <w:r>
        <w:t xml:space="preserve"> w wersji </w:t>
      </w:r>
      <w:r w:rsidRPr="005050A6">
        <w:rPr>
          <w:i/>
        </w:rPr>
        <w:t>5.4</w:t>
      </w:r>
      <w:r>
        <w:t xml:space="preserve">. W trakcie tworzenia aplikacji była używana także baza danych </w:t>
      </w:r>
      <w:r w:rsidRPr="002D3ABF">
        <w:rPr>
          <w:i/>
        </w:rPr>
        <w:t>H2</w:t>
      </w:r>
      <w:r w:rsidR="00084473">
        <w:rPr>
          <w:i/>
        </w:rPr>
        <w:t xml:space="preserve"> </w:t>
      </w:r>
      <w:r w:rsidR="00C65655" w:rsidRPr="00E47743">
        <w:t>[10]</w:t>
      </w:r>
      <w:r>
        <w:t xml:space="preserve"> w wersji </w:t>
      </w:r>
      <w:r w:rsidRPr="002D3ABF">
        <w:rPr>
          <w:i/>
        </w:rPr>
        <w:t>1.4.190</w:t>
      </w:r>
      <w:r>
        <w:t>. Do uruchomienia aplikacji na serwerze posłużył nam</w:t>
      </w:r>
      <w:r w:rsidR="00364B0C">
        <w:t> </w:t>
      </w:r>
      <w:r>
        <w:t xml:space="preserve">program </w:t>
      </w:r>
      <w:r w:rsidRPr="002D3ABF">
        <w:rPr>
          <w:i/>
        </w:rPr>
        <w:t>Tomcat</w:t>
      </w:r>
      <w:r w:rsidR="00084473">
        <w:rPr>
          <w:i/>
        </w:rPr>
        <w:t xml:space="preserve"> </w:t>
      </w:r>
      <w:r w:rsidR="00C65655" w:rsidRPr="00E47743">
        <w:t>[11]</w:t>
      </w:r>
      <w:r>
        <w:t xml:space="preserve"> w wersji </w:t>
      </w:r>
      <w:r w:rsidRPr="002D3ABF">
        <w:rPr>
          <w:i/>
        </w:rPr>
        <w:t>7.0.65</w:t>
      </w:r>
    </w:p>
    <w:p w14:paraId="6532458B" w14:textId="77777777" w:rsidR="00B42833" w:rsidRDefault="00B42833" w:rsidP="002A41BA">
      <w:pPr>
        <w:pStyle w:val="Nagwek3"/>
      </w:pPr>
      <w:bookmarkStart w:id="62" w:name="_Toc437097082"/>
      <w:bookmarkStart w:id="63" w:name="_Toc437130528"/>
      <w:bookmarkStart w:id="64" w:name="_Toc437190833"/>
      <w:r>
        <w:t>Narzędzia do komunikacji w zespole</w:t>
      </w:r>
      <w:bookmarkEnd w:id="62"/>
      <w:bookmarkEnd w:id="63"/>
      <w:bookmarkEnd w:id="64"/>
    </w:p>
    <w:p w14:paraId="54A2D9B5" w14:textId="77777777" w:rsidR="00B42833" w:rsidRDefault="00B42833" w:rsidP="00B42833">
      <w:pPr>
        <w:pStyle w:val="Zwykyakapit"/>
      </w:pPr>
      <w:r w:rsidRPr="002D3ABF">
        <w:t xml:space="preserve">Podstawową metodą komunikacji był program do komunikacji głosowej </w:t>
      </w:r>
      <w:r w:rsidRPr="002D3ABF">
        <w:rPr>
          <w:rStyle w:val="OdsyaczZnak"/>
        </w:rPr>
        <w:t>TeamSpeak 3</w:t>
      </w:r>
      <w:r w:rsidRPr="002D3ABF">
        <w:t>. Zespół wykorzystywał prywatny serwer w celu</w:t>
      </w:r>
      <w:r>
        <w:t xml:space="preserve"> komunikacji i</w:t>
      </w:r>
      <w:r w:rsidRPr="002D3ABF">
        <w:t xml:space="preserve"> organizacji spotkań. Dodatkowo, </w:t>
      </w:r>
      <w:r w:rsidRPr="002D3ABF">
        <w:lastRenderedPageBreak/>
        <w:t xml:space="preserve">najważniejsze informacje zostały zapisywane na forum, a w przypadku potrzeby natychmiastowego kontaktu używano telefonów komórkowych. </w:t>
      </w:r>
    </w:p>
    <w:p w14:paraId="0686EA65" w14:textId="77777777" w:rsidR="00B42833" w:rsidRDefault="00B42833" w:rsidP="002A41BA">
      <w:pPr>
        <w:pStyle w:val="Nagwek3"/>
      </w:pPr>
      <w:bookmarkStart w:id="65" w:name="_Toc437097083"/>
      <w:bookmarkStart w:id="66" w:name="_Toc437130529"/>
      <w:bookmarkStart w:id="67" w:name="_Toc437190834"/>
      <w:r>
        <w:t>Narzędzia do współdzielenia kodu i dokumentacji</w:t>
      </w:r>
      <w:bookmarkEnd w:id="65"/>
      <w:bookmarkEnd w:id="66"/>
      <w:bookmarkEnd w:id="67"/>
    </w:p>
    <w:p w14:paraId="00DADEEA" w14:textId="77777777" w:rsidR="00B42833" w:rsidRDefault="00B42833" w:rsidP="00B42833">
      <w:pPr>
        <w:pStyle w:val="Zwykyakapit"/>
      </w:pPr>
      <w:r>
        <w:t xml:space="preserve">Dokumentacja wszelkiego rodzaju została </w:t>
      </w:r>
      <w:r w:rsidR="006C7E4F">
        <w:t>s</w:t>
      </w:r>
      <w:r>
        <w:t xml:space="preserve">tworzona przy pomocy </w:t>
      </w:r>
      <w:r w:rsidRPr="002D3ABF">
        <w:rPr>
          <w:rStyle w:val="OdsyaczZnak"/>
        </w:rPr>
        <w:t>Google Docs</w:t>
      </w:r>
      <w:r>
        <w:t>, w</w:t>
      </w:r>
      <w:r w:rsidR="00364B0C">
        <w:t> </w:t>
      </w:r>
      <w:r>
        <w:t>którym tworzono dokumenty z dostępem jedynie dla opiekuna i członków zespołu.</w:t>
      </w:r>
    </w:p>
    <w:p w14:paraId="67A66FA7" w14:textId="77777777" w:rsidR="00B42833" w:rsidRPr="002D3ABF" w:rsidRDefault="00B42833" w:rsidP="00B42833">
      <w:pPr>
        <w:pStyle w:val="Zwykyakapit"/>
      </w:pPr>
      <w:r>
        <w:t xml:space="preserve">Do współdzielenia kodu zastosowano narzędzie </w:t>
      </w:r>
      <w:r w:rsidRPr="002D3ABF">
        <w:rPr>
          <w:rStyle w:val="OdsyaczZnak"/>
        </w:rPr>
        <w:t>Git</w:t>
      </w:r>
      <w:r>
        <w:t xml:space="preserve"> - prywatne repozytorium utworzono w systemie </w:t>
      </w:r>
      <w:r w:rsidRPr="002D3ABF">
        <w:rPr>
          <w:rStyle w:val="OdsyaczZnak"/>
        </w:rPr>
        <w:t>GitHub</w:t>
      </w:r>
      <w:r>
        <w:t xml:space="preserve">. Przy jego pomocy wytwarzano aplikację. Dodatkowo, kopia repozytorium została utworzona na uczelnianym systemie </w:t>
      </w:r>
      <w:r w:rsidRPr="002D3ABF">
        <w:rPr>
          <w:rStyle w:val="OdsyaczZnak"/>
        </w:rPr>
        <w:t>SVN</w:t>
      </w:r>
      <w:r>
        <w:t>.</w:t>
      </w:r>
    </w:p>
    <w:p w14:paraId="77163FCB" w14:textId="77777777" w:rsidR="00B42833" w:rsidRDefault="00B42833" w:rsidP="002A41BA">
      <w:pPr>
        <w:pStyle w:val="Nagwek3"/>
      </w:pPr>
      <w:bookmarkStart w:id="68" w:name="_Toc437097084"/>
      <w:bookmarkStart w:id="69" w:name="_Toc437130530"/>
      <w:bookmarkStart w:id="70" w:name="_Toc437190835"/>
      <w:r>
        <w:t>Narzędzia do wytwarzania grafiki</w:t>
      </w:r>
      <w:bookmarkEnd w:id="68"/>
      <w:bookmarkEnd w:id="69"/>
      <w:bookmarkEnd w:id="70"/>
    </w:p>
    <w:p w14:paraId="2B9A4A28" w14:textId="77777777" w:rsidR="00B42833" w:rsidRPr="002D3ABF" w:rsidRDefault="00B42833" w:rsidP="00B42833">
      <w:pPr>
        <w:pStyle w:val="Zwykyakapit"/>
      </w:pPr>
      <w:r w:rsidRPr="002D3ABF">
        <w:t xml:space="preserve">Wszelką grafikę wykorzystywaną w projekcie tworzono przy pomocy narzędzia </w:t>
      </w:r>
      <w:r w:rsidRPr="002D3ABF">
        <w:rPr>
          <w:rStyle w:val="OdsyaczZnak"/>
        </w:rPr>
        <w:t>GIMP</w:t>
      </w:r>
      <w:r w:rsidRPr="002D3ABF">
        <w:t xml:space="preserve"> w</w:t>
      </w:r>
      <w:r w:rsidR="00364B0C">
        <w:t> </w:t>
      </w:r>
      <w:r w:rsidRPr="002D3ABF">
        <w:t xml:space="preserve">wersji </w:t>
      </w:r>
      <w:r w:rsidRPr="002D3ABF">
        <w:rPr>
          <w:i/>
        </w:rPr>
        <w:t>2.8.14</w:t>
      </w:r>
      <w:r w:rsidRPr="002D3ABF">
        <w:t xml:space="preserve">. Dodatkowo, mniej wymagające grafiki tworzono z wykorzystaniem narzędzia </w:t>
      </w:r>
      <w:r w:rsidRPr="002D3ABF">
        <w:rPr>
          <w:rStyle w:val="OdsyaczZnak"/>
        </w:rPr>
        <w:t>MS Paint</w:t>
      </w:r>
      <w:r w:rsidRPr="002D3ABF">
        <w:t xml:space="preserve"> firmy </w:t>
      </w:r>
      <w:r w:rsidRPr="002D3ABF">
        <w:rPr>
          <w:rStyle w:val="OdsyaczZnak"/>
        </w:rPr>
        <w:t>Microsof</w:t>
      </w:r>
      <w:r>
        <w:rPr>
          <w:rStyle w:val="OdsyaczZnak"/>
        </w:rPr>
        <w:t>t.</w:t>
      </w:r>
    </w:p>
    <w:p w14:paraId="591B9A4D" w14:textId="77777777" w:rsidR="00B42833" w:rsidRDefault="00B42833" w:rsidP="002A41BA">
      <w:pPr>
        <w:pStyle w:val="Nagwek3"/>
      </w:pPr>
      <w:bookmarkStart w:id="71" w:name="_Toc437097085"/>
      <w:bookmarkStart w:id="72" w:name="_Toc437130531"/>
      <w:bookmarkStart w:id="73" w:name="_Toc437190836"/>
      <w:r>
        <w:t>Technologie wykorzystywane w projekcie</w:t>
      </w:r>
      <w:bookmarkEnd w:id="71"/>
      <w:bookmarkEnd w:id="72"/>
      <w:bookmarkEnd w:id="73"/>
    </w:p>
    <w:p w14:paraId="12FB578A" w14:textId="77777777" w:rsidR="00B42833" w:rsidRDefault="00B42833" w:rsidP="00B42833">
      <w:pPr>
        <w:pStyle w:val="Zwykyakapit"/>
      </w:pPr>
      <w:r w:rsidRPr="00F217A9">
        <w:rPr>
          <w:rStyle w:val="OdsyaczZnak"/>
        </w:rPr>
        <w:t>Groovy</w:t>
      </w:r>
      <w:r>
        <w:t xml:space="preserve"> jest obiektowym językiem programowania. Kompilowany jest do kodu bajtowego, który może być uruchamiany na wirtualnej maszynie Javy (JVM). Dzięki temu ma</w:t>
      </w:r>
      <w:r w:rsidR="00364B0C">
        <w:t> </w:t>
      </w:r>
      <w:r>
        <w:t>się dostęp do większości bibliotek napisanych w Javie. Użyliśmy go w projekcie, ponieważ dwóch członków zespołu miało już doświadczenie w programowaniu w tym języku oraz jest on</w:t>
      </w:r>
      <w:r w:rsidR="00364B0C">
        <w:t> </w:t>
      </w:r>
      <w:r>
        <w:t xml:space="preserve">bardzo podobny do Javy, z którą mieli styczność wszyscy. Kolejnym atutem </w:t>
      </w:r>
      <w:r w:rsidRPr="00F217A9">
        <w:rPr>
          <w:rStyle w:val="OdsyaczZnak"/>
        </w:rPr>
        <w:t>Groov</w:t>
      </w:r>
      <w:r w:rsidR="00430D37">
        <w:rPr>
          <w:rStyle w:val="OdsyaczZnak"/>
        </w:rPr>
        <w:t>y’</w:t>
      </w:r>
      <w:r w:rsidRPr="00F217A9">
        <w:rPr>
          <w:rStyle w:val="OdsyaczZnak"/>
        </w:rPr>
        <w:t>iego</w:t>
      </w:r>
      <w:r>
        <w:t xml:space="preserve"> jest to, że z jego wykorzystaniem został stworzony świetny framework </w:t>
      </w:r>
      <w:r w:rsidRPr="00F217A9">
        <w:rPr>
          <w:rStyle w:val="OdsyaczZnak"/>
        </w:rPr>
        <w:t>Grails</w:t>
      </w:r>
      <w:r>
        <w:rPr>
          <w:rStyle w:val="OdsyaczZnak"/>
        </w:rPr>
        <w:t>,</w:t>
      </w:r>
      <w:r>
        <w:t xml:space="preserve"> wspomagający tworzenie aplikacji internetowych. Opis tego frameworka znajduje się poniżej. </w:t>
      </w:r>
    </w:p>
    <w:p w14:paraId="4F59FB42" w14:textId="77777777" w:rsidR="00B42833" w:rsidRDefault="00B42833" w:rsidP="00B42833">
      <w:pPr>
        <w:pStyle w:val="Zwykyakapit"/>
      </w:pPr>
      <w:r>
        <w:t xml:space="preserve">Tworząc stronę internetową nie sposób się ustrzec takich języków jak </w:t>
      </w:r>
      <w:r w:rsidRPr="00F217A9">
        <w:rPr>
          <w:rStyle w:val="OdsyaczZnak"/>
        </w:rPr>
        <w:t>HTML</w:t>
      </w:r>
      <w:r>
        <w:rPr>
          <w:rStyle w:val="OdsyaczZnak"/>
        </w:rPr>
        <w:t xml:space="preserve">, </w:t>
      </w:r>
      <w:r w:rsidRPr="00F217A9">
        <w:rPr>
          <w:rStyle w:val="OdsyaczZnak"/>
        </w:rPr>
        <w:t>CSS</w:t>
      </w:r>
      <w:r>
        <w:t xml:space="preserve"> oraz</w:t>
      </w:r>
      <w:r w:rsidR="00364B0C">
        <w:t> </w:t>
      </w:r>
      <w:r w:rsidRPr="00F217A9">
        <w:rPr>
          <w:rStyle w:val="OdsyaczZnak"/>
        </w:rPr>
        <w:t>JavaScript</w:t>
      </w:r>
      <w:r>
        <w:t>. Staraliśmy się wykorzystać w miarę m</w:t>
      </w:r>
      <w:r w:rsidRPr="000A163C">
        <w:t>o</w:t>
      </w:r>
      <w:r>
        <w:t xml:space="preserve">żliwości najnowocześniejsze funkcjonalności, jakie daje nam </w:t>
      </w:r>
      <w:r w:rsidRPr="00F217A9">
        <w:rPr>
          <w:rStyle w:val="OdsyaczZnak"/>
        </w:rPr>
        <w:t>HTML 5</w:t>
      </w:r>
      <w:r>
        <w:t xml:space="preserve"> oraz </w:t>
      </w:r>
      <w:r w:rsidRPr="00F217A9">
        <w:rPr>
          <w:rStyle w:val="OdsyaczZnak"/>
        </w:rPr>
        <w:t>CSS 3</w:t>
      </w:r>
      <w:r>
        <w:t>. W projekcie używaliśmy także takie języki jak</w:t>
      </w:r>
      <w:r w:rsidRPr="00F217A9">
        <w:rPr>
          <w:rStyle w:val="OdsyaczZnak"/>
        </w:rPr>
        <w:t xml:space="preserve"> SQL</w:t>
      </w:r>
      <w:r>
        <w:t xml:space="preserve">, </w:t>
      </w:r>
      <w:r w:rsidRPr="00F217A9">
        <w:rPr>
          <w:rStyle w:val="OdsyaczZnak"/>
        </w:rPr>
        <w:t>XML</w:t>
      </w:r>
      <w:r>
        <w:t xml:space="preserve"> czy </w:t>
      </w:r>
      <w:r w:rsidRPr="00F217A9">
        <w:rPr>
          <w:rStyle w:val="OdsyaczZnak"/>
        </w:rPr>
        <w:t>Json</w:t>
      </w:r>
      <w:r>
        <w:t>.</w:t>
      </w:r>
    </w:p>
    <w:p w14:paraId="4A0900AC" w14:textId="77777777" w:rsidR="00B42833" w:rsidRDefault="00B42833" w:rsidP="00B42833">
      <w:pPr>
        <w:pStyle w:val="Zwykyakapit"/>
      </w:pPr>
      <w:r>
        <w:t xml:space="preserve">Do tworzenia aplikacji na system </w:t>
      </w:r>
      <w:r w:rsidRPr="006B3A6E">
        <w:rPr>
          <w:rStyle w:val="OdsyaczZnak"/>
        </w:rPr>
        <w:t>Android</w:t>
      </w:r>
      <w:r>
        <w:t xml:space="preserve"> wybraliśmy język Java. Pozwala on</w:t>
      </w:r>
      <w:r w:rsidR="00364B0C">
        <w:t> </w:t>
      </w:r>
      <w:r>
        <w:t>na</w:t>
      </w:r>
      <w:r w:rsidR="00364B0C">
        <w:t> </w:t>
      </w:r>
      <w:r>
        <w:t xml:space="preserve">tworzenie natywnych aplikacji na ten system operacyjny. </w:t>
      </w:r>
    </w:p>
    <w:p w14:paraId="566B9D53" w14:textId="77777777" w:rsidR="00B42833" w:rsidRDefault="00B42833" w:rsidP="00B42833">
      <w:pPr>
        <w:pStyle w:val="Zwykyakapit"/>
      </w:pPr>
      <w:r>
        <w:t xml:space="preserve">Jako podstawowy framework do naszej aplikacji wybraliśmy </w:t>
      </w:r>
      <w:r w:rsidRPr="00187F54">
        <w:rPr>
          <w:rStyle w:val="OdsyaczZnak"/>
        </w:rPr>
        <w:t>Grails</w:t>
      </w:r>
      <w:r>
        <w:t>. Jest to projekt o</w:t>
      </w:r>
      <w:r w:rsidR="00364B0C">
        <w:t> </w:t>
      </w:r>
      <w:r>
        <w:t xml:space="preserve">otwartym kodzie źródłowym, opartym na licencji </w:t>
      </w:r>
      <w:r w:rsidRPr="00187F54">
        <w:rPr>
          <w:rStyle w:val="OdsyaczZnak"/>
        </w:rPr>
        <w:t>Apache License 2.0</w:t>
      </w:r>
      <w:r>
        <w:t>. Wykorzystuje on</w:t>
      </w:r>
      <w:r w:rsidR="00364B0C">
        <w:t> </w:t>
      </w:r>
      <w:r>
        <w:t xml:space="preserve">wcześniej opisany język </w:t>
      </w:r>
      <w:r w:rsidRPr="00187F54">
        <w:rPr>
          <w:rStyle w:val="OdsyaczZnak"/>
        </w:rPr>
        <w:t>Groovy</w:t>
      </w:r>
      <w:r>
        <w:t xml:space="preserve">. </w:t>
      </w:r>
    </w:p>
    <w:p w14:paraId="797F66FE" w14:textId="77777777" w:rsidR="00B42833" w:rsidRDefault="00B42833" w:rsidP="00B42833">
      <w:pPr>
        <w:pStyle w:val="Zwykyakapit"/>
      </w:pPr>
      <w:r>
        <w:t xml:space="preserve">Framework ten bazuje na znanych technologiach, takich jak </w:t>
      </w:r>
      <w:r w:rsidRPr="00187F54">
        <w:rPr>
          <w:rStyle w:val="OdsyaczZnak"/>
        </w:rPr>
        <w:t>Hibernate</w:t>
      </w:r>
      <w:r>
        <w:t xml:space="preserve"> lub </w:t>
      </w:r>
      <w:r w:rsidRPr="00187F54">
        <w:rPr>
          <w:rStyle w:val="OdsyaczZnak"/>
        </w:rPr>
        <w:t>Spring</w:t>
      </w:r>
      <w:r>
        <w:t xml:space="preserve">. Między innymi dzięki temu można z łatwością nauczyć się go wykorzystywać. Wybraliśmy go, ponieważ jest on łatwy w nauce i można w nim w relatywnie niedługim czasie stworzyć działającą aplikację. Wykorzystujemy wersję </w:t>
      </w:r>
      <w:r w:rsidRPr="00187F54">
        <w:rPr>
          <w:rStyle w:val="OdsyaczZnak"/>
        </w:rPr>
        <w:t>3.0.9</w:t>
      </w:r>
      <w:r>
        <w:t xml:space="preserve">, najnowszą w momencie tworzenia projektu. </w:t>
      </w:r>
    </w:p>
    <w:p w14:paraId="279F296B" w14:textId="77777777" w:rsidR="00B42833" w:rsidRDefault="00B42833" w:rsidP="00B42833">
      <w:pPr>
        <w:pStyle w:val="Zwykyakapit"/>
      </w:pPr>
      <w:r>
        <w:t>Kolejnym wykorzystywan</w:t>
      </w:r>
      <w:r w:rsidR="00430D37">
        <w:t>y</w:t>
      </w:r>
      <w:r>
        <w:t xml:space="preserve">m frameworkiem, tym razem po stronie klienta, jest </w:t>
      </w:r>
      <w:r w:rsidRPr="00187F54">
        <w:rPr>
          <w:rStyle w:val="OdsyaczZnak"/>
        </w:rPr>
        <w:t>Angular</w:t>
      </w:r>
      <w:r>
        <w:t xml:space="preserve">. To stosunkowo młody framework, stworzony przez firmę </w:t>
      </w:r>
      <w:r w:rsidRPr="00187F54">
        <w:rPr>
          <w:rStyle w:val="OdsyaczZnak"/>
        </w:rPr>
        <w:t>Google</w:t>
      </w:r>
      <w:r>
        <w:t xml:space="preserve">. Jest to projekt o otwartym kodzie źródłowym, oparty na technologii </w:t>
      </w:r>
      <w:r w:rsidRPr="00187F54">
        <w:rPr>
          <w:rStyle w:val="OdsyaczZnak"/>
        </w:rPr>
        <w:t>JavaScript</w:t>
      </w:r>
      <w:r>
        <w:t>. Jego głównym zadaniem jest upr</w:t>
      </w:r>
      <w:r w:rsidR="00430D37">
        <w:t>oszczenie</w:t>
      </w:r>
      <w:r>
        <w:t xml:space="preserve"> tworzenia oraz testowania aplikacji po stronie klienta. Wprowadza po stronie przeglądarki model </w:t>
      </w:r>
      <w:r w:rsidRPr="00187F54">
        <w:rPr>
          <w:rStyle w:val="OdsyaczZnak"/>
        </w:rPr>
        <w:t>MVC</w:t>
      </w:r>
      <w:r>
        <w:rPr>
          <w:rStyle w:val="OdsyaczZnak"/>
        </w:rPr>
        <w:t xml:space="preserve"> </w:t>
      </w:r>
      <w:r>
        <w:t xml:space="preserve">(model-widok-kontroler). </w:t>
      </w:r>
    </w:p>
    <w:p w14:paraId="2004AD30" w14:textId="77777777" w:rsidR="00B42833" w:rsidRDefault="00B42833" w:rsidP="00B42833">
      <w:pPr>
        <w:pStyle w:val="Zwykyakapit"/>
      </w:pPr>
      <w:r>
        <w:lastRenderedPageBreak/>
        <w:t xml:space="preserve">Do tworzenia widoków podstron wykorzystano </w:t>
      </w:r>
      <w:r w:rsidRPr="00187F54">
        <w:rPr>
          <w:rStyle w:val="OdsyaczZnak"/>
        </w:rPr>
        <w:t>Bootstrapa</w:t>
      </w:r>
      <w:r>
        <w:t>, który jest darmową otwarto-źródłową kolekcją narzędzi do tworzenia aplikacji internetowych. Jest napisany z</w:t>
      </w:r>
      <w:r w:rsidR="00364B0C">
        <w:t> </w:t>
      </w:r>
      <w:r>
        <w:t xml:space="preserve">wykorzystaniem języków </w:t>
      </w:r>
      <w:r w:rsidRPr="00187F54">
        <w:rPr>
          <w:rStyle w:val="OdsyaczZnak"/>
        </w:rPr>
        <w:t>HTML</w:t>
      </w:r>
      <w:r>
        <w:t xml:space="preserve">, </w:t>
      </w:r>
      <w:r w:rsidRPr="00187F54">
        <w:rPr>
          <w:rStyle w:val="OdsyaczZnak"/>
        </w:rPr>
        <w:t>CSS</w:t>
      </w:r>
      <w:r>
        <w:t xml:space="preserve"> oraz </w:t>
      </w:r>
      <w:r w:rsidRPr="00187F54">
        <w:rPr>
          <w:rStyle w:val="OdsyaczZnak"/>
        </w:rPr>
        <w:t>JavaScript</w:t>
      </w:r>
      <w:r>
        <w:t xml:space="preserve">. Posiada wbudowane szablony </w:t>
      </w:r>
      <w:r w:rsidRPr="00187F54">
        <w:rPr>
          <w:rStyle w:val="OdsyaczZnak"/>
        </w:rPr>
        <w:t>CSS</w:t>
      </w:r>
      <w:r>
        <w:t xml:space="preserve"> oraz </w:t>
      </w:r>
      <w:r w:rsidRPr="00187F54">
        <w:rPr>
          <w:rStyle w:val="OdsyaczZnak"/>
        </w:rPr>
        <w:t>HTML</w:t>
      </w:r>
      <w:r>
        <w:t xml:space="preserve"> do wykorzystania na stronie, dzięki czemu udostępnia szereg komponentów, które w łatwy sposób można wykorzystać w kodzie. W projekcie używamy wersji </w:t>
      </w:r>
      <w:r w:rsidRPr="00187F54">
        <w:rPr>
          <w:rStyle w:val="OdsyaczZnak"/>
        </w:rPr>
        <w:t>3.0</w:t>
      </w:r>
      <w:r>
        <w:t xml:space="preserve">. </w:t>
      </w:r>
    </w:p>
    <w:p w14:paraId="6E74D091" w14:textId="77777777" w:rsidR="00B42833" w:rsidRDefault="00B42833" w:rsidP="00B42833">
      <w:pPr>
        <w:pStyle w:val="Zwykyakapit"/>
      </w:pPr>
      <w:r>
        <w:t xml:space="preserve">Z uwagi na to, że </w:t>
      </w:r>
      <w:r w:rsidRPr="00187F54">
        <w:rPr>
          <w:rStyle w:val="OdsyaczZnak"/>
        </w:rPr>
        <w:t>Android</w:t>
      </w:r>
      <w:r>
        <w:t xml:space="preserve"> jest dominującym systemem operacyjnym dla urządzeń mobilnych na rynku (około 81%, według źródła </w:t>
      </w:r>
      <w:r w:rsidRPr="008F76F6">
        <w:t>[</w:t>
      </w:r>
      <w:r w:rsidR="008F76F6" w:rsidRPr="008F76F6">
        <w:t>12</w:t>
      </w:r>
      <w:r w:rsidRPr="008F76F6">
        <w:t>]</w:t>
      </w:r>
      <w:r>
        <w:t xml:space="preserve">), zdecydowaliśmy się na wybranie właśnie tej platformy. Tworzenie aplikacji na ten system wspomaga </w:t>
      </w:r>
      <w:r w:rsidRPr="00187F54">
        <w:rPr>
          <w:rStyle w:val="OdsyaczZnak"/>
        </w:rPr>
        <w:t>Android SDK</w:t>
      </w:r>
      <w:r>
        <w:t xml:space="preserve">. </w:t>
      </w:r>
    </w:p>
    <w:p w14:paraId="12724B7B" w14:textId="77777777" w:rsidR="00B42833" w:rsidRDefault="00B42833" w:rsidP="00B42833">
      <w:pPr>
        <w:pStyle w:val="Zwykyakapit"/>
      </w:pPr>
      <w:r>
        <w:t>Do wyświetlania map zarówno w aplikacji mobilnej oraz w aplikacji webowej</w:t>
      </w:r>
      <w:r w:rsidRPr="00187F54">
        <w:rPr>
          <w:rStyle w:val="OdsyaczZnak"/>
        </w:rPr>
        <w:t xml:space="preserve"> </w:t>
      </w:r>
      <w:r>
        <w:t xml:space="preserve">wykorzystujemy </w:t>
      </w:r>
      <w:r w:rsidRPr="00187F54">
        <w:rPr>
          <w:rStyle w:val="OdsyaczZnak"/>
        </w:rPr>
        <w:t xml:space="preserve">Google Maps </w:t>
      </w:r>
      <w:r w:rsidRPr="00187F54">
        <w:t>API.</w:t>
      </w:r>
    </w:p>
    <w:p w14:paraId="45C66A73" w14:textId="77777777" w:rsidR="00B42833" w:rsidRDefault="00B42833" w:rsidP="00B42833">
      <w:pPr>
        <w:pStyle w:val="Zwykyakapit"/>
      </w:pPr>
      <w:r>
        <w:t xml:space="preserve">Jako docelową bazę danych wybraliśmy </w:t>
      </w:r>
      <w:r w:rsidRPr="00187F54">
        <w:rPr>
          <w:rStyle w:val="OdsyaczZnak"/>
        </w:rPr>
        <w:t>MySQL</w:t>
      </w:r>
      <w:r>
        <w:t xml:space="preserve"> ze względu na łatwość konfiguracji oraz znajomość </w:t>
      </w:r>
      <w:r w:rsidR="00430D37">
        <w:t>tej</w:t>
      </w:r>
      <w:r>
        <w:t xml:space="preserve"> </w:t>
      </w:r>
      <w:r w:rsidR="00430D37">
        <w:t xml:space="preserve">technologii </w:t>
      </w:r>
      <w:r>
        <w:t>przez członków zespołu. Do produkcji oprogramowania na</w:t>
      </w:r>
      <w:r w:rsidR="00364B0C">
        <w:t> </w:t>
      </w:r>
      <w:r>
        <w:t xml:space="preserve">lokalnych komputerach wykorzystywaliśmy bazę </w:t>
      </w:r>
      <w:r w:rsidRPr="00187F54">
        <w:rPr>
          <w:rStyle w:val="OdsyaczZnak"/>
        </w:rPr>
        <w:t>H2</w:t>
      </w:r>
      <w:r>
        <w:rPr>
          <w:rStyle w:val="OdsyaczZnak"/>
        </w:rPr>
        <w:t>,</w:t>
      </w:r>
      <w:r>
        <w:t xml:space="preserve"> która pozwala szybko utworzyć bazę danych w pamięci komputera. Szybkość jej działania oraz łatwość konfiguracji zadecydowała o</w:t>
      </w:r>
      <w:r w:rsidR="00364B0C">
        <w:t> </w:t>
      </w:r>
      <w:r>
        <w:t xml:space="preserve">tym, że to właśnie z niej korzystaliśmy. </w:t>
      </w:r>
    </w:p>
    <w:p w14:paraId="67EEA387" w14:textId="77777777" w:rsidR="00B42833" w:rsidRDefault="00B42833" w:rsidP="00B42833">
      <w:pPr>
        <w:pStyle w:val="Zwykyakapit"/>
      </w:pPr>
      <w:r>
        <w:t xml:space="preserve">W celu uruchomienia i udostępnienia aplikacji na serwerze wybraliśmy kontener webowy </w:t>
      </w:r>
      <w:r w:rsidRPr="00187F54">
        <w:rPr>
          <w:rStyle w:val="OdsyaczZnak"/>
        </w:rPr>
        <w:t>Tomcat</w:t>
      </w:r>
      <w:r>
        <w:t xml:space="preserve"> w wersji </w:t>
      </w:r>
      <w:r w:rsidRPr="00187F54">
        <w:rPr>
          <w:i/>
        </w:rPr>
        <w:t>7.0.65</w:t>
      </w:r>
      <w:r>
        <w:t>.</w:t>
      </w:r>
    </w:p>
    <w:p w14:paraId="49046582" w14:textId="77777777" w:rsidR="00B42833" w:rsidRDefault="00B42833" w:rsidP="002A41BA">
      <w:pPr>
        <w:pStyle w:val="Nagwek2"/>
      </w:pPr>
      <w:bookmarkStart w:id="74" w:name="_Toc437097086"/>
      <w:bookmarkStart w:id="75" w:name="_Toc437130532"/>
      <w:bookmarkStart w:id="76" w:name="_Toc437190837"/>
      <w:r>
        <w:t>Scenariusze</w:t>
      </w:r>
      <w:bookmarkEnd w:id="74"/>
      <w:bookmarkEnd w:id="75"/>
      <w:bookmarkEnd w:id="76"/>
    </w:p>
    <w:p w14:paraId="48B7028B" w14:textId="77777777" w:rsidR="00B42833" w:rsidRDefault="00B42833" w:rsidP="002A41BA">
      <w:pPr>
        <w:pStyle w:val="Nagwek3"/>
      </w:pPr>
      <w:bookmarkStart w:id="77" w:name="_Toc437097087"/>
      <w:bookmarkStart w:id="78" w:name="_Toc437130533"/>
      <w:bookmarkStart w:id="79" w:name="_Toc437190838"/>
      <w:r>
        <w:t>Scenariusz 1</w:t>
      </w:r>
      <w:bookmarkEnd w:id="77"/>
      <w:bookmarkEnd w:id="78"/>
      <w:bookmarkEnd w:id="79"/>
    </w:p>
    <w:p w14:paraId="2FE971ED" w14:textId="77777777" w:rsidR="00B42833" w:rsidRDefault="00B42833" w:rsidP="00B42833">
      <w:pPr>
        <w:pStyle w:val="Zwykyakapit"/>
      </w:pPr>
      <w:r>
        <w:t>Andrzej od dawna był wielbicielem podróży. Kiedy tylko mógł, wolne chwile wykorzystywał do planowania nowego wyjazdu, szukał w Internecie informacji na temat danego miejsca i najciekawszych atrakcji, które można tam znaleźć. Z tego powodu bardzo ucieszył</w:t>
      </w:r>
      <w:r w:rsidR="00364B0C">
        <w:t> </w:t>
      </w:r>
      <w:r>
        <w:t>się,</w:t>
      </w:r>
      <w:r w:rsidR="00364B0C">
        <w:t> </w:t>
      </w:r>
      <w:r>
        <w:t>kiedy szef wysłał go w delegację do Krakowa, gdzie jeszcze do tej pory nie był.</w:t>
      </w:r>
    </w:p>
    <w:p w14:paraId="29C46C5D" w14:textId="77777777" w:rsidR="00B42833" w:rsidRDefault="00B42833" w:rsidP="00B42833">
      <w:pPr>
        <w:pStyle w:val="Zwykyakapit"/>
      </w:pPr>
      <w:r>
        <w:t>Pech chciał, że tym razem Andrzej nie miał czasu na przygotowanie trasy - nagły charakter delegacji sprawił, że nie zdążył rozrysować sobie mapy i nie zapoznał się</w:t>
      </w:r>
      <w:r w:rsidR="00364B0C">
        <w:t> </w:t>
      </w:r>
      <w:r>
        <w:t>z</w:t>
      </w:r>
      <w:r w:rsidR="00364B0C">
        <w:t> </w:t>
      </w:r>
      <w:r>
        <w:t>najczęściej odwiedzanymi miejscami w byłej stolicy Polski. W chwili obecnej miał kilkugodzinną przerwę od pracy. Nie chcąc tracić czasu, chwycił za telefon i w Sklepie poszukał aplikacji turystycznej, która umożliwiłaby mu jak najlepsze wykorzystanie wolnego czasu. Jego uwagę natychmiast przykuła nazwa Fork - pobrał i zainstalował ją na swoim smartfonie.</w:t>
      </w:r>
    </w:p>
    <w:p w14:paraId="6F7DE866" w14:textId="77777777" w:rsidR="00B42833" w:rsidRDefault="00B42833" w:rsidP="00B42833">
      <w:pPr>
        <w:pStyle w:val="Zwykyakapit"/>
      </w:pPr>
      <w:r>
        <w:t xml:space="preserve">Pospiesznie utworzył sobie konto, korzystając z wygodnego przewodnika rejestracji. Aplikacja natychmiast po zakończeniu procesu logowania na nowe konto pokazała mu mapę okolic i - korzystając z modułu GPS - podświetliła na niej jego lokalizację. Ponieważ miał ochotę na zwiedzanie, wybrał charakter atrakcji jako Atrakcje. Zauważył, że pojawiła się lista najbliższych miejsc. Na pierwszym miejscu znajdował się wpis Sukiennice - Andrzeja zainteresowały zdjęcia przy opisie zabytku, skierował się więc do komentarzy innych użytkowników serwisu. Bardzo zachęciły go opinie innych, kliknął więc zakładkę </w:t>
      </w:r>
      <w:r w:rsidRPr="00F82453">
        <w:rPr>
          <w:rStyle w:val="OdsyaczZnak"/>
        </w:rPr>
        <w:t>Mapa</w:t>
      </w:r>
      <w:r w:rsidRPr="000202E4">
        <w:rPr>
          <w:rStyle w:val="OdsyaczZnak"/>
        </w:rPr>
        <w:t xml:space="preserve"> </w:t>
      </w:r>
      <w:r>
        <w:t>i udał się zaproponowaną trasą do Sukiennic.</w:t>
      </w:r>
    </w:p>
    <w:p w14:paraId="4C498F3C" w14:textId="77777777" w:rsidR="00B42833" w:rsidRPr="00AE2D3E" w:rsidRDefault="00B42833" w:rsidP="00B42833">
      <w:pPr>
        <w:pStyle w:val="Zwykyakapit"/>
      </w:pPr>
      <w:r>
        <w:t xml:space="preserve">Bardzo spodobała się mu praca z aplikacją - wygodny i przejrzysty interfejs oraz bogaty katalog obiektów sprawił, że zdecydował się z niej korzystać przy każdej wycieczce. Przy </w:t>
      </w:r>
      <w:r>
        <w:lastRenderedPageBreak/>
        <w:t>każdym zabytku zrobił sobie zdjęcie i dodał je do galerii, zachęcając znajomych do wycieczki do</w:t>
      </w:r>
      <w:r w:rsidR="00364B0C">
        <w:t> </w:t>
      </w:r>
      <w:r>
        <w:t>Krakowa. Wesoły, z dobrym humorem, wrócił z przerwy do pracy.</w:t>
      </w:r>
    </w:p>
    <w:p w14:paraId="3D08C624" w14:textId="77777777" w:rsidR="00B42833" w:rsidRDefault="00B42833" w:rsidP="002A41BA">
      <w:pPr>
        <w:pStyle w:val="Nagwek3"/>
      </w:pPr>
      <w:bookmarkStart w:id="80" w:name="_Toc437097088"/>
      <w:bookmarkStart w:id="81" w:name="_Toc437130534"/>
      <w:bookmarkStart w:id="82" w:name="_Toc437190839"/>
      <w:r>
        <w:t>Scenariusz 2</w:t>
      </w:r>
      <w:bookmarkEnd w:id="80"/>
      <w:bookmarkEnd w:id="81"/>
      <w:bookmarkEnd w:id="82"/>
    </w:p>
    <w:p w14:paraId="14A628A6" w14:textId="77777777" w:rsidR="00B42833" w:rsidRDefault="00B42833" w:rsidP="00B42833">
      <w:pPr>
        <w:pStyle w:val="Zwykyakapit"/>
      </w:pPr>
      <w:r>
        <w:t xml:space="preserve">Michał i Aneta od zawsze chcieli zwiedzić Gdańsk - zachęcała ich do tego duża liczba zabytków Starego Miasta. Ponieważ oboje posiadali konto w aplikacji Fork, z której korzystali już od jakiegoś czasu, zalogowali się i wybrali pozycję </w:t>
      </w:r>
      <w:r w:rsidRPr="000202E4">
        <w:rPr>
          <w:rStyle w:val="OdsyaczZnak"/>
        </w:rPr>
        <w:t>Wy</w:t>
      </w:r>
      <w:r>
        <w:rPr>
          <w:rStyle w:val="OdsyaczZnak"/>
        </w:rPr>
        <w:t xml:space="preserve">darzenia </w:t>
      </w:r>
      <w:r>
        <w:t>z menu głównego aplikacji.</w:t>
      </w:r>
    </w:p>
    <w:p w14:paraId="45722C6A" w14:textId="77777777" w:rsidR="00B42833" w:rsidRDefault="00B42833" w:rsidP="00B42833">
      <w:pPr>
        <w:pStyle w:val="Zwykyakapit"/>
      </w:pPr>
      <w:r>
        <w:t>Ich oczom ukazała się lista organizowanych przez innych użytkowników wycieczek - szybko ustawili sobie według filtru Miejsce wycieczki na Stare miasto. Wśród wyświetlonych pozycji wybrali tę, która miała najwięcej uczestników - oboje są bardzo towarzyscy i cenią sobie tłumy, w których mogą poznać nowych znajomych posiadających tę samą pasję, co oni.</w:t>
      </w:r>
    </w:p>
    <w:p w14:paraId="481EBC9E" w14:textId="77777777" w:rsidR="00B42833" w:rsidRPr="00AE2D3E" w:rsidRDefault="00B42833" w:rsidP="00B42833">
      <w:pPr>
        <w:pStyle w:val="Zwykyakapit"/>
      </w:pPr>
      <w:r>
        <w:t>Po wyświetleniu szczegółów wycieczki zobaczyli w opisie jej plan: rozpoczynała się</w:t>
      </w:r>
      <w:r w:rsidR="00364B0C">
        <w:t> </w:t>
      </w:r>
      <w:r>
        <w:t>zbiórką pod Ratuszem Starego Miasta, by następnie zwiedzić m.in. Dom Opatów Pelplińskich, Bramę Oliwską,  kościół św. Elżbiety, Fontannę Neptuna, Dom Artusa, a</w:t>
      </w:r>
      <w:r w:rsidR="00364B0C">
        <w:t> </w:t>
      </w:r>
      <w:r>
        <w:t>na</w:t>
      </w:r>
      <w:r w:rsidR="00364B0C">
        <w:t> </w:t>
      </w:r>
      <w:r>
        <w:t xml:space="preserve">obiedzie w restauracji McDonalds na Dworcu głównym kończąc. Z chęcią kliknęli </w:t>
      </w:r>
      <w:r w:rsidRPr="000202E4">
        <w:rPr>
          <w:rStyle w:val="OdsyaczZnak"/>
        </w:rPr>
        <w:t>Chcę wziąć udział</w:t>
      </w:r>
      <w:r>
        <w:t xml:space="preserve"> - w końcu nie musieli za tę wycieczkę nic zapłacić, każdy uczestnik był zwykłym użytkownikiem aplikacji Fork, zupełnie jak oni. Z wielką niecierpliwością czekali na datę rozpoczęcia wycieczki.</w:t>
      </w:r>
    </w:p>
    <w:p w14:paraId="5E36D8A1" w14:textId="77777777" w:rsidR="00B42833" w:rsidRDefault="00B42833" w:rsidP="002A41BA">
      <w:pPr>
        <w:pStyle w:val="Nagwek3"/>
      </w:pPr>
      <w:bookmarkStart w:id="83" w:name="_Toc437097089"/>
      <w:bookmarkStart w:id="84" w:name="_Toc437130535"/>
      <w:bookmarkStart w:id="85" w:name="_Toc437190840"/>
      <w:r>
        <w:t>Scenariusz 3</w:t>
      </w:r>
      <w:bookmarkEnd w:id="83"/>
      <w:bookmarkEnd w:id="84"/>
      <w:bookmarkEnd w:id="85"/>
    </w:p>
    <w:p w14:paraId="79219384" w14:textId="77777777" w:rsidR="00B42833" w:rsidRDefault="00B42833" w:rsidP="00B42833">
      <w:pPr>
        <w:pStyle w:val="Zwykyakapit"/>
      </w:pPr>
      <w:r>
        <w:t>Marcin był wielkim pasjonatem starych kaszubskich ozdób do domów - nic więc dziwnego, że postanowił zarobić na swojej pasji i otworzył własne muzeum. Otwarcie swojego biznesu rozpoczął od dobrej reklamy - przejrzał listę aplikacji turystycznych, w których mógłby dodać swój obiekt. Jedną z nich była Fork, w której po założeniu konta od razu przeszedł do</w:t>
      </w:r>
      <w:r w:rsidR="00364B0C">
        <w:t> </w:t>
      </w:r>
      <w:r>
        <w:t xml:space="preserve">zakładki Miejsca. Na ekranie jego monitora pojawił się przycisk </w:t>
      </w:r>
      <w:r>
        <w:rPr>
          <w:rStyle w:val="OdsyaczZnak"/>
        </w:rPr>
        <w:t>Dodaj</w:t>
      </w:r>
      <w:r w:rsidRPr="000202E4">
        <w:rPr>
          <w:rStyle w:val="OdsyaczZnak"/>
        </w:rPr>
        <w:t xml:space="preserve"> nową atrakcję</w:t>
      </w:r>
      <w:r>
        <w:t xml:space="preserve"> </w:t>
      </w:r>
      <w:r w:rsidR="00364B0C">
        <w:t>–</w:t>
      </w:r>
      <w:r>
        <w:t xml:space="preserve"> bez</w:t>
      </w:r>
      <w:r w:rsidR="00364B0C">
        <w:t> </w:t>
      </w:r>
      <w:r>
        <w:t>wahania wybrał tę opcję i przeszedł do wypełnienia formularza z danymi na temat jego obiektu.</w:t>
      </w:r>
    </w:p>
    <w:p w14:paraId="182538E6" w14:textId="77777777" w:rsidR="00B42833" w:rsidRPr="00AE2D3E" w:rsidRDefault="00B42833" w:rsidP="00B42833">
      <w:pPr>
        <w:pStyle w:val="Zwykyakapit"/>
      </w:pPr>
      <w:r>
        <w:t xml:space="preserve"> Po uzupełnieniu takich informacji jak nazwa, opis, cennik czy adres wysłał propozycję utworzenia nowego miejsca do administracji. Po krótkim oczekiwaniu na akceptację mógł w</w:t>
      </w:r>
      <w:r w:rsidR="00364B0C">
        <w:t> </w:t>
      </w:r>
      <w:r>
        <w:t xml:space="preserve">końcu wyświetlić pozycję ze swoim muzeum. Na ekranie wyświetlania szczegółów jego atrakcji zobaczył zakładkę </w:t>
      </w:r>
      <w:r>
        <w:rPr>
          <w:i/>
        </w:rPr>
        <w:t>Kontakt</w:t>
      </w:r>
      <w:r>
        <w:t xml:space="preserve">, z w niej przycisk </w:t>
      </w:r>
      <w:r>
        <w:rPr>
          <w:i/>
        </w:rPr>
        <w:t>Zgłoś swoje konto jako właściciela obiekt.</w:t>
      </w:r>
      <w:r>
        <w:t xml:space="preserve"> Szybko kliknął tę opcję – kiedy tylko administrator zaakceptował tę akcję, zobaczył na</w:t>
      </w:r>
      <w:r w:rsidR="00364B0C">
        <w:t> </w:t>
      </w:r>
      <w:r>
        <w:t>wspomnianej wcześniej zakładce swoje dane. Ucieszyła go ta nowina - teraz mógł korzystać z szeregu nowych przywilejów - m. in. na bieżąco uzupełniać braki i dodawać nowe informacj</w:t>
      </w:r>
      <w:r w:rsidR="00D53FFC">
        <w:t>e</w:t>
      </w:r>
      <w:r>
        <w:t>, jak np. cennik atrakcji.</w:t>
      </w:r>
    </w:p>
    <w:p w14:paraId="67049277" w14:textId="77777777" w:rsidR="00B42833" w:rsidRDefault="00B42833" w:rsidP="002A41BA">
      <w:pPr>
        <w:pStyle w:val="Nagwek3"/>
      </w:pPr>
      <w:bookmarkStart w:id="86" w:name="_Toc437097090"/>
      <w:bookmarkStart w:id="87" w:name="_Toc437130536"/>
      <w:bookmarkStart w:id="88" w:name="_Toc437190841"/>
      <w:r>
        <w:t>Sce</w:t>
      </w:r>
      <w:r w:rsidRPr="00B42833">
        <w:t>n</w:t>
      </w:r>
      <w:r>
        <w:t>ariusz 4</w:t>
      </w:r>
      <w:bookmarkEnd w:id="86"/>
      <w:bookmarkEnd w:id="87"/>
      <w:bookmarkEnd w:id="88"/>
    </w:p>
    <w:p w14:paraId="3573C0F0" w14:textId="77777777" w:rsidR="00B42833" w:rsidRDefault="00B42833" w:rsidP="00B42833">
      <w:pPr>
        <w:pStyle w:val="Zwykyakapit"/>
      </w:pPr>
      <w:r>
        <w:t>Bycie dobrym administratorem serwisu to z całą pewnością nie jest łatwa sprawa - iwymaga wielu poświęceń oraz obowiązków. Władysław dobrze o tym wie, dlatego też daje z</w:t>
      </w:r>
      <w:r w:rsidR="00364B0C">
        <w:t xml:space="preserve"> </w:t>
      </w:r>
      <w:r>
        <w:t>siebie wszystko, by zapewnić jak najlepszą jakość strony. Można zdecydowanie powiedzieć, że</w:t>
      </w:r>
      <w:r w:rsidR="00364B0C">
        <w:t> </w:t>
      </w:r>
      <w:r>
        <w:t xml:space="preserve">ma niemałe doświadczenie - poprzednio administrował podobny portalem,  na którym </w:t>
      </w:r>
      <w:r>
        <w:lastRenderedPageBreak/>
        <w:t xml:space="preserve">mnóstwo użytkowników spędzało swój czas wolny. Zdarzało mu się nieraz spędzić cały dzień na przeglądaniu nadsyłanych materiałów i często cicho (aby przełożony nie usłyszał) </w:t>
      </w:r>
      <w:r w:rsidR="00D53FFC">
        <w:t>klną</w:t>
      </w:r>
      <w:r w:rsidR="00D135D2">
        <w:t>ł</w:t>
      </w:r>
      <w:r>
        <w:t xml:space="preserve"> pod</w:t>
      </w:r>
      <w:r w:rsidR="00364B0C">
        <w:t> </w:t>
      </w:r>
      <w:r>
        <w:t>nosem na niewygodę dostępu administratora do edytowania zawartości strony.</w:t>
      </w:r>
    </w:p>
    <w:p w14:paraId="34BD8BA2" w14:textId="77777777" w:rsidR="00B42833" w:rsidRDefault="00B42833" w:rsidP="00B42833">
      <w:pPr>
        <w:pStyle w:val="Zwykyakapit"/>
      </w:pPr>
      <w:r>
        <w:t>Tym razem jednak było inaczej - od kiedy postanowił zmienić firmę na Fork, jego</w:t>
      </w:r>
      <w:r w:rsidR="00364B0C">
        <w:t> </w:t>
      </w:r>
      <w:r>
        <w:t xml:space="preserve">komfort pracy uległ </w:t>
      </w:r>
      <w:r w:rsidR="00D135D2">
        <w:t>znacznej poprawienie</w:t>
      </w:r>
      <w:r>
        <w:t>. Z wielką przyjemnością wchodzi w Panel Administratora - specjalny ekran z wygodnym interfejsem użytkownika, w którym zebrane są</w:t>
      </w:r>
      <w:r w:rsidR="00364B0C">
        <w:t> </w:t>
      </w:r>
      <w:r>
        <w:t>wszystkie najważniejsze elementy sprawowania kontroli nad stroną. Posiadając do niego uprawnienia, można wybrać odpowiedni moduł i dokonać w nim zmian.</w:t>
      </w:r>
    </w:p>
    <w:p w14:paraId="66A29486" w14:textId="77777777" w:rsidR="00B42833" w:rsidRDefault="00B42833" w:rsidP="00B42833">
      <w:pPr>
        <w:pStyle w:val="Zwykyakapit"/>
      </w:pPr>
      <w:r>
        <w:t xml:space="preserve">Ze względu na stare przyzwyczajenia, najpierw przeszedł do zakładki </w:t>
      </w:r>
      <w:r>
        <w:rPr>
          <w:i/>
        </w:rPr>
        <w:t>Komentarze</w:t>
      </w:r>
      <w:r>
        <w:t>. Dzięki możliwości zgłaszania treści przez użytkowników, w pierwszej kolejności pojawiły mu</w:t>
      </w:r>
      <w:r w:rsidR="00364B0C">
        <w:t> </w:t>
      </w:r>
      <w:r>
        <w:t>się</w:t>
      </w:r>
      <w:r w:rsidR="00364B0C">
        <w:t> </w:t>
      </w:r>
      <w:r>
        <w:t>elementy podejrzane o treści niewłaściwe, z największą liczbą zgłoszeń. W prosty sposób akceptował lub odrzucał kolejne zdjęcia i filmiki, co jakiś czas śmiejąc</w:t>
      </w:r>
      <w:r w:rsidR="00364B0C">
        <w:t> </w:t>
      </w:r>
      <w:r>
        <w:t>się</w:t>
      </w:r>
      <w:r w:rsidR="00364B0C">
        <w:t> </w:t>
      </w:r>
      <w:r>
        <w:t>z</w:t>
      </w:r>
      <w:r w:rsidR="00364B0C">
        <w:t> </w:t>
      </w:r>
      <w:r>
        <w:t>nieodpowiednich pomysłów niektórych z użytkowników - czasem nawet za owe treści blokował konta, które na to sobie zasłużyły.</w:t>
      </w:r>
    </w:p>
    <w:p w14:paraId="0628CE3F" w14:textId="77777777" w:rsidR="00B42833" w:rsidRPr="000202E4" w:rsidRDefault="00B42833" w:rsidP="00B42833">
      <w:pPr>
        <w:pStyle w:val="Zwykyakapit"/>
        <w:rPr>
          <w:rFonts w:cs="Arial"/>
        </w:rPr>
      </w:pPr>
      <w:r>
        <w:t xml:space="preserve">Ostatnim modułem, który postanowił dzisiaj przejrzeć, była zakładka </w:t>
      </w:r>
      <w:r>
        <w:rPr>
          <w:i/>
        </w:rPr>
        <w:t>Atrakcje</w:t>
      </w:r>
      <w:r>
        <w:t xml:space="preserve">. Moduł ten miał kilka możliwości - pierwszą z nich było dodanie nowej atrakcji, co następnie umieszczało go na liście. Kolejną możliwością było zgłaszanie nowych atrakcji przez użytkowników </w:t>
      </w:r>
      <w:r w:rsidR="00364B0C">
        <w:t>–</w:t>
      </w:r>
      <w:r>
        <w:t xml:space="preserve"> tę</w:t>
      </w:r>
      <w:r w:rsidR="00364B0C">
        <w:t> </w:t>
      </w:r>
      <w:r>
        <w:t xml:space="preserve">właśnie sekcję Władysław postanowił przejrzeć w pierwszej kolejności. Dzięki tym opcjom użytkownicy mieli wrażenie, że współtworzą portal, co sprawia, że spora grupka z nich zechciała robić to jak najlepiej (najlepsi nawet otrzymywali prawa do </w:t>
      </w:r>
      <w:r w:rsidRPr="000202E4">
        <w:rPr>
          <w:rFonts w:cs="Arial"/>
        </w:rPr>
        <w:t>tego modułu).</w:t>
      </w:r>
    </w:p>
    <w:p w14:paraId="667CFA23" w14:textId="77777777" w:rsidR="00B42833" w:rsidRPr="000202E4" w:rsidRDefault="00B42833" w:rsidP="00B42833">
      <w:pPr>
        <w:pStyle w:val="Zwykyakapit"/>
      </w:pPr>
      <w:r w:rsidRPr="000202E4">
        <w:t>Po dodaniu najpopularniejszych propozycji Władysław z radością usiadł wygodnie w</w:t>
      </w:r>
      <w:r w:rsidR="00364B0C">
        <w:t> </w:t>
      </w:r>
      <w:r w:rsidRPr="000202E4">
        <w:t>fotelu, twierdząc, że bycie administratorem Fork to bez wątpienia najłatwiejsza i</w:t>
      </w:r>
      <w:r w:rsidR="00364B0C">
        <w:t> </w:t>
      </w:r>
      <w:r w:rsidRPr="000202E4">
        <w:t>najprzyjemniejsza praca na całej Ziemi.</w:t>
      </w:r>
    </w:p>
    <w:p w14:paraId="6394F3D8" w14:textId="77777777" w:rsidR="00B42833" w:rsidRPr="000202E4" w:rsidRDefault="00B42833" w:rsidP="002A41BA">
      <w:pPr>
        <w:pStyle w:val="Nagwek2"/>
      </w:pPr>
      <w:bookmarkStart w:id="89" w:name="_Toc437097091"/>
      <w:bookmarkStart w:id="90" w:name="_Ref437125588"/>
      <w:bookmarkStart w:id="91" w:name="_Toc437130537"/>
      <w:bookmarkStart w:id="92" w:name="_Ref437180287"/>
      <w:bookmarkStart w:id="93" w:name="_Toc437190842"/>
      <w:r w:rsidRPr="000202E4">
        <w:t>Zakres pracy i produktu</w:t>
      </w:r>
      <w:bookmarkEnd w:id="89"/>
      <w:bookmarkEnd w:id="90"/>
      <w:bookmarkEnd w:id="91"/>
      <w:bookmarkEnd w:id="92"/>
      <w:bookmarkEnd w:id="93"/>
    </w:p>
    <w:p w14:paraId="645B8B38" w14:textId="77777777" w:rsidR="00B42833" w:rsidRDefault="00B42833" w:rsidP="00B42833">
      <w:pPr>
        <w:pStyle w:val="Zwykyakapit"/>
      </w:pPr>
      <w:r>
        <w:t>Produkt</w:t>
      </w:r>
      <w:r w:rsidRPr="000202E4">
        <w:t xml:space="preserve"> składa się z dwóch głównych części: aplikacji desktopowej oraz na urządzenia mobilne z systemem Android. Każda z nich korzysta ze wspólnej bazy danych - poszczególne funkcje dla każdej z wersji systemu opisane są w dalszej części dokumentacji.</w:t>
      </w:r>
      <w:r>
        <w:t xml:space="preserve"> </w:t>
      </w:r>
    </w:p>
    <w:p w14:paraId="26F8D6CF" w14:textId="77777777" w:rsidR="00B42833" w:rsidRDefault="00B42833" w:rsidP="00B42833">
      <w:pPr>
        <w:pStyle w:val="Zwykyakapit"/>
      </w:pPr>
      <w:r>
        <w:t xml:space="preserve">Przystępując do projektu, rozplanowano wymagania, jakie powinien realizować produkt. Funkcjonalności, które z nich wynikły, podzielono na trzy podstawowe zakresy: minimalny, realny oraz optymalny, co przedstawia </w:t>
      </w:r>
      <w:r w:rsidR="009822CA">
        <w:fldChar w:fldCharType="begin"/>
      </w:r>
      <w:r w:rsidR="009822CA">
        <w:instrText xml:space="preserve"> REF _Ref437124613 \h  \* MERGEFORMAT </w:instrText>
      </w:r>
      <w:r w:rsidR="009822CA">
        <w:fldChar w:fldCharType="separate"/>
      </w:r>
      <w:r w:rsidR="002A16C7" w:rsidRPr="00E47743">
        <w:rPr>
          <w:rStyle w:val="OdsyaczZnak"/>
        </w:rPr>
        <w:t>Tabela 2.1</w:t>
      </w:r>
      <w:r w:rsidR="009822CA">
        <w:fldChar w:fldCharType="end"/>
      </w:r>
      <w:r w:rsidRPr="00AD6EAA">
        <w:t>.</w:t>
      </w:r>
    </w:p>
    <w:p w14:paraId="33559985" w14:textId="77777777" w:rsidR="00B42833" w:rsidRDefault="00B42833" w:rsidP="00B42833">
      <w:pPr>
        <w:pStyle w:val="Nagwektabeli"/>
      </w:pPr>
      <w:bookmarkStart w:id="94" w:name="_Ref437124613"/>
      <w:bookmarkStart w:id="95" w:name="_Toc437271173"/>
      <w:r w:rsidRPr="00163425">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2</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w:t>
      </w:r>
      <w:r w:rsidR="00C65655">
        <w:rPr>
          <w:b/>
        </w:rPr>
        <w:fldChar w:fldCharType="end"/>
      </w:r>
      <w:bookmarkEnd w:id="94"/>
      <w:r>
        <w:rPr>
          <w:b/>
        </w:rPr>
        <w:t>.</w:t>
      </w:r>
      <w:r>
        <w:t xml:space="preserve"> Planowane zakresy produktu</w:t>
      </w:r>
      <w:bookmarkEnd w:id="95"/>
    </w:p>
    <w:tbl>
      <w:tblPr>
        <w:tblStyle w:val="Tabela-Siatka"/>
        <w:tblW w:w="8505" w:type="dxa"/>
        <w:jc w:val="center"/>
        <w:tblLayout w:type="fixed"/>
        <w:tblLook w:val="04A0" w:firstRow="1" w:lastRow="0" w:firstColumn="1" w:lastColumn="0" w:noHBand="0" w:noVBand="1"/>
      </w:tblPr>
      <w:tblGrid>
        <w:gridCol w:w="681"/>
        <w:gridCol w:w="6621"/>
        <w:gridCol w:w="1203"/>
      </w:tblGrid>
      <w:tr w:rsidR="00B42833" w14:paraId="5A26BF56" w14:textId="77777777" w:rsidTr="007C6741">
        <w:trPr>
          <w:tblHeader/>
          <w:jc w:val="center"/>
        </w:trPr>
        <w:tc>
          <w:tcPr>
            <w:tcW w:w="681" w:type="dxa"/>
            <w:tcMar>
              <w:top w:w="28" w:type="dxa"/>
              <w:bottom w:w="28" w:type="dxa"/>
            </w:tcMar>
          </w:tcPr>
          <w:p w14:paraId="75EF4061" w14:textId="77777777" w:rsidR="00B42833" w:rsidRPr="006526AE" w:rsidRDefault="00B42833" w:rsidP="007C6741">
            <w:pPr>
              <w:pStyle w:val="Normalny-sekcjapierwsza"/>
              <w:rPr>
                <w:b/>
              </w:rPr>
            </w:pPr>
            <w:r w:rsidRPr="006526AE">
              <w:rPr>
                <w:b/>
              </w:rPr>
              <w:t>Lp.</w:t>
            </w:r>
          </w:p>
        </w:tc>
        <w:tc>
          <w:tcPr>
            <w:tcW w:w="6621" w:type="dxa"/>
            <w:tcMar>
              <w:top w:w="28" w:type="dxa"/>
              <w:bottom w:w="28" w:type="dxa"/>
            </w:tcMar>
            <w:vAlign w:val="center"/>
          </w:tcPr>
          <w:p w14:paraId="7685CADC" w14:textId="77777777" w:rsidR="00B42833" w:rsidRPr="006526AE" w:rsidRDefault="00B42833" w:rsidP="007C6741">
            <w:pPr>
              <w:pStyle w:val="Normalny-sekcjapierwsza"/>
              <w:rPr>
                <w:b/>
              </w:rPr>
            </w:pPr>
            <w:r w:rsidRPr="006526AE">
              <w:rPr>
                <w:b/>
              </w:rPr>
              <w:t>Treść wymagania</w:t>
            </w:r>
          </w:p>
        </w:tc>
        <w:tc>
          <w:tcPr>
            <w:tcW w:w="1203" w:type="dxa"/>
            <w:tcMar>
              <w:top w:w="28" w:type="dxa"/>
              <w:bottom w:w="28" w:type="dxa"/>
            </w:tcMar>
          </w:tcPr>
          <w:p w14:paraId="05C4636B" w14:textId="77777777" w:rsidR="00B42833" w:rsidRPr="006526AE" w:rsidRDefault="00B42833" w:rsidP="007C6741">
            <w:pPr>
              <w:pStyle w:val="Normalny-sekcjapierwsza"/>
              <w:rPr>
                <w:b/>
              </w:rPr>
            </w:pPr>
            <w:r w:rsidRPr="006526AE">
              <w:rPr>
                <w:b/>
              </w:rPr>
              <w:t>Priorytet</w:t>
            </w:r>
          </w:p>
        </w:tc>
      </w:tr>
      <w:tr w:rsidR="00B42833" w14:paraId="29094143" w14:textId="77777777" w:rsidTr="007C6741">
        <w:trPr>
          <w:trHeight w:val="167"/>
          <w:jc w:val="center"/>
        </w:trPr>
        <w:tc>
          <w:tcPr>
            <w:tcW w:w="8505" w:type="dxa"/>
            <w:gridSpan w:val="3"/>
            <w:tcMar>
              <w:top w:w="28" w:type="dxa"/>
              <w:bottom w:w="28" w:type="dxa"/>
            </w:tcMar>
          </w:tcPr>
          <w:p w14:paraId="1B871A50" w14:textId="77777777" w:rsidR="00B42833" w:rsidRPr="006526AE" w:rsidRDefault="00B42833" w:rsidP="007C6741">
            <w:pPr>
              <w:pStyle w:val="Normalny-sekcjapierwsza"/>
              <w:jc w:val="center"/>
              <w:rPr>
                <w:b/>
              </w:rPr>
            </w:pPr>
            <w:r w:rsidRPr="006526AE">
              <w:rPr>
                <w:b/>
              </w:rPr>
              <w:t>Zakres minimalny</w:t>
            </w:r>
          </w:p>
        </w:tc>
      </w:tr>
      <w:tr w:rsidR="00B42833" w14:paraId="7187F4A6" w14:textId="77777777" w:rsidTr="007C6741">
        <w:trPr>
          <w:jc w:val="center"/>
        </w:trPr>
        <w:tc>
          <w:tcPr>
            <w:tcW w:w="681" w:type="dxa"/>
            <w:tcMar>
              <w:top w:w="28" w:type="dxa"/>
              <w:bottom w:w="28" w:type="dxa"/>
            </w:tcMar>
          </w:tcPr>
          <w:p w14:paraId="631964C7" w14:textId="77777777" w:rsidR="00B42833" w:rsidRDefault="00B42833" w:rsidP="007C6741">
            <w:pPr>
              <w:pStyle w:val="Normalny-sekcjapierwsza"/>
            </w:pPr>
            <w:r>
              <w:t>M1</w:t>
            </w:r>
          </w:p>
        </w:tc>
        <w:tc>
          <w:tcPr>
            <w:tcW w:w="6621" w:type="dxa"/>
            <w:tcMar>
              <w:top w:w="28" w:type="dxa"/>
              <w:bottom w:w="28" w:type="dxa"/>
            </w:tcMar>
          </w:tcPr>
          <w:p w14:paraId="603C2465" w14:textId="77777777" w:rsidR="00B42833" w:rsidRDefault="00B42833" w:rsidP="006C3C84">
            <w:pPr>
              <w:pStyle w:val="Normalny-sekcjapierwsza"/>
              <w:jc w:val="left"/>
            </w:pPr>
            <w:r>
              <w:t>Wyszukiwanie atrakcji</w:t>
            </w:r>
          </w:p>
        </w:tc>
        <w:tc>
          <w:tcPr>
            <w:tcW w:w="1203" w:type="dxa"/>
            <w:tcMar>
              <w:top w:w="28" w:type="dxa"/>
              <w:bottom w:w="28" w:type="dxa"/>
            </w:tcMar>
          </w:tcPr>
          <w:p w14:paraId="7E4D2B6D" w14:textId="77777777" w:rsidR="00B42833" w:rsidRDefault="00B42833" w:rsidP="007C6741">
            <w:pPr>
              <w:pStyle w:val="Normalny-sekcjapierwsza"/>
            </w:pPr>
            <w:r>
              <w:t>1</w:t>
            </w:r>
          </w:p>
        </w:tc>
      </w:tr>
      <w:tr w:rsidR="00B42833" w14:paraId="2042B06B" w14:textId="77777777" w:rsidTr="007C6741">
        <w:trPr>
          <w:jc w:val="center"/>
        </w:trPr>
        <w:tc>
          <w:tcPr>
            <w:tcW w:w="681" w:type="dxa"/>
            <w:tcMar>
              <w:top w:w="28" w:type="dxa"/>
              <w:bottom w:w="28" w:type="dxa"/>
            </w:tcMar>
          </w:tcPr>
          <w:p w14:paraId="07C16E7B" w14:textId="77777777" w:rsidR="00B42833" w:rsidRDefault="00B42833" w:rsidP="007C6741">
            <w:pPr>
              <w:pStyle w:val="Normalny-sekcjapierwsza"/>
            </w:pPr>
            <w:r>
              <w:t>M2</w:t>
            </w:r>
          </w:p>
        </w:tc>
        <w:tc>
          <w:tcPr>
            <w:tcW w:w="6621" w:type="dxa"/>
            <w:tcMar>
              <w:top w:w="28" w:type="dxa"/>
              <w:bottom w:w="28" w:type="dxa"/>
            </w:tcMar>
          </w:tcPr>
          <w:p w14:paraId="22B826FF" w14:textId="77777777" w:rsidR="00B42833" w:rsidRPr="000202E4" w:rsidRDefault="00B42833" w:rsidP="006C3C84">
            <w:pPr>
              <w:pStyle w:val="Normalny-sekcjapierwsza"/>
              <w:jc w:val="left"/>
            </w:pPr>
            <w:r>
              <w:t>Wyświetlanie</w:t>
            </w:r>
            <w:r w:rsidRPr="000202E4">
              <w:t xml:space="preserve"> szczegółowych informacji o atrakcji</w:t>
            </w:r>
          </w:p>
        </w:tc>
        <w:tc>
          <w:tcPr>
            <w:tcW w:w="1203" w:type="dxa"/>
            <w:tcMar>
              <w:top w:w="28" w:type="dxa"/>
              <w:bottom w:w="28" w:type="dxa"/>
            </w:tcMar>
          </w:tcPr>
          <w:p w14:paraId="0DBCD4F7" w14:textId="77777777" w:rsidR="00B42833" w:rsidRDefault="00B42833" w:rsidP="007C6741">
            <w:pPr>
              <w:pStyle w:val="Normalny-sekcjapierwsza"/>
            </w:pPr>
            <w:r>
              <w:t>1</w:t>
            </w:r>
          </w:p>
        </w:tc>
      </w:tr>
      <w:tr w:rsidR="00B42833" w14:paraId="0EC852D6" w14:textId="77777777" w:rsidTr="007C6741">
        <w:trPr>
          <w:jc w:val="center"/>
        </w:trPr>
        <w:tc>
          <w:tcPr>
            <w:tcW w:w="681" w:type="dxa"/>
            <w:tcMar>
              <w:top w:w="28" w:type="dxa"/>
              <w:bottom w:w="28" w:type="dxa"/>
            </w:tcMar>
          </w:tcPr>
          <w:p w14:paraId="3976C48D" w14:textId="77777777" w:rsidR="00B42833" w:rsidRDefault="00B42833" w:rsidP="007C6741">
            <w:pPr>
              <w:pStyle w:val="Normalny-sekcjapierwsza"/>
            </w:pPr>
            <w:r>
              <w:t>M3</w:t>
            </w:r>
          </w:p>
        </w:tc>
        <w:tc>
          <w:tcPr>
            <w:tcW w:w="6621" w:type="dxa"/>
            <w:tcMar>
              <w:top w:w="28" w:type="dxa"/>
              <w:bottom w:w="28" w:type="dxa"/>
            </w:tcMar>
          </w:tcPr>
          <w:p w14:paraId="1C5F1A3C" w14:textId="77777777" w:rsidR="00B42833" w:rsidRPr="000202E4" w:rsidRDefault="00B42833" w:rsidP="006C3C84">
            <w:pPr>
              <w:pStyle w:val="Normalny-sekcjapierwsza"/>
              <w:jc w:val="left"/>
            </w:pPr>
            <w:r>
              <w:t>Panel</w:t>
            </w:r>
            <w:r w:rsidRPr="000202E4">
              <w:t xml:space="preserve"> administratora i sprawdzenie uprawnień</w:t>
            </w:r>
          </w:p>
        </w:tc>
        <w:tc>
          <w:tcPr>
            <w:tcW w:w="1203" w:type="dxa"/>
            <w:tcMar>
              <w:top w:w="28" w:type="dxa"/>
              <w:bottom w:w="28" w:type="dxa"/>
            </w:tcMar>
          </w:tcPr>
          <w:p w14:paraId="077E2E71" w14:textId="77777777" w:rsidR="00B42833" w:rsidRDefault="00B42833" w:rsidP="007C6741">
            <w:pPr>
              <w:pStyle w:val="Normalny-sekcjapierwsza"/>
            </w:pPr>
            <w:r>
              <w:t>1</w:t>
            </w:r>
          </w:p>
        </w:tc>
      </w:tr>
      <w:tr w:rsidR="00B42833" w14:paraId="5222F5DE" w14:textId="77777777" w:rsidTr="007C6741">
        <w:trPr>
          <w:jc w:val="center"/>
        </w:trPr>
        <w:tc>
          <w:tcPr>
            <w:tcW w:w="681" w:type="dxa"/>
            <w:tcMar>
              <w:top w:w="28" w:type="dxa"/>
              <w:bottom w:w="28" w:type="dxa"/>
            </w:tcMar>
          </w:tcPr>
          <w:p w14:paraId="361E8E8B" w14:textId="77777777" w:rsidR="00B42833" w:rsidRDefault="00B42833" w:rsidP="007C6741">
            <w:pPr>
              <w:pStyle w:val="Normalny-sekcjapierwsza"/>
            </w:pPr>
            <w:r>
              <w:t>M4</w:t>
            </w:r>
          </w:p>
        </w:tc>
        <w:tc>
          <w:tcPr>
            <w:tcW w:w="6621" w:type="dxa"/>
            <w:tcMar>
              <w:top w:w="28" w:type="dxa"/>
              <w:bottom w:w="28" w:type="dxa"/>
            </w:tcMar>
          </w:tcPr>
          <w:p w14:paraId="4D4F4A2E" w14:textId="77777777" w:rsidR="00B42833" w:rsidRPr="000202E4" w:rsidRDefault="00B42833" w:rsidP="006C3C84">
            <w:pPr>
              <w:pStyle w:val="Normalny-sekcjapierwsza"/>
              <w:jc w:val="left"/>
            </w:pPr>
            <w:r>
              <w:t>Dodawani</w:t>
            </w:r>
            <w:r w:rsidR="006C3C84">
              <w:t>e</w:t>
            </w:r>
            <w:r>
              <w:t xml:space="preserve"> i usuwanie</w:t>
            </w:r>
            <w:r w:rsidRPr="000202E4">
              <w:t xml:space="preserve"> atrakcji przez administratora </w:t>
            </w:r>
            <w:r w:rsidRPr="000202E4">
              <w:rPr>
                <w:i/>
                <w:iCs/>
              </w:rPr>
              <w:t xml:space="preserve">(wymaga </w:t>
            </w:r>
            <w:r>
              <w:rPr>
                <w:i/>
                <w:iCs/>
              </w:rPr>
              <w:t>M</w:t>
            </w:r>
            <w:r w:rsidRPr="000202E4">
              <w:rPr>
                <w:i/>
                <w:iCs/>
              </w:rPr>
              <w:t>3)</w:t>
            </w:r>
          </w:p>
        </w:tc>
        <w:tc>
          <w:tcPr>
            <w:tcW w:w="1203" w:type="dxa"/>
            <w:tcMar>
              <w:top w:w="28" w:type="dxa"/>
              <w:bottom w:w="28" w:type="dxa"/>
            </w:tcMar>
          </w:tcPr>
          <w:p w14:paraId="75DD9ED3" w14:textId="77777777" w:rsidR="00B42833" w:rsidRDefault="00B42833" w:rsidP="007C6741">
            <w:pPr>
              <w:pStyle w:val="Normalny-sekcjapierwsza"/>
            </w:pPr>
            <w:r>
              <w:t>2</w:t>
            </w:r>
          </w:p>
        </w:tc>
      </w:tr>
      <w:tr w:rsidR="00B42833" w14:paraId="2C6370F9" w14:textId="77777777" w:rsidTr="007C6741">
        <w:trPr>
          <w:jc w:val="center"/>
        </w:trPr>
        <w:tc>
          <w:tcPr>
            <w:tcW w:w="681" w:type="dxa"/>
            <w:tcMar>
              <w:top w:w="28" w:type="dxa"/>
              <w:bottom w:w="28" w:type="dxa"/>
            </w:tcMar>
          </w:tcPr>
          <w:p w14:paraId="223F312C" w14:textId="77777777" w:rsidR="00B42833" w:rsidRDefault="00B42833" w:rsidP="007C6741">
            <w:pPr>
              <w:pStyle w:val="Normalny-sekcjapierwsza"/>
            </w:pPr>
            <w:r>
              <w:t>M5</w:t>
            </w:r>
          </w:p>
        </w:tc>
        <w:tc>
          <w:tcPr>
            <w:tcW w:w="6621" w:type="dxa"/>
            <w:tcMar>
              <w:top w:w="28" w:type="dxa"/>
              <w:bottom w:w="28" w:type="dxa"/>
            </w:tcMar>
          </w:tcPr>
          <w:p w14:paraId="6D4E318F" w14:textId="77777777" w:rsidR="00B42833" w:rsidRPr="000202E4" w:rsidRDefault="00B42833" w:rsidP="006C3C84">
            <w:pPr>
              <w:pStyle w:val="Normalny-sekcjapierwsza"/>
              <w:jc w:val="left"/>
            </w:pPr>
            <w:r>
              <w:t>Dwie wersje aplikacji: mobilna oraz webowa</w:t>
            </w:r>
          </w:p>
        </w:tc>
        <w:tc>
          <w:tcPr>
            <w:tcW w:w="1203" w:type="dxa"/>
            <w:tcMar>
              <w:top w:w="28" w:type="dxa"/>
              <w:bottom w:w="28" w:type="dxa"/>
            </w:tcMar>
          </w:tcPr>
          <w:p w14:paraId="6BD02D36" w14:textId="77777777" w:rsidR="00B42833" w:rsidRDefault="00B42833" w:rsidP="007C6741">
            <w:pPr>
              <w:pStyle w:val="Normalny-sekcjapierwsza"/>
            </w:pPr>
            <w:r>
              <w:t>1</w:t>
            </w:r>
          </w:p>
        </w:tc>
      </w:tr>
      <w:tr w:rsidR="00B42833" w14:paraId="23B5E716" w14:textId="77777777" w:rsidTr="007C6741">
        <w:trPr>
          <w:jc w:val="center"/>
        </w:trPr>
        <w:tc>
          <w:tcPr>
            <w:tcW w:w="681" w:type="dxa"/>
            <w:tcMar>
              <w:top w:w="28" w:type="dxa"/>
              <w:bottom w:w="28" w:type="dxa"/>
            </w:tcMar>
          </w:tcPr>
          <w:p w14:paraId="7DF1B9C6" w14:textId="77777777" w:rsidR="00B42833" w:rsidRDefault="00B42833" w:rsidP="007C6741">
            <w:pPr>
              <w:pStyle w:val="Normalny-sekcjapierwsza"/>
            </w:pPr>
            <w:r>
              <w:t>M6</w:t>
            </w:r>
          </w:p>
        </w:tc>
        <w:tc>
          <w:tcPr>
            <w:tcW w:w="6621" w:type="dxa"/>
            <w:tcMar>
              <w:top w:w="28" w:type="dxa"/>
              <w:bottom w:w="28" w:type="dxa"/>
            </w:tcMar>
          </w:tcPr>
          <w:p w14:paraId="3D70DF69" w14:textId="77777777" w:rsidR="00B42833" w:rsidRPr="000202E4" w:rsidRDefault="00B42833" w:rsidP="006C3C84">
            <w:pPr>
              <w:pStyle w:val="Normalny-sekcjapierwsza"/>
              <w:jc w:val="left"/>
            </w:pPr>
            <w:r>
              <w:t>Wyszukiwanie</w:t>
            </w:r>
            <w:r w:rsidRPr="000202E4">
              <w:t xml:space="preserve"> atrakcji względem lokalizacji użytkownika, korzystając z modułu GPS</w:t>
            </w:r>
            <w:r w:rsidRPr="000202E4">
              <w:rPr>
                <w:i/>
                <w:iCs/>
              </w:rPr>
              <w:t xml:space="preserve"> (wymaga </w:t>
            </w:r>
            <w:r>
              <w:rPr>
                <w:i/>
                <w:iCs/>
              </w:rPr>
              <w:t>M</w:t>
            </w:r>
            <w:r w:rsidRPr="000202E4">
              <w:rPr>
                <w:i/>
                <w:iCs/>
              </w:rPr>
              <w:t xml:space="preserve">1, </w:t>
            </w:r>
            <w:r>
              <w:rPr>
                <w:i/>
                <w:iCs/>
              </w:rPr>
              <w:t>M</w:t>
            </w:r>
            <w:r w:rsidRPr="000202E4">
              <w:rPr>
                <w:i/>
                <w:iCs/>
              </w:rPr>
              <w:t>5 - wersja mobilna)</w:t>
            </w:r>
          </w:p>
        </w:tc>
        <w:tc>
          <w:tcPr>
            <w:tcW w:w="1203" w:type="dxa"/>
            <w:tcMar>
              <w:top w:w="28" w:type="dxa"/>
              <w:bottom w:w="28" w:type="dxa"/>
            </w:tcMar>
          </w:tcPr>
          <w:p w14:paraId="2E378A00" w14:textId="77777777" w:rsidR="00B42833" w:rsidRDefault="00B42833" w:rsidP="007C6741">
            <w:pPr>
              <w:pStyle w:val="Normalny-sekcjapierwsza"/>
            </w:pPr>
            <w:r>
              <w:t>2</w:t>
            </w:r>
          </w:p>
        </w:tc>
      </w:tr>
      <w:tr w:rsidR="00B42833" w14:paraId="00DD6FF9" w14:textId="77777777" w:rsidTr="007C6741">
        <w:trPr>
          <w:jc w:val="center"/>
        </w:trPr>
        <w:tc>
          <w:tcPr>
            <w:tcW w:w="8505" w:type="dxa"/>
            <w:gridSpan w:val="3"/>
            <w:tcMar>
              <w:top w:w="28" w:type="dxa"/>
              <w:bottom w:w="28" w:type="dxa"/>
            </w:tcMar>
          </w:tcPr>
          <w:p w14:paraId="146EFC9B" w14:textId="77777777" w:rsidR="00B42833" w:rsidRPr="006526AE" w:rsidRDefault="00B42833" w:rsidP="007C6741">
            <w:pPr>
              <w:pStyle w:val="Normalny-sekcjapierwsza"/>
              <w:jc w:val="center"/>
              <w:rPr>
                <w:b/>
              </w:rPr>
            </w:pPr>
            <w:r w:rsidRPr="006526AE">
              <w:rPr>
                <w:b/>
              </w:rPr>
              <w:lastRenderedPageBreak/>
              <w:t>Zakres realny</w:t>
            </w:r>
          </w:p>
        </w:tc>
      </w:tr>
      <w:tr w:rsidR="00B42833" w14:paraId="042E31AD" w14:textId="77777777" w:rsidTr="007C6741">
        <w:trPr>
          <w:jc w:val="center"/>
        </w:trPr>
        <w:tc>
          <w:tcPr>
            <w:tcW w:w="681" w:type="dxa"/>
            <w:tcMar>
              <w:top w:w="28" w:type="dxa"/>
              <w:bottom w:w="28" w:type="dxa"/>
            </w:tcMar>
          </w:tcPr>
          <w:p w14:paraId="4A1D56A2" w14:textId="77777777" w:rsidR="00B42833" w:rsidRDefault="00B42833" w:rsidP="007C6741">
            <w:pPr>
              <w:pStyle w:val="Normalny-sekcjapierwsza"/>
            </w:pPr>
            <w:r>
              <w:t>R1</w:t>
            </w:r>
          </w:p>
        </w:tc>
        <w:tc>
          <w:tcPr>
            <w:tcW w:w="6621" w:type="dxa"/>
            <w:tcMar>
              <w:top w:w="28" w:type="dxa"/>
              <w:bottom w:w="28" w:type="dxa"/>
            </w:tcMar>
          </w:tcPr>
          <w:p w14:paraId="62916103" w14:textId="77777777" w:rsidR="00B42833" w:rsidRPr="000202E4" w:rsidRDefault="00B42833" w:rsidP="006C3C84">
            <w:pPr>
              <w:pStyle w:val="Normalny-sekcjapierwsza"/>
              <w:jc w:val="left"/>
            </w:pPr>
            <w:r>
              <w:t xml:space="preserve">Wyszukiwanie atrakcji </w:t>
            </w:r>
            <w:r w:rsidRPr="000202E4">
              <w:t xml:space="preserve">względem różnych kryteriów, np.: względem lokalizacji, typu, </w:t>
            </w:r>
            <w:r w:rsidR="006C3C84">
              <w:t>nazwy</w:t>
            </w:r>
          </w:p>
        </w:tc>
        <w:tc>
          <w:tcPr>
            <w:tcW w:w="1203" w:type="dxa"/>
            <w:tcMar>
              <w:top w:w="28" w:type="dxa"/>
              <w:bottom w:w="28" w:type="dxa"/>
            </w:tcMar>
          </w:tcPr>
          <w:p w14:paraId="7E43A56D" w14:textId="77777777" w:rsidR="00B42833" w:rsidRDefault="00B42833" w:rsidP="007C6741">
            <w:pPr>
              <w:pStyle w:val="Normalny-sekcjapierwsza"/>
            </w:pPr>
            <w:r>
              <w:t>3</w:t>
            </w:r>
          </w:p>
        </w:tc>
      </w:tr>
      <w:tr w:rsidR="00B42833" w14:paraId="56D7A935" w14:textId="77777777" w:rsidTr="007C6741">
        <w:trPr>
          <w:jc w:val="center"/>
        </w:trPr>
        <w:tc>
          <w:tcPr>
            <w:tcW w:w="681" w:type="dxa"/>
            <w:tcMar>
              <w:top w:w="28" w:type="dxa"/>
              <w:bottom w:w="28" w:type="dxa"/>
            </w:tcMar>
          </w:tcPr>
          <w:p w14:paraId="7B345CB0" w14:textId="77777777" w:rsidR="00B42833" w:rsidRDefault="00B42833" w:rsidP="007C6741">
            <w:pPr>
              <w:pStyle w:val="Normalny-sekcjapierwsza"/>
            </w:pPr>
            <w:r>
              <w:t>R2</w:t>
            </w:r>
          </w:p>
        </w:tc>
        <w:tc>
          <w:tcPr>
            <w:tcW w:w="6621" w:type="dxa"/>
            <w:tcMar>
              <w:top w:w="28" w:type="dxa"/>
              <w:bottom w:w="28" w:type="dxa"/>
            </w:tcMar>
          </w:tcPr>
          <w:p w14:paraId="22D4B789" w14:textId="77777777" w:rsidR="00B42833" w:rsidRPr="000202E4" w:rsidRDefault="00B42833" w:rsidP="006C3C84">
            <w:pPr>
              <w:pStyle w:val="Normalny-sekcjapierwsza"/>
              <w:jc w:val="left"/>
            </w:pPr>
            <w:r>
              <w:t>Tworzenie konta użytkownika</w:t>
            </w:r>
          </w:p>
        </w:tc>
        <w:tc>
          <w:tcPr>
            <w:tcW w:w="1203" w:type="dxa"/>
            <w:tcMar>
              <w:top w:w="28" w:type="dxa"/>
              <w:bottom w:w="28" w:type="dxa"/>
            </w:tcMar>
          </w:tcPr>
          <w:p w14:paraId="5591D650" w14:textId="77777777" w:rsidR="00B42833" w:rsidRDefault="00B42833" w:rsidP="007C6741">
            <w:pPr>
              <w:pStyle w:val="Normalny-sekcjapierwsza"/>
            </w:pPr>
            <w:r>
              <w:t>3</w:t>
            </w:r>
          </w:p>
        </w:tc>
      </w:tr>
      <w:tr w:rsidR="00B42833" w14:paraId="7FE1CD48" w14:textId="77777777" w:rsidTr="007C6741">
        <w:trPr>
          <w:jc w:val="center"/>
        </w:trPr>
        <w:tc>
          <w:tcPr>
            <w:tcW w:w="681" w:type="dxa"/>
            <w:tcMar>
              <w:top w:w="28" w:type="dxa"/>
              <w:bottom w:w="28" w:type="dxa"/>
            </w:tcMar>
          </w:tcPr>
          <w:p w14:paraId="2A83308B" w14:textId="77777777" w:rsidR="00B42833" w:rsidRDefault="00B42833" w:rsidP="007C6741">
            <w:pPr>
              <w:pStyle w:val="Normalny-sekcjapierwsza"/>
            </w:pPr>
            <w:r>
              <w:t>R3</w:t>
            </w:r>
          </w:p>
        </w:tc>
        <w:tc>
          <w:tcPr>
            <w:tcW w:w="6621" w:type="dxa"/>
            <w:tcMar>
              <w:top w:w="28" w:type="dxa"/>
              <w:bottom w:w="28" w:type="dxa"/>
            </w:tcMar>
          </w:tcPr>
          <w:p w14:paraId="05EA199E" w14:textId="77777777" w:rsidR="00B42833" w:rsidRPr="000202E4" w:rsidRDefault="00B42833" w:rsidP="006C3C84">
            <w:pPr>
              <w:pStyle w:val="Normalny-sekcjapierwsza"/>
              <w:jc w:val="left"/>
            </w:pPr>
            <w:r>
              <w:t xml:space="preserve">Wstawianie </w:t>
            </w:r>
            <w:r w:rsidRPr="000202E4">
              <w:t xml:space="preserve">zdjęć użytkowników dla danej atrakcji </w:t>
            </w:r>
            <w:r w:rsidRPr="000202E4">
              <w:rPr>
                <w:i/>
                <w:iCs/>
              </w:rPr>
              <w:t xml:space="preserve">(wymaga </w:t>
            </w:r>
            <w:r>
              <w:rPr>
                <w:i/>
                <w:iCs/>
              </w:rPr>
              <w:t>R</w:t>
            </w:r>
            <w:r w:rsidRPr="000202E4">
              <w:rPr>
                <w:i/>
                <w:iCs/>
              </w:rPr>
              <w:t>2)</w:t>
            </w:r>
          </w:p>
        </w:tc>
        <w:tc>
          <w:tcPr>
            <w:tcW w:w="1203" w:type="dxa"/>
            <w:tcMar>
              <w:top w:w="28" w:type="dxa"/>
              <w:bottom w:w="28" w:type="dxa"/>
            </w:tcMar>
          </w:tcPr>
          <w:p w14:paraId="00E58311" w14:textId="77777777" w:rsidR="00B42833" w:rsidRDefault="00B42833" w:rsidP="007C6741">
            <w:pPr>
              <w:pStyle w:val="Normalny-sekcjapierwsza"/>
            </w:pPr>
            <w:r>
              <w:t>4</w:t>
            </w:r>
          </w:p>
        </w:tc>
      </w:tr>
      <w:tr w:rsidR="00B42833" w14:paraId="3D8AB1F7" w14:textId="77777777" w:rsidTr="007C6741">
        <w:trPr>
          <w:jc w:val="center"/>
        </w:trPr>
        <w:tc>
          <w:tcPr>
            <w:tcW w:w="681" w:type="dxa"/>
            <w:tcMar>
              <w:top w:w="28" w:type="dxa"/>
              <w:bottom w:w="28" w:type="dxa"/>
            </w:tcMar>
          </w:tcPr>
          <w:p w14:paraId="148D4682" w14:textId="77777777" w:rsidR="00B42833" w:rsidRDefault="00B42833" w:rsidP="007C6741">
            <w:pPr>
              <w:pStyle w:val="Normalny-sekcjapierwsza"/>
            </w:pPr>
            <w:r>
              <w:t>R4</w:t>
            </w:r>
          </w:p>
        </w:tc>
        <w:tc>
          <w:tcPr>
            <w:tcW w:w="6621" w:type="dxa"/>
            <w:tcMar>
              <w:top w:w="28" w:type="dxa"/>
              <w:bottom w:w="28" w:type="dxa"/>
            </w:tcMar>
          </w:tcPr>
          <w:p w14:paraId="0AD6B848" w14:textId="77777777" w:rsidR="00B42833" w:rsidRPr="000202E4" w:rsidRDefault="00B42833" w:rsidP="006C3C84">
            <w:pPr>
              <w:pStyle w:val="Normalny-sekcjapierwsza"/>
              <w:jc w:val="left"/>
            </w:pPr>
            <w:r>
              <w:t>D</w:t>
            </w:r>
            <w:r w:rsidRPr="000202E4">
              <w:t>odawani</w:t>
            </w:r>
            <w:r>
              <w:t>e</w:t>
            </w:r>
            <w:r w:rsidRPr="000202E4">
              <w:t xml:space="preserve"> komentarzy</w:t>
            </w:r>
            <w:r w:rsidR="00B65B12">
              <w:t xml:space="preserve"> (opinii)</w:t>
            </w:r>
            <w:r w:rsidRPr="000202E4">
              <w:t xml:space="preserve"> przez użytkowników </w:t>
            </w:r>
            <w:r w:rsidRPr="000202E4">
              <w:rPr>
                <w:i/>
                <w:iCs/>
              </w:rPr>
              <w:t xml:space="preserve">(wymaga </w:t>
            </w:r>
            <w:r>
              <w:rPr>
                <w:i/>
                <w:iCs/>
              </w:rPr>
              <w:t>R</w:t>
            </w:r>
            <w:r w:rsidRPr="000202E4">
              <w:rPr>
                <w:i/>
                <w:iCs/>
              </w:rPr>
              <w:t>2)</w:t>
            </w:r>
          </w:p>
        </w:tc>
        <w:tc>
          <w:tcPr>
            <w:tcW w:w="1203" w:type="dxa"/>
            <w:tcMar>
              <w:top w:w="28" w:type="dxa"/>
              <w:bottom w:w="28" w:type="dxa"/>
            </w:tcMar>
          </w:tcPr>
          <w:p w14:paraId="6A684778" w14:textId="77777777" w:rsidR="00B42833" w:rsidRDefault="00B42833" w:rsidP="007C6741">
            <w:pPr>
              <w:pStyle w:val="Normalny-sekcjapierwsza"/>
            </w:pPr>
            <w:r>
              <w:t>4</w:t>
            </w:r>
          </w:p>
        </w:tc>
      </w:tr>
      <w:tr w:rsidR="00B42833" w14:paraId="6172CEAA" w14:textId="77777777" w:rsidTr="007C6741">
        <w:trPr>
          <w:jc w:val="center"/>
        </w:trPr>
        <w:tc>
          <w:tcPr>
            <w:tcW w:w="681" w:type="dxa"/>
            <w:tcMar>
              <w:top w:w="28" w:type="dxa"/>
              <w:bottom w:w="28" w:type="dxa"/>
            </w:tcMar>
          </w:tcPr>
          <w:p w14:paraId="0CDA35BD" w14:textId="77777777" w:rsidR="00B42833" w:rsidRDefault="00B42833" w:rsidP="007C6741">
            <w:pPr>
              <w:pStyle w:val="Normalny-sekcjapierwsza"/>
            </w:pPr>
            <w:r>
              <w:t>R5</w:t>
            </w:r>
          </w:p>
        </w:tc>
        <w:tc>
          <w:tcPr>
            <w:tcW w:w="6621" w:type="dxa"/>
            <w:tcMar>
              <w:top w:w="28" w:type="dxa"/>
              <w:bottom w:w="28" w:type="dxa"/>
            </w:tcMar>
          </w:tcPr>
          <w:p w14:paraId="2A4C4171" w14:textId="77777777" w:rsidR="00B42833" w:rsidRPr="000202E4" w:rsidRDefault="00B42833" w:rsidP="006C3C84">
            <w:pPr>
              <w:pStyle w:val="Normalny-sekcjapierwsza"/>
              <w:jc w:val="left"/>
            </w:pPr>
            <w:r>
              <w:t>Usuwanie</w:t>
            </w:r>
            <w:r w:rsidRPr="000202E4">
              <w:t xml:space="preserve"> z konta administratora użytkowników, komentarzy, zdjęć i innych materiałów dodawanych przez konta użytkowników </w:t>
            </w:r>
            <w:r w:rsidRPr="000202E4">
              <w:rPr>
                <w:i/>
                <w:iCs/>
              </w:rPr>
              <w:t xml:space="preserve">(wymaga </w:t>
            </w:r>
            <w:r>
              <w:rPr>
                <w:i/>
                <w:iCs/>
              </w:rPr>
              <w:t>R</w:t>
            </w:r>
            <w:r w:rsidRPr="000202E4">
              <w:rPr>
                <w:i/>
                <w:iCs/>
              </w:rPr>
              <w:t xml:space="preserve">2, </w:t>
            </w:r>
            <w:r>
              <w:rPr>
                <w:i/>
                <w:iCs/>
              </w:rPr>
              <w:t>R</w:t>
            </w:r>
            <w:r w:rsidRPr="000202E4">
              <w:rPr>
                <w:i/>
                <w:iCs/>
              </w:rPr>
              <w:t xml:space="preserve">3, </w:t>
            </w:r>
            <w:r>
              <w:rPr>
                <w:i/>
                <w:iCs/>
              </w:rPr>
              <w:t>R</w:t>
            </w:r>
            <w:r w:rsidRPr="000202E4">
              <w:rPr>
                <w:i/>
                <w:iCs/>
              </w:rPr>
              <w:t>4)</w:t>
            </w:r>
          </w:p>
        </w:tc>
        <w:tc>
          <w:tcPr>
            <w:tcW w:w="1203" w:type="dxa"/>
            <w:tcMar>
              <w:top w:w="28" w:type="dxa"/>
              <w:bottom w:w="28" w:type="dxa"/>
            </w:tcMar>
          </w:tcPr>
          <w:p w14:paraId="4A776537" w14:textId="77777777" w:rsidR="00B42833" w:rsidRDefault="00B42833" w:rsidP="007C6741">
            <w:pPr>
              <w:pStyle w:val="Normalny-sekcjapierwsza"/>
            </w:pPr>
            <w:r>
              <w:t>4</w:t>
            </w:r>
          </w:p>
        </w:tc>
      </w:tr>
      <w:tr w:rsidR="00B42833" w14:paraId="16185EED" w14:textId="77777777" w:rsidTr="007C6741">
        <w:trPr>
          <w:jc w:val="center"/>
        </w:trPr>
        <w:tc>
          <w:tcPr>
            <w:tcW w:w="681" w:type="dxa"/>
            <w:tcMar>
              <w:top w:w="28" w:type="dxa"/>
              <w:bottom w:w="28" w:type="dxa"/>
            </w:tcMar>
          </w:tcPr>
          <w:p w14:paraId="0C6F27E1" w14:textId="77777777" w:rsidR="00B42833" w:rsidRDefault="00B42833" w:rsidP="007C6741">
            <w:pPr>
              <w:pStyle w:val="Normalny-sekcjapierwsza"/>
            </w:pPr>
            <w:r>
              <w:t>R6</w:t>
            </w:r>
          </w:p>
        </w:tc>
        <w:tc>
          <w:tcPr>
            <w:tcW w:w="6621" w:type="dxa"/>
            <w:tcMar>
              <w:top w:w="28" w:type="dxa"/>
              <w:bottom w:w="28" w:type="dxa"/>
            </w:tcMar>
          </w:tcPr>
          <w:p w14:paraId="1F59873B" w14:textId="77777777" w:rsidR="00B42833" w:rsidRPr="000202E4" w:rsidRDefault="00B42833" w:rsidP="006C3C84">
            <w:pPr>
              <w:pStyle w:val="Normalny-sekcjapierwsza"/>
              <w:jc w:val="left"/>
            </w:pPr>
            <w:r>
              <w:t>Wystawianie</w:t>
            </w:r>
            <w:r w:rsidRPr="000202E4">
              <w:t xml:space="preserve"> ocen atrakcjom </w:t>
            </w:r>
            <w:r w:rsidRPr="000202E4">
              <w:rPr>
                <w:i/>
                <w:iCs/>
              </w:rPr>
              <w:t xml:space="preserve">(wymaga </w:t>
            </w:r>
            <w:r>
              <w:rPr>
                <w:i/>
                <w:iCs/>
              </w:rPr>
              <w:t>R</w:t>
            </w:r>
            <w:r w:rsidRPr="000202E4">
              <w:rPr>
                <w:i/>
                <w:iCs/>
              </w:rPr>
              <w:t>2)</w:t>
            </w:r>
          </w:p>
        </w:tc>
        <w:tc>
          <w:tcPr>
            <w:tcW w:w="1203" w:type="dxa"/>
            <w:tcMar>
              <w:top w:w="28" w:type="dxa"/>
              <w:bottom w:w="28" w:type="dxa"/>
            </w:tcMar>
          </w:tcPr>
          <w:p w14:paraId="48A5A784" w14:textId="77777777" w:rsidR="00B42833" w:rsidRDefault="00B42833" w:rsidP="007C6741">
            <w:pPr>
              <w:pStyle w:val="Normalny-sekcjapierwsza"/>
            </w:pPr>
            <w:r>
              <w:t>4</w:t>
            </w:r>
          </w:p>
        </w:tc>
      </w:tr>
      <w:tr w:rsidR="00B42833" w14:paraId="209FD0CE" w14:textId="77777777" w:rsidTr="007C6741">
        <w:trPr>
          <w:jc w:val="center"/>
        </w:trPr>
        <w:tc>
          <w:tcPr>
            <w:tcW w:w="8505" w:type="dxa"/>
            <w:gridSpan w:val="3"/>
            <w:tcMar>
              <w:top w:w="28" w:type="dxa"/>
              <w:bottom w:w="28" w:type="dxa"/>
            </w:tcMar>
          </w:tcPr>
          <w:p w14:paraId="3FFE7A1F" w14:textId="77777777" w:rsidR="00B42833" w:rsidRPr="006526AE" w:rsidRDefault="00B42833" w:rsidP="007C6741">
            <w:pPr>
              <w:pStyle w:val="Normalny-sekcjapierwsza"/>
              <w:jc w:val="center"/>
              <w:rPr>
                <w:b/>
              </w:rPr>
            </w:pPr>
            <w:r w:rsidRPr="006526AE">
              <w:rPr>
                <w:b/>
              </w:rPr>
              <w:t>Zakres optymalny</w:t>
            </w:r>
          </w:p>
        </w:tc>
      </w:tr>
      <w:tr w:rsidR="00B42833" w14:paraId="15AC1D74" w14:textId="77777777" w:rsidTr="007C6741">
        <w:trPr>
          <w:jc w:val="center"/>
        </w:trPr>
        <w:tc>
          <w:tcPr>
            <w:tcW w:w="681" w:type="dxa"/>
            <w:tcMar>
              <w:top w:w="28" w:type="dxa"/>
              <w:bottom w:w="28" w:type="dxa"/>
            </w:tcMar>
          </w:tcPr>
          <w:p w14:paraId="2E1A24A3" w14:textId="77777777" w:rsidR="00B42833" w:rsidRDefault="00B42833" w:rsidP="007C6741">
            <w:pPr>
              <w:pStyle w:val="Normalny-sekcjapierwsza"/>
            </w:pPr>
            <w:r>
              <w:t>O1</w:t>
            </w:r>
          </w:p>
        </w:tc>
        <w:tc>
          <w:tcPr>
            <w:tcW w:w="6621" w:type="dxa"/>
            <w:tcMar>
              <w:top w:w="28" w:type="dxa"/>
              <w:bottom w:w="28" w:type="dxa"/>
            </w:tcMar>
          </w:tcPr>
          <w:p w14:paraId="3BFC44BA" w14:textId="77777777" w:rsidR="00B42833" w:rsidRPr="000202E4" w:rsidRDefault="00B42833" w:rsidP="006C3C84">
            <w:pPr>
              <w:pStyle w:val="Normalny-sekcjapierwsza"/>
              <w:jc w:val="left"/>
            </w:pPr>
            <w:r>
              <w:t>Do</w:t>
            </w:r>
            <w:r w:rsidRPr="000202E4">
              <w:t>dawani</w:t>
            </w:r>
            <w:r>
              <w:t>e</w:t>
            </w:r>
            <w:r w:rsidRPr="000202E4">
              <w:t xml:space="preserve"> innych użytkowników jako znajomych, wysyłani</w:t>
            </w:r>
            <w:r>
              <w:t>e</w:t>
            </w:r>
            <w:r w:rsidRPr="000202E4">
              <w:t xml:space="preserve"> im wiadomości </w:t>
            </w:r>
            <w:r w:rsidRPr="000202E4">
              <w:rPr>
                <w:i/>
                <w:iCs/>
              </w:rPr>
              <w:t xml:space="preserve">(wymaga </w:t>
            </w:r>
            <w:r>
              <w:rPr>
                <w:i/>
                <w:iCs/>
              </w:rPr>
              <w:t>R</w:t>
            </w:r>
            <w:r w:rsidRPr="000202E4">
              <w:rPr>
                <w:i/>
                <w:iCs/>
              </w:rPr>
              <w:t>2)</w:t>
            </w:r>
          </w:p>
        </w:tc>
        <w:tc>
          <w:tcPr>
            <w:tcW w:w="1203" w:type="dxa"/>
            <w:tcMar>
              <w:top w:w="28" w:type="dxa"/>
              <w:bottom w:w="28" w:type="dxa"/>
            </w:tcMar>
          </w:tcPr>
          <w:p w14:paraId="57E5604C" w14:textId="77777777" w:rsidR="00B42833" w:rsidRDefault="00B42833" w:rsidP="007C6741">
            <w:pPr>
              <w:pStyle w:val="Normalny-sekcjapierwsza"/>
            </w:pPr>
            <w:r>
              <w:t>5</w:t>
            </w:r>
          </w:p>
        </w:tc>
      </w:tr>
      <w:tr w:rsidR="00B42833" w14:paraId="41919E96" w14:textId="77777777" w:rsidTr="007C6741">
        <w:trPr>
          <w:jc w:val="center"/>
        </w:trPr>
        <w:tc>
          <w:tcPr>
            <w:tcW w:w="681" w:type="dxa"/>
            <w:tcMar>
              <w:top w:w="28" w:type="dxa"/>
              <w:bottom w:w="28" w:type="dxa"/>
            </w:tcMar>
          </w:tcPr>
          <w:p w14:paraId="06F29674" w14:textId="77777777" w:rsidR="00B42833" w:rsidRDefault="00B42833" w:rsidP="007C6741">
            <w:pPr>
              <w:pStyle w:val="Normalny-sekcjapierwsza"/>
            </w:pPr>
            <w:r>
              <w:t>O2</w:t>
            </w:r>
          </w:p>
        </w:tc>
        <w:tc>
          <w:tcPr>
            <w:tcW w:w="6621" w:type="dxa"/>
            <w:tcMar>
              <w:top w:w="28" w:type="dxa"/>
              <w:bottom w:w="28" w:type="dxa"/>
            </w:tcMar>
          </w:tcPr>
          <w:p w14:paraId="2382932B" w14:textId="77777777" w:rsidR="00B42833" w:rsidRPr="000202E4" w:rsidRDefault="00B42833" w:rsidP="006C3C84">
            <w:pPr>
              <w:pStyle w:val="Normalny-sekcjapierwsza"/>
              <w:jc w:val="left"/>
            </w:pPr>
            <w:r>
              <w:t>Z</w:t>
            </w:r>
            <w:r w:rsidRPr="000202E4">
              <w:t>apraszani</w:t>
            </w:r>
            <w:r>
              <w:t>e</w:t>
            </w:r>
            <w:r w:rsidRPr="000202E4">
              <w:t xml:space="preserve"> znajomych do udziału w zdarzeniach (np. zwiedzanie atrakcji), “organizowania wycieczek” </w:t>
            </w:r>
            <w:r w:rsidRPr="000202E4">
              <w:rPr>
                <w:i/>
                <w:iCs/>
              </w:rPr>
              <w:t xml:space="preserve">(wymaga </w:t>
            </w:r>
            <w:r>
              <w:rPr>
                <w:i/>
                <w:iCs/>
              </w:rPr>
              <w:t>O</w:t>
            </w:r>
            <w:r w:rsidRPr="000202E4">
              <w:rPr>
                <w:i/>
                <w:iCs/>
              </w:rPr>
              <w:t xml:space="preserve">1, </w:t>
            </w:r>
            <w:r>
              <w:rPr>
                <w:i/>
                <w:iCs/>
              </w:rPr>
              <w:t>R</w:t>
            </w:r>
            <w:r w:rsidRPr="000202E4">
              <w:rPr>
                <w:i/>
                <w:iCs/>
              </w:rPr>
              <w:t>2)</w:t>
            </w:r>
          </w:p>
        </w:tc>
        <w:tc>
          <w:tcPr>
            <w:tcW w:w="1203" w:type="dxa"/>
            <w:tcMar>
              <w:top w:w="28" w:type="dxa"/>
              <w:bottom w:w="28" w:type="dxa"/>
            </w:tcMar>
          </w:tcPr>
          <w:p w14:paraId="6354A6D8" w14:textId="77777777" w:rsidR="00B42833" w:rsidRDefault="00B42833" w:rsidP="007C6741">
            <w:pPr>
              <w:pStyle w:val="Normalny-sekcjapierwsza"/>
            </w:pPr>
            <w:r>
              <w:t>5</w:t>
            </w:r>
          </w:p>
        </w:tc>
      </w:tr>
      <w:tr w:rsidR="00B42833" w14:paraId="721D51BF" w14:textId="77777777" w:rsidTr="007C6741">
        <w:trPr>
          <w:jc w:val="center"/>
        </w:trPr>
        <w:tc>
          <w:tcPr>
            <w:tcW w:w="681" w:type="dxa"/>
            <w:tcMar>
              <w:top w:w="28" w:type="dxa"/>
              <w:bottom w:w="28" w:type="dxa"/>
            </w:tcMar>
          </w:tcPr>
          <w:p w14:paraId="0A7DAC79" w14:textId="77777777" w:rsidR="00B42833" w:rsidRDefault="00B42833" w:rsidP="007C6741">
            <w:pPr>
              <w:pStyle w:val="Normalny-sekcjapierwsza"/>
            </w:pPr>
            <w:r>
              <w:t>O3</w:t>
            </w:r>
          </w:p>
        </w:tc>
        <w:tc>
          <w:tcPr>
            <w:tcW w:w="6621" w:type="dxa"/>
            <w:tcMar>
              <w:top w:w="28" w:type="dxa"/>
              <w:bottom w:w="28" w:type="dxa"/>
            </w:tcMar>
          </w:tcPr>
          <w:p w14:paraId="124E587B" w14:textId="77777777" w:rsidR="00B42833" w:rsidRPr="000202E4" w:rsidRDefault="00B42833" w:rsidP="006C3C84">
            <w:pPr>
              <w:pStyle w:val="Normalny-sekcjapierwsza"/>
              <w:jc w:val="left"/>
            </w:pPr>
            <w:r>
              <w:t>Wygodny kreator tworzenia rejestracji konta – wieloetapowa rejestracja (wymaga R2)</w:t>
            </w:r>
          </w:p>
        </w:tc>
        <w:tc>
          <w:tcPr>
            <w:tcW w:w="1203" w:type="dxa"/>
            <w:tcMar>
              <w:top w:w="28" w:type="dxa"/>
              <w:bottom w:w="28" w:type="dxa"/>
            </w:tcMar>
          </w:tcPr>
          <w:p w14:paraId="62A514D6" w14:textId="77777777" w:rsidR="00B42833" w:rsidRDefault="00B42833" w:rsidP="007C6741">
            <w:pPr>
              <w:pStyle w:val="Normalny-sekcjapierwsza"/>
            </w:pPr>
            <w:r>
              <w:t>5</w:t>
            </w:r>
          </w:p>
        </w:tc>
      </w:tr>
      <w:tr w:rsidR="00B42833" w14:paraId="68798E62" w14:textId="77777777" w:rsidTr="007C6741">
        <w:trPr>
          <w:jc w:val="center"/>
        </w:trPr>
        <w:tc>
          <w:tcPr>
            <w:tcW w:w="681" w:type="dxa"/>
            <w:tcMar>
              <w:top w:w="28" w:type="dxa"/>
              <w:bottom w:w="28" w:type="dxa"/>
            </w:tcMar>
          </w:tcPr>
          <w:p w14:paraId="69D5FDD3" w14:textId="77777777" w:rsidR="00B42833" w:rsidRDefault="00B42833" w:rsidP="007C6741">
            <w:pPr>
              <w:pStyle w:val="Normalny-sekcjapierwsza"/>
            </w:pPr>
            <w:r>
              <w:t>O4</w:t>
            </w:r>
          </w:p>
        </w:tc>
        <w:tc>
          <w:tcPr>
            <w:tcW w:w="6621" w:type="dxa"/>
            <w:tcMar>
              <w:top w:w="28" w:type="dxa"/>
              <w:bottom w:w="28" w:type="dxa"/>
            </w:tcMar>
          </w:tcPr>
          <w:p w14:paraId="51778827" w14:textId="77777777" w:rsidR="00B42833" w:rsidRPr="000202E4" w:rsidRDefault="00B42833" w:rsidP="00B65B12">
            <w:pPr>
              <w:pStyle w:val="Normalny-sekcjapierwsza"/>
              <w:jc w:val="left"/>
            </w:pPr>
            <w:r>
              <w:t>Wskazywanie</w:t>
            </w:r>
            <w:r w:rsidRPr="000202E4">
              <w:t xml:space="preserve"> drogi do wybranej aplikacji </w:t>
            </w:r>
            <w:r w:rsidRPr="000202E4">
              <w:rPr>
                <w:i/>
                <w:iCs/>
              </w:rPr>
              <w:t xml:space="preserve">(wymaga </w:t>
            </w:r>
            <w:r>
              <w:rPr>
                <w:i/>
                <w:iCs/>
              </w:rPr>
              <w:t>M</w:t>
            </w:r>
            <w:r w:rsidR="00B65B12">
              <w:rPr>
                <w:i/>
                <w:iCs/>
              </w:rPr>
              <w:t>6</w:t>
            </w:r>
            <w:r w:rsidRPr="000202E4">
              <w:rPr>
                <w:i/>
                <w:iCs/>
              </w:rPr>
              <w:t>)</w:t>
            </w:r>
          </w:p>
        </w:tc>
        <w:tc>
          <w:tcPr>
            <w:tcW w:w="1203" w:type="dxa"/>
            <w:tcMar>
              <w:top w:w="28" w:type="dxa"/>
              <w:bottom w:w="28" w:type="dxa"/>
            </w:tcMar>
          </w:tcPr>
          <w:p w14:paraId="71AF2DB6" w14:textId="77777777" w:rsidR="00B42833" w:rsidRDefault="00B42833" w:rsidP="007C6741">
            <w:pPr>
              <w:pStyle w:val="Normalny-sekcjapierwsza"/>
            </w:pPr>
            <w:r>
              <w:t>5</w:t>
            </w:r>
          </w:p>
        </w:tc>
      </w:tr>
      <w:tr w:rsidR="00B42833" w14:paraId="47478D74" w14:textId="77777777" w:rsidTr="007C6741">
        <w:trPr>
          <w:jc w:val="center"/>
        </w:trPr>
        <w:tc>
          <w:tcPr>
            <w:tcW w:w="681" w:type="dxa"/>
            <w:tcMar>
              <w:top w:w="28" w:type="dxa"/>
              <w:bottom w:w="28" w:type="dxa"/>
            </w:tcMar>
          </w:tcPr>
          <w:p w14:paraId="1A583BC4" w14:textId="77777777" w:rsidR="00B42833" w:rsidRDefault="00B42833" w:rsidP="007C6741">
            <w:pPr>
              <w:pStyle w:val="Normalny-sekcjapierwsza"/>
            </w:pPr>
            <w:r>
              <w:t>O5</w:t>
            </w:r>
          </w:p>
        </w:tc>
        <w:tc>
          <w:tcPr>
            <w:tcW w:w="6621" w:type="dxa"/>
            <w:tcMar>
              <w:top w:w="28" w:type="dxa"/>
              <w:bottom w:w="28" w:type="dxa"/>
            </w:tcMar>
          </w:tcPr>
          <w:p w14:paraId="45F992D6" w14:textId="77777777" w:rsidR="00B42833" w:rsidRPr="000202E4" w:rsidRDefault="00B42833" w:rsidP="00B65B12">
            <w:pPr>
              <w:pStyle w:val="Normalny-sekcjapierwsza"/>
              <w:jc w:val="left"/>
            </w:pPr>
            <w:r>
              <w:t>Pr</w:t>
            </w:r>
            <w:r w:rsidRPr="000202E4">
              <w:t>oponowani</w:t>
            </w:r>
            <w:r>
              <w:t>e</w:t>
            </w:r>
            <w:r w:rsidRPr="000202E4">
              <w:t xml:space="preserve"> atrakcji przez użytkownika - możliwe do </w:t>
            </w:r>
            <w:r w:rsidR="00B65B12">
              <w:t>akceptacji</w:t>
            </w:r>
            <w:r w:rsidRPr="000202E4">
              <w:t xml:space="preserve"> przez administratora</w:t>
            </w:r>
            <w:r w:rsidRPr="000202E4">
              <w:rPr>
                <w:i/>
                <w:iCs/>
              </w:rPr>
              <w:t xml:space="preserve"> (wymaga </w:t>
            </w:r>
            <w:r>
              <w:rPr>
                <w:i/>
                <w:iCs/>
              </w:rPr>
              <w:t>M</w:t>
            </w:r>
            <w:r w:rsidRPr="000202E4">
              <w:rPr>
                <w:i/>
                <w:iCs/>
              </w:rPr>
              <w:t xml:space="preserve">3, </w:t>
            </w:r>
            <w:r>
              <w:rPr>
                <w:i/>
                <w:iCs/>
              </w:rPr>
              <w:t>R</w:t>
            </w:r>
            <w:r w:rsidRPr="000202E4">
              <w:rPr>
                <w:i/>
                <w:iCs/>
              </w:rPr>
              <w:t xml:space="preserve">2, </w:t>
            </w:r>
            <w:r>
              <w:rPr>
                <w:i/>
                <w:iCs/>
              </w:rPr>
              <w:t>R</w:t>
            </w:r>
            <w:r w:rsidRPr="000202E4">
              <w:rPr>
                <w:i/>
                <w:iCs/>
              </w:rPr>
              <w:t>5)</w:t>
            </w:r>
          </w:p>
        </w:tc>
        <w:tc>
          <w:tcPr>
            <w:tcW w:w="1203" w:type="dxa"/>
            <w:tcMar>
              <w:top w:w="28" w:type="dxa"/>
              <w:bottom w:w="28" w:type="dxa"/>
            </w:tcMar>
          </w:tcPr>
          <w:p w14:paraId="12830445" w14:textId="77777777" w:rsidR="00B42833" w:rsidRDefault="00B42833" w:rsidP="007C6741">
            <w:pPr>
              <w:pStyle w:val="Normalny-sekcjapierwsza"/>
            </w:pPr>
            <w:r>
              <w:t>5</w:t>
            </w:r>
          </w:p>
        </w:tc>
      </w:tr>
      <w:tr w:rsidR="00B42833" w14:paraId="5B83F5AF" w14:textId="77777777" w:rsidTr="007C6741">
        <w:trPr>
          <w:jc w:val="center"/>
        </w:trPr>
        <w:tc>
          <w:tcPr>
            <w:tcW w:w="681" w:type="dxa"/>
            <w:tcMar>
              <w:top w:w="28" w:type="dxa"/>
              <w:bottom w:w="28" w:type="dxa"/>
            </w:tcMar>
          </w:tcPr>
          <w:p w14:paraId="1F0A726F" w14:textId="77777777" w:rsidR="00B42833" w:rsidRDefault="00B42833" w:rsidP="007C6741">
            <w:pPr>
              <w:pStyle w:val="Normalny-sekcjapierwsza"/>
            </w:pPr>
            <w:r>
              <w:t>O6</w:t>
            </w:r>
          </w:p>
        </w:tc>
        <w:tc>
          <w:tcPr>
            <w:tcW w:w="6621" w:type="dxa"/>
            <w:tcMar>
              <w:top w:w="28" w:type="dxa"/>
              <w:bottom w:w="28" w:type="dxa"/>
            </w:tcMar>
          </w:tcPr>
          <w:p w14:paraId="6ED4D740" w14:textId="77777777" w:rsidR="00B42833" w:rsidRPr="000202E4" w:rsidRDefault="00B42833" w:rsidP="006C3C84">
            <w:pPr>
              <w:pStyle w:val="Normalny-sekcjapierwsza"/>
              <w:jc w:val="left"/>
            </w:pPr>
            <w:r>
              <w:t>Zg</w:t>
            </w:r>
            <w:r w:rsidRPr="000202E4">
              <w:t>łaszani</w:t>
            </w:r>
            <w:r>
              <w:t>e</w:t>
            </w:r>
            <w:r w:rsidRPr="000202E4">
              <w:t xml:space="preserve"> komentarzy do administracji przez użytkownika</w:t>
            </w:r>
            <w:r w:rsidRPr="000202E4">
              <w:rPr>
                <w:i/>
                <w:iCs/>
              </w:rPr>
              <w:t xml:space="preserve"> (wymaga </w:t>
            </w:r>
            <w:r>
              <w:rPr>
                <w:i/>
                <w:iCs/>
              </w:rPr>
              <w:t>M</w:t>
            </w:r>
            <w:r w:rsidRPr="000202E4">
              <w:rPr>
                <w:i/>
                <w:iCs/>
              </w:rPr>
              <w:t xml:space="preserve">3, </w:t>
            </w:r>
            <w:r>
              <w:rPr>
                <w:i/>
                <w:iCs/>
              </w:rPr>
              <w:t>R</w:t>
            </w:r>
            <w:r w:rsidRPr="000202E4">
              <w:rPr>
                <w:i/>
                <w:iCs/>
              </w:rPr>
              <w:t>2)</w:t>
            </w:r>
          </w:p>
        </w:tc>
        <w:tc>
          <w:tcPr>
            <w:tcW w:w="1203" w:type="dxa"/>
            <w:tcMar>
              <w:top w:w="28" w:type="dxa"/>
              <w:bottom w:w="28" w:type="dxa"/>
            </w:tcMar>
          </w:tcPr>
          <w:p w14:paraId="7652A4AA" w14:textId="77777777" w:rsidR="00B42833" w:rsidRDefault="00B42833" w:rsidP="007C6741">
            <w:pPr>
              <w:pStyle w:val="Normalny-sekcjapierwsza"/>
            </w:pPr>
            <w:r>
              <w:t>5</w:t>
            </w:r>
          </w:p>
        </w:tc>
      </w:tr>
    </w:tbl>
    <w:p w14:paraId="70751203" w14:textId="77777777" w:rsidR="00B42833" w:rsidRDefault="00B42833" w:rsidP="002A41BA">
      <w:pPr>
        <w:pStyle w:val="Nagwek2"/>
      </w:pPr>
      <w:bookmarkStart w:id="96" w:name="_Toc437097092"/>
      <w:bookmarkStart w:id="97" w:name="_Toc437130538"/>
      <w:bookmarkStart w:id="98" w:name="_Toc437190843"/>
      <w:r>
        <w:t>Dobrana metodyka w projekcie</w:t>
      </w:r>
      <w:bookmarkEnd w:id="96"/>
      <w:bookmarkEnd w:id="97"/>
      <w:bookmarkEnd w:id="98"/>
    </w:p>
    <w:p w14:paraId="5640FC51" w14:textId="77777777" w:rsidR="00481D91" w:rsidRDefault="00481D91" w:rsidP="00481D91">
      <w:pPr>
        <w:pStyle w:val="Zwykyakapit"/>
      </w:pPr>
      <w:r>
        <w:t>Podstawową metodyką wykorzystywaną w projekcie będzie Scrum - została ona</w:t>
      </w:r>
      <w:r w:rsidR="00364B0C">
        <w:t> </w:t>
      </w:r>
      <w:r>
        <w:t>wybrana głównie ze względu na niewielki rozmiar zespołu i charakter projektu. Kolejnym powodem jest fakt, że w zespole nie ma wyróżniającego się lidera.</w:t>
      </w:r>
    </w:p>
    <w:p w14:paraId="161C99C0" w14:textId="77777777" w:rsidR="00B42833" w:rsidRDefault="00B42833" w:rsidP="00481D91">
      <w:pPr>
        <w:pStyle w:val="Zwykyakapit"/>
      </w:pPr>
      <w:r>
        <w:t>Zespół zdecydował się na następujące odchylenia od SCRUMa:</w:t>
      </w:r>
    </w:p>
    <w:p w14:paraId="62432AEC" w14:textId="77777777" w:rsidR="00B42833" w:rsidRDefault="00D53FFC" w:rsidP="00B42833">
      <w:pPr>
        <w:pStyle w:val="Akapitzlist"/>
        <w:numPr>
          <w:ilvl w:val="0"/>
          <w:numId w:val="12"/>
        </w:numPr>
      </w:pPr>
      <w:r>
        <w:t>zmienn</w:t>
      </w:r>
      <w:r w:rsidR="00B42833">
        <w:t>e długości sprintów</w:t>
      </w:r>
    </w:p>
    <w:p w14:paraId="45D28736" w14:textId="77777777" w:rsidR="00B42833" w:rsidRDefault="00B42833" w:rsidP="00B42833">
      <w:pPr>
        <w:pStyle w:val="Akapitzlist"/>
        <w:numPr>
          <w:ilvl w:val="0"/>
          <w:numId w:val="12"/>
        </w:numPr>
      </w:pPr>
      <w:r>
        <w:t>brak codziennych spotkań</w:t>
      </w:r>
    </w:p>
    <w:p w14:paraId="3899F68A" w14:textId="77777777" w:rsidR="00B42833" w:rsidRDefault="00B42833" w:rsidP="00B42833">
      <w:pPr>
        <w:pStyle w:val="Akapitzlist"/>
        <w:numPr>
          <w:ilvl w:val="0"/>
          <w:numId w:val="12"/>
        </w:numPr>
      </w:pPr>
      <w:r>
        <w:t>pierwsze sprinty przeznaczone na przygotowanie prototypów i opracowanie infrastruktury projektu</w:t>
      </w:r>
    </w:p>
    <w:p w14:paraId="0593D065" w14:textId="77777777" w:rsidR="00B42833" w:rsidRDefault="00B42833" w:rsidP="00B42833">
      <w:pPr>
        <w:pStyle w:val="Akapitzlist"/>
        <w:numPr>
          <w:ilvl w:val="0"/>
          <w:numId w:val="12"/>
        </w:numPr>
      </w:pPr>
      <w:r>
        <w:t>w backlogu znajdą się także zadania dotyczące tworzenia dokumentacji i</w:t>
      </w:r>
      <w:r w:rsidR="00364B0C">
        <w:t> </w:t>
      </w:r>
      <w:r>
        <w:t>infrastruktury projektu</w:t>
      </w:r>
    </w:p>
    <w:p w14:paraId="12AE7861" w14:textId="77777777" w:rsidR="00B42833" w:rsidRDefault="00B42833" w:rsidP="002A41BA">
      <w:pPr>
        <w:pStyle w:val="Nagwek1"/>
      </w:pPr>
      <w:bookmarkStart w:id="99" w:name="_Toc436850550"/>
      <w:bookmarkStart w:id="100" w:name="_Toc436850560"/>
      <w:bookmarkStart w:id="101" w:name="_Toc436850573"/>
      <w:bookmarkStart w:id="102" w:name="_Toc437097093"/>
      <w:bookmarkStart w:id="103" w:name="_Toc437130539"/>
      <w:bookmarkStart w:id="104" w:name="_Toc437190844"/>
      <w:r>
        <w:lastRenderedPageBreak/>
        <w:t>Przebieg prac</w:t>
      </w:r>
      <w:bookmarkEnd w:id="99"/>
      <w:bookmarkEnd w:id="100"/>
      <w:bookmarkEnd w:id="101"/>
      <w:bookmarkEnd w:id="102"/>
      <w:bookmarkEnd w:id="103"/>
      <w:bookmarkEnd w:id="104"/>
    </w:p>
    <w:p w14:paraId="4A4CD1DE" w14:textId="77777777" w:rsidR="00B42833" w:rsidRDefault="00B42833" w:rsidP="00B42833">
      <w:pPr>
        <w:pStyle w:val="Zwykyakapit"/>
        <w:rPr>
          <w:rStyle w:val="OdsyaczZnak"/>
          <w:i w:val="0"/>
        </w:rPr>
      </w:pPr>
      <w:r w:rsidRPr="00B42833">
        <w:t>Do kontroli prac w poszczególnych iteracjach wykorzystano narzędzie Acunote. Każdy z</w:t>
      </w:r>
      <w:r w:rsidR="00364B0C">
        <w:t> </w:t>
      </w:r>
      <w:r w:rsidRPr="00B42833">
        <w:t>członków zespołu otrzymał własne konto, którym posługiwał się do oznaczania wykonania zadania.  Nazwy kont i przypisanych im właścicieli prezentuje</w:t>
      </w:r>
      <w:r>
        <w:rPr>
          <w:rStyle w:val="OdsyaczZnak"/>
        </w:rPr>
        <w:t xml:space="preserve"> </w:t>
      </w:r>
      <w:r w:rsidR="009822CA">
        <w:fldChar w:fldCharType="begin"/>
      </w:r>
      <w:r w:rsidR="009822CA">
        <w:instrText xml:space="preserve"> REF _Ref437124819 \h  \* MERGEFORMAT </w:instrText>
      </w:r>
      <w:r w:rsidR="009822CA">
        <w:fldChar w:fldCharType="separate"/>
      </w:r>
      <w:r w:rsidR="002A16C7" w:rsidRPr="00E47743">
        <w:rPr>
          <w:rStyle w:val="OdsyaczZnak"/>
        </w:rPr>
        <w:t>Tabela 3.1</w:t>
      </w:r>
      <w:r w:rsidR="009822CA">
        <w:fldChar w:fldCharType="end"/>
      </w:r>
      <w:r>
        <w:rPr>
          <w:rStyle w:val="OdsyaczZnak"/>
        </w:rPr>
        <w:t>.</w:t>
      </w:r>
    </w:p>
    <w:p w14:paraId="001C0712" w14:textId="77777777" w:rsidR="00B42833" w:rsidRDefault="00B42833" w:rsidP="00B42833">
      <w:pPr>
        <w:pStyle w:val="Nagwektabeli"/>
      </w:pPr>
      <w:bookmarkStart w:id="105" w:name="_Ref437124819"/>
      <w:bookmarkStart w:id="106" w:name="_Toc437271174"/>
      <w:r w:rsidRPr="00886B4F">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3</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w:t>
      </w:r>
      <w:r w:rsidR="00C65655">
        <w:rPr>
          <w:b/>
        </w:rPr>
        <w:fldChar w:fldCharType="end"/>
      </w:r>
      <w:bookmarkEnd w:id="105"/>
      <w:r w:rsidRPr="00886B4F">
        <w:rPr>
          <w:b/>
        </w:rPr>
        <w:t>.</w:t>
      </w:r>
      <w:r>
        <w:t xml:space="preserve"> Konta członków zespołu w narzędziu Acunote</w:t>
      </w:r>
      <w:bookmarkEnd w:id="106"/>
    </w:p>
    <w:tbl>
      <w:tblPr>
        <w:tblStyle w:val="Tabela-Siatka"/>
        <w:tblW w:w="0" w:type="auto"/>
        <w:jc w:val="center"/>
        <w:tblLook w:val="04A0" w:firstRow="1" w:lastRow="0" w:firstColumn="1" w:lastColumn="0" w:noHBand="0" w:noVBand="1"/>
      </w:tblPr>
      <w:tblGrid>
        <w:gridCol w:w="4312"/>
        <w:gridCol w:w="4311"/>
      </w:tblGrid>
      <w:tr w:rsidR="00B42833" w14:paraId="5123AF77" w14:textId="77777777" w:rsidTr="007C6741">
        <w:trPr>
          <w:tblHeader/>
          <w:jc w:val="center"/>
        </w:trPr>
        <w:tc>
          <w:tcPr>
            <w:tcW w:w="4312" w:type="dxa"/>
            <w:tcMar>
              <w:top w:w="28" w:type="dxa"/>
              <w:bottom w:w="28" w:type="dxa"/>
            </w:tcMar>
          </w:tcPr>
          <w:p w14:paraId="4E47F3B6" w14:textId="77777777" w:rsidR="00B42833" w:rsidRPr="00886B4F" w:rsidRDefault="00B42833" w:rsidP="007C6741">
            <w:pPr>
              <w:pStyle w:val="Normalny-sekcjapierwsza"/>
              <w:rPr>
                <w:b/>
              </w:rPr>
            </w:pPr>
            <w:r w:rsidRPr="00886B4F">
              <w:rPr>
                <w:b/>
              </w:rPr>
              <w:t>Członek zespołu</w:t>
            </w:r>
          </w:p>
        </w:tc>
        <w:tc>
          <w:tcPr>
            <w:tcW w:w="4311" w:type="dxa"/>
            <w:tcMar>
              <w:top w:w="28" w:type="dxa"/>
              <w:bottom w:w="28" w:type="dxa"/>
            </w:tcMar>
          </w:tcPr>
          <w:p w14:paraId="395D7379" w14:textId="77777777" w:rsidR="00B42833" w:rsidRPr="00886B4F" w:rsidRDefault="00B42833" w:rsidP="007C6741">
            <w:pPr>
              <w:pStyle w:val="Normalny-sekcjapierwsza"/>
              <w:rPr>
                <w:b/>
              </w:rPr>
            </w:pPr>
            <w:r w:rsidRPr="00886B4F">
              <w:rPr>
                <w:b/>
              </w:rPr>
              <w:t>Login w narzędziu Acunote</w:t>
            </w:r>
          </w:p>
        </w:tc>
      </w:tr>
      <w:tr w:rsidR="00B42833" w14:paraId="274A9546" w14:textId="77777777" w:rsidTr="007C6741">
        <w:trPr>
          <w:jc w:val="center"/>
        </w:trPr>
        <w:tc>
          <w:tcPr>
            <w:tcW w:w="4312" w:type="dxa"/>
            <w:tcMar>
              <w:top w:w="28" w:type="dxa"/>
              <w:bottom w:w="28" w:type="dxa"/>
            </w:tcMar>
          </w:tcPr>
          <w:p w14:paraId="610F3F25" w14:textId="77777777" w:rsidR="00B42833" w:rsidRDefault="00B42833" w:rsidP="007C6741">
            <w:pPr>
              <w:pStyle w:val="Normalny-sekcjapierwsza"/>
            </w:pPr>
            <w:r>
              <w:t>Dorian Krefft</w:t>
            </w:r>
          </w:p>
        </w:tc>
        <w:tc>
          <w:tcPr>
            <w:tcW w:w="4311" w:type="dxa"/>
            <w:tcMar>
              <w:top w:w="28" w:type="dxa"/>
              <w:bottom w:w="28" w:type="dxa"/>
            </w:tcMar>
          </w:tcPr>
          <w:p w14:paraId="20F66342" w14:textId="77777777" w:rsidR="00B42833" w:rsidRDefault="00B42833" w:rsidP="007C6741">
            <w:pPr>
              <w:pStyle w:val="Normalny-sekcjapierwsza"/>
            </w:pPr>
            <w:r>
              <w:t>Deem</w:t>
            </w:r>
          </w:p>
        </w:tc>
      </w:tr>
      <w:tr w:rsidR="00B42833" w14:paraId="5FA92651" w14:textId="77777777" w:rsidTr="007C6741">
        <w:trPr>
          <w:jc w:val="center"/>
        </w:trPr>
        <w:tc>
          <w:tcPr>
            <w:tcW w:w="4312" w:type="dxa"/>
            <w:tcMar>
              <w:top w:w="28" w:type="dxa"/>
              <w:bottom w:w="28" w:type="dxa"/>
            </w:tcMar>
          </w:tcPr>
          <w:p w14:paraId="734D5E0A" w14:textId="77777777" w:rsidR="00B42833" w:rsidRDefault="00B42833" w:rsidP="007C6741">
            <w:pPr>
              <w:pStyle w:val="Normalny-sekcjapierwsza"/>
            </w:pPr>
            <w:r>
              <w:t>Artur Kąkol</w:t>
            </w:r>
          </w:p>
        </w:tc>
        <w:tc>
          <w:tcPr>
            <w:tcW w:w="4311" w:type="dxa"/>
            <w:tcMar>
              <w:top w:w="28" w:type="dxa"/>
              <w:bottom w:w="28" w:type="dxa"/>
            </w:tcMar>
          </w:tcPr>
          <w:p w14:paraId="7A1DAE00" w14:textId="77777777" w:rsidR="00B42833" w:rsidRDefault="00B42833" w:rsidP="007C6741">
            <w:pPr>
              <w:pStyle w:val="Normalny-sekcjapierwsza"/>
            </w:pPr>
            <w:r>
              <w:t>JasonD</w:t>
            </w:r>
          </w:p>
        </w:tc>
      </w:tr>
      <w:tr w:rsidR="00B42833" w14:paraId="36C3E9AC" w14:textId="77777777" w:rsidTr="007C6741">
        <w:trPr>
          <w:jc w:val="center"/>
        </w:trPr>
        <w:tc>
          <w:tcPr>
            <w:tcW w:w="4312" w:type="dxa"/>
            <w:tcMar>
              <w:top w:w="28" w:type="dxa"/>
              <w:bottom w:w="28" w:type="dxa"/>
            </w:tcMar>
          </w:tcPr>
          <w:p w14:paraId="772FD60D" w14:textId="77777777" w:rsidR="00B42833" w:rsidRDefault="00B42833" w:rsidP="007C6741">
            <w:pPr>
              <w:pStyle w:val="Normalny-sekcjapierwsza"/>
            </w:pPr>
            <w:r>
              <w:t>Patryk Kuśmierek</w:t>
            </w:r>
          </w:p>
        </w:tc>
        <w:tc>
          <w:tcPr>
            <w:tcW w:w="4311" w:type="dxa"/>
            <w:tcMar>
              <w:top w:w="28" w:type="dxa"/>
              <w:bottom w:w="28" w:type="dxa"/>
            </w:tcMar>
          </w:tcPr>
          <w:p w14:paraId="0133AEC2" w14:textId="77777777" w:rsidR="00B42833" w:rsidRDefault="00B42833" w:rsidP="007C6741">
            <w:pPr>
              <w:pStyle w:val="Normalny-sekcjapierwsza"/>
            </w:pPr>
            <w:r>
              <w:t>Kermi</w:t>
            </w:r>
          </w:p>
        </w:tc>
      </w:tr>
      <w:tr w:rsidR="00B42833" w14:paraId="7BEF221A" w14:textId="77777777" w:rsidTr="007C6741">
        <w:trPr>
          <w:jc w:val="center"/>
        </w:trPr>
        <w:tc>
          <w:tcPr>
            <w:tcW w:w="4312" w:type="dxa"/>
            <w:tcMar>
              <w:top w:w="28" w:type="dxa"/>
              <w:bottom w:w="28" w:type="dxa"/>
            </w:tcMar>
          </w:tcPr>
          <w:p w14:paraId="14E830DF" w14:textId="77777777" w:rsidR="00B42833" w:rsidRDefault="00B42833" w:rsidP="007C6741">
            <w:pPr>
              <w:pStyle w:val="Normalny-sekcjapierwsza"/>
            </w:pPr>
            <w:r>
              <w:t>Marcin Kozij</w:t>
            </w:r>
          </w:p>
        </w:tc>
        <w:tc>
          <w:tcPr>
            <w:tcW w:w="4311" w:type="dxa"/>
            <w:tcMar>
              <w:top w:w="28" w:type="dxa"/>
              <w:bottom w:w="28" w:type="dxa"/>
            </w:tcMar>
          </w:tcPr>
          <w:p w14:paraId="2AA7A199" w14:textId="77777777" w:rsidR="00B42833" w:rsidRDefault="00B42833" w:rsidP="007C6741">
            <w:pPr>
              <w:pStyle w:val="Normalny-sekcjapierwsza"/>
            </w:pPr>
            <w:r>
              <w:t>Kenzi</w:t>
            </w:r>
          </w:p>
        </w:tc>
      </w:tr>
      <w:tr w:rsidR="00B42833" w14:paraId="3DCA74D8" w14:textId="77777777" w:rsidTr="007C6741">
        <w:trPr>
          <w:jc w:val="center"/>
        </w:trPr>
        <w:tc>
          <w:tcPr>
            <w:tcW w:w="4312" w:type="dxa"/>
            <w:tcMar>
              <w:top w:w="28" w:type="dxa"/>
              <w:bottom w:w="28" w:type="dxa"/>
            </w:tcMar>
          </w:tcPr>
          <w:p w14:paraId="1FFC3024" w14:textId="77777777" w:rsidR="00B42833" w:rsidRDefault="00B42833" w:rsidP="007C6741">
            <w:pPr>
              <w:pStyle w:val="Normalny-sekcjapierwsza"/>
            </w:pPr>
            <w:r>
              <w:t>Opiekun projektu</w:t>
            </w:r>
          </w:p>
        </w:tc>
        <w:tc>
          <w:tcPr>
            <w:tcW w:w="4311" w:type="dxa"/>
            <w:tcMar>
              <w:top w:w="28" w:type="dxa"/>
              <w:bottom w:w="28" w:type="dxa"/>
            </w:tcMar>
          </w:tcPr>
          <w:p w14:paraId="28CF8FC0" w14:textId="77777777" w:rsidR="00B42833" w:rsidRDefault="00B42833" w:rsidP="007C6741">
            <w:pPr>
              <w:pStyle w:val="Normalny-sekcjapierwsza"/>
            </w:pPr>
            <w:r>
              <w:t>.A.J.</w:t>
            </w:r>
          </w:p>
        </w:tc>
      </w:tr>
    </w:tbl>
    <w:p w14:paraId="1AF14FDF" w14:textId="77777777" w:rsidR="00B42833" w:rsidRDefault="00B42833" w:rsidP="002A41BA">
      <w:pPr>
        <w:pStyle w:val="Nagwek2"/>
      </w:pPr>
      <w:bookmarkStart w:id="107" w:name="_Toc436850551"/>
      <w:bookmarkStart w:id="108" w:name="_Toc436850561"/>
      <w:bookmarkStart w:id="109" w:name="_Toc436850574"/>
      <w:bookmarkStart w:id="110" w:name="_Toc437097094"/>
      <w:bookmarkStart w:id="111" w:name="_Toc437130540"/>
      <w:bookmarkStart w:id="112" w:name="_Toc437190845"/>
      <w:r>
        <w:t>Backlog produktu</w:t>
      </w:r>
      <w:bookmarkEnd w:id="107"/>
      <w:bookmarkEnd w:id="108"/>
      <w:bookmarkEnd w:id="109"/>
      <w:bookmarkEnd w:id="110"/>
      <w:bookmarkEnd w:id="111"/>
      <w:bookmarkEnd w:id="112"/>
    </w:p>
    <w:p w14:paraId="3691E9D7" w14:textId="77777777" w:rsidR="00A51E4E" w:rsidRDefault="00413DC4" w:rsidP="00A51E4E">
      <w:pPr>
        <w:pStyle w:val="Zwykyakapit"/>
      </w:pPr>
      <w:r>
        <w:t xml:space="preserve">Zakres produktu, który został zdefiniowany w </w:t>
      </w:r>
      <w:r w:rsidRPr="00413DC4">
        <w:rPr>
          <w:rStyle w:val="OdsyaczZnak"/>
        </w:rPr>
        <w:t xml:space="preserve">punkcie </w:t>
      </w:r>
      <w:r w:rsidR="009822CA">
        <w:fldChar w:fldCharType="begin"/>
      </w:r>
      <w:r w:rsidR="009822CA">
        <w:instrText xml:space="preserve"> REF _Ref437180287 \r \h  \* MERGEFORMAT </w:instrText>
      </w:r>
      <w:r w:rsidR="009822CA">
        <w:fldChar w:fldCharType="separate"/>
      </w:r>
      <w:r w:rsidR="002A16C7" w:rsidRPr="00E47743">
        <w:rPr>
          <w:rStyle w:val="OdsyaczZnak"/>
        </w:rPr>
        <w:t>2.4</w:t>
      </w:r>
      <w:r w:rsidR="009822CA">
        <w:fldChar w:fldCharType="end"/>
      </w:r>
      <w:r>
        <w:t xml:space="preserve"> niniejszej dokumentacji, został podzielony na mniejsze zadania i wprowadzony do backlogu produktu w narzędziu </w:t>
      </w:r>
      <w:r w:rsidRPr="00413DC4">
        <w:rPr>
          <w:rStyle w:val="OdsyaczZnak"/>
        </w:rPr>
        <w:t>Acunote</w:t>
      </w:r>
      <w:r>
        <w:t xml:space="preserve">. </w:t>
      </w:r>
    </w:p>
    <w:p w14:paraId="16C4B00E" w14:textId="77777777" w:rsidR="00A51E4E" w:rsidRDefault="00A51E4E" w:rsidP="00A51E4E">
      <w:pPr>
        <w:pStyle w:val="Zwykyakapit"/>
      </w:pPr>
      <w:r>
        <w:t xml:space="preserve">Każde zadanie w backlogu otrzymało swój priorytet. Zespół posługiwał się skalą priorytetów </w:t>
      </w:r>
      <w:r w:rsidRPr="00746F52">
        <w:rPr>
          <w:i/>
        </w:rPr>
        <w:t>P0-P4</w:t>
      </w:r>
      <w:r>
        <w:t xml:space="preserve">, gdzie </w:t>
      </w:r>
      <w:r w:rsidRPr="00746F52">
        <w:rPr>
          <w:i/>
        </w:rPr>
        <w:t>P0</w:t>
      </w:r>
      <w:r>
        <w:t xml:space="preserve"> oznaczało zadanie wymagające natychmiastowej uwagi, </w:t>
      </w:r>
      <w:r w:rsidR="00364B0C">
        <w:t>a </w:t>
      </w:r>
      <w:r w:rsidR="00364B0C" w:rsidRPr="00746F52">
        <w:rPr>
          <w:i/>
        </w:rPr>
        <w:t>P4</w:t>
      </w:r>
      <w:r w:rsidR="00364B0C">
        <w:t> </w:t>
      </w:r>
      <w:r>
        <w:t>zadanie, które można wykonać, jeżeli znajdzie się czas na jego realizację.</w:t>
      </w:r>
    </w:p>
    <w:p w14:paraId="12A2BF7D" w14:textId="77777777" w:rsidR="00A51E4E" w:rsidRDefault="00A51E4E" w:rsidP="00A51E4E">
      <w:pPr>
        <w:pStyle w:val="Zwykyakapit"/>
      </w:pPr>
      <w:r>
        <w:t xml:space="preserve">Członkowie zespołu starali się wyceniać czasowo każde zadanie przy pomocy kolumny </w:t>
      </w:r>
      <w:r>
        <w:rPr>
          <w:i/>
        </w:rPr>
        <w:t>Estimate</w:t>
      </w:r>
      <w:r>
        <w:t>. Każde 5 punktów przydzielone zadaniu odpowiadało około godziny czasu rzeczywistego.</w:t>
      </w:r>
    </w:p>
    <w:p w14:paraId="0898CCF2" w14:textId="77777777" w:rsidR="00A51E4E" w:rsidRDefault="00A51E4E" w:rsidP="00A51E4E">
      <w:pPr>
        <w:pStyle w:val="Zwykyakapit"/>
      </w:pPr>
      <w:r>
        <w:t xml:space="preserve">Wszystkie screeny znajdujące się w niniejszym dziale pochodzą bezpośrednio </w:t>
      </w:r>
      <w:r w:rsidR="00364B0C">
        <w:t>z </w:t>
      </w:r>
      <w:r>
        <w:t xml:space="preserve">narzędzia </w:t>
      </w:r>
      <w:r>
        <w:rPr>
          <w:i/>
        </w:rPr>
        <w:t>Acunote</w:t>
      </w:r>
      <w:r>
        <w:t>.</w:t>
      </w:r>
    </w:p>
    <w:p w14:paraId="68FB0BAC" w14:textId="77777777" w:rsidR="00247572" w:rsidRDefault="00413DC4" w:rsidP="00413DC4">
      <w:pPr>
        <w:pStyle w:val="Zwykyakapit"/>
      </w:pPr>
      <w:r>
        <w:t xml:space="preserve">Backlog zmieniał się wraz z kolejnymi iteracjami wytwarzania produktu. Działo się tak, ponieważ znajdujące się w nim zadania często okazywały się być zbyt duże dla jednego sprintu lub potrzebne było inne zadanie, związane z implementacją obecnego. W związku z takimi problemami, końcowy backlog bardzo się rozrósł. </w:t>
      </w:r>
      <w:commentRangeStart w:id="113"/>
      <w:r>
        <w:t xml:space="preserve">W dniu </w:t>
      </w:r>
      <w:r w:rsidRPr="00413DC4">
        <w:rPr>
          <w:i/>
        </w:rPr>
        <w:t xml:space="preserve">01.12.2015 </w:t>
      </w:r>
      <w:r>
        <w:t xml:space="preserve">zawierał </w:t>
      </w:r>
      <w:r w:rsidR="00EB3F41">
        <w:t xml:space="preserve">on </w:t>
      </w:r>
      <w:r>
        <w:t>w sumie 11</w:t>
      </w:r>
      <w:r w:rsidR="00247572">
        <w:t>8</w:t>
      </w:r>
      <w:r>
        <w:t xml:space="preserve"> </w:t>
      </w:r>
      <w:r w:rsidR="00EB3F41">
        <w:t>wpisów</w:t>
      </w:r>
      <w:r>
        <w:t xml:space="preserve">, z czego jedynie 4 pozostały w stanie </w:t>
      </w:r>
      <w:r>
        <w:rPr>
          <w:i/>
        </w:rPr>
        <w:t>Not started</w:t>
      </w:r>
      <w:r>
        <w:t>.</w:t>
      </w:r>
      <w:r w:rsidR="00247572">
        <w:t xml:space="preserve"> </w:t>
      </w:r>
      <w:commentRangeEnd w:id="113"/>
      <w:r w:rsidR="00BE3676">
        <w:rPr>
          <w:rStyle w:val="Odwoaniedokomentarza"/>
        </w:rPr>
        <w:commentReference w:id="113"/>
      </w:r>
    </w:p>
    <w:p w14:paraId="01FBA253" w14:textId="77777777" w:rsidR="00413DC4" w:rsidRPr="00413DC4" w:rsidRDefault="00247572" w:rsidP="00413DC4">
      <w:pPr>
        <w:pStyle w:val="Zwykyakapit"/>
      </w:pPr>
      <w:r>
        <w:t xml:space="preserve">Obrazki </w:t>
      </w:r>
      <w:r w:rsidR="009822CA">
        <w:fldChar w:fldCharType="begin"/>
      </w:r>
      <w:r w:rsidR="009822CA">
        <w:instrText xml:space="preserve"> REF _Ref437181116 \h  \* MERGEFORMAT </w:instrText>
      </w:r>
      <w:r w:rsidR="009822CA">
        <w:fldChar w:fldCharType="separate"/>
      </w:r>
      <w:r w:rsidR="002A16C7" w:rsidRPr="00E47743">
        <w:rPr>
          <w:rStyle w:val="OdsyaczZnak"/>
        </w:rPr>
        <w:t>Rys. 3.1</w:t>
      </w:r>
      <w:r w:rsidR="009822CA">
        <w:fldChar w:fldCharType="end"/>
      </w:r>
      <w:r>
        <w:rPr>
          <w:rStyle w:val="OdsyaczZnak"/>
        </w:rPr>
        <w:t>.</w:t>
      </w:r>
      <w:r>
        <w:t xml:space="preserve"> oraz </w:t>
      </w:r>
      <w:r w:rsidR="009822CA">
        <w:fldChar w:fldCharType="begin"/>
      </w:r>
      <w:r w:rsidR="009822CA">
        <w:instrText xml:space="preserve"> REF _Ref437181121 \h  \* MERGEFORMAT </w:instrText>
      </w:r>
      <w:r w:rsidR="009822CA">
        <w:fldChar w:fldCharType="separate"/>
      </w:r>
      <w:r w:rsidR="002A16C7" w:rsidRPr="00E47743">
        <w:rPr>
          <w:rStyle w:val="OdsyaczZnak"/>
        </w:rPr>
        <w:t>Rys. 3.2</w:t>
      </w:r>
      <w:r w:rsidR="009822CA">
        <w:fldChar w:fldCharType="end"/>
      </w:r>
      <w:r>
        <w:rPr>
          <w:rStyle w:val="OdsyaczZnak"/>
        </w:rPr>
        <w:t>.</w:t>
      </w:r>
      <w:r>
        <w:t xml:space="preserve"> prezentują zawartość backlogu końcowego </w:t>
      </w:r>
      <w:r w:rsidR="00364B0C">
        <w:t>z dnia </w:t>
      </w:r>
      <w:r w:rsidRPr="00247572">
        <w:rPr>
          <w:i/>
        </w:rPr>
        <w:t>01.12.2015</w:t>
      </w:r>
      <w:r>
        <w:t xml:space="preserve">. </w:t>
      </w:r>
    </w:p>
    <w:p w14:paraId="2D8EFFA7" w14:textId="77777777" w:rsidR="00413DC4" w:rsidRPr="00E67B00" w:rsidRDefault="00413DC4" w:rsidP="00A51E4E">
      <w:pPr>
        <w:pStyle w:val="Zwykyakapit"/>
      </w:pPr>
    </w:p>
    <w:p w14:paraId="61F277AB" w14:textId="77777777" w:rsidR="00ED28E0" w:rsidRDefault="00ED28E0" w:rsidP="00ED28E0">
      <w:pPr>
        <w:keepNext/>
        <w:jc w:val="center"/>
      </w:pPr>
      <w:r>
        <w:rPr>
          <w:noProof/>
          <w:color w:val="FF0000"/>
        </w:rPr>
        <w:lastRenderedPageBreak/>
        <w:drawing>
          <wp:inline distT="0" distB="0" distL="0" distR="0" wp14:anchorId="35620B15" wp14:editId="0D4FFABA">
            <wp:extent cx="5398770" cy="8336280"/>
            <wp:effectExtent l="19050" t="0" r="0" b="0"/>
            <wp:docPr id="1" name="Obraz 0" descr="backlog_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log_p1.jpg"/>
                    <pic:cNvPicPr/>
                  </pic:nvPicPr>
                  <pic:blipFill>
                    <a:blip r:embed="rId16" cstate="print"/>
                    <a:stretch>
                      <a:fillRect/>
                    </a:stretch>
                  </pic:blipFill>
                  <pic:spPr>
                    <a:xfrm>
                      <a:off x="0" y="0"/>
                      <a:ext cx="5398770" cy="8336280"/>
                    </a:xfrm>
                    <a:prstGeom prst="rect">
                      <a:avLst/>
                    </a:prstGeom>
                  </pic:spPr>
                </pic:pic>
              </a:graphicData>
            </a:graphic>
          </wp:inline>
        </w:drawing>
      </w:r>
    </w:p>
    <w:p w14:paraId="2DE5CF56" w14:textId="77777777" w:rsidR="00ED28E0" w:rsidRDefault="00ED28E0" w:rsidP="00ED28E0">
      <w:pPr>
        <w:pStyle w:val="Podpisobrazka"/>
      </w:pPr>
      <w:bookmarkStart w:id="114" w:name="_Ref437181116"/>
      <w:bookmarkStart w:id="115" w:name="_Toc437271131"/>
      <w:r>
        <w:t xml:space="preserve">Rys. </w:t>
      </w:r>
      <w:r w:rsidR="00C65655">
        <w:fldChar w:fldCharType="begin"/>
      </w:r>
      <w:r w:rsidR="00B569F6">
        <w:instrText xml:space="preserve"> STYLEREF 1 \s </w:instrText>
      </w:r>
      <w:r w:rsidR="00C65655">
        <w:fldChar w:fldCharType="separate"/>
      </w:r>
      <w:r w:rsidR="002A16C7">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w:t>
      </w:r>
      <w:r w:rsidR="00C65655">
        <w:rPr>
          <w:noProof/>
        </w:rPr>
        <w:fldChar w:fldCharType="end"/>
      </w:r>
      <w:bookmarkEnd w:id="114"/>
      <w:r>
        <w:t>. Część pierwsza backlogu produktu</w:t>
      </w:r>
      <w:r w:rsidR="00413DC4">
        <w:t xml:space="preserve"> z dnia</w:t>
      </w:r>
      <w:r w:rsidR="00413DC4" w:rsidRPr="00413DC4">
        <w:rPr>
          <w:i/>
        </w:rPr>
        <w:t xml:space="preserve"> 01.12.15</w:t>
      </w:r>
      <w:bookmarkEnd w:id="115"/>
    </w:p>
    <w:p w14:paraId="644FE584" w14:textId="77777777" w:rsidR="00ED28E0" w:rsidRDefault="00ED28E0" w:rsidP="00ED28E0">
      <w:pPr>
        <w:pStyle w:val="Podpisobrazka"/>
        <w:keepNext/>
      </w:pPr>
      <w:r>
        <w:rPr>
          <w:noProof/>
          <w:color w:val="FF0000"/>
        </w:rPr>
        <w:lastRenderedPageBreak/>
        <w:drawing>
          <wp:inline distT="0" distB="0" distL="0" distR="0" wp14:anchorId="505259BB" wp14:editId="02494290">
            <wp:extent cx="5398770" cy="4702668"/>
            <wp:effectExtent l="19050" t="0" r="0" b="0"/>
            <wp:docPr id="2" name="Obraz 1" descr="backlog_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log_p2.jpg"/>
                    <pic:cNvPicPr/>
                  </pic:nvPicPr>
                  <pic:blipFill>
                    <a:blip r:embed="rId17"/>
                    <a:stretch>
                      <a:fillRect/>
                    </a:stretch>
                  </pic:blipFill>
                  <pic:spPr>
                    <a:xfrm>
                      <a:off x="0" y="0"/>
                      <a:ext cx="5398770" cy="4702668"/>
                    </a:xfrm>
                    <a:prstGeom prst="rect">
                      <a:avLst/>
                    </a:prstGeom>
                  </pic:spPr>
                </pic:pic>
              </a:graphicData>
            </a:graphic>
          </wp:inline>
        </w:drawing>
      </w:r>
    </w:p>
    <w:p w14:paraId="6824D989" w14:textId="77777777" w:rsidR="00ED28E0" w:rsidRPr="006609DE" w:rsidRDefault="00ED28E0" w:rsidP="00ED28E0">
      <w:pPr>
        <w:pStyle w:val="Podpisobrazka"/>
        <w:rPr>
          <w:color w:val="FF0000"/>
        </w:rPr>
      </w:pPr>
      <w:bookmarkStart w:id="116" w:name="_Ref437181121"/>
      <w:bookmarkStart w:id="117" w:name="_Toc437271132"/>
      <w:r>
        <w:t xml:space="preserve">Rys. </w:t>
      </w:r>
      <w:r w:rsidR="00C65655">
        <w:fldChar w:fldCharType="begin"/>
      </w:r>
      <w:r w:rsidR="00B569F6">
        <w:instrText xml:space="preserve"> STYLEREF 1 \s </w:instrText>
      </w:r>
      <w:r w:rsidR="00C65655">
        <w:fldChar w:fldCharType="separate"/>
      </w:r>
      <w:r w:rsidR="002A16C7">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2</w:t>
      </w:r>
      <w:r w:rsidR="00C65655">
        <w:rPr>
          <w:noProof/>
        </w:rPr>
        <w:fldChar w:fldCharType="end"/>
      </w:r>
      <w:bookmarkEnd w:id="116"/>
      <w:r>
        <w:t>. Część druga backlogu produktu</w:t>
      </w:r>
      <w:r w:rsidR="00413DC4">
        <w:t xml:space="preserve"> z dnia</w:t>
      </w:r>
      <w:r w:rsidR="00413DC4" w:rsidRPr="00413DC4">
        <w:rPr>
          <w:i/>
        </w:rPr>
        <w:t xml:space="preserve"> 01.12.15</w:t>
      </w:r>
      <w:bookmarkEnd w:id="117"/>
    </w:p>
    <w:p w14:paraId="68BA3BC7" w14:textId="77777777" w:rsidR="00B42833" w:rsidRDefault="00B42833" w:rsidP="002A41BA">
      <w:pPr>
        <w:pStyle w:val="Nagwek2"/>
      </w:pPr>
      <w:bookmarkStart w:id="118" w:name="_Toc436850552"/>
      <w:bookmarkStart w:id="119" w:name="_Toc436850562"/>
      <w:bookmarkStart w:id="120" w:name="_Toc436850575"/>
      <w:bookmarkStart w:id="121" w:name="_Toc437097095"/>
      <w:bookmarkStart w:id="122" w:name="_Toc437130541"/>
      <w:bookmarkStart w:id="123" w:name="_Toc437190846"/>
      <w:r>
        <w:t>Sprinty</w:t>
      </w:r>
      <w:bookmarkEnd w:id="118"/>
      <w:bookmarkEnd w:id="119"/>
      <w:bookmarkEnd w:id="120"/>
      <w:bookmarkEnd w:id="121"/>
      <w:bookmarkEnd w:id="122"/>
      <w:bookmarkEnd w:id="123"/>
    </w:p>
    <w:p w14:paraId="4B94276B" w14:textId="77777777" w:rsidR="00B42833" w:rsidRDefault="00B42833" w:rsidP="002A41BA">
      <w:pPr>
        <w:pStyle w:val="Nagwek3"/>
      </w:pPr>
      <w:bookmarkStart w:id="124" w:name="_Toc436850553"/>
      <w:bookmarkStart w:id="125" w:name="_Toc436850563"/>
      <w:bookmarkStart w:id="126" w:name="_Toc436850576"/>
      <w:bookmarkStart w:id="127" w:name="_Toc437097096"/>
      <w:bookmarkStart w:id="128" w:name="_Toc437130542"/>
      <w:bookmarkStart w:id="129" w:name="_Toc437190847"/>
      <w:r>
        <w:t>Sprint 1</w:t>
      </w:r>
      <w:r w:rsidRPr="00B02352">
        <w:t xml:space="preserve"> (01.09.15 - 12.09.15)</w:t>
      </w:r>
      <w:bookmarkEnd w:id="124"/>
      <w:bookmarkEnd w:id="125"/>
      <w:bookmarkEnd w:id="126"/>
      <w:bookmarkEnd w:id="127"/>
      <w:bookmarkEnd w:id="128"/>
      <w:bookmarkEnd w:id="129"/>
    </w:p>
    <w:p w14:paraId="0DB923D1" w14:textId="77777777" w:rsidR="00B42833" w:rsidRDefault="00B42833" w:rsidP="00B42833">
      <w:pPr>
        <w:keepNext/>
        <w:jc w:val="center"/>
      </w:pPr>
      <w:r>
        <w:rPr>
          <w:noProof/>
        </w:rPr>
        <w:drawing>
          <wp:inline distT="0" distB="0" distL="0" distR="0" wp14:anchorId="4F8B49CE" wp14:editId="2D9B4638">
            <wp:extent cx="5400000" cy="1264818"/>
            <wp:effectExtent l="19050" t="0" r="0" b="0"/>
            <wp:docPr id="182" name="Obraz 1" descr="spri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t1"/>
                    <pic:cNvPicPr>
                      <a:picLocks noChangeAspect="1" noChangeArrowheads="1"/>
                    </pic:cNvPicPr>
                  </pic:nvPicPr>
                  <pic:blipFill>
                    <a:blip r:embed="rId18" cstate="print"/>
                    <a:srcRect/>
                    <a:stretch>
                      <a:fillRect/>
                    </a:stretch>
                  </pic:blipFill>
                  <pic:spPr bwMode="auto">
                    <a:xfrm>
                      <a:off x="0" y="0"/>
                      <a:ext cx="5400000" cy="1264818"/>
                    </a:xfrm>
                    <a:prstGeom prst="rect">
                      <a:avLst/>
                    </a:prstGeom>
                    <a:noFill/>
                    <a:ln w="9525">
                      <a:noFill/>
                      <a:miter lim="800000"/>
                      <a:headEnd/>
                      <a:tailEnd/>
                    </a:ln>
                  </pic:spPr>
                </pic:pic>
              </a:graphicData>
            </a:graphic>
          </wp:inline>
        </w:drawing>
      </w:r>
    </w:p>
    <w:p w14:paraId="129FCAA4" w14:textId="77777777" w:rsidR="00B42833" w:rsidRDefault="00B42833" w:rsidP="00B42833">
      <w:pPr>
        <w:pStyle w:val="Podpisobrazka"/>
      </w:pPr>
      <w:bookmarkStart w:id="130" w:name="_Ref437124976"/>
      <w:bookmarkStart w:id="131" w:name="_Toc437271133"/>
      <w:r>
        <w:t xml:space="preserve">Rys. </w:t>
      </w:r>
      <w:r w:rsidR="00C65655">
        <w:fldChar w:fldCharType="begin"/>
      </w:r>
      <w:r w:rsidR="00B569F6">
        <w:instrText xml:space="preserve"> STYLEREF 1 \s </w:instrText>
      </w:r>
      <w:r w:rsidR="00C65655">
        <w:fldChar w:fldCharType="separate"/>
      </w:r>
      <w:r w:rsidR="002A16C7">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3</w:t>
      </w:r>
      <w:r w:rsidR="00C65655">
        <w:rPr>
          <w:noProof/>
        </w:rPr>
        <w:fldChar w:fldCharType="end"/>
      </w:r>
      <w:bookmarkEnd w:id="130"/>
      <w:r>
        <w:t>. Backlog sprintu pierwszego</w:t>
      </w:r>
      <w:bookmarkEnd w:id="131"/>
    </w:p>
    <w:p w14:paraId="172DB485" w14:textId="77777777" w:rsidR="00B42833" w:rsidRDefault="00B42833" w:rsidP="00B42833">
      <w:pPr>
        <w:pStyle w:val="Zwykyakapit"/>
      </w:pPr>
      <w:r>
        <w:t xml:space="preserve">Jak pokazuje </w:t>
      </w:r>
      <w:r w:rsidR="009822CA">
        <w:fldChar w:fldCharType="begin"/>
      </w:r>
      <w:r w:rsidR="009822CA">
        <w:instrText xml:space="preserve"> REF _Ref437124976 \h  \* MERGEFORMAT </w:instrText>
      </w:r>
      <w:r w:rsidR="009822CA">
        <w:fldChar w:fldCharType="separate"/>
      </w:r>
      <w:r w:rsidR="002A16C7" w:rsidRPr="00E47743">
        <w:rPr>
          <w:i/>
        </w:rPr>
        <w:t xml:space="preserve">Rys. </w:t>
      </w:r>
      <w:r w:rsidR="002A16C7" w:rsidRPr="00E47743">
        <w:rPr>
          <w:i/>
          <w:noProof/>
        </w:rPr>
        <w:t>3</w:t>
      </w:r>
      <w:r w:rsidR="002A16C7" w:rsidRPr="00E47743">
        <w:rPr>
          <w:i/>
        </w:rPr>
        <w:t>.3</w:t>
      </w:r>
      <w:r w:rsidR="009822CA">
        <w:fldChar w:fldCharType="end"/>
      </w:r>
      <w:r w:rsidRPr="00D909F6">
        <w:rPr>
          <w:i/>
        </w:rPr>
        <w:t>.</w:t>
      </w:r>
      <w:r>
        <w:t>, w trakcie trwania pierwszego sprintu zespół zapoznawał się z</w:t>
      </w:r>
      <w:r w:rsidR="00A97765">
        <w:t> </w:t>
      </w:r>
      <w:r>
        <w:t xml:space="preserve">technologiami, które planowano wykorzystać w projekcie. Został on poświęcony głównie na przygotowanie środowisk dla wytwarzania produktu. </w:t>
      </w:r>
    </w:p>
    <w:p w14:paraId="4F731BF8" w14:textId="77777777" w:rsidR="00B42833" w:rsidRDefault="00B42833" w:rsidP="00B42833">
      <w:pPr>
        <w:pStyle w:val="Zwykyakapit"/>
        <w:rPr>
          <w:rStyle w:val="OdsyaczZnak"/>
          <w:i w:val="0"/>
        </w:rPr>
      </w:pPr>
      <w:r>
        <w:t>W ramach tych prac utworzono serwer testowy</w:t>
      </w:r>
      <w:r w:rsidR="00D135D2">
        <w:t xml:space="preserve"> i </w:t>
      </w:r>
      <w:r>
        <w:t xml:space="preserve">repozytorium w systemie </w:t>
      </w:r>
      <w:r w:rsidRPr="00F569AC">
        <w:rPr>
          <w:rStyle w:val="OdsyaczZnak"/>
        </w:rPr>
        <w:t>GitHub</w:t>
      </w:r>
      <w:r>
        <w:rPr>
          <w:rStyle w:val="OdsyaczZnak"/>
        </w:rPr>
        <w:t xml:space="preserve">, </w:t>
      </w:r>
      <w:r w:rsidRPr="00B42833">
        <w:t>zainstalowano platformę Jenkins dla wygodniejszego wdrażania aplikacji na serwer oraz skonfigurowano IDE do pracy z wybranymi frameworkami. Utworzono także ogólny projekt graficzny dla aplikacji webowej</w:t>
      </w:r>
      <w:r>
        <w:rPr>
          <w:rStyle w:val="OdsyaczZnak"/>
        </w:rPr>
        <w:t xml:space="preserve">. </w:t>
      </w:r>
    </w:p>
    <w:p w14:paraId="0E04E824" w14:textId="77777777" w:rsidR="00B42833" w:rsidRDefault="00B42833" w:rsidP="00B42833">
      <w:pPr>
        <w:pStyle w:val="Zwykyakapit"/>
      </w:pPr>
      <w:r>
        <w:lastRenderedPageBreak/>
        <w:t>Ponieważ ten sprint odbywał się pod koniec wakacji, członkowie zespołu zrealizowali raczej niewielki zakres implementowanej funkcjonalności.</w:t>
      </w:r>
    </w:p>
    <w:p w14:paraId="6D4A67E5" w14:textId="77777777" w:rsidR="00B42833" w:rsidRDefault="00B42833" w:rsidP="002A41BA">
      <w:pPr>
        <w:pStyle w:val="Nagwek3"/>
      </w:pPr>
      <w:bookmarkStart w:id="132" w:name="_Toc437097097"/>
      <w:bookmarkStart w:id="133" w:name="_Toc437130543"/>
      <w:bookmarkStart w:id="134" w:name="_Toc437190848"/>
      <w:r w:rsidRPr="00DA163D">
        <w:t>Sprint 2 (14.09.15 - 26.09.15)</w:t>
      </w:r>
      <w:bookmarkEnd w:id="132"/>
      <w:bookmarkEnd w:id="133"/>
      <w:bookmarkEnd w:id="134"/>
    </w:p>
    <w:p w14:paraId="5A80AC95" w14:textId="77777777" w:rsidR="00B42833" w:rsidRDefault="00B42833" w:rsidP="00B42833">
      <w:pPr>
        <w:keepNext/>
        <w:jc w:val="center"/>
      </w:pPr>
      <w:r>
        <w:rPr>
          <w:noProof/>
        </w:rPr>
        <w:drawing>
          <wp:inline distT="0" distB="0" distL="0" distR="0" wp14:anchorId="38E1AFC8" wp14:editId="4521528A">
            <wp:extent cx="5400000" cy="895694"/>
            <wp:effectExtent l="19050" t="0" r="0" b="0"/>
            <wp:docPr id="183" name="Obraz 2" descr="spri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rint2"/>
                    <pic:cNvPicPr>
                      <a:picLocks noChangeAspect="1" noChangeArrowheads="1"/>
                    </pic:cNvPicPr>
                  </pic:nvPicPr>
                  <pic:blipFill>
                    <a:blip r:embed="rId19" cstate="print"/>
                    <a:srcRect/>
                    <a:stretch>
                      <a:fillRect/>
                    </a:stretch>
                  </pic:blipFill>
                  <pic:spPr bwMode="auto">
                    <a:xfrm>
                      <a:off x="0" y="0"/>
                      <a:ext cx="5400000" cy="895694"/>
                    </a:xfrm>
                    <a:prstGeom prst="rect">
                      <a:avLst/>
                    </a:prstGeom>
                    <a:noFill/>
                    <a:ln w="9525">
                      <a:noFill/>
                      <a:miter lim="800000"/>
                      <a:headEnd/>
                      <a:tailEnd/>
                    </a:ln>
                  </pic:spPr>
                </pic:pic>
              </a:graphicData>
            </a:graphic>
          </wp:inline>
        </w:drawing>
      </w:r>
    </w:p>
    <w:p w14:paraId="1569BBA7" w14:textId="77777777" w:rsidR="00B42833" w:rsidRDefault="00B42833" w:rsidP="00B42833">
      <w:pPr>
        <w:pStyle w:val="Podpisobrazka"/>
      </w:pPr>
      <w:bookmarkStart w:id="135" w:name="_Ref437125115"/>
      <w:bookmarkStart w:id="136" w:name="_Toc437271134"/>
      <w:r>
        <w:t xml:space="preserve">Rys. </w:t>
      </w:r>
      <w:r w:rsidR="00C65655">
        <w:fldChar w:fldCharType="begin"/>
      </w:r>
      <w:r w:rsidR="00B569F6">
        <w:instrText xml:space="preserve"> STYLEREF 1 \s </w:instrText>
      </w:r>
      <w:r w:rsidR="00C65655">
        <w:fldChar w:fldCharType="separate"/>
      </w:r>
      <w:r w:rsidR="002A16C7">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4</w:t>
      </w:r>
      <w:r w:rsidR="00C65655">
        <w:rPr>
          <w:noProof/>
        </w:rPr>
        <w:fldChar w:fldCharType="end"/>
      </w:r>
      <w:bookmarkEnd w:id="135"/>
      <w:r>
        <w:t>. Backlog sprintu drugiego</w:t>
      </w:r>
      <w:bookmarkEnd w:id="136"/>
    </w:p>
    <w:p w14:paraId="1450C23F" w14:textId="77777777" w:rsidR="00B42833" w:rsidRDefault="00B42833" w:rsidP="00B42833">
      <w:pPr>
        <w:pStyle w:val="Zwykyakapit"/>
      </w:pPr>
      <w:r>
        <w:t xml:space="preserve">Sprint drugi był krótkim i mało wnoszącym do projektu (co pokazuje </w:t>
      </w:r>
      <w:r w:rsidR="009822CA">
        <w:fldChar w:fldCharType="begin"/>
      </w:r>
      <w:r w:rsidR="009822CA">
        <w:instrText xml:space="preserve"> REF _Ref437125115 \h  \* MERGEFORMAT </w:instrText>
      </w:r>
      <w:r w:rsidR="009822CA">
        <w:fldChar w:fldCharType="separate"/>
      </w:r>
      <w:r w:rsidR="002A16C7" w:rsidRPr="00E47743">
        <w:rPr>
          <w:rStyle w:val="OdsyaczZnak"/>
        </w:rPr>
        <w:t>Rys. 3.4</w:t>
      </w:r>
      <w:r w:rsidR="009822CA">
        <w:fldChar w:fldCharType="end"/>
      </w:r>
      <w:r w:rsidRPr="0089043E">
        <w:rPr>
          <w:rStyle w:val="OdsyaczZnak"/>
        </w:rPr>
        <w:t>.</w:t>
      </w:r>
      <w:r>
        <w:t xml:space="preserve">), głównie ze względu na to, że obejmował samą końcówkę wakacji. W ramach sprintu zespołowi udało się rozwinąć dokumentację oraz przygotować podstawowe funkcje systemu do dalszych prac – rejestrację kont nowych użytkowników. Zespół planował także zaimplementować system logowania użytkowników, jednak tego celu nie udało się osiągnąć w tym sprincie ze względu na drobne problemy </w:t>
      </w:r>
      <w:r w:rsidR="00D135D2">
        <w:t>techniczne</w:t>
      </w:r>
      <w:r>
        <w:t>.</w:t>
      </w:r>
    </w:p>
    <w:p w14:paraId="7938B6C9" w14:textId="77777777" w:rsidR="00B42833" w:rsidRDefault="00B42833" w:rsidP="00B42833">
      <w:pPr>
        <w:keepNext/>
        <w:jc w:val="center"/>
      </w:pPr>
      <w:r>
        <w:rPr>
          <w:noProof/>
        </w:rPr>
        <w:drawing>
          <wp:inline distT="0" distB="0" distL="0" distR="0" wp14:anchorId="2A684B88" wp14:editId="7E265A3F">
            <wp:extent cx="2160000" cy="1797992"/>
            <wp:effectExtent l="19050" t="0" r="0" b="0"/>
            <wp:docPr id="184" name="Obraz 3" descr="wykr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ykres2"/>
                    <pic:cNvPicPr>
                      <a:picLocks noChangeAspect="1" noChangeArrowheads="1"/>
                    </pic:cNvPicPr>
                  </pic:nvPicPr>
                  <pic:blipFill>
                    <a:blip r:embed="rId20" cstate="print"/>
                    <a:srcRect/>
                    <a:stretch>
                      <a:fillRect/>
                    </a:stretch>
                  </pic:blipFill>
                  <pic:spPr bwMode="auto">
                    <a:xfrm>
                      <a:off x="0" y="0"/>
                      <a:ext cx="2160000" cy="1797992"/>
                    </a:xfrm>
                    <a:prstGeom prst="rect">
                      <a:avLst/>
                    </a:prstGeom>
                    <a:noFill/>
                    <a:ln w="9525">
                      <a:noFill/>
                      <a:miter lim="800000"/>
                      <a:headEnd/>
                      <a:tailEnd/>
                    </a:ln>
                  </pic:spPr>
                </pic:pic>
              </a:graphicData>
            </a:graphic>
          </wp:inline>
        </w:drawing>
      </w:r>
    </w:p>
    <w:p w14:paraId="0FC93D4D" w14:textId="77777777" w:rsidR="00B42833" w:rsidRDefault="00B42833" w:rsidP="00B42833">
      <w:pPr>
        <w:pStyle w:val="Podpisobrazka"/>
      </w:pPr>
      <w:bookmarkStart w:id="137" w:name="_Ref437125178"/>
      <w:bookmarkStart w:id="138" w:name="_Toc437271135"/>
      <w:r>
        <w:t xml:space="preserve">Rys. </w:t>
      </w:r>
      <w:r w:rsidR="00C65655">
        <w:fldChar w:fldCharType="begin"/>
      </w:r>
      <w:r w:rsidR="00B569F6">
        <w:instrText xml:space="preserve"> STYLEREF 1 \s </w:instrText>
      </w:r>
      <w:r w:rsidR="00C65655">
        <w:fldChar w:fldCharType="separate"/>
      </w:r>
      <w:r w:rsidR="002A16C7">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5</w:t>
      </w:r>
      <w:r w:rsidR="00C65655">
        <w:rPr>
          <w:noProof/>
        </w:rPr>
        <w:fldChar w:fldCharType="end"/>
      </w:r>
      <w:bookmarkEnd w:id="137"/>
      <w:r>
        <w:t>. Wykres wypalania sprintu drugiego</w:t>
      </w:r>
      <w:bookmarkEnd w:id="138"/>
    </w:p>
    <w:p w14:paraId="36416540" w14:textId="77777777" w:rsidR="00B42833" w:rsidRPr="0089043E" w:rsidRDefault="00B42833" w:rsidP="00B42833">
      <w:pPr>
        <w:pStyle w:val="Zwykyakapit"/>
      </w:pPr>
      <w:r>
        <w:t xml:space="preserve">Jak widać na </w:t>
      </w:r>
      <w:r w:rsidR="009822CA">
        <w:fldChar w:fldCharType="begin"/>
      </w:r>
      <w:r w:rsidR="009822CA">
        <w:instrText xml:space="preserve"> REF _Ref437125178 \h  \* MERGEFORMAT </w:instrText>
      </w:r>
      <w:r w:rsidR="009822CA">
        <w:fldChar w:fldCharType="separate"/>
      </w:r>
      <w:r w:rsidR="002A16C7" w:rsidRPr="00E47743">
        <w:rPr>
          <w:rStyle w:val="OdsyaczZnak"/>
        </w:rPr>
        <w:t>Rys. 3.5</w:t>
      </w:r>
      <w:r w:rsidR="009822CA">
        <w:fldChar w:fldCharType="end"/>
      </w:r>
      <w:r>
        <w:rPr>
          <w:i/>
        </w:rPr>
        <w:t>.</w:t>
      </w:r>
      <w:r>
        <w:t>, sprint 2 był dużym zastojem funkcjonalności, zespół nie zrealizował dużej ilości prac, a większość z nich została zrealizowana tuż przed końcem iteracji.</w:t>
      </w:r>
    </w:p>
    <w:p w14:paraId="05D61D86" w14:textId="77777777" w:rsidR="00B42833" w:rsidRDefault="00B42833" w:rsidP="002A41BA">
      <w:pPr>
        <w:pStyle w:val="Nagwek3"/>
      </w:pPr>
      <w:bookmarkStart w:id="139" w:name="_Toc437097098"/>
      <w:bookmarkStart w:id="140" w:name="_Toc437130544"/>
      <w:bookmarkStart w:id="141" w:name="_Toc437190849"/>
      <w:r w:rsidRPr="00587C0E">
        <w:t>Sprint 3 (28.09.15 - 04.10.15)</w:t>
      </w:r>
      <w:bookmarkEnd w:id="139"/>
      <w:bookmarkEnd w:id="140"/>
      <w:bookmarkEnd w:id="141"/>
    </w:p>
    <w:p w14:paraId="023745EC" w14:textId="77777777" w:rsidR="00B42833" w:rsidRDefault="00B42833" w:rsidP="00B42833">
      <w:pPr>
        <w:keepNext/>
        <w:jc w:val="center"/>
      </w:pPr>
      <w:r>
        <w:rPr>
          <w:noProof/>
        </w:rPr>
        <w:drawing>
          <wp:inline distT="0" distB="0" distL="0" distR="0" wp14:anchorId="20612BC8" wp14:editId="4AD96C1A">
            <wp:extent cx="5400000" cy="766018"/>
            <wp:effectExtent l="19050" t="0" r="0" b="0"/>
            <wp:docPr id="185" name="Obraz 3" descr="sprin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3.jpg"/>
                    <pic:cNvPicPr/>
                  </pic:nvPicPr>
                  <pic:blipFill>
                    <a:blip r:embed="rId21" cstate="print"/>
                    <a:stretch>
                      <a:fillRect/>
                    </a:stretch>
                  </pic:blipFill>
                  <pic:spPr>
                    <a:xfrm>
                      <a:off x="0" y="0"/>
                      <a:ext cx="5400000" cy="766018"/>
                    </a:xfrm>
                    <a:prstGeom prst="rect">
                      <a:avLst/>
                    </a:prstGeom>
                  </pic:spPr>
                </pic:pic>
              </a:graphicData>
            </a:graphic>
          </wp:inline>
        </w:drawing>
      </w:r>
    </w:p>
    <w:p w14:paraId="1D82109B" w14:textId="77777777" w:rsidR="00B42833" w:rsidRDefault="00B42833" w:rsidP="00B42833">
      <w:pPr>
        <w:pStyle w:val="Podpisobrazka"/>
      </w:pPr>
      <w:bookmarkStart w:id="142" w:name="_Ref437125223"/>
      <w:bookmarkStart w:id="143" w:name="_Toc437271136"/>
      <w:r>
        <w:t xml:space="preserve">Rys. </w:t>
      </w:r>
      <w:r w:rsidR="00C65655">
        <w:fldChar w:fldCharType="begin"/>
      </w:r>
      <w:r w:rsidR="00B569F6">
        <w:instrText xml:space="preserve"> STYLEREF 1 \s </w:instrText>
      </w:r>
      <w:r w:rsidR="00C65655">
        <w:fldChar w:fldCharType="separate"/>
      </w:r>
      <w:r w:rsidR="002A16C7">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6</w:t>
      </w:r>
      <w:r w:rsidR="00C65655">
        <w:rPr>
          <w:noProof/>
        </w:rPr>
        <w:fldChar w:fldCharType="end"/>
      </w:r>
      <w:bookmarkEnd w:id="142"/>
      <w:r>
        <w:t>. Backlog sprintu trzeciego</w:t>
      </w:r>
      <w:bookmarkEnd w:id="143"/>
    </w:p>
    <w:p w14:paraId="21C3C1AF" w14:textId="77777777" w:rsidR="00B42833" w:rsidRDefault="00B42833" w:rsidP="00B42833">
      <w:pPr>
        <w:pStyle w:val="Zwykyakapit"/>
      </w:pPr>
      <w:r>
        <w:t xml:space="preserve">Trzeci sprint zespołu także nie był szczególnie owocny, zespół dobrał sobie niewielki zakres zadań. Jak ukazuje </w:t>
      </w:r>
      <w:r w:rsidR="009822CA">
        <w:fldChar w:fldCharType="begin"/>
      </w:r>
      <w:r w:rsidR="009822CA">
        <w:instrText xml:space="preserve"> REF _Ref437125223 \h  \* MERGEFORMAT </w:instrText>
      </w:r>
      <w:r w:rsidR="009822CA">
        <w:fldChar w:fldCharType="separate"/>
      </w:r>
      <w:r w:rsidR="002A16C7" w:rsidRPr="00E47743">
        <w:rPr>
          <w:rStyle w:val="OdsyaczZnak"/>
        </w:rPr>
        <w:t>Rys. 3.6</w:t>
      </w:r>
      <w:r w:rsidR="009822CA">
        <w:fldChar w:fldCharType="end"/>
      </w:r>
      <w:r w:rsidRPr="008D3541">
        <w:rPr>
          <w:i/>
        </w:rPr>
        <w:t>,</w:t>
      </w:r>
      <w:r>
        <w:t xml:space="preserve"> udało się utworzyć prostą aplikację mobilną dla systemu </w:t>
      </w:r>
      <w:r>
        <w:rPr>
          <w:i/>
        </w:rPr>
        <w:t>Android</w:t>
      </w:r>
      <w:r>
        <w:t>, która później została wykorzystana jako prototyp. Dodatkowo zespół przerobił utworzony wcześniej projekt interfejsu na kod HTML i CSS.</w:t>
      </w:r>
    </w:p>
    <w:p w14:paraId="6DEA29F8" w14:textId="77777777" w:rsidR="00B42833" w:rsidRDefault="00B42833" w:rsidP="009F5055">
      <w:pPr>
        <w:pStyle w:val="Zwykyakapit"/>
      </w:pPr>
      <w:r>
        <w:t xml:space="preserve">W tym sprincie zdecydowano, że warto uporządkować wiedzę i zgromadzić wszystkie artefakty tworzone podczas pracy z produktem w jednym miejscu, dlatego też zostało utworzone forum do komunikacji wewnątrz zespołu. Dostęp do niego otrzymał także </w:t>
      </w:r>
      <w:r w:rsidRPr="00376020">
        <w:t>Opiekun.</w:t>
      </w:r>
    </w:p>
    <w:p w14:paraId="4B58EF4D" w14:textId="77777777" w:rsidR="00B42833" w:rsidRDefault="00B42833" w:rsidP="009F5055">
      <w:pPr>
        <w:pStyle w:val="Zwykyakapit"/>
      </w:pPr>
      <w:r>
        <w:lastRenderedPageBreak/>
        <w:t>Ostatnim zadaniem wykonanym podczas tego sprintu było zaplanowanie podstawowego diagramu klas, co umożliwiło rozpoczęcie prac z rozplanowaniem modelu bazy danych.</w:t>
      </w:r>
    </w:p>
    <w:p w14:paraId="2DE13F81" w14:textId="77777777" w:rsidR="00B42833" w:rsidRDefault="00B42833" w:rsidP="00B42833">
      <w:pPr>
        <w:keepNext/>
        <w:jc w:val="center"/>
      </w:pPr>
      <w:r>
        <w:rPr>
          <w:noProof/>
        </w:rPr>
        <w:drawing>
          <wp:inline distT="0" distB="0" distL="0" distR="0" wp14:anchorId="1214F020" wp14:editId="484CA476">
            <wp:extent cx="2160000" cy="1647117"/>
            <wp:effectExtent l="19050" t="0" r="0" b="0"/>
            <wp:docPr id="186" name="Obraz 5" descr="wyk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3.jpg"/>
                    <pic:cNvPicPr/>
                  </pic:nvPicPr>
                  <pic:blipFill>
                    <a:blip r:embed="rId22" cstate="print"/>
                    <a:stretch>
                      <a:fillRect/>
                    </a:stretch>
                  </pic:blipFill>
                  <pic:spPr>
                    <a:xfrm>
                      <a:off x="0" y="0"/>
                      <a:ext cx="2160000" cy="1647117"/>
                    </a:xfrm>
                    <a:prstGeom prst="rect">
                      <a:avLst/>
                    </a:prstGeom>
                  </pic:spPr>
                </pic:pic>
              </a:graphicData>
            </a:graphic>
          </wp:inline>
        </w:drawing>
      </w:r>
    </w:p>
    <w:p w14:paraId="354E0C3C" w14:textId="77777777" w:rsidR="00B42833" w:rsidRDefault="00B42833" w:rsidP="00B42833">
      <w:pPr>
        <w:pStyle w:val="Podpisobrazka"/>
      </w:pPr>
      <w:bookmarkStart w:id="144" w:name="_Ref437125311"/>
      <w:bookmarkStart w:id="145" w:name="_Toc437271137"/>
      <w:r>
        <w:t xml:space="preserve">Rys. </w:t>
      </w:r>
      <w:r w:rsidR="00C65655">
        <w:fldChar w:fldCharType="begin"/>
      </w:r>
      <w:r w:rsidR="00B569F6">
        <w:instrText xml:space="preserve"> STYLEREF 1 \s </w:instrText>
      </w:r>
      <w:r w:rsidR="00C65655">
        <w:fldChar w:fldCharType="separate"/>
      </w:r>
      <w:r w:rsidR="002A16C7">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7</w:t>
      </w:r>
      <w:r w:rsidR="00C65655">
        <w:rPr>
          <w:noProof/>
        </w:rPr>
        <w:fldChar w:fldCharType="end"/>
      </w:r>
      <w:bookmarkEnd w:id="144"/>
      <w:r>
        <w:t>. Wykres wypalania sprintu trzeciego</w:t>
      </w:r>
      <w:bookmarkEnd w:id="145"/>
    </w:p>
    <w:p w14:paraId="0E382182" w14:textId="77777777" w:rsidR="00B42833" w:rsidRPr="00903511" w:rsidRDefault="009822CA" w:rsidP="009F5055">
      <w:pPr>
        <w:pStyle w:val="Zwykyakapit"/>
      </w:pPr>
      <w:r>
        <w:fldChar w:fldCharType="begin"/>
      </w:r>
      <w:r>
        <w:instrText xml:space="preserve"> REF _Ref437125311 \h  \* MERGEFORMAT </w:instrText>
      </w:r>
      <w:r>
        <w:fldChar w:fldCharType="separate"/>
      </w:r>
      <w:r w:rsidR="002A16C7" w:rsidRPr="00E47743">
        <w:rPr>
          <w:rStyle w:val="OdsyaczZnak"/>
        </w:rPr>
        <w:t>Rys. 3.7</w:t>
      </w:r>
      <w:r>
        <w:fldChar w:fldCharType="end"/>
      </w:r>
      <w:r w:rsidR="00B42833" w:rsidRPr="00746F52">
        <w:rPr>
          <w:rStyle w:val="OdsyaczZnak"/>
        </w:rPr>
        <w:t>.</w:t>
      </w:r>
      <w:r w:rsidR="00B42833">
        <w:t xml:space="preserve"> Pokazuje, że zespół pracował głównie na początku i końcu iteracji. W związku z niewielką ilością dobranych zadań udało się zrealizować cały zaplanowany zakres funkcjonalności.</w:t>
      </w:r>
    </w:p>
    <w:p w14:paraId="1A6A2530" w14:textId="77777777" w:rsidR="00B42833" w:rsidRDefault="00B42833" w:rsidP="002A41BA">
      <w:pPr>
        <w:pStyle w:val="Nagwek3"/>
      </w:pPr>
      <w:bookmarkStart w:id="146" w:name="_Toc437097099"/>
      <w:bookmarkStart w:id="147" w:name="_Toc437130545"/>
      <w:bookmarkStart w:id="148" w:name="_Toc437190850"/>
      <w:r w:rsidRPr="00384EF2">
        <w:t>Sprint 4 (05.10.15 - 27.10.15)</w:t>
      </w:r>
      <w:bookmarkEnd w:id="146"/>
      <w:bookmarkEnd w:id="147"/>
      <w:bookmarkEnd w:id="148"/>
    </w:p>
    <w:p w14:paraId="75215550" w14:textId="77777777" w:rsidR="00B42833" w:rsidRDefault="00B42833" w:rsidP="00B42833">
      <w:pPr>
        <w:keepNext/>
        <w:jc w:val="center"/>
      </w:pPr>
      <w:r>
        <w:rPr>
          <w:noProof/>
        </w:rPr>
        <w:drawing>
          <wp:inline distT="0" distB="0" distL="0" distR="0" wp14:anchorId="3F4E1C7B" wp14:editId="32A77DD1">
            <wp:extent cx="5400000" cy="3675167"/>
            <wp:effectExtent l="19050" t="0" r="0" b="0"/>
            <wp:docPr id="187" name="Obraz 4" descr="sprin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4.jpg"/>
                    <pic:cNvPicPr/>
                  </pic:nvPicPr>
                  <pic:blipFill>
                    <a:blip r:embed="rId23" cstate="print"/>
                    <a:stretch>
                      <a:fillRect/>
                    </a:stretch>
                  </pic:blipFill>
                  <pic:spPr>
                    <a:xfrm>
                      <a:off x="0" y="0"/>
                      <a:ext cx="5400000" cy="3675167"/>
                    </a:xfrm>
                    <a:prstGeom prst="rect">
                      <a:avLst/>
                    </a:prstGeom>
                  </pic:spPr>
                </pic:pic>
              </a:graphicData>
            </a:graphic>
          </wp:inline>
        </w:drawing>
      </w:r>
    </w:p>
    <w:p w14:paraId="1AD2C4B8" w14:textId="77777777" w:rsidR="00B42833" w:rsidRPr="00384EF2" w:rsidRDefault="00B42833" w:rsidP="00B42833">
      <w:pPr>
        <w:pStyle w:val="Podpisobrazka"/>
      </w:pPr>
      <w:bookmarkStart w:id="149" w:name="_Ref437125377"/>
      <w:bookmarkStart w:id="150" w:name="_Toc437271138"/>
      <w:r>
        <w:t xml:space="preserve">Rys. </w:t>
      </w:r>
      <w:r w:rsidR="00C65655">
        <w:fldChar w:fldCharType="begin"/>
      </w:r>
      <w:r w:rsidR="00B569F6">
        <w:instrText xml:space="preserve"> STYLEREF 1 \s </w:instrText>
      </w:r>
      <w:r w:rsidR="00C65655">
        <w:fldChar w:fldCharType="separate"/>
      </w:r>
      <w:r w:rsidR="002A16C7">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8</w:t>
      </w:r>
      <w:r w:rsidR="00C65655">
        <w:rPr>
          <w:noProof/>
        </w:rPr>
        <w:fldChar w:fldCharType="end"/>
      </w:r>
      <w:bookmarkEnd w:id="149"/>
      <w:r>
        <w:t>. Backlog sprintu czwartego</w:t>
      </w:r>
      <w:bookmarkEnd w:id="150"/>
    </w:p>
    <w:p w14:paraId="22D174A1" w14:textId="77777777" w:rsidR="00B42833" w:rsidRDefault="00B42833" w:rsidP="009F5055">
      <w:pPr>
        <w:pStyle w:val="Zwykyakapit"/>
      </w:pPr>
      <w:r>
        <w:t xml:space="preserve">Sprint </w:t>
      </w:r>
      <w:r w:rsidR="009F5055">
        <w:t xml:space="preserve">czwarty </w:t>
      </w:r>
      <w:r>
        <w:t xml:space="preserve">był pierwszym dużym sprintem, w którym aktywny udział wziął cały zespół, co widać na </w:t>
      </w:r>
      <w:r w:rsidR="009822CA">
        <w:fldChar w:fldCharType="begin"/>
      </w:r>
      <w:r w:rsidR="009822CA">
        <w:instrText xml:space="preserve"> REF _Ref437125377 \h  \* MERGEFORMAT </w:instrText>
      </w:r>
      <w:r w:rsidR="009822CA">
        <w:fldChar w:fldCharType="separate"/>
      </w:r>
      <w:r w:rsidR="002A16C7" w:rsidRPr="00E47743">
        <w:rPr>
          <w:rStyle w:val="OdsyaczZnak"/>
        </w:rPr>
        <w:t>Rys. 3.8</w:t>
      </w:r>
      <w:r w:rsidR="009822CA">
        <w:fldChar w:fldCharType="end"/>
      </w:r>
      <w:r w:rsidRPr="003C47F4">
        <w:rPr>
          <w:rStyle w:val="OdsyaczZnak"/>
        </w:rPr>
        <w:t xml:space="preserve">. </w:t>
      </w:r>
      <w:r>
        <w:t>Zbyt małe postępy w poprzednich sprintach spowodowały, że</w:t>
      </w:r>
      <w:r w:rsidR="00A97765">
        <w:t> </w:t>
      </w:r>
      <w:r>
        <w:t>zespół postanowił położyć duży nacisk na wytwarzanie aplikacji webowej i zaimplementować działający prototyp, do którego można by później dobudowywać bardziej skomplikowane funkcjonalności.</w:t>
      </w:r>
    </w:p>
    <w:p w14:paraId="5873F74A" w14:textId="77777777" w:rsidR="00B42833" w:rsidRDefault="00B42833" w:rsidP="009F5055">
      <w:pPr>
        <w:pStyle w:val="Zwykyakapit"/>
      </w:pPr>
      <w:r>
        <w:lastRenderedPageBreak/>
        <w:t>Jednym z głównych celów osiągniętych w tym sprincie było zaplanowanie i wdrożenie modelu bazy danych – dzięki temu można było utworzyć podstawowe klasy domenowe i zająć się implementacją aplikacji webowej.</w:t>
      </w:r>
    </w:p>
    <w:p w14:paraId="73E2B190" w14:textId="77777777" w:rsidR="00B42833" w:rsidRDefault="00B42833" w:rsidP="009F5055">
      <w:pPr>
        <w:pStyle w:val="Zwykyakapit"/>
      </w:pPr>
      <w:r>
        <w:t xml:space="preserve"> Owocem tego była m.in. możliwość dodania, edytowania i usuwania atrakcji do bazy danych – służyły do tego proste formularze pozbawione zaawansowanych możliwości. Kolejną funkcjonalnością zrealizowaną w tym sprincie było zrealizowanie prawidłowego wyświetlania podstron wyszukiwania atrakcji, chociaż jeszcze pozbawione były one spójnego interfejsu graficznego.</w:t>
      </w:r>
    </w:p>
    <w:p w14:paraId="5AC2DFCA" w14:textId="77777777" w:rsidR="00B42833" w:rsidRDefault="00B42833" w:rsidP="009F5055">
      <w:pPr>
        <w:pStyle w:val="Zwykyakapit"/>
        <w:rPr>
          <w:rStyle w:val="OdsyaczZnak"/>
          <w:i w:val="0"/>
        </w:rPr>
      </w:pPr>
      <w:r>
        <w:t>Innym zadani</w:t>
      </w:r>
      <w:r w:rsidR="00D135D2">
        <w:t xml:space="preserve">em </w:t>
      </w:r>
      <w:r>
        <w:t xml:space="preserve">wartym zwrócenia na nie uwagi było z pewnością utworzenie projektu graficznego dla podstrony wyszukiwania atrakcji i dla aplikacji mobilnej. Dzięki temu można było zaimplementować proste widoki z wykorzystaniem </w:t>
      </w:r>
      <w:r w:rsidRPr="007161C5">
        <w:rPr>
          <w:rStyle w:val="OdsyaczZnak"/>
        </w:rPr>
        <w:t>Bootstrapa</w:t>
      </w:r>
      <w:r>
        <w:rPr>
          <w:rStyle w:val="OdsyaczZnak"/>
        </w:rPr>
        <w:t xml:space="preserve"> oraz widoków </w:t>
      </w:r>
      <w:r w:rsidRPr="007161C5">
        <w:rPr>
          <w:rStyle w:val="OdsyaczZnak"/>
        </w:rPr>
        <w:t>GSP</w:t>
      </w:r>
      <w:r>
        <w:rPr>
          <w:rStyle w:val="OdsyaczZnak"/>
        </w:rPr>
        <w:t xml:space="preserve">. </w:t>
      </w:r>
    </w:p>
    <w:p w14:paraId="0110399B" w14:textId="77777777" w:rsidR="00B42833" w:rsidRPr="009F5055" w:rsidRDefault="00B42833" w:rsidP="009F5055">
      <w:pPr>
        <w:pStyle w:val="Zwykyakapit"/>
      </w:pPr>
      <w:r w:rsidRPr="009F5055">
        <w:rPr>
          <w:rStyle w:val="OdsyaczZnak"/>
          <w:i w:val="0"/>
        </w:rPr>
        <w:t xml:space="preserve">W tym sprincie udało się także zrealizować niedokończone zadanie z poprzedniego sprintu – w pełni działała rejestracja użytkowników, tworzone konta zapisywały się w bazie danych, a pola formularzy były prawidłowo walidowane na etapie wprowadzania danych. Warto zaznaczyć, że była to prosta rejestracja jednoetapowa, </w:t>
      </w:r>
      <w:r w:rsidR="00D135D2">
        <w:rPr>
          <w:rStyle w:val="OdsyaczZnak"/>
          <w:i w:val="0"/>
        </w:rPr>
        <w:t>potrzebna, aby móc</w:t>
      </w:r>
      <w:r w:rsidRPr="009F5055">
        <w:rPr>
          <w:rStyle w:val="OdsyaczZnak"/>
          <w:i w:val="0"/>
        </w:rPr>
        <w:t xml:space="preserve"> rozpocząć prace nad innymi funkcjonalnościami aplikacji – w późniejszym sprincie udało się utworzyć rejestrację wieloetapową.</w:t>
      </w:r>
    </w:p>
    <w:p w14:paraId="667E8E07" w14:textId="77777777" w:rsidR="00B42833" w:rsidRDefault="00B42833" w:rsidP="009F5055">
      <w:pPr>
        <w:pStyle w:val="Zwykyakapit"/>
        <w:rPr>
          <w:rStyle w:val="OdsyaczZnak"/>
          <w:i w:val="0"/>
        </w:rPr>
      </w:pPr>
      <w:r>
        <w:t>Równocześnie z pracą nad aplikacją, zespół starał się także rozwinąć dokumentację. W</w:t>
      </w:r>
      <w:r w:rsidR="00A97765">
        <w:t> </w:t>
      </w:r>
      <w:r>
        <w:t xml:space="preserve">tym sprincie udało się utworzyć dział dokumentacji </w:t>
      </w:r>
      <w:r w:rsidR="009822CA">
        <w:fldChar w:fldCharType="begin"/>
      </w:r>
      <w:r w:rsidR="009822CA">
        <w:instrText xml:space="preserve"> REF _Ref437125509 \h  \* MERGEFORMAT </w:instrText>
      </w:r>
      <w:r w:rsidR="009822CA">
        <w:fldChar w:fldCharType="separate"/>
      </w:r>
      <w:r w:rsidR="002A16C7" w:rsidRPr="00E47743">
        <w:rPr>
          <w:rStyle w:val="OdsyaczZnak"/>
        </w:rPr>
        <w:t>Istniejące systemy o podobnej tematyce</w:t>
      </w:r>
      <w:r w:rsidR="009822CA">
        <w:fldChar w:fldCharType="end"/>
      </w:r>
      <w:r>
        <w:rPr>
          <w:rStyle w:val="OdsyaczZnak"/>
        </w:rPr>
        <w:t xml:space="preserve">, </w:t>
      </w:r>
      <w:r w:rsidRPr="009F5055">
        <w:t>który znajduje się w</w:t>
      </w:r>
      <w:r>
        <w:rPr>
          <w:rStyle w:val="OdsyaczZnak"/>
        </w:rPr>
        <w:t xml:space="preserve"> punkcie </w:t>
      </w:r>
      <w:r w:rsidR="009822CA">
        <w:fldChar w:fldCharType="begin"/>
      </w:r>
      <w:r w:rsidR="009822CA">
        <w:instrText xml:space="preserve"> REF _Ref437125438 \r \h  \* MERGEFORMAT </w:instrText>
      </w:r>
      <w:r w:rsidR="009822CA">
        <w:fldChar w:fldCharType="separate"/>
      </w:r>
      <w:r w:rsidR="002A16C7" w:rsidRPr="00E47743">
        <w:rPr>
          <w:rStyle w:val="OdsyaczZnak"/>
        </w:rPr>
        <w:t>1.1</w:t>
      </w:r>
      <w:r w:rsidR="009822CA">
        <w:fldChar w:fldCharType="end"/>
      </w:r>
      <w:r>
        <w:rPr>
          <w:rStyle w:val="OdsyaczZnak"/>
        </w:rPr>
        <w:t xml:space="preserve"> </w:t>
      </w:r>
      <w:r w:rsidRPr="009F5055">
        <w:t>niniejszej dokumentacji</w:t>
      </w:r>
      <w:r>
        <w:rPr>
          <w:rStyle w:val="OdsyaczZnak"/>
        </w:rPr>
        <w:t>.</w:t>
      </w:r>
    </w:p>
    <w:p w14:paraId="201B8E85" w14:textId="77777777" w:rsidR="00B42833" w:rsidRPr="009F5055" w:rsidRDefault="00B42833" w:rsidP="009F5055">
      <w:pPr>
        <w:pStyle w:val="Zwykyakapit"/>
        <w:rPr>
          <w:rStyle w:val="OdsyaczZnak"/>
          <w:i w:val="0"/>
        </w:rPr>
      </w:pPr>
      <w:r w:rsidRPr="009F5055">
        <w:rPr>
          <w:rStyle w:val="OdsyaczZnak"/>
          <w:i w:val="0"/>
        </w:rPr>
        <w:t xml:space="preserve">Sprint zakończył się wdrożeniem na serwer testowy prostej aplikacji, która realizowała sporą część funkcjonalności z Minimalnego zakresu, opisanego w punkcie </w:t>
      </w:r>
      <w:r w:rsidR="009822CA">
        <w:fldChar w:fldCharType="begin"/>
      </w:r>
      <w:r w:rsidR="009822CA">
        <w:instrText xml:space="preserve"> REF _Ref437125588 \r \h  \* MERGEFORMAT </w:instrText>
      </w:r>
      <w:r w:rsidR="009822CA">
        <w:fldChar w:fldCharType="separate"/>
      </w:r>
      <w:r w:rsidR="002A16C7" w:rsidRPr="00E47743">
        <w:rPr>
          <w:rStyle w:val="OdsyaczZnak"/>
          <w:i w:val="0"/>
        </w:rPr>
        <w:t>2.4</w:t>
      </w:r>
      <w:r w:rsidR="009822CA">
        <w:fldChar w:fldCharType="end"/>
      </w:r>
      <w:r w:rsidRPr="009F5055">
        <w:rPr>
          <w:rStyle w:val="OdsyaczZnak"/>
          <w:i w:val="0"/>
        </w:rPr>
        <w:t>. niniejszej dokumentacji.</w:t>
      </w:r>
    </w:p>
    <w:p w14:paraId="5C373970" w14:textId="77777777" w:rsidR="00B42833" w:rsidRDefault="00B42833" w:rsidP="00B42833">
      <w:pPr>
        <w:keepNext/>
        <w:ind w:firstLine="360"/>
        <w:jc w:val="center"/>
      </w:pPr>
      <w:r>
        <w:rPr>
          <w:noProof/>
        </w:rPr>
        <w:drawing>
          <wp:inline distT="0" distB="0" distL="0" distR="0" wp14:anchorId="5E927A50" wp14:editId="346B4287">
            <wp:extent cx="2160000" cy="1647458"/>
            <wp:effectExtent l="19050" t="0" r="0" b="0"/>
            <wp:docPr id="188" name="Obraz 6" descr="wykre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4.jpg"/>
                    <pic:cNvPicPr/>
                  </pic:nvPicPr>
                  <pic:blipFill>
                    <a:blip r:embed="rId24" cstate="print"/>
                    <a:stretch>
                      <a:fillRect/>
                    </a:stretch>
                  </pic:blipFill>
                  <pic:spPr>
                    <a:xfrm>
                      <a:off x="0" y="0"/>
                      <a:ext cx="2160000" cy="1647458"/>
                    </a:xfrm>
                    <a:prstGeom prst="rect">
                      <a:avLst/>
                    </a:prstGeom>
                  </pic:spPr>
                </pic:pic>
              </a:graphicData>
            </a:graphic>
          </wp:inline>
        </w:drawing>
      </w:r>
    </w:p>
    <w:p w14:paraId="4DA37592" w14:textId="77777777" w:rsidR="00B42833" w:rsidRDefault="00B42833" w:rsidP="00B42833">
      <w:pPr>
        <w:pStyle w:val="Podpisobrazka"/>
      </w:pPr>
      <w:bookmarkStart w:id="151" w:name="_Ref437125647"/>
      <w:bookmarkStart w:id="152" w:name="_Ref437125643"/>
      <w:bookmarkStart w:id="153" w:name="_Toc437271139"/>
      <w:r>
        <w:t xml:space="preserve">Rys. </w:t>
      </w:r>
      <w:r w:rsidR="00C65655">
        <w:fldChar w:fldCharType="begin"/>
      </w:r>
      <w:r w:rsidR="00B569F6">
        <w:instrText xml:space="preserve"> STYLEREF 1 \s </w:instrText>
      </w:r>
      <w:r w:rsidR="00C65655">
        <w:fldChar w:fldCharType="separate"/>
      </w:r>
      <w:r w:rsidR="002A16C7">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9</w:t>
      </w:r>
      <w:r w:rsidR="00C65655">
        <w:rPr>
          <w:noProof/>
        </w:rPr>
        <w:fldChar w:fldCharType="end"/>
      </w:r>
      <w:bookmarkEnd w:id="151"/>
      <w:r>
        <w:t>. Wykres wypalania sprintu czwartego</w:t>
      </w:r>
      <w:bookmarkEnd w:id="152"/>
      <w:bookmarkEnd w:id="153"/>
    </w:p>
    <w:p w14:paraId="12E253DC" w14:textId="77777777" w:rsidR="00B42833" w:rsidRDefault="00B42833" w:rsidP="009F5055">
      <w:pPr>
        <w:pStyle w:val="Zwykyakapit"/>
        <w:rPr>
          <w:rStyle w:val="OdsyaczZnak"/>
          <w:i w:val="0"/>
        </w:rPr>
      </w:pPr>
      <w:r w:rsidRPr="009F5055">
        <w:t>Z</w:t>
      </w:r>
      <w:r>
        <w:rPr>
          <w:rStyle w:val="OdsyaczZnak"/>
        </w:rPr>
        <w:t xml:space="preserve"> </w:t>
      </w:r>
      <w:r w:rsidR="009822CA">
        <w:fldChar w:fldCharType="begin"/>
      </w:r>
      <w:r w:rsidR="009822CA">
        <w:instrText xml:space="preserve"> REF _Ref437125647 \h  \* MERGEFORMAT </w:instrText>
      </w:r>
      <w:r w:rsidR="009822CA">
        <w:fldChar w:fldCharType="separate"/>
      </w:r>
      <w:r w:rsidR="002A16C7" w:rsidRPr="00E47743">
        <w:rPr>
          <w:rStyle w:val="OdsyaczZnak"/>
        </w:rPr>
        <w:t>Rys. 3.9</w:t>
      </w:r>
      <w:r w:rsidR="009822CA">
        <w:fldChar w:fldCharType="end"/>
      </w:r>
      <w:r>
        <w:rPr>
          <w:rStyle w:val="OdsyaczZnak"/>
        </w:rPr>
        <w:t xml:space="preserve">. </w:t>
      </w:r>
      <w:r w:rsidRPr="009F5055">
        <w:t>można wywnioskować, że prace w tym sprincie trwały głównie na początku i</w:t>
      </w:r>
      <w:r w:rsidR="00A97765">
        <w:t> </w:t>
      </w:r>
      <w:r w:rsidRPr="009F5055">
        <w:t>końcu iteracji.</w:t>
      </w:r>
    </w:p>
    <w:p w14:paraId="0FB7CF07" w14:textId="77777777" w:rsidR="00B42833" w:rsidRDefault="00B42833" w:rsidP="002A41BA">
      <w:pPr>
        <w:pStyle w:val="Nagwek3"/>
      </w:pPr>
      <w:bookmarkStart w:id="154" w:name="_Toc437097100"/>
      <w:bookmarkStart w:id="155" w:name="_Toc437130546"/>
      <w:bookmarkStart w:id="156" w:name="_Toc437190851"/>
      <w:r>
        <w:lastRenderedPageBreak/>
        <w:t>Sprint 5 (27.10.15</w:t>
      </w:r>
      <w:r w:rsidRPr="00FC0BE0">
        <w:t xml:space="preserve"> - 03.11.15)</w:t>
      </w:r>
      <w:bookmarkEnd w:id="154"/>
      <w:bookmarkEnd w:id="155"/>
      <w:bookmarkEnd w:id="156"/>
    </w:p>
    <w:p w14:paraId="198E0A8D" w14:textId="77777777" w:rsidR="00B42833" w:rsidRDefault="00B42833" w:rsidP="00B42833">
      <w:pPr>
        <w:keepNext/>
        <w:jc w:val="center"/>
      </w:pPr>
      <w:r>
        <w:rPr>
          <w:noProof/>
        </w:rPr>
        <w:drawing>
          <wp:inline distT="0" distB="0" distL="0" distR="0" wp14:anchorId="11E40B5D" wp14:editId="7494ABD9">
            <wp:extent cx="5400000" cy="2057061"/>
            <wp:effectExtent l="19050" t="0" r="0" b="0"/>
            <wp:docPr id="189" name="Obraz 7" descr="sprin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5.jpg"/>
                    <pic:cNvPicPr/>
                  </pic:nvPicPr>
                  <pic:blipFill>
                    <a:blip r:embed="rId25" cstate="print"/>
                    <a:stretch>
                      <a:fillRect/>
                    </a:stretch>
                  </pic:blipFill>
                  <pic:spPr>
                    <a:xfrm>
                      <a:off x="0" y="0"/>
                      <a:ext cx="5400000" cy="2057061"/>
                    </a:xfrm>
                    <a:prstGeom prst="rect">
                      <a:avLst/>
                    </a:prstGeom>
                  </pic:spPr>
                </pic:pic>
              </a:graphicData>
            </a:graphic>
          </wp:inline>
        </w:drawing>
      </w:r>
    </w:p>
    <w:p w14:paraId="79376FE0" w14:textId="77777777" w:rsidR="00B42833" w:rsidRDefault="00B42833" w:rsidP="00B42833">
      <w:pPr>
        <w:pStyle w:val="Podpisobrazka"/>
      </w:pPr>
      <w:bookmarkStart w:id="157" w:name="_Ref437125766"/>
      <w:bookmarkStart w:id="158" w:name="_Toc437271140"/>
      <w:r>
        <w:t xml:space="preserve">Rys. </w:t>
      </w:r>
      <w:r w:rsidR="00C65655">
        <w:fldChar w:fldCharType="begin"/>
      </w:r>
      <w:r w:rsidR="00B569F6">
        <w:instrText xml:space="preserve"> STYLEREF 1 \s </w:instrText>
      </w:r>
      <w:r w:rsidR="00C65655">
        <w:fldChar w:fldCharType="separate"/>
      </w:r>
      <w:r w:rsidR="002A16C7">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10</w:t>
      </w:r>
      <w:r w:rsidR="00C65655">
        <w:rPr>
          <w:noProof/>
        </w:rPr>
        <w:fldChar w:fldCharType="end"/>
      </w:r>
      <w:bookmarkEnd w:id="157"/>
      <w:r>
        <w:t xml:space="preserve"> Backlog sprintu piątego</w:t>
      </w:r>
      <w:bookmarkEnd w:id="158"/>
    </w:p>
    <w:p w14:paraId="5ECBEE77" w14:textId="77777777" w:rsidR="00B42833" w:rsidRDefault="00B42833" w:rsidP="009F5055">
      <w:pPr>
        <w:pStyle w:val="Zwykyakapit"/>
      </w:pPr>
      <w:r>
        <w:t>Sprint piąty, choć niezbyt obszerny, należał do bardziej udanych. W ramach funkcjonalności zrealizowanych w trakcie jego trwania udało się znacząco rozwinąć prototyp aplikacji mobilnej. Wersja aplikacji na smartfony potrafiła określić lokalizację użytkownika na</w:t>
      </w:r>
      <w:r w:rsidR="00A97765">
        <w:t> </w:t>
      </w:r>
      <w:r>
        <w:t>podstawie modułu GPS, dzięki czemu udało się napisać prostą funkcjonalność wyświetlania pobliskich atrakcji. Zrealizowano też logowanie się do systemu z użyciem konta tworzonego za</w:t>
      </w:r>
      <w:r w:rsidR="00A97765">
        <w:t> </w:t>
      </w:r>
      <w:r>
        <w:t>pomocą wersji webowej aplikacji.</w:t>
      </w:r>
    </w:p>
    <w:p w14:paraId="50884271" w14:textId="77777777" w:rsidR="00B42833" w:rsidRDefault="00B42833" w:rsidP="009F5055">
      <w:pPr>
        <w:pStyle w:val="Zwykyakapit"/>
      </w:pPr>
      <w:r>
        <w:t>Z większych zmian udało się także zrealizować widok wyświetlania szczegółowych informacji o atrakcji – aplikacja pobierała z bazy danych, a następnie prezentowała z użyciem tworzonego wcześniej szablonu informacje na temat wybranej atrakcji. W ramach tego widoku zaimplementowano także dodawanie komentarzy (opinii) przez zalogowanych użytkowników, a</w:t>
      </w:r>
      <w:r w:rsidR="00A97765">
        <w:t> </w:t>
      </w:r>
      <w:r>
        <w:t>następnie rozszerzono tę funkcjonalność o możliwość wystawienia oceny.</w:t>
      </w:r>
    </w:p>
    <w:p w14:paraId="1669C285" w14:textId="77777777" w:rsidR="00B42833" w:rsidRDefault="00B42833" w:rsidP="009F5055">
      <w:pPr>
        <w:pStyle w:val="Zwykyakapit"/>
      </w:pPr>
      <w:r>
        <w:t>Pomniejszymi zmianami była poprawka widoku rejestracji użytkowników, tak aby w</w:t>
      </w:r>
      <w:r w:rsidR="00A97765">
        <w:t> </w:t>
      </w:r>
      <w:r>
        <w:t>bardziej przyjazny dla użytkownika sposób prezentował formularz rejestracji.</w:t>
      </w:r>
    </w:p>
    <w:p w14:paraId="72581725" w14:textId="77777777" w:rsidR="00B42833" w:rsidRDefault="00B42833" w:rsidP="009F5055">
      <w:pPr>
        <w:pStyle w:val="Zwykyakapit"/>
      </w:pPr>
      <w:r>
        <w:t>W ramach sprintu udało się także wykryć i poprawić dwa błędy aplikacji.</w:t>
      </w:r>
    </w:p>
    <w:p w14:paraId="387CD470" w14:textId="77777777" w:rsidR="00B42833" w:rsidRDefault="00B42833" w:rsidP="009F5055">
      <w:pPr>
        <w:pStyle w:val="Zwykyakapit"/>
      </w:pPr>
      <w:r>
        <w:t>Dodatkowo, zgodnie z planami, zespół równocześnie pracował nad rozwinięciem dokumentacji dla projektu.</w:t>
      </w:r>
    </w:p>
    <w:p w14:paraId="27EE990B" w14:textId="77777777" w:rsidR="00B42833" w:rsidRPr="00D97271" w:rsidRDefault="00B42833" w:rsidP="009F5055">
      <w:pPr>
        <w:pStyle w:val="Zwykyakapit"/>
      </w:pPr>
      <w:r>
        <w:t xml:space="preserve">Całość zrealizowanych zadań prezentuje </w:t>
      </w:r>
      <w:r w:rsidR="009822CA">
        <w:fldChar w:fldCharType="begin"/>
      </w:r>
      <w:r w:rsidR="009822CA">
        <w:instrText xml:space="preserve"> REF _Ref437125766 \h  \* MERGEFORMAT </w:instrText>
      </w:r>
      <w:r w:rsidR="009822CA">
        <w:fldChar w:fldCharType="separate"/>
      </w:r>
      <w:r w:rsidR="002A16C7" w:rsidRPr="00E47743">
        <w:rPr>
          <w:rStyle w:val="OdsyaczZnak"/>
        </w:rPr>
        <w:t>Rys. 3.10</w:t>
      </w:r>
      <w:r w:rsidR="009822CA">
        <w:fldChar w:fldCharType="end"/>
      </w:r>
      <w:r>
        <w:t>.</w:t>
      </w:r>
    </w:p>
    <w:p w14:paraId="0771F1FF" w14:textId="77777777" w:rsidR="00B42833" w:rsidRDefault="00B42833" w:rsidP="00B42833">
      <w:pPr>
        <w:keepNext/>
        <w:ind w:firstLine="360"/>
        <w:jc w:val="center"/>
      </w:pPr>
      <w:r>
        <w:rPr>
          <w:noProof/>
        </w:rPr>
        <w:drawing>
          <wp:inline distT="0" distB="0" distL="0" distR="0" wp14:anchorId="0691A576" wp14:editId="1C855CA3">
            <wp:extent cx="2160000" cy="1602857"/>
            <wp:effectExtent l="19050" t="0" r="0" b="0"/>
            <wp:docPr id="190" name="Obraz 8" descr="wykres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_5.jpg"/>
                    <pic:cNvPicPr/>
                  </pic:nvPicPr>
                  <pic:blipFill>
                    <a:blip r:embed="rId26" cstate="print"/>
                    <a:stretch>
                      <a:fillRect/>
                    </a:stretch>
                  </pic:blipFill>
                  <pic:spPr>
                    <a:xfrm>
                      <a:off x="0" y="0"/>
                      <a:ext cx="2160000" cy="1602857"/>
                    </a:xfrm>
                    <a:prstGeom prst="rect">
                      <a:avLst/>
                    </a:prstGeom>
                  </pic:spPr>
                </pic:pic>
              </a:graphicData>
            </a:graphic>
          </wp:inline>
        </w:drawing>
      </w:r>
    </w:p>
    <w:p w14:paraId="395D838D" w14:textId="77777777" w:rsidR="00B42833" w:rsidRDefault="00B42833" w:rsidP="00B42833">
      <w:pPr>
        <w:pStyle w:val="Podpisobrazka"/>
      </w:pPr>
      <w:bookmarkStart w:id="159" w:name="_Ref437125807"/>
      <w:bookmarkStart w:id="160" w:name="_Toc437271141"/>
      <w:r>
        <w:t xml:space="preserve">Rys. </w:t>
      </w:r>
      <w:r w:rsidR="00C65655">
        <w:fldChar w:fldCharType="begin"/>
      </w:r>
      <w:r w:rsidR="00B569F6">
        <w:instrText xml:space="preserve"> STYLEREF 1 \s </w:instrText>
      </w:r>
      <w:r w:rsidR="00C65655">
        <w:fldChar w:fldCharType="separate"/>
      </w:r>
      <w:r w:rsidR="002A16C7">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11</w:t>
      </w:r>
      <w:r w:rsidR="00C65655">
        <w:rPr>
          <w:noProof/>
        </w:rPr>
        <w:fldChar w:fldCharType="end"/>
      </w:r>
      <w:bookmarkEnd w:id="159"/>
      <w:r>
        <w:t>. Wykres wypalania sprintu 5</w:t>
      </w:r>
      <w:bookmarkEnd w:id="160"/>
    </w:p>
    <w:p w14:paraId="538C8FBD" w14:textId="77777777" w:rsidR="00B42833" w:rsidRDefault="00B42833" w:rsidP="009F5055">
      <w:pPr>
        <w:pStyle w:val="Zwykyakapit"/>
      </w:pPr>
      <w:r>
        <w:t xml:space="preserve">Jak widać na </w:t>
      </w:r>
      <w:r w:rsidR="009822CA">
        <w:fldChar w:fldCharType="begin"/>
      </w:r>
      <w:r w:rsidR="009822CA">
        <w:instrText xml:space="preserve"> REF _Ref437125807 \h  \* MERGEFORMAT </w:instrText>
      </w:r>
      <w:r w:rsidR="009822CA">
        <w:fldChar w:fldCharType="separate"/>
      </w:r>
      <w:r w:rsidR="002A16C7" w:rsidRPr="00E47743">
        <w:rPr>
          <w:rStyle w:val="OdsyaczZnak"/>
        </w:rPr>
        <w:t>Rys. 3.11</w:t>
      </w:r>
      <w:r w:rsidR="009822CA">
        <w:fldChar w:fldCharType="end"/>
      </w:r>
      <w:r>
        <w:rPr>
          <w:rStyle w:val="OdsyaczZnak"/>
        </w:rPr>
        <w:t>.</w:t>
      </w:r>
      <w:r>
        <w:t>, zespół pracował głównie na początku i końcu iteracji. Tym</w:t>
      </w:r>
      <w:r w:rsidR="00A97765">
        <w:t> </w:t>
      </w:r>
      <w:r>
        <w:t xml:space="preserve">razem </w:t>
      </w:r>
      <w:r w:rsidRPr="005E1803">
        <w:t>w</w:t>
      </w:r>
      <w:r w:rsidR="00D53FFC">
        <w:t xml:space="preserve"> </w:t>
      </w:r>
      <w:r w:rsidRPr="005E1803">
        <w:t>sprincie</w:t>
      </w:r>
      <w:r>
        <w:t xml:space="preserve"> brał udział cały zespół i udało się zrealizować większość zaplanowanych funkcjonalności.</w:t>
      </w:r>
    </w:p>
    <w:p w14:paraId="5273257E" w14:textId="77777777" w:rsidR="00B42833" w:rsidRDefault="00B42833" w:rsidP="002A41BA">
      <w:pPr>
        <w:pStyle w:val="Nagwek3"/>
      </w:pPr>
      <w:bookmarkStart w:id="161" w:name="_Toc437097101"/>
      <w:bookmarkStart w:id="162" w:name="_Toc437130547"/>
      <w:bookmarkStart w:id="163" w:name="_Toc437190852"/>
      <w:r>
        <w:lastRenderedPageBreak/>
        <w:t>Sprint 6 (04.11.15 - 11.11.15</w:t>
      </w:r>
      <w:r w:rsidRPr="00110719">
        <w:t>)</w:t>
      </w:r>
      <w:bookmarkEnd w:id="161"/>
      <w:bookmarkEnd w:id="162"/>
      <w:bookmarkEnd w:id="163"/>
    </w:p>
    <w:p w14:paraId="267238D4" w14:textId="77777777" w:rsidR="00B42833" w:rsidRDefault="00B42833" w:rsidP="00B42833">
      <w:pPr>
        <w:keepNext/>
        <w:jc w:val="center"/>
      </w:pPr>
      <w:r>
        <w:rPr>
          <w:noProof/>
        </w:rPr>
        <w:drawing>
          <wp:inline distT="0" distB="0" distL="0" distR="0" wp14:anchorId="433F989B" wp14:editId="79CE3F68">
            <wp:extent cx="5400000" cy="2943577"/>
            <wp:effectExtent l="19050" t="0" r="0" b="0"/>
            <wp:docPr id="191" name="Obraz 11" descr="sprin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6.jpg"/>
                    <pic:cNvPicPr/>
                  </pic:nvPicPr>
                  <pic:blipFill>
                    <a:blip r:embed="rId27" cstate="print"/>
                    <a:stretch>
                      <a:fillRect/>
                    </a:stretch>
                  </pic:blipFill>
                  <pic:spPr>
                    <a:xfrm>
                      <a:off x="0" y="0"/>
                      <a:ext cx="5400000" cy="2943577"/>
                    </a:xfrm>
                    <a:prstGeom prst="rect">
                      <a:avLst/>
                    </a:prstGeom>
                  </pic:spPr>
                </pic:pic>
              </a:graphicData>
            </a:graphic>
          </wp:inline>
        </w:drawing>
      </w:r>
    </w:p>
    <w:p w14:paraId="06FADFA1" w14:textId="77777777" w:rsidR="00B42833" w:rsidRDefault="00B42833" w:rsidP="00B42833">
      <w:pPr>
        <w:pStyle w:val="Podpisobrazka"/>
      </w:pPr>
      <w:bookmarkStart w:id="164" w:name="_Ref437125872"/>
      <w:bookmarkStart w:id="165" w:name="_Toc437271142"/>
      <w:r>
        <w:t xml:space="preserve">Rys. </w:t>
      </w:r>
      <w:r w:rsidR="00C65655">
        <w:fldChar w:fldCharType="begin"/>
      </w:r>
      <w:r w:rsidR="00B569F6">
        <w:instrText xml:space="preserve"> STYLEREF 1 \s </w:instrText>
      </w:r>
      <w:r w:rsidR="00C65655">
        <w:fldChar w:fldCharType="separate"/>
      </w:r>
      <w:r w:rsidR="002A16C7">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12</w:t>
      </w:r>
      <w:r w:rsidR="00C65655">
        <w:rPr>
          <w:noProof/>
        </w:rPr>
        <w:fldChar w:fldCharType="end"/>
      </w:r>
      <w:bookmarkEnd w:id="164"/>
      <w:r>
        <w:t>. Backlog sprintu szóstego</w:t>
      </w:r>
      <w:bookmarkEnd w:id="165"/>
    </w:p>
    <w:p w14:paraId="6161E952" w14:textId="77777777" w:rsidR="00B42833" w:rsidRDefault="00B42833" w:rsidP="009F5055">
      <w:pPr>
        <w:pStyle w:val="Zwykyakapit"/>
      </w:pPr>
      <w:r>
        <w:t xml:space="preserve">W ramach szóstego sprintu, którego backlog został pokazany na </w:t>
      </w:r>
      <w:r w:rsidR="009822CA">
        <w:fldChar w:fldCharType="begin"/>
      </w:r>
      <w:r w:rsidR="009822CA">
        <w:instrText xml:space="preserve"> REF _Ref437125872 \h  \* MERGEFORMAT </w:instrText>
      </w:r>
      <w:r w:rsidR="009822CA">
        <w:fldChar w:fldCharType="separate"/>
      </w:r>
      <w:r w:rsidR="002A16C7" w:rsidRPr="00E47743">
        <w:rPr>
          <w:rStyle w:val="OdsyaczZnak"/>
        </w:rPr>
        <w:t>Rys. 3.12</w:t>
      </w:r>
      <w:r w:rsidR="009822CA">
        <w:fldChar w:fldCharType="end"/>
      </w:r>
      <w:r w:rsidRPr="005E1803">
        <w:rPr>
          <w:rStyle w:val="OdsyaczZnak"/>
        </w:rPr>
        <w:t>.</w:t>
      </w:r>
      <w:r w:rsidRPr="005E1803">
        <w:t>,</w:t>
      </w:r>
      <w:r>
        <w:t xml:space="preserve"> zespół w</w:t>
      </w:r>
      <w:r w:rsidR="00A97765">
        <w:t> </w:t>
      </w:r>
      <w:r>
        <w:t>znaczny sposób rozwinął widok wyświetlania szczegółowych informacji o atrakcji - dużą zmianą było wprowadzenie zakładek dzielących funkcjonalność widoku na mniejsze bloki. Jedna z zakładek umożliwiała wstawianie zdjęć związanych z atrakcją przez zalogowanych użytkowników. Zaimplementowano także mechanizm dodawania cennika (menu) do atrakcji – w</w:t>
      </w:r>
      <w:r w:rsidR="00A97765">
        <w:t> </w:t>
      </w:r>
      <w:r>
        <w:t>związku z tym zadaniem udało się też zrobić przyjazne dla użytkownika formularze dodawania kategorii oraz elementów kategorii do menu.  Dodatkowo dodano system gwiazdek zamiast ręcznego wprowadzania opinii o atrakcji.</w:t>
      </w:r>
    </w:p>
    <w:p w14:paraId="0440D3B9" w14:textId="77777777" w:rsidR="00B42833" w:rsidRDefault="00B42833" w:rsidP="009F5055">
      <w:pPr>
        <w:pStyle w:val="Zwykyakapit"/>
      </w:pPr>
      <w:r>
        <w:t>Sporą nowością zrealizowaną w sprincie był widok profilu użytkownika – póki co</w:t>
      </w:r>
      <w:r w:rsidR="00A97765">
        <w:t> </w:t>
      </w:r>
      <w:r>
        <w:t>okrojonego do galerii zdjęć wstawianych przez użytkownika, w ramach której mógł wybrać sobie obrazek profilowy lub przypisać zdjęcie do atrakcji.</w:t>
      </w:r>
    </w:p>
    <w:p w14:paraId="46070705" w14:textId="77777777" w:rsidR="00B42833" w:rsidRDefault="00B42833" w:rsidP="009F5055">
      <w:pPr>
        <w:pStyle w:val="Zwykyakapit"/>
      </w:pPr>
      <w:r>
        <w:t>Kolejną zmianą było dodanie mechanizmu wyświetlania sekcji (kafelków) na stronie głównej z informacjami o zaletach utworzenia konta i celu istnienia serwisu.</w:t>
      </w:r>
    </w:p>
    <w:p w14:paraId="16A5281B" w14:textId="77777777" w:rsidR="00B42833" w:rsidRDefault="00B42833" w:rsidP="009F5055">
      <w:pPr>
        <w:pStyle w:val="Zwykyakapit"/>
      </w:pPr>
      <w:r>
        <w:t>W tym sprincie pracowano także nad wersją mobilną aplikacji. Dodano w niej mechanizm wyświetlania i dodawania opinii do atrakcji. Rozpoczęto także prace nad możliwością dodawania zdjęć zrobionych z aparatu i wyświetlania obrazków dodanych przez innych użytkowników w postaci prostego albumu. Udało się także zaimplementować widok wyświetlania szczegółów atrakcji. Postanowiono także nie tworzyć specjalnej funkcjonalności rejestracji dla aplikacji mobilnej – zamiast tego zespół stwierdził, że zrobi wygodny mechanizm rejestracji wieloetapowej, do którego aplikacja mobilna będzie odsyłać.</w:t>
      </w:r>
    </w:p>
    <w:p w14:paraId="59004CC1" w14:textId="77777777" w:rsidR="00B42833" w:rsidRDefault="00B42833" w:rsidP="009F5055">
      <w:pPr>
        <w:pStyle w:val="Zwykyakapit"/>
      </w:pPr>
      <w:r>
        <w:t>Przy prostych testach funkcjonalności wdrożonej na serwerze testowym udało się znaleźć i naprawić dwa kolejne błędy.</w:t>
      </w:r>
    </w:p>
    <w:p w14:paraId="7B8D63BF" w14:textId="77777777" w:rsidR="00B42833" w:rsidRDefault="00B42833" w:rsidP="00B42833">
      <w:pPr>
        <w:keepNext/>
        <w:ind w:firstLine="360"/>
        <w:jc w:val="center"/>
      </w:pPr>
      <w:r>
        <w:rPr>
          <w:noProof/>
        </w:rPr>
        <w:lastRenderedPageBreak/>
        <w:drawing>
          <wp:inline distT="0" distB="0" distL="0" distR="0" wp14:anchorId="78637575" wp14:editId="1A9E134D">
            <wp:extent cx="2160000" cy="1585654"/>
            <wp:effectExtent l="19050" t="0" r="0" b="0"/>
            <wp:docPr id="192" name="Obraz 12" descr="wykr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6.jpg"/>
                    <pic:cNvPicPr/>
                  </pic:nvPicPr>
                  <pic:blipFill>
                    <a:blip r:embed="rId28" cstate="print"/>
                    <a:stretch>
                      <a:fillRect/>
                    </a:stretch>
                  </pic:blipFill>
                  <pic:spPr>
                    <a:xfrm>
                      <a:off x="0" y="0"/>
                      <a:ext cx="2160000" cy="1585654"/>
                    </a:xfrm>
                    <a:prstGeom prst="rect">
                      <a:avLst/>
                    </a:prstGeom>
                  </pic:spPr>
                </pic:pic>
              </a:graphicData>
            </a:graphic>
          </wp:inline>
        </w:drawing>
      </w:r>
    </w:p>
    <w:p w14:paraId="7A389C35" w14:textId="77777777" w:rsidR="00B42833" w:rsidRDefault="00B42833" w:rsidP="00B42833">
      <w:pPr>
        <w:pStyle w:val="Podpisobrazka"/>
      </w:pPr>
      <w:bookmarkStart w:id="166" w:name="_Ref437125932"/>
      <w:bookmarkStart w:id="167" w:name="_Toc437271143"/>
      <w:r>
        <w:t xml:space="preserve">Rys. </w:t>
      </w:r>
      <w:r w:rsidR="00C65655">
        <w:fldChar w:fldCharType="begin"/>
      </w:r>
      <w:r w:rsidR="00B569F6">
        <w:instrText xml:space="preserve"> STYLEREF 1 \s </w:instrText>
      </w:r>
      <w:r w:rsidR="00C65655">
        <w:fldChar w:fldCharType="separate"/>
      </w:r>
      <w:r w:rsidR="002A16C7">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13</w:t>
      </w:r>
      <w:r w:rsidR="00C65655">
        <w:rPr>
          <w:noProof/>
        </w:rPr>
        <w:fldChar w:fldCharType="end"/>
      </w:r>
      <w:bookmarkEnd w:id="166"/>
      <w:r>
        <w:t>. Wykres wypalania sprintu szóstego</w:t>
      </w:r>
      <w:bookmarkEnd w:id="167"/>
    </w:p>
    <w:p w14:paraId="68CD86FA" w14:textId="77777777" w:rsidR="00B42833" w:rsidRPr="00A75D45" w:rsidRDefault="00B42833" w:rsidP="009F5055">
      <w:pPr>
        <w:pStyle w:val="Zwykyakapit"/>
      </w:pPr>
      <w:r>
        <w:t xml:space="preserve">Sposób pracy zespołu w trakcie sprintu pokazuje </w:t>
      </w:r>
      <w:r w:rsidR="009822CA">
        <w:fldChar w:fldCharType="begin"/>
      </w:r>
      <w:r w:rsidR="009822CA">
        <w:instrText xml:space="preserve"> REF _Ref437125932 \h  \* MERGEFORMAT </w:instrText>
      </w:r>
      <w:r w:rsidR="009822CA">
        <w:fldChar w:fldCharType="separate"/>
      </w:r>
      <w:r w:rsidR="002A16C7" w:rsidRPr="00E47743">
        <w:rPr>
          <w:rStyle w:val="OdsyaczZnak"/>
        </w:rPr>
        <w:t>Rys. 3.13</w:t>
      </w:r>
      <w:r w:rsidR="009822CA">
        <w:fldChar w:fldCharType="end"/>
      </w:r>
      <w:r w:rsidRPr="005E1803">
        <w:rPr>
          <w:rStyle w:val="OdsyaczZnak"/>
        </w:rPr>
        <w:t>.</w:t>
      </w:r>
      <w:r>
        <w:rPr>
          <w:rStyle w:val="OdsyaczZnak"/>
        </w:rPr>
        <w:t xml:space="preserve"> </w:t>
      </w:r>
      <w:r w:rsidRPr="009F5055">
        <w:t>– ponownie udało się zrealizować większość zaplanowanej funkcjonalności, chociaż prace przebiegały dosyć powoli, zaczynając się od mniej więcej połowy iteracji</w:t>
      </w:r>
      <w:r>
        <w:rPr>
          <w:rStyle w:val="OdsyaczZnak"/>
        </w:rPr>
        <w:t>.</w:t>
      </w:r>
    </w:p>
    <w:p w14:paraId="2FC00A0D" w14:textId="77777777" w:rsidR="00B42833" w:rsidRDefault="00B42833" w:rsidP="002A41BA">
      <w:pPr>
        <w:pStyle w:val="Nagwek3"/>
      </w:pPr>
      <w:bookmarkStart w:id="168" w:name="_Toc437097102"/>
      <w:bookmarkStart w:id="169" w:name="_Toc437130548"/>
      <w:bookmarkStart w:id="170" w:name="_Toc437190853"/>
      <w:r>
        <w:t>Sprint 7 (12</w:t>
      </w:r>
      <w:r w:rsidR="00BE3676">
        <w:t>.</w:t>
      </w:r>
      <w:r>
        <w:t>11</w:t>
      </w:r>
      <w:r w:rsidR="00BE3676">
        <w:t>.</w:t>
      </w:r>
      <w:r>
        <w:t>15 - 18.11.15</w:t>
      </w:r>
      <w:r w:rsidRPr="00206146">
        <w:t>)</w:t>
      </w:r>
      <w:bookmarkEnd w:id="168"/>
      <w:bookmarkEnd w:id="169"/>
      <w:bookmarkEnd w:id="170"/>
    </w:p>
    <w:p w14:paraId="754E5768" w14:textId="77777777" w:rsidR="00B42833" w:rsidRDefault="00B42833" w:rsidP="00B42833">
      <w:pPr>
        <w:keepNext/>
        <w:jc w:val="center"/>
      </w:pPr>
      <w:r>
        <w:rPr>
          <w:noProof/>
        </w:rPr>
        <w:drawing>
          <wp:inline distT="0" distB="0" distL="0" distR="0" wp14:anchorId="3D5725F3" wp14:editId="53579EDD">
            <wp:extent cx="5400000" cy="4703740"/>
            <wp:effectExtent l="19050" t="0" r="0" b="0"/>
            <wp:docPr id="193" name="Obraz 13" descr="sprin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7.jpg"/>
                    <pic:cNvPicPr/>
                  </pic:nvPicPr>
                  <pic:blipFill>
                    <a:blip r:embed="rId17"/>
                    <a:stretch>
                      <a:fillRect/>
                    </a:stretch>
                  </pic:blipFill>
                  <pic:spPr>
                    <a:xfrm>
                      <a:off x="0" y="0"/>
                      <a:ext cx="5400000" cy="4703740"/>
                    </a:xfrm>
                    <a:prstGeom prst="rect">
                      <a:avLst/>
                    </a:prstGeom>
                  </pic:spPr>
                </pic:pic>
              </a:graphicData>
            </a:graphic>
          </wp:inline>
        </w:drawing>
      </w:r>
    </w:p>
    <w:p w14:paraId="597C23F2" w14:textId="77777777" w:rsidR="00B42833" w:rsidRDefault="00B42833" w:rsidP="00B42833">
      <w:pPr>
        <w:pStyle w:val="Podpisobrazka"/>
      </w:pPr>
      <w:bookmarkStart w:id="171" w:name="_Ref437125982"/>
      <w:bookmarkStart w:id="172" w:name="_Toc437271144"/>
      <w:r>
        <w:t xml:space="preserve">Rys. </w:t>
      </w:r>
      <w:r w:rsidR="00C65655">
        <w:fldChar w:fldCharType="begin"/>
      </w:r>
      <w:r w:rsidR="00B569F6">
        <w:instrText xml:space="preserve"> STYLEREF 1 \s </w:instrText>
      </w:r>
      <w:r w:rsidR="00C65655">
        <w:fldChar w:fldCharType="separate"/>
      </w:r>
      <w:r w:rsidR="002A16C7">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14</w:t>
      </w:r>
      <w:r w:rsidR="00C65655">
        <w:rPr>
          <w:noProof/>
        </w:rPr>
        <w:fldChar w:fldCharType="end"/>
      </w:r>
      <w:bookmarkEnd w:id="171"/>
      <w:r>
        <w:t>. Backlog sprintu siódmego</w:t>
      </w:r>
      <w:bookmarkEnd w:id="172"/>
    </w:p>
    <w:p w14:paraId="0A7BDBCD" w14:textId="77777777" w:rsidR="00B42833" w:rsidRDefault="009822CA" w:rsidP="009F5055">
      <w:pPr>
        <w:pStyle w:val="Zwykyakapit"/>
      </w:pPr>
      <w:r>
        <w:fldChar w:fldCharType="begin"/>
      </w:r>
      <w:r>
        <w:instrText xml:space="preserve"> REF _Ref437125982 \h  \* MERGEFORMAT </w:instrText>
      </w:r>
      <w:r>
        <w:fldChar w:fldCharType="separate"/>
      </w:r>
      <w:r w:rsidR="002A16C7" w:rsidRPr="00E47743">
        <w:rPr>
          <w:rStyle w:val="OdsyaczZnak"/>
        </w:rPr>
        <w:t>Rys. 3.14</w:t>
      </w:r>
      <w:r>
        <w:fldChar w:fldCharType="end"/>
      </w:r>
      <w:r w:rsidR="00B42833" w:rsidRPr="005E1803">
        <w:rPr>
          <w:rStyle w:val="OdsyaczZnak"/>
        </w:rPr>
        <w:t>.</w:t>
      </w:r>
      <w:r w:rsidR="00B42833">
        <w:t xml:space="preserve"> pokazuje funkcjonalności wykonane w sprincie siódmym. Był to pierwszy duży sprint, jaki udało się wykonać zespołowi – duży nacisk został położony na</w:t>
      </w:r>
      <w:r w:rsidR="00A97765">
        <w:t> </w:t>
      </w:r>
      <w:r w:rsidR="00B42833">
        <w:t>zaimplementowanie funkcjonalności, które zostały uznane za najważniejsze.</w:t>
      </w:r>
    </w:p>
    <w:p w14:paraId="4CABF5A1" w14:textId="77777777" w:rsidR="00B42833" w:rsidRDefault="00B42833" w:rsidP="009F5055">
      <w:pPr>
        <w:pStyle w:val="Zwykyakapit"/>
      </w:pPr>
      <w:r>
        <w:lastRenderedPageBreak/>
        <w:t>Jednym z takich celów było utworzenie prototypu Panelu administratora – prócz podziału widoku na zakładki i utworzenia szkieletowych funkcjonalności, udało się zaimplementować usuwanie komentarzy użytkowników oraz edycję kont użytkowników. Niestety, opcja ta wykorzystywała widok edycji konta użytkownika, który okazał się potem być potrzebny w profilu użytkownika, przez co zadanie zostało otworzone na nowo. Wszystkie funkcje po stronie serwera były już jednak gotowe i trzeba było zaimplementować jedynie nowy widok.</w:t>
      </w:r>
    </w:p>
    <w:p w14:paraId="7BFAF721" w14:textId="77777777" w:rsidR="00B42833" w:rsidRDefault="00B42833" w:rsidP="009F5055">
      <w:pPr>
        <w:pStyle w:val="Zwykyakapit"/>
      </w:pPr>
      <w:r>
        <w:t xml:space="preserve">Kolejnym ważnym krokiem w budowaniu aplikacji było zrezygnowanie z osobnych klas dla każdego typu atrakcji – zamiast tego wprowadzono jedno pole </w:t>
      </w:r>
      <w:r>
        <w:rPr>
          <w:i/>
        </w:rPr>
        <w:t xml:space="preserve">Typ </w:t>
      </w:r>
      <w:r>
        <w:t>do wspólnej klasy dla</w:t>
      </w:r>
      <w:r w:rsidR="00A97765">
        <w:t> </w:t>
      </w:r>
      <w:r>
        <w:t>wszystkich ich rodzajów. Zespół zdecydował się na taki krok ze względu na brak konieczności rozdzielania poszczególnych kategorii atrakcji na osobne klasy – niepotrzebne komplikowało to</w:t>
      </w:r>
      <w:r w:rsidR="00A97765">
        <w:t> </w:t>
      </w:r>
      <w:r>
        <w:t>proces wytwarzania aplikacji. Dzięki podjęciu takiej decyzji udało się zrobić filtrowanie według typu na ekranie wyszukiwania atrakcji.</w:t>
      </w:r>
    </w:p>
    <w:p w14:paraId="65E79E6E" w14:textId="77777777" w:rsidR="00B42833" w:rsidRDefault="00B42833" w:rsidP="009F5055">
      <w:pPr>
        <w:pStyle w:val="Zwykyakapit"/>
      </w:pPr>
      <w:r>
        <w:t xml:space="preserve">Duże postępy udało się uzyskać w aplikacji mobilnej. Z wykorzystaniem mechanizmów </w:t>
      </w:r>
      <w:r w:rsidRPr="00F72E82">
        <w:rPr>
          <w:i/>
        </w:rPr>
        <w:t xml:space="preserve">Google Maps </w:t>
      </w:r>
      <w:r>
        <w:t>udało się dodać funkcjonalność obliczania najkrótszej trasy od obecnej pozycji użytkownika do wybranej atrakcji – całość wyświetlała się na zakładce z mapą. Dalej trwały prace związane z dodawaniem zdjęć z aparatu – udało się za to zamknąć zadania związane z</w:t>
      </w:r>
      <w:r w:rsidR="00A97765">
        <w:t> </w:t>
      </w:r>
      <w:r>
        <w:t>wyświetlaniem i dodawaniem opinii przy pomocy aplikacji mobilnej.</w:t>
      </w:r>
    </w:p>
    <w:p w14:paraId="01B5BC1B" w14:textId="77777777" w:rsidR="00B42833" w:rsidRDefault="00B42833" w:rsidP="009F5055">
      <w:pPr>
        <w:pStyle w:val="Zwykyakapit"/>
      </w:pPr>
      <w:r>
        <w:t xml:space="preserve"> Warto także wspomnieć o rozwinięciu funkcjonalności społecznych związanych z</w:t>
      </w:r>
      <w:r w:rsidR="00A97765">
        <w:t> </w:t>
      </w:r>
      <w:r>
        <w:t>kontem użytkownika – zamodelowano model zawierania znajomości, który wykorzystywał system dynamicznych powiadomień w profilu użytkownika. Udało się także zaimplementować widok służący do edycji ustawień konta.</w:t>
      </w:r>
    </w:p>
    <w:p w14:paraId="33FDF8A1" w14:textId="77777777" w:rsidR="00B42833" w:rsidRDefault="00B42833" w:rsidP="009F5055">
      <w:pPr>
        <w:pStyle w:val="Zwykyakapit"/>
      </w:pPr>
      <w:r>
        <w:t>Do pomniejszych zmian, które miały miejsce w tym sprincie, należy zaimplementowanie mechanizmu sortowania tabel na widokach – użytkownik, klikając w nazwę kolumny, mógł posortować według niej tabelę rosnąco lub malejąco.</w:t>
      </w:r>
    </w:p>
    <w:p w14:paraId="31380166" w14:textId="77777777" w:rsidR="00B42833" w:rsidRDefault="00D135D2" w:rsidP="009F5055">
      <w:pPr>
        <w:pStyle w:val="Zwykyakapit"/>
      </w:pPr>
      <w:r>
        <w:t>W s</w:t>
      </w:r>
      <w:r w:rsidR="00B42833">
        <w:t>prin</w:t>
      </w:r>
      <w:r>
        <w:t>cie siódmym</w:t>
      </w:r>
      <w:r w:rsidR="00B42833">
        <w:t xml:space="preserve"> rozpocz</w:t>
      </w:r>
      <w:r>
        <w:t>ęto</w:t>
      </w:r>
      <w:r w:rsidR="00B42833">
        <w:t xml:space="preserve"> także testowanie już napisanych modułów – jak widać na </w:t>
      </w:r>
      <w:r w:rsidR="009822CA">
        <w:fldChar w:fldCharType="begin"/>
      </w:r>
      <w:r w:rsidR="009822CA">
        <w:instrText xml:space="preserve"> REF _Ref437125982 \h  \* MERGEFORMAT </w:instrText>
      </w:r>
      <w:r w:rsidR="009822CA">
        <w:fldChar w:fldCharType="separate"/>
      </w:r>
      <w:r w:rsidR="002A16C7" w:rsidRPr="00E47743">
        <w:rPr>
          <w:rStyle w:val="OdsyaczZnak"/>
        </w:rPr>
        <w:t>Rys. 3.14</w:t>
      </w:r>
      <w:r w:rsidR="009822CA">
        <w:fldChar w:fldCharType="end"/>
      </w:r>
      <w:r w:rsidR="00B42833" w:rsidRPr="005E1803">
        <w:rPr>
          <w:rStyle w:val="OdsyaczZnak"/>
        </w:rPr>
        <w:t>.</w:t>
      </w:r>
      <w:r w:rsidR="00B42833">
        <w:t>, zespołowi udało się znaleźć kilka błędów aplikacji i naprawić większość z nich.</w:t>
      </w:r>
    </w:p>
    <w:p w14:paraId="4C9A666B" w14:textId="77777777" w:rsidR="00B42833" w:rsidRDefault="00B42833" w:rsidP="00B42833">
      <w:pPr>
        <w:keepNext/>
        <w:jc w:val="center"/>
      </w:pPr>
      <w:r>
        <w:rPr>
          <w:noProof/>
        </w:rPr>
        <w:drawing>
          <wp:inline distT="0" distB="0" distL="0" distR="0" wp14:anchorId="637657FA" wp14:editId="4E1A0DE7">
            <wp:extent cx="2159999" cy="1612500"/>
            <wp:effectExtent l="19050" t="0" r="0" b="0"/>
            <wp:docPr id="194" name="Obraz 14" descr="wykre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7.jpg"/>
                    <pic:cNvPicPr/>
                  </pic:nvPicPr>
                  <pic:blipFill>
                    <a:blip r:embed="rId29" cstate="print"/>
                    <a:stretch>
                      <a:fillRect/>
                    </a:stretch>
                  </pic:blipFill>
                  <pic:spPr>
                    <a:xfrm>
                      <a:off x="0" y="0"/>
                      <a:ext cx="2159999" cy="1612500"/>
                    </a:xfrm>
                    <a:prstGeom prst="rect">
                      <a:avLst/>
                    </a:prstGeom>
                  </pic:spPr>
                </pic:pic>
              </a:graphicData>
            </a:graphic>
          </wp:inline>
        </w:drawing>
      </w:r>
    </w:p>
    <w:p w14:paraId="5A57F1D5" w14:textId="77777777" w:rsidR="00B42833" w:rsidRDefault="00B42833" w:rsidP="00B42833">
      <w:pPr>
        <w:pStyle w:val="Podpisobrazka"/>
      </w:pPr>
      <w:bookmarkStart w:id="173" w:name="_Ref437126093"/>
      <w:bookmarkStart w:id="174" w:name="_Toc437271145"/>
      <w:r>
        <w:t xml:space="preserve">Rys. </w:t>
      </w:r>
      <w:r w:rsidR="00C65655">
        <w:fldChar w:fldCharType="begin"/>
      </w:r>
      <w:r w:rsidR="00B569F6">
        <w:instrText xml:space="preserve"> STYLEREF 1 \s </w:instrText>
      </w:r>
      <w:r w:rsidR="00C65655">
        <w:fldChar w:fldCharType="separate"/>
      </w:r>
      <w:r w:rsidR="002A16C7">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15</w:t>
      </w:r>
      <w:r w:rsidR="00C65655">
        <w:rPr>
          <w:noProof/>
        </w:rPr>
        <w:fldChar w:fldCharType="end"/>
      </w:r>
      <w:bookmarkEnd w:id="173"/>
      <w:r>
        <w:t>. Wykres wypalania sprintu siódmego</w:t>
      </w:r>
      <w:bookmarkEnd w:id="174"/>
    </w:p>
    <w:p w14:paraId="7AE565D9" w14:textId="77777777" w:rsidR="00B42833" w:rsidRPr="005C04D7" w:rsidRDefault="00B42833" w:rsidP="009F5055">
      <w:pPr>
        <w:pStyle w:val="Zwykyakapit"/>
      </w:pPr>
      <w:r>
        <w:t xml:space="preserve">Na </w:t>
      </w:r>
      <w:r w:rsidR="009822CA">
        <w:fldChar w:fldCharType="begin"/>
      </w:r>
      <w:r w:rsidR="009822CA">
        <w:instrText xml:space="preserve"> REF _Ref437126093 \h  \* MERGEFORMAT </w:instrText>
      </w:r>
      <w:r w:rsidR="009822CA">
        <w:fldChar w:fldCharType="separate"/>
      </w:r>
      <w:r w:rsidR="002A16C7" w:rsidRPr="00E47743">
        <w:rPr>
          <w:rStyle w:val="OdsyaczZnak"/>
        </w:rPr>
        <w:t>Rys. 3.15</w:t>
      </w:r>
      <w:r w:rsidR="009822CA">
        <w:fldChar w:fldCharType="end"/>
      </w:r>
      <w:r>
        <w:rPr>
          <w:rStyle w:val="OdsyaczZnak"/>
        </w:rPr>
        <w:t>.</w:t>
      </w:r>
      <w:r>
        <w:t xml:space="preserve"> można zobaczyć, jak wyglądał postęp prac w sprincie dla członków zespołu, którzy brali w nim udział. Tym razem prace zespołu trwały cały sprint i stopniowo udawało się realizować kolejne zaplanowane zadania.</w:t>
      </w:r>
    </w:p>
    <w:p w14:paraId="4D811E22" w14:textId="77777777" w:rsidR="00B42833" w:rsidRDefault="00B42833" w:rsidP="002A41BA">
      <w:pPr>
        <w:pStyle w:val="Nagwek3"/>
      </w:pPr>
      <w:bookmarkStart w:id="175" w:name="_Toc437097103"/>
      <w:bookmarkStart w:id="176" w:name="_Toc437130549"/>
      <w:bookmarkStart w:id="177" w:name="_Toc437190854"/>
      <w:r>
        <w:lastRenderedPageBreak/>
        <w:t>Sprint 8 (19.11.15 - 25</w:t>
      </w:r>
      <w:r w:rsidR="00F311F4">
        <w:t>.</w:t>
      </w:r>
      <w:r>
        <w:t>11</w:t>
      </w:r>
      <w:r w:rsidR="00F311F4">
        <w:t>.</w:t>
      </w:r>
      <w:r>
        <w:t>15</w:t>
      </w:r>
      <w:r w:rsidRPr="00206146">
        <w:t>)</w:t>
      </w:r>
      <w:bookmarkEnd w:id="175"/>
      <w:bookmarkEnd w:id="176"/>
      <w:bookmarkEnd w:id="177"/>
    </w:p>
    <w:p w14:paraId="6D6DD232" w14:textId="77777777" w:rsidR="00B42833" w:rsidRDefault="00B42833" w:rsidP="00B42833">
      <w:pPr>
        <w:keepNext/>
        <w:jc w:val="center"/>
      </w:pPr>
      <w:r>
        <w:rPr>
          <w:noProof/>
        </w:rPr>
        <w:drawing>
          <wp:inline distT="0" distB="0" distL="0" distR="0" wp14:anchorId="589428F7" wp14:editId="46F46199">
            <wp:extent cx="5400000" cy="3364113"/>
            <wp:effectExtent l="19050" t="0" r="0" b="0"/>
            <wp:docPr id="195" name="Obraz 15" descr="sprint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8.jpg"/>
                    <pic:cNvPicPr/>
                  </pic:nvPicPr>
                  <pic:blipFill>
                    <a:blip r:embed="rId30" cstate="print"/>
                    <a:stretch>
                      <a:fillRect/>
                    </a:stretch>
                  </pic:blipFill>
                  <pic:spPr>
                    <a:xfrm>
                      <a:off x="0" y="0"/>
                      <a:ext cx="5400000" cy="3364113"/>
                    </a:xfrm>
                    <a:prstGeom prst="rect">
                      <a:avLst/>
                    </a:prstGeom>
                  </pic:spPr>
                </pic:pic>
              </a:graphicData>
            </a:graphic>
          </wp:inline>
        </w:drawing>
      </w:r>
    </w:p>
    <w:p w14:paraId="2925ABD2" w14:textId="77777777" w:rsidR="00B42833" w:rsidRDefault="00B42833" w:rsidP="00B42833">
      <w:pPr>
        <w:pStyle w:val="Podpisobrazka"/>
      </w:pPr>
      <w:bookmarkStart w:id="178" w:name="_Ref437126243"/>
      <w:bookmarkStart w:id="179" w:name="_Toc437271146"/>
      <w:r>
        <w:t xml:space="preserve">Rys. </w:t>
      </w:r>
      <w:r w:rsidR="00C65655">
        <w:fldChar w:fldCharType="begin"/>
      </w:r>
      <w:r w:rsidR="00B569F6">
        <w:instrText xml:space="preserve"> STYLEREF 1 \s </w:instrText>
      </w:r>
      <w:r w:rsidR="00C65655">
        <w:fldChar w:fldCharType="separate"/>
      </w:r>
      <w:r w:rsidR="002A16C7">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16</w:t>
      </w:r>
      <w:r w:rsidR="00C65655">
        <w:rPr>
          <w:noProof/>
        </w:rPr>
        <w:fldChar w:fldCharType="end"/>
      </w:r>
      <w:r>
        <w:t>. Backlog sprintu ósmego</w:t>
      </w:r>
      <w:bookmarkEnd w:id="178"/>
      <w:bookmarkEnd w:id="179"/>
    </w:p>
    <w:p w14:paraId="253D613F" w14:textId="77777777" w:rsidR="00B42833" w:rsidRDefault="00B42833" w:rsidP="009F5055">
      <w:pPr>
        <w:pStyle w:val="Zwykyakapit"/>
      </w:pPr>
      <w:r>
        <w:t>W sprincie ósmym zespół coraz bardziej zbliżał się do gotowej aplikacji, która spełniałaby założone wcześniej funkcjonalności. Zespół postanowił, że w tym sprincie zrealizuje przede wszystkim brakujące moduły aplikacji, a duży nacisk na testowanie położy w następnej iteracji. Dzięki takiemu podejściu można było skupić się na realizowaniu pozostałych celów o</w:t>
      </w:r>
      <w:r w:rsidR="00A97765">
        <w:t> </w:t>
      </w:r>
      <w:r>
        <w:t>wyższych priorytetach.</w:t>
      </w:r>
    </w:p>
    <w:p w14:paraId="3EC86C14" w14:textId="77777777" w:rsidR="00B42833" w:rsidRDefault="00B42833" w:rsidP="009F5055">
      <w:pPr>
        <w:pStyle w:val="Zwykyakapit"/>
      </w:pPr>
      <w:r>
        <w:t xml:space="preserve">Jednym ze zrealizowanych zadań było wyświetlanie w stopce dynamicznych danych – od teraz wyświetlały się tam informacje o najpopularniejszych atrakcjach oraz najnowszych użytkownikach. </w:t>
      </w:r>
    </w:p>
    <w:p w14:paraId="29E70BF7" w14:textId="77777777" w:rsidR="00B42833" w:rsidRDefault="00B42833" w:rsidP="009F5055">
      <w:pPr>
        <w:pStyle w:val="Zwykyakapit"/>
      </w:pPr>
      <w:r>
        <w:t>Udało się także zrealizować wieloetapową rejestrację, opisaną w dokumentacji w</w:t>
      </w:r>
      <w:r w:rsidR="00A97765">
        <w:t> </w:t>
      </w:r>
      <w:r>
        <w:t xml:space="preserve">punkcie </w:t>
      </w:r>
      <w:r w:rsidR="009822CA">
        <w:fldChar w:fldCharType="begin"/>
      </w:r>
      <w:r w:rsidR="009822CA">
        <w:instrText xml:space="preserve"> REF _Ref437126219 \r \h  \* MERGEFORMAT </w:instrText>
      </w:r>
      <w:r w:rsidR="009822CA">
        <w:fldChar w:fldCharType="separate"/>
      </w:r>
      <w:r w:rsidR="002A16C7" w:rsidRPr="00E47743">
        <w:rPr>
          <w:i/>
        </w:rPr>
        <w:t>6.1.4</w:t>
      </w:r>
      <w:r w:rsidR="009822CA">
        <w:fldChar w:fldCharType="end"/>
      </w:r>
      <w:r>
        <w:t xml:space="preserve"> – proces tworzenia konta obejmował 4 widoki: rozpoczęcie, podanie wymaganych danych, podanie danych opcjonalnych oraz ekran podsumowania. </w:t>
      </w:r>
    </w:p>
    <w:p w14:paraId="1FC2CE43" w14:textId="77777777" w:rsidR="00B42833" w:rsidRDefault="00B42833" w:rsidP="009F5055">
      <w:pPr>
        <w:pStyle w:val="Zwykyakapit"/>
      </w:pPr>
      <w:r>
        <w:t>Kolejną dodaną funkcjonalnością było dodanie aktywności do profilu użytkownika – dzięki temu wyświetlały się tam informacje o tym, jakie akcje podjął użytkownik w ostatnim czasie: dodawanie zdjęć, komentarzy oraz znajomych.</w:t>
      </w:r>
    </w:p>
    <w:p w14:paraId="0F6F976A" w14:textId="77777777" w:rsidR="00B42833" w:rsidRDefault="00B42833" w:rsidP="009F5055">
      <w:pPr>
        <w:pStyle w:val="Zwykyakapit"/>
      </w:pPr>
      <w:r>
        <w:t xml:space="preserve">W panelu administratora dodano wyświetlanie listy dodanych przez użytkownika zdjęć oraz możliwość ich akceptacji i odrzucenia przez administratora. Dodatkowo przerobiono system wykonywania akcji na ładowanie dynamiczne przy użyciu </w:t>
      </w:r>
      <w:r w:rsidRPr="00662D64">
        <w:rPr>
          <w:rStyle w:val="OdsyaczZnak"/>
        </w:rPr>
        <w:t>AJAXa</w:t>
      </w:r>
      <w:r>
        <w:t>.</w:t>
      </w:r>
    </w:p>
    <w:p w14:paraId="47108464" w14:textId="77777777" w:rsidR="00B42833" w:rsidRDefault="00B42833" w:rsidP="00B42833">
      <w:r>
        <w:t>Postępy w aplikacji mobilnej poczyniły się jedynie w zakresie filtrowania atrakcji.</w:t>
      </w:r>
    </w:p>
    <w:p w14:paraId="5FB3C3B9" w14:textId="77777777" w:rsidR="00B42833" w:rsidRDefault="00B42833" w:rsidP="009F5055">
      <w:pPr>
        <w:pStyle w:val="Zwykyakapit"/>
      </w:pPr>
      <w:r>
        <w:t xml:space="preserve">Jak pokazuje </w:t>
      </w:r>
      <w:r w:rsidR="009822CA">
        <w:fldChar w:fldCharType="begin"/>
      </w:r>
      <w:r w:rsidR="009822CA">
        <w:instrText xml:space="preserve"> REF _Ref437126243 \h  \* MERGEFORMAT </w:instrText>
      </w:r>
      <w:r w:rsidR="009822CA">
        <w:fldChar w:fldCharType="separate"/>
      </w:r>
      <w:r w:rsidR="002A16C7" w:rsidRPr="00E47743">
        <w:rPr>
          <w:rStyle w:val="OdsyaczZnak"/>
        </w:rPr>
        <w:t>Rys. 3.16</w:t>
      </w:r>
      <w:r w:rsidR="002A16C7" w:rsidRPr="00E47743">
        <w:rPr>
          <w:b/>
          <w:bCs/>
          <w:noProof/>
        </w:rPr>
        <w:t>. Backlog sprintu ósmego</w:t>
      </w:r>
      <w:r w:rsidR="009822CA">
        <w:fldChar w:fldCharType="end"/>
      </w:r>
      <w:r w:rsidRPr="00B02C7F">
        <w:rPr>
          <w:rStyle w:val="OdsyaczZnak"/>
        </w:rPr>
        <w:t>.</w:t>
      </w:r>
      <w:r>
        <w:t>, pomimo podjęcia postanowień o</w:t>
      </w:r>
      <w:r w:rsidR="00A97765">
        <w:t> </w:t>
      </w:r>
      <w:r>
        <w:t>testowaniu aplikacji w następnym sprincie, udało się znaleźć kilka błędów, które zostały od</w:t>
      </w:r>
      <w:r w:rsidR="00A97765">
        <w:t> </w:t>
      </w:r>
      <w:r>
        <w:t>razu poprawione. Jednocześnie zespół zdecydował o tym, aby nie implementować filtrowania atrakcji według typu w panelu administratora, argumentując tę decyzję faktem, żetaka opcja jest nieprzydatna administratorowi.</w:t>
      </w:r>
    </w:p>
    <w:p w14:paraId="0E68706B" w14:textId="77777777" w:rsidR="00B42833" w:rsidRDefault="00B42833" w:rsidP="00B42833">
      <w:pPr>
        <w:keepNext/>
        <w:ind w:firstLine="360"/>
        <w:jc w:val="center"/>
      </w:pPr>
      <w:r>
        <w:rPr>
          <w:noProof/>
        </w:rPr>
        <w:lastRenderedPageBreak/>
        <w:drawing>
          <wp:inline distT="0" distB="0" distL="0" distR="0" wp14:anchorId="28510A91" wp14:editId="480F2A4D">
            <wp:extent cx="2124874" cy="1595520"/>
            <wp:effectExtent l="19050" t="0" r="8726" b="0"/>
            <wp:docPr id="196" name="Obraz 19" descr="wykre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8.jpg"/>
                    <pic:cNvPicPr/>
                  </pic:nvPicPr>
                  <pic:blipFill>
                    <a:blip r:embed="rId31" cstate="print"/>
                    <a:stretch>
                      <a:fillRect/>
                    </a:stretch>
                  </pic:blipFill>
                  <pic:spPr>
                    <a:xfrm>
                      <a:off x="0" y="0"/>
                      <a:ext cx="2124874" cy="1595520"/>
                    </a:xfrm>
                    <a:prstGeom prst="rect">
                      <a:avLst/>
                    </a:prstGeom>
                  </pic:spPr>
                </pic:pic>
              </a:graphicData>
            </a:graphic>
          </wp:inline>
        </w:drawing>
      </w:r>
    </w:p>
    <w:p w14:paraId="57AD750A" w14:textId="77777777" w:rsidR="00B42833" w:rsidRDefault="00B42833" w:rsidP="00B42833">
      <w:pPr>
        <w:pStyle w:val="Podpisobrazka"/>
      </w:pPr>
      <w:bookmarkStart w:id="180" w:name="_Ref437126288"/>
      <w:bookmarkStart w:id="181" w:name="_Toc437271147"/>
      <w:r>
        <w:t xml:space="preserve">Rys. </w:t>
      </w:r>
      <w:r w:rsidR="00C65655">
        <w:fldChar w:fldCharType="begin"/>
      </w:r>
      <w:r w:rsidR="00B569F6">
        <w:instrText xml:space="preserve"> STYLEREF 1 \s </w:instrText>
      </w:r>
      <w:r w:rsidR="00C65655">
        <w:fldChar w:fldCharType="separate"/>
      </w:r>
      <w:r w:rsidR="002A16C7">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17</w:t>
      </w:r>
      <w:r w:rsidR="00C65655">
        <w:rPr>
          <w:noProof/>
        </w:rPr>
        <w:fldChar w:fldCharType="end"/>
      </w:r>
      <w:bookmarkEnd w:id="180"/>
      <w:r>
        <w:t>. Wykres wypalania sprintu ósmego</w:t>
      </w:r>
      <w:bookmarkEnd w:id="181"/>
    </w:p>
    <w:p w14:paraId="346FD501" w14:textId="77777777" w:rsidR="00B42833" w:rsidRPr="00B02C7F" w:rsidRDefault="00B42833" w:rsidP="009F5055">
      <w:pPr>
        <w:pStyle w:val="Zwykyakapit"/>
      </w:pPr>
      <w:r>
        <w:t xml:space="preserve">Jak widać na </w:t>
      </w:r>
      <w:r w:rsidR="009822CA">
        <w:fldChar w:fldCharType="begin"/>
      </w:r>
      <w:r w:rsidR="009822CA">
        <w:instrText xml:space="preserve"> REF _Ref437126288 \h  \* MERGEFORMAT </w:instrText>
      </w:r>
      <w:r w:rsidR="009822CA">
        <w:fldChar w:fldCharType="separate"/>
      </w:r>
      <w:r w:rsidR="002A16C7" w:rsidRPr="00E47743">
        <w:rPr>
          <w:rStyle w:val="OdsyaczZnak"/>
        </w:rPr>
        <w:t>Rys. 3.17</w:t>
      </w:r>
      <w:r w:rsidR="009822CA">
        <w:fldChar w:fldCharType="end"/>
      </w:r>
      <w:r w:rsidRPr="00643C4C">
        <w:rPr>
          <w:rStyle w:val="OdsyaczZnak"/>
        </w:rPr>
        <w:t>.</w:t>
      </w:r>
      <w:r>
        <w:rPr>
          <w:rStyle w:val="OdsyaczZnak"/>
        </w:rPr>
        <w:t xml:space="preserve">, </w:t>
      </w:r>
      <w:r>
        <w:t>zespół pracował nad aplikacją równomiernie w trakcie całego sprintu.</w:t>
      </w:r>
    </w:p>
    <w:p w14:paraId="414B4F12" w14:textId="77777777" w:rsidR="00B42833" w:rsidRDefault="00B42833" w:rsidP="002A41BA">
      <w:pPr>
        <w:pStyle w:val="Nagwek3"/>
      </w:pPr>
      <w:bookmarkStart w:id="182" w:name="_Toc437097104"/>
      <w:bookmarkStart w:id="183" w:name="_Toc437130550"/>
      <w:bookmarkStart w:id="184" w:name="_Toc437190855"/>
      <w:r>
        <w:t>Sprint 9 (26.11.15 - 02.12.15</w:t>
      </w:r>
      <w:r w:rsidRPr="00206146">
        <w:t>)</w:t>
      </w:r>
      <w:bookmarkEnd w:id="182"/>
      <w:bookmarkEnd w:id="183"/>
      <w:bookmarkEnd w:id="184"/>
    </w:p>
    <w:p w14:paraId="012538DD" w14:textId="77777777" w:rsidR="00B42833" w:rsidRDefault="00B42833" w:rsidP="00B42833">
      <w:pPr>
        <w:keepNext/>
        <w:jc w:val="center"/>
      </w:pPr>
      <w:r>
        <w:rPr>
          <w:noProof/>
        </w:rPr>
        <w:drawing>
          <wp:inline distT="0" distB="0" distL="0" distR="0" wp14:anchorId="08D6ACB5" wp14:editId="2EAC6256">
            <wp:extent cx="5400000" cy="4389544"/>
            <wp:effectExtent l="19050" t="0" r="0" b="0"/>
            <wp:docPr id="197" name="Obraz 16" descr="sprint9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9_a.jpg"/>
                    <pic:cNvPicPr/>
                  </pic:nvPicPr>
                  <pic:blipFill>
                    <a:blip r:embed="rId32" cstate="print"/>
                    <a:stretch>
                      <a:fillRect/>
                    </a:stretch>
                  </pic:blipFill>
                  <pic:spPr>
                    <a:xfrm>
                      <a:off x="0" y="0"/>
                      <a:ext cx="5400000" cy="4389544"/>
                    </a:xfrm>
                    <a:prstGeom prst="rect">
                      <a:avLst/>
                    </a:prstGeom>
                  </pic:spPr>
                </pic:pic>
              </a:graphicData>
            </a:graphic>
          </wp:inline>
        </w:drawing>
      </w:r>
    </w:p>
    <w:p w14:paraId="0C03292A" w14:textId="77777777" w:rsidR="00B42833" w:rsidRDefault="00B42833" w:rsidP="00B42833">
      <w:pPr>
        <w:pStyle w:val="Podpisobrazka"/>
      </w:pPr>
      <w:bookmarkStart w:id="185" w:name="_Ref437126344"/>
      <w:bookmarkStart w:id="186" w:name="_Toc437271148"/>
      <w:r>
        <w:t xml:space="preserve">Rys. </w:t>
      </w:r>
      <w:r w:rsidR="00C65655">
        <w:fldChar w:fldCharType="begin"/>
      </w:r>
      <w:r w:rsidR="00B569F6">
        <w:instrText xml:space="preserve"> STYLEREF 1 \s </w:instrText>
      </w:r>
      <w:r w:rsidR="00C65655">
        <w:fldChar w:fldCharType="separate"/>
      </w:r>
      <w:r w:rsidR="002A16C7">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18</w:t>
      </w:r>
      <w:r w:rsidR="00C65655">
        <w:rPr>
          <w:noProof/>
        </w:rPr>
        <w:fldChar w:fldCharType="end"/>
      </w:r>
      <w:bookmarkEnd w:id="185"/>
      <w:r>
        <w:t>. Backlog funkcjonalności aplikacji zrealizowanych w trakcie sprintu dziewiątego</w:t>
      </w:r>
      <w:bookmarkEnd w:id="186"/>
    </w:p>
    <w:p w14:paraId="704EF08B" w14:textId="77777777" w:rsidR="00B42833" w:rsidRDefault="00B42833" w:rsidP="009F5055">
      <w:pPr>
        <w:pStyle w:val="Zwykyakapit"/>
      </w:pPr>
      <w:r>
        <w:t>Sprint 9 był bez wątpienia największą iteracją, jaką zespół realizował w trakcie trwania projektu. Postanowiono, że implementowanie nowych funkcjonalności będzie odbywało się maksymalnie do połowy sprintu, zaś w drugiej jego części zespół zajmie się tylko i wyłącznie testowaniem aplikacji. Każdy członek zespołu tak dobrał sobie zadania, aby zrealizować jak największą ich część, jednocześnie mając czas na przeprowadzenie testów.</w:t>
      </w:r>
    </w:p>
    <w:p w14:paraId="1F6F0A5C" w14:textId="77777777" w:rsidR="00B42833" w:rsidRDefault="00B42833" w:rsidP="009F5055">
      <w:pPr>
        <w:pStyle w:val="Zwykyakapit"/>
      </w:pPr>
      <w:r>
        <w:t xml:space="preserve">Jak pokazuje </w:t>
      </w:r>
      <w:r w:rsidR="009822CA">
        <w:fldChar w:fldCharType="begin"/>
      </w:r>
      <w:r w:rsidR="009822CA">
        <w:instrText xml:space="preserve"> REF _Ref437126344 \h  \* MERGEFORMAT </w:instrText>
      </w:r>
      <w:r w:rsidR="009822CA">
        <w:fldChar w:fldCharType="separate"/>
      </w:r>
      <w:r w:rsidR="002A16C7" w:rsidRPr="00E47743">
        <w:rPr>
          <w:rStyle w:val="OdsyaczZnak"/>
        </w:rPr>
        <w:t>Rys. 3.18</w:t>
      </w:r>
      <w:r w:rsidR="009822CA">
        <w:fldChar w:fldCharType="end"/>
      </w:r>
      <w:r w:rsidRPr="00487F55">
        <w:rPr>
          <w:rStyle w:val="OdsyaczZnak"/>
        </w:rPr>
        <w:t>.</w:t>
      </w:r>
      <w:r>
        <w:t xml:space="preserve">, udało się nieco rozwinąć moduł związany z wydarzeniami - użytkownik mógł się teraz wypisać z wydarzenia oraz napisać komentarz na jego temat, dodano </w:t>
      </w:r>
      <w:r>
        <w:lastRenderedPageBreak/>
        <w:t>także wyświetlanie wydarzeń związanych z atrakcją na widoku wyświetlania szczegółowych informacji.</w:t>
      </w:r>
    </w:p>
    <w:p w14:paraId="01ED1F0D" w14:textId="77777777" w:rsidR="00B42833" w:rsidRDefault="00B42833" w:rsidP="009F5055">
      <w:pPr>
        <w:pStyle w:val="Zwykyakapit"/>
      </w:pPr>
      <w:r>
        <w:t>Kolejnym ważnym etapem było utworzenie mechanizmu sprawdzania uprawnień związanych z wyświetlaniem widoków – do tej pory każdy użytkownik mógł wykonać każdą akcję, co należało jak najszybciej naprawić. Szczęśliwie dla zespołu, odbyło się to bez większych problemów.</w:t>
      </w:r>
    </w:p>
    <w:p w14:paraId="00CCEEF9" w14:textId="77777777" w:rsidR="00B42833" w:rsidRDefault="00B42833" w:rsidP="009F5055">
      <w:pPr>
        <w:pStyle w:val="Zwykyakapit"/>
      </w:pPr>
      <w:r>
        <w:t>W ramach zadań optymalizacyjnych udało się zrealizować dynamiczne ładowanie list i</w:t>
      </w:r>
      <w:r w:rsidR="00A97765">
        <w:t> </w:t>
      </w:r>
      <w:r>
        <w:t>elementów – zamiast ładować od razu cały widok do pamięci, aplikacja wysyłała żądanie o</w:t>
      </w:r>
      <w:r w:rsidR="00A97765">
        <w:t> </w:t>
      </w:r>
      <w:r>
        <w:t>uzyskanie danego fragmentu strony dopiero wtedy, kiedy użytkownik tego potrzebował.</w:t>
      </w:r>
    </w:p>
    <w:p w14:paraId="50F8713E" w14:textId="77777777" w:rsidR="00B42833" w:rsidRDefault="00B42833" w:rsidP="009F5055">
      <w:pPr>
        <w:pStyle w:val="Zwykyakapit"/>
      </w:pPr>
      <w:r>
        <w:t>Znacznie rozbudowano panel administratora – dodano funkcjonalność zgłaszania komentarzy przez użytkowników i możliwość ich odrzucania, akceptowania lub edytowania przez administratorów. Następną nowością była możliwość poproszenia o uprawnienia właściciela atrakcji oraz ekran wyświetlania listy utworzonych wydarzeń.</w:t>
      </w:r>
    </w:p>
    <w:p w14:paraId="661D3D7E" w14:textId="77777777" w:rsidR="00B42833" w:rsidRDefault="00B42833" w:rsidP="00B42833">
      <w:pPr>
        <w:keepNext/>
        <w:ind w:firstLine="360"/>
        <w:jc w:val="center"/>
      </w:pPr>
      <w:r>
        <w:rPr>
          <w:noProof/>
        </w:rPr>
        <w:drawing>
          <wp:inline distT="0" distB="0" distL="0" distR="0" wp14:anchorId="26455B21" wp14:editId="4DC5CB51">
            <wp:extent cx="2160000" cy="1595520"/>
            <wp:effectExtent l="19050" t="0" r="0" b="0"/>
            <wp:docPr id="198" name="Obraz 18" descr="wykre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9.jpg"/>
                    <pic:cNvPicPr/>
                  </pic:nvPicPr>
                  <pic:blipFill>
                    <a:blip r:embed="rId33" cstate="print"/>
                    <a:stretch>
                      <a:fillRect/>
                    </a:stretch>
                  </pic:blipFill>
                  <pic:spPr>
                    <a:xfrm>
                      <a:off x="0" y="0"/>
                      <a:ext cx="2160000" cy="1595520"/>
                    </a:xfrm>
                    <a:prstGeom prst="rect">
                      <a:avLst/>
                    </a:prstGeom>
                  </pic:spPr>
                </pic:pic>
              </a:graphicData>
            </a:graphic>
          </wp:inline>
        </w:drawing>
      </w:r>
    </w:p>
    <w:p w14:paraId="0ACD000A" w14:textId="77777777" w:rsidR="00B42833" w:rsidRDefault="00B42833" w:rsidP="00B42833">
      <w:pPr>
        <w:pStyle w:val="Podpisobrazka"/>
      </w:pPr>
      <w:bookmarkStart w:id="187" w:name="_Ref437126409"/>
      <w:bookmarkStart w:id="188" w:name="_Toc437271149"/>
      <w:r>
        <w:t xml:space="preserve">Rys. </w:t>
      </w:r>
      <w:r w:rsidR="00C65655">
        <w:fldChar w:fldCharType="begin"/>
      </w:r>
      <w:r w:rsidR="00B569F6">
        <w:instrText xml:space="preserve"> STYLEREF 1 \s </w:instrText>
      </w:r>
      <w:r w:rsidR="00C65655">
        <w:fldChar w:fldCharType="separate"/>
      </w:r>
      <w:r w:rsidR="002A16C7">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19</w:t>
      </w:r>
      <w:r w:rsidR="00C65655">
        <w:rPr>
          <w:noProof/>
        </w:rPr>
        <w:fldChar w:fldCharType="end"/>
      </w:r>
      <w:bookmarkEnd w:id="187"/>
      <w:r>
        <w:t>. Wykres wypalania sprintu dziewiątego</w:t>
      </w:r>
      <w:bookmarkEnd w:id="188"/>
    </w:p>
    <w:p w14:paraId="75873D5F" w14:textId="77777777" w:rsidR="00B42833" w:rsidRDefault="00B42833" w:rsidP="009F5055">
      <w:pPr>
        <w:pStyle w:val="Zwykyakapit"/>
      </w:pPr>
      <w:r>
        <w:t xml:space="preserve">Jak widać na </w:t>
      </w:r>
      <w:r w:rsidR="009822CA">
        <w:fldChar w:fldCharType="begin"/>
      </w:r>
      <w:r w:rsidR="009822CA">
        <w:instrText xml:space="preserve"> REF _Ref437126409 \h  \* MERGEFORMAT </w:instrText>
      </w:r>
      <w:r w:rsidR="009822CA">
        <w:fldChar w:fldCharType="separate"/>
      </w:r>
      <w:r w:rsidR="002A16C7" w:rsidRPr="00E47743">
        <w:rPr>
          <w:rStyle w:val="OdsyaczZnak"/>
        </w:rPr>
        <w:t>Rys. 3.19</w:t>
      </w:r>
      <w:r w:rsidR="009822CA">
        <w:fldChar w:fldCharType="end"/>
      </w:r>
      <w:r w:rsidRPr="00847AC0">
        <w:rPr>
          <w:rStyle w:val="OdsyaczZnak"/>
        </w:rPr>
        <w:t>.</w:t>
      </w:r>
      <w:r>
        <w:t xml:space="preserve">, cały zespół intensywnie pracował w sprincie dziewiątym </w:t>
      </w:r>
      <w:r w:rsidR="00C87C4A">
        <w:t>nad </w:t>
      </w:r>
      <w:r>
        <w:t>tworzonym produktem. Większość funkcjonalności została zrealizowana w pierwszej połowie sprintu, pozostawiając drugą część na testowanie i naprawianie drobnych błędów aplikacji, a</w:t>
      </w:r>
      <w:r w:rsidR="00A97765">
        <w:t> </w:t>
      </w:r>
      <w:r>
        <w:t>także na pracę przy dokumentacji.</w:t>
      </w:r>
    </w:p>
    <w:p w14:paraId="604A5920" w14:textId="77777777" w:rsidR="00B42833" w:rsidRDefault="00B42833" w:rsidP="00B42833">
      <w:pPr>
        <w:keepNext/>
        <w:ind w:firstLine="360"/>
      </w:pPr>
      <w:r>
        <w:lastRenderedPageBreak/>
        <w:tab/>
      </w:r>
      <w:r>
        <w:rPr>
          <w:noProof/>
        </w:rPr>
        <w:drawing>
          <wp:inline distT="0" distB="0" distL="0" distR="0" wp14:anchorId="3815C375" wp14:editId="35F841F6">
            <wp:extent cx="4844622" cy="8439150"/>
            <wp:effectExtent l="19050" t="0" r="0" b="0"/>
            <wp:docPr id="199" name="Obraz 17" descr="sprint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9_b.jpg"/>
                    <pic:cNvPicPr/>
                  </pic:nvPicPr>
                  <pic:blipFill>
                    <a:blip r:embed="rId34" cstate="print"/>
                    <a:stretch>
                      <a:fillRect/>
                    </a:stretch>
                  </pic:blipFill>
                  <pic:spPr>
                    <a:xfrm>
                      <a:off x="0" y="0"/>
                      <a:ext cx="4847026" cy="8443338"/>
                    </a:xfrm>
                    <a:prstGeom prst="rect">
                      <a:avLst/>
                    </a:prstGeom>
                  </pic:spPr>
                </pic:pic>
              </a:graphicData>
            </a:graphic>
          </wp:inline>
        </w:drawing>
      </w:r>
    </w:p>
    <w:p w14:paraId="1F4A04F5" w14:textId="77777777" w:rsidR="00B42833" w:rsidRDefault="00B42833" w:rsidP="00B42833">
      <w:pPr>
        <w:pStyle w:val="Podpisobrazka"/>
      </w:pPr>
      <w:bookmarkStart w:id="189" w:name="_Ref437126458"/>
      <w:bookmarkStart w:id="190" w:name="_Toc437271150"/>
      <w:r>
        <w:t xml:space="preserve">Rys. </w:t>
      </w:r>
      <w:r w:rsidR="00C65655">
        <w:fldChar w:fldCharType="begin"/>
      </w:r>
      <w:r w:rsidR="00B569F6">
        <w:instrText xml:space="preserve"> STYLEREF 1 \s </w:instrText>
      </w:r>
      <w:r w:rsidR="00C65655">
        <w:fldChar w:fldCharType="separate"/>
      </w:r>
      <w:r w:rsidR="002A16C7">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20</w:t>
      </w:r>
      <w:r w:rsidR="00C65655">
        <w:rPr>
          <w:noProof/>
        </w:rPr>
        <w:fldChar w:fldCharType="end"/>
      </w:r>
      <w:bookmarkEnd w:id="189"/>
      <w:r>
        <w:t>. Naprawione błędy aplikacji w sprincie dziewiątym</w:t>
      </w:r>
      <w:bookmarkEnd w:id="190"/>
    </w:p>
    <w:p w14:paraId="75ACE6CB" w14:textId="77777777" w:rsidR="00B42833" w:rsidRDefault="00B42833" w:rsidP="009F5055">
      <w:pPr>
        <w:pStyle w:val="Zwykyakapit"/>
      </w:pPr>
      <w:r>
        <w:lastRenderedPageBreak/>
        <w:t xml:space="preserve">Jak pokazuje </w:t>
      </w:r>
      <w:r w:rsidR="009822CA">
        <w:fldChar w:fldCharType="begin"/>
      </w:r>
      <w:r w:rsidR="009822CA">
        <w:instrText xml:space="preserve"> REF _Ref437126458 \h  \* MERGEFORMAT </w:instrText>
      </w:r>
      <w:r w:rsidR="009822CA">
        <w:fldChar w:fldCharType="separate"/>
      </w:r>
      <w:r w:rsidR="002A16C7" w:rsidRPr="00E47743">
        <w:rPr>
          <w:rStyle w:val="OdsyaczZnak"/>
        </w:rPr>
        <w:t>Rys. 3.20</w:t>
      </w:r>
      <w:r w:rsidR="009822CA">
        <w:fldChar w:fldCharType="end"/>
      </w:r>
      <w:r>
        <w:rPr>
          <w:rStyle w:val="OdsyaczZnak"/>
        </w:rPr>
        <w:t>.</w:t>
      </w:r>
      <w:r>
        <w:t xml:space="preserve">, cała aplikacja została przetestowana pod względem znalezienia błędów i zaimplementowania brakującej drobnej funkcjonalności. Udało się znaleźć 65 problemów i naprawić większość z nich, chociaż kilka zostało w stanie </w:t>
      </w:r>
      <w:r>
        <w:rPr>
          <w:i/>
        </w:rPr>
        <w:t>Not Started</w:t>
      </w:r>
      <w:r>
        <w:t xml:space="preserve"> ze</w:t>
      </w:r>
      <w:r w:rsidR="00A97765">
        <w:t> </w:t>
      </w:r>
      <w:r>
        <w:t xml:space="preserve">względu na mocno ograniczony czas. </w:t>
      </w:r>
    </w:p>
    <w:p w14:paraId="051EF801" w14:textId="77777777" w:rsidR="00B42833" w:rsidRDefault="00B42833" w:rsidP="002A41BA">
      <w:pPr>
        <w:pStyle w:val="Nagwek1"/>
      </w:pPr>
      <w:bookmarkStart w:id="191" w:name="_Toc437097105"/>
      <w:bookmarkStart w:id="192" w:name="_Toc437130551"/>
      <w:bookmarkStart w:id="193" w:name="_Toc437190856"/>
      <w:r>
        <w:lastRenderedPageBreak/>
        <w:t>Architektura aplikacji</w:t>
      </w:r>
      <w:bookmarkEnd w:id="191"/>
      <w:bookmarkEnd w:id="192"/>
      <w:bookmarkEnd w:id="193"/>
    </w:p>
    <w:p w14:paraId="101CF464" w14:textId="77777777" w:rsidR="00B42833" w:rsidRDefault="00B42833" w:rsidP="00ED28E0">
      <w:pPr>
        <w:keepNext/>
        <w:jc w:val="center"/>
      </w:pPr>
      <w:r>
        <w:rPr>
          <w:rFonts w:cs="Arial"/>
          <w:noProof/>
          <w:color w:val="000000"/>
          <w:sz w:val="22"/>
          <w:szCs w:val="22"/>
        </w:rPr>
        <w:drawing>
          <wp:inline distT="0" distB="0" distL="0" distR="0" wp14:anchorId="100747C5" wp14:editId="02591C66">
            <wp:extent cx="2160000" cy="3200000"/>
            <wp:effectExtent l="19050" t="0" r="0" b="0"/>
            <wp:docPr id="200" name="Obraz 1" descr="https://lh4.googleusercontent.com/GY3zHA-Kz9CWBusxiVvfYdbg2pNh2xsQY4R94j2j6zQ4ghxScgf8B_9-CdL0dZbZsride5wMBLLtxlQhXSpTCsqDa0MvoQBVB7dl6hd3UvZD5qYFuUp430Cd6YVo_rfKJATvAI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GY3zHA-Kz9CWBusxiVvfYdbg2pNh2xsQY4R94j2j6zQ4ghxScgf8B_9-CdL0dZbZsride5wMBLLtxlQhXSpTCsqDa0MvoQBVB7dl6hd3UvZD5qYFuUp430Cd6YVo_rfKJATvAIKO"/>
                    <pic:cNvPicPr>
                      <a:picLocks noChangeAspect="1" noChangeArrowheads="1"/>
                    </pic:cNvPicPr>
                  </pic:nvPicPr>
                  <pic:blipFill>
                    <a:blip r:embed="rId35" cstate="print"/>
                    <a:srcRect/>
                    <a:stretch>
                      <a:fillRect/>
                    </a:stretch>
                  </pic:blipFill>
                  <pic:spPr bwMode="auto">
                    <a:xfrm>
                      <a:off x="0" y="0"/>
                      <a:ext cx="2160000" cy="3200000"/>
                    </a:xfrm>
                    <a:prstGeom prst="rect">
                      <a:avLst/>
                    </a:prstGeom>
                    <a:noFill/>
                    <a:ln w="9525">
                      <a:noFill/>
                      <a:miter lim="800000"/>
                      <a:headEnd/>
                      <a:tailEnd/>
                    </a:ln>
                  </pic:spPr>
                </pic:pic>
              </a:graphicData>
            </a:graphic>
          </wp:inline>
        </w:drawing>
      </w:r>
    </w:p>
    <w:p w14:paraId="41D85261" w14:textId="77777777" w:rsidR="00B42833" w:rsidRDefault="00B42833" w:rsidP="00B42833">
      <w:pPr>
        <w:pStyle w:val="Podpisobrazka"/>
      </w:pPr>
      <w:bookmarkStart w:id="194" w:name="_Ref437126498"/>
      <w:bookmarkStart w:id="195" w:name="_Toc437271151"/>
      <w:r>
        <w:t xml:space="preserve">Rys. </w:t>
      </w:r>
      <w:r w:rsidR="00C65655">
        <w:fldChar w:fldCharType="begin"/>
      </w:r>
      <w:r w:rsidR="00B569F6">
        <w:instrText xml:space="preserve"> STYLEREF 1 \s </w:instrText>
      </w:r>
      <w:r w:rsidR="00C65655">
        <w:fldChar w:fldCharType="separate"/>
      </w:r>
      <w:r w:rsidR="002A16C7">
        <w:rPr>
          <w:noProof/>
        </w:rPr>
        <w:t>4</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w:t>
      </w:r>
      <w:r w:rsidR="00C65655">
        <w:rPr>
          <w:noProof/>
        </w:rPr>
        <w:fldChar w:fldCharType="end"/>
      </w:r>
      <w:bookmarkEnd w:id="194"/>
      <w:r>
        <w:t>. Architektura w projekcie</w:t>
      </w:r>
      <w:bookmarkEnd w:id="195"/>
    </w:p>
    <w:p w14:paraId="22DD39F8" w14:textId="77777777" w:rsidR="00B42833" w:rsidRDefault="00B42833" w:rsidP="009F5055">
      <w:pPr>
        <w:pStyle w:val="Zwykyakapit"/>
      </w:pPr>
      <w:r w:rsidRPr="00BF22AB">
        <w:t xml:space="preserve">Architekturę naszego produktu opisuje </w:t>
      </w:r>
      <w:r w:rsidR="009822CA">
        <w:fldChar w:fldCharType="begin"/>
      </w:r>
      <w:r w:rsidR="009822CA">
        <w:instrText xml:space="preserve"> REF _Ref437126498 \h  \* MERGEFORMAT </w:instrText>
      </w:r>
      <w:r w:rsidR="009822CA">
        <w:fldChar w:fldCharType="separate"/>
      </w:r>
      <w:r w:rsidR="002A16C7" w:rsidRPr="00E47743">
        <w:rPr>
          <w:rStyle w:val="OdsyaczZnak"/>
        </w:rPr>
        <w:t>Rys. 4.1</w:t>
      </w:r>
      <w:r w:rsidR="009822CA">
        <w:fldChar w:fldCharType="end"/>
      </w:r>
      <w:r w:rsidRPr="00BF22AB">
        <w:t xml:space="preserve">. Można zauważyć tam, że głównym komponentem naszej aplikacji jest aplikacja </w:t>
      </w:r>
      <w:r w:rsidR="00D135D2">
        <w:rPr>
          <w:i/>
        </w:rPr>
        <w:t>g</w:t>
      </w:r>
      <w:r w:rsidR="00D135D2" w:rsidRPr="00BF22AB">
        <w:rPr>
          <w:i/>
        </w:rPr>
        <w:t>railsowa</w:t>
      </w:r>
      <w:r>
        <w:rPr>
          <w:i/>
        </w:rPr>
        <w:t>,</w:t>
      </w:r>
      <w:r w:rsidRPr="00BF22AB">
        <w:t xml:space="preserve"> uruchom</w:t>
      </w:r>
      <w:r>
        <w:t>iona na serwerze. Komunikuje</w:t>
      </w:r>
      <w:r w:rsidRPr="00BF22AB">
        <w:t xml:space="preserve"> się </w:t>
      </w:r>
      <w:r>
        <w:t>ona z serwerem bazy danych i jest odpowiedzialna</w:t>
      </w:r>
      <w:r w:rsidRPr="00BF22AB">
        <w:t xml:space="preserve"> za wszystkie zapytania oraz kontrolę dostępu</w:t>
      </w:r>
      <w:r>
        <w:t xml:space="preserve"> do bazy</w:t>
      </w:r>
      <w:r w:rsidRPr="00BF22AB">
        <w:t>. Udostępnia t</w:t>
      </w:r>
      <w:r>
        <w:t>akże</w:t>
      </w:r>
      <w:r w:rsidRPr="00BF22AB">
        <w:t xml:space="preserve"> </w:t>
      </w:r>
      <w:r w:rsidRPr="00BF22AB">
        <w:rPr>
          <w:rStyle w:val="OdsyaczZnak"/>
        </w:rPr>
        <w:t>RESTful API</w:t>
      </w:r>
      <w:r>
        <w:rPr>
          <w:rStyle w:val="OdsyaczZnak"/>
        </w:rPr>
        <w:t>,</w:t>
      </w:r>
      <w:r w:rsidRPr="00BF22AB">
        <w:t xml:space="preserve"> z którego korzysta aplikacja mobilna w celu pobierania informacji.</w:t>
      </w:r>
    </w:p>
    <w:p w14:paraId="1C0593B2" w14:textId="77777777" w:rsidR="00ED28E0" w:rsidRDefault="00ED28E0" w:rsidP="00ED28E0">
      <w:pPr>
        <w:pStyle w:val="Zwykyakapit"/>
        <w:keepNext/>
        <w:jc w:val="center"/>
      </w:pPr>
      <w:r>
        <w:rPr>
          <w:rFonts w:cs="Arial"/>
          <w:noProof/>
          <w:color w:val="000000"/>
          <w:sz w:val="22"/>
          <w:szCs w:val="22"/>
        </w:rPr>
        <w:drawing>
          <wp:inline distT="0" distB="0" distL="0" distR="0" wp14:anchorId="2FA321A3" wp14:editId="204E46FB">
            <wp:extent cx="2160000" cy="2373861"/>
            <wp:effectExtent l="19050" t="0" r="0" b="0"/>
            <wp:docPr id="3" name="Obraz 3" descr="https://lh3.googleusercontent.com/g-2r91qJ0wfHPKLKW1357erkgRq-gUcEDlox9Gh0YuUOiwmhhBClenGOD0pKtQPgPObiqA69EZDlrQIVYQsrf0VA2T6rcXEVVKMlNRm95eMv97mtaK2drGA_fFTaQ8w0MBaJuWS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g-2r91qJ0wfHPKLKW1357erkgRq-gUcEDlox9Gh0YuUOiwmhhBClenGOD0pKtQPgPObiqA69EZDlrQIVYQsrf0VA2T6rcXEVVKMlNRm95eMv97mtaK2drGA_fFTaQ8w0MBaJuWSZ"/>
                    <pic:cNvPicPr>
                      <a:picLocks noChangeAspect="1" noChangeArrowheads="1"/>
                    </pic:cNvPicPr>
                  </pic:nvPicPr>
                  <pic:blipFill>
                    <a:blip r:embed="rId36" cstate="print"/>
                    <a:srcRect/>
                    <a:stretch>
                      <a:fillRect/>
                    </a:stretch>
                  </pic:blipFill>
                  <pic:spPr bwMode="auto">
                    <a:xfrm>
                      <a:off x="0" y="0"/>
                      <a:ext cx="2160000" cy="2373861"/>
                    </a:xfrm>
                    <a:prstGeom prst="rect">
                      <a:avLst/>
                    </a:prstGeom>
                    <a:noFill/>
                    <a:ln w="9525">
                      <a:noFill/>
                      <a:miter lim="800000"/>
                      <a:headEnd/>
                      <a:tailEnd/>
                    </a:ln>
                  </pic:spPr>
                </pic:pic>
              </a:graphicData>
            </a:graphic>
          </wp:inline>
        </w:drawing>
      </w:r>
    </w:p>
    <w:p w14:paraId="1CFFDAC6" w14:textId="77777777" w:rsidR="00430D37" w:rsidRDefault="00ED28E0" w:rsidP="00ED28E0">
      <w:pPr>
        <w:pStyle w:val="Podpisobrazka"/>
      </w:pPr>
      <w:bookmarkStart w:id="196" w:name="_Ref437178747"/>
      <w:bookmarkStart w:id="197" w:name="_Toc437271152"/>
      <w:r>
        <w:t xml:space="preserve">Rys. </w:t>
      </w:r>
      <w:r w:rsidR="00C65655">
        <w:fldChar w:fldCharType="begin"/>
      </w:r>
      <w:r w:rsidR="00B569F6">
        <w:instrText xml:space="preserve"> STYLEREF 1 \s </w:instrText>
      </w:r>
      <w:r w:rsidR="00C65655">
        <w:fldChar w:fldCharType="separate"/>
      </w:r>
      <w:r w:rsidR="002A16C7">
        <w:rPr>
          <w:noProof/>
        </w:rPr>
        <w:t>4</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2</w:t>
      </w:r>
      <w:r w:rsidR="00C65655">
        <w:rPr>
          <w:noProof/>
        </w:rPr>
        <w:fldChar w:fldCharType="end"/>
      </w:r>
      <w:bookmarkEnd w:id="196"/>
      <w:r>
        <w:t>. Budowa aplikacji Grailsowej</w:t>
      </w:r>
      <w:bookmarkEnd w:id="197"/>
    </w:p>
    <w:p w14:paraId="1E789FDE" w14:textId="77777777" w:rsidR="00ED28E0" w:rsidRDefault="00ED28E0" w:rsidP="00ED28E0">
      <w:pPr>
        <w:pStyle w:val="Zwykyakapit"/>
      </w:pPr>
      <w:r>
        <w:t xml:space="preserve">Jak wcześniej wspominano, sercem naszego produktu jest framework </w:t>
      </w:r>
      <w:r w:rsidRPr="00ED28E0">
        <w:rPr>
          <w:rStyle w:val="OdsyaczZnak"/>
        </w:rPr>
        <w:t>Grails</w:t>
      </w:r>
      <w:r>
        <w:t>. Składa on</w:t>
      </w:r>
      <w:r w:rsidR="00A97765">
        <w:t> </w:t>
      </w:r>
      <w:r>
        <w:t>się z trzech najważniejszych warstw pokaz</w:t>
      </w:r>
      <w:r w:rsidR="00D53FFC">
        <w:t>an</w:t>
      </w:r>
      <w:r>
        <w:t xml:space="preserve">ych na </w:t>
      </w:r>
      <w:r w:rsidR="009822CA">
        <w:fldChar w:fldCharType="begin"/>
      </w:r>
      <w:r w:rsidR="009822CA">
        <w:instrText xml:space="preserve"> REF _Ref437178747 \h  \* MERGEFORMAT </w:instrText>
      </w:r>
      <w:r w:rsidR="009822CA">
        <w:fldChar w:fldCharType="separate"/>
      </w:r>
      <w:r w:rsidR="002A16C7" w:rsidRPr="00E47743">
        <w:rPr>
          <w:rStyle w:val="OdsyaczZnak"/>
        </w:rPr>
        <w:t>Rys. 4.2</w:t>
      </w:r>
      <w:r w:rsidR="009822CA">
        <w:fldChar w:fldCharType="end"/>
      </w:r>
      <w:r>
        <w:t xml:space="preserve">. Pierwszą z nich jest </w:t>
      </w:r>
      <w:r w:rsidR="00D135D2">
        <w:t xml:space="preserve">warstwa </w:t>
      </w:r>
      <w:r>
        <w:t xml:space="preserve">modelu, która jest odpowiedzialna za </w:t>
      </w:r>
      <w:r w:rsidR="00F311F4">
        <w:t xml:space="preserve">odwzorowanie </w:t>
      </w:r>
      <w:r>
        <w:t xml:space="preserve">relacyjno-obiektowe. Posiada odwzorowanie wszystkich encji bazodanowych. Warstwa ta odpowiedzialna </w:t>
      </w:r>
      <w:r w:rsidR="00C87C4A">
        <w:lastRenderedPageBreak/>
        <w:t>jest </w:t>
      </w:r>
      <w:r>
        <w:t>też</w:t>
      </w:r>
      <w:r w:rsidR="00A97765">
        <w:t> </w:t>
      </w:r>
      <w:r>
        <w:t>za</w:t>
      </w:r>
      <w:r w:rsidR="00A97765">
        <w:t> </w:t>
      </w:r>
      <w:r>
        <w:t xml:space="preserve">komunikację z bazą poprzez klasy serwisowe, które wykonują także logikę biznesową aplikacji. </w:t>
      </w:r>
    </w:p>
    <w:p w14:paraId="1499DB7F" w14:textId="77777777" w:rsidR="00ED28E0" w:rsidRDefault="00ED28E0" w:rsidP="00ED28E0">
      <w:pPr>
        <w:pStyle w:val="Zwykyakapit"/>
      </w:pPr>
      <w:r>
        <w:t xml:space="preserve">Kolejną warstwą jest kontroler, który w zależności od żądania wykonuje </w:t>
      </w:r>
      <w:r w:rsidRPr="00ED28E0">
        <w:t>odpowiednią</w:t>
      </w:r>
      <w:r>
        <w:t xml:space="preserve"> akcję w serwisie i zwraca dane, które przesyła do odpowiednich widoków. Tam generowana jest odpowiedź w odpowiednim formacie. W zależności </w:t>
      </w:r>
      <w:r w:rsidR="00D53FFC">
        <w:t>od typu</w:t>
      </w:r>
      <w:r>
        <w:t xml:space="preserve"> żądania, odpowiedź generowana jest w formacie JSON lub jako strona HTML. Widoki generowane są za pomocą danych przesłanych z kontrolera do widoku i tak wygenerowana odpowiedź jest wysyłana do</w:t>
      </w:r>
      <w:r w:rsidR="00A97765">
        <w:t> </w:t>
      </w:r>
      <w:r>
        <w:t xml:space="preserve">odbiorcy. </w:t>
      </w:r>
    </w:p>
    <w:p w14:paraId="6D86546D" w14:textId="77777777" w:rsidR="00ED28E0" w:rsidRDefault="00ED28E0" w:rsidP="00ED28E0">
      <w:pPr>
        <w:pStyle w:val="Zwykyakapit"/>
      </w:pPr>
      <w:r>
        <w:t xml:space="preserve">Spora część </w:t>
      </w:r>
      <w:r w:rsidRPr="00ED28E0">
        <w:t>funkcjonalności</w:t>
      </w:r>
      <w:r>
        <w:t xml:space="preserve"> w projekcie realizowana jest przy pomocy zapytań AJAXowych wysyłanych do serwera. Dzięki takiemu rozwiązaniu serwis zyskuje dynamiczność ładowania informacji.</w:t>
      </w:r>
    </w:p>
    <w:p w14:paraId="5561C9C4" w14:textId="77777777" w:rsidR="00B42833" w:rsidRDefault="00B42833" w:rsidP="002A41BA">
      <w:pPr>
        <w:pStyle w:val="Nagwek1"/>
      </w:pPr>
      <w:bookmarkStart w:id="198" w:name="_Toc437097106"/>
      <w:bookmarkStart w:id="199" w:name="_Toc437130552"/>
      <w:bookmarkStart w:id="200" w:name="_Toc437190857"/>
      <w:r>
        <w:lastRenderedPageBreak/>
        <w:t>Baza danych</w:t>
      </w:r>
      <w:bookmarkEnd w:id="198"/>
      <w:bookmarkEnd w:id="199"/>
      <w:bookmarkEnd w:id="200"/>
    </w:p>
    <w:p w14:paraId="23863AE6" w14:textId="77777777" w:rsidR="00B42833" w:rsidRDefault="00B42833" w:rsidP="009F5055">
      <w:pPr>
        <w:pStyle w:val="Zwykyakapit"/>
      </w:pPr>
      <w:bookmarkStart w:id="201" w:name="_Toc437097107"/>
      <w:r>
        <w:t>W trakcie prac nad projektem powstały dwa schematy bazy danych. Pierwszy z nich stanowił punkt wejściowy dla rozwoju aplikacji – po jego zaimplementowaniu zaczęły się rzeczywiste prace nad programem. Drugi z nich był z kolei ostatecznym wynikiem pracy.</w:t>
      </w:r>
    </w:p>
    <w:p w14:paraId="6F8E4319" w14:textId="77777777" w:rsidR="00F311F4" w:rsidRDefault="00F311F4" w:rsidP="00F311F4">
      <w:pPr>
        <w:pStyle w:val="Zwykyakapit"/>
      </w:pPr>
      <w:r>
        <w:t>Jak prezentuje Rys. 5.1., początkowy schemat bazy danych był nieprzemyślany. Zespół założył istnienie klas, które w późniejszych etapach prac okazały się być nadmierne – w</w:t>
      </w:r>
      <w:r w:rsidR="00A97765">
        <w:t> </w:t>
      </w:r>
      <w:r>
        <w:t>szczególności podział na OtherPlace i Hotel.</w:t>
      </w:r>
    </w:p>
    <w:p w14:paraId="3FB1031A" w14:textId="77777777" w:rsidR="002D2464" w:rsidRDefault="00F311F4" w:rsidP="00E47743">
      <w:pPr>
        <w:pStyle w:val="Zwykyakapit"/>
        <w:ind w:firstLine="576"/>
      </w:pPr>
      <w:r>
        <w:t>Największym przeoczeniem było jednak brak jakiegokolwiek uwzględnienia użytkownika w początkowych planach. Schemat bazy danych, jaki wykorzystywany jest w projekcie w</w:t>
      </w:r>
      <w:r w:rsidR="00A97765">
        <w:t> </w:t>
      </w:r>
      <w:r>
        <w:t xml:space="preserve">końcowym etapie, prezentuje </w:t>
      </w:r>
      <w:r w:rsidR="009822CA">
        <w:fldChar w:fldCharType="begin"/>
      </w:r>
      <w:r w:rsidR="009822CA">
        <w:instrText xml:space="preserve"> REF _Ref437126703 \h  \* MERGEFORMAT </w:instrText>
      </w:r>
      <w:r w:rsidR="009822CA">
        <w:fldChar w:fldCharType="separate"/>
      </w:r>
      <w:r w:rsidR="002A16C7" w:rsidRPr="00E47743">
        <w:rPr>
          <w:i/>
        </w:rPr>
        <w:t xml:space="preserve">Rys. </w:t>
      </w:r>
      <w:r w:rsidR="002A16C7" w:rsidRPr="00E47743">
        <w:rPr>
          <w:i/>
          <w:noProof/>
        </w:rPr>
        <w:t>5</w:t>
      </w:r>
      <w:r w:rsidR="002A16C7" w:rsidRPr="00E47743">
        <w:rPr>
          <w:i/>
        </w:rPr>
        <w:t>.2</w:t>
      </w:r>
      <w:r w:rsidR="009822CA">
        <w:fldChar w:fldCharType="end"/>
      </w:r>
      <w:r>
        <w:t xml:space="preserve">. </w:t>
      </w:r>
    </w:p>
    <w:p w14:paraId="04D0E161" w14:textId="77777777" w:rsidR="00F311F4" w:rsidRDefault="00F311F4" w:rsidP="009F5055">
      <w:pPr>
        <w:pStyle w:val="Zwykyakapit"/>
      </w:pPr>
    </w:p>
    <w:p w14:paraId="5C62ED0D" w14:textId="77777777" w:rsidR="00B42833" w:rsidRDefault="00B42833" w:rsidP="002A41BA">
      <w:pPr>
        <w:pStyle w:val="Nagwek2"/>
      </w:pPr>
      <w:bookmarkStart w:id="202" w:name="_Toc437130553"/>
      <w:bookmarkStart w:id="203" w:name="_Toc437190858"/>
      <w:r>
        <w:lastRenderedPageBreak/>
        <w:t>Inicjalny schemat bazy danych</w:t>
      </w:r>
      <w:bookmarkEnd w:id="201"/>
      <w:bookmarkEnd w:id="202"/>
      <w:bookmarkEnd w:id="203"/>
    </w:p>
    <w:p w14:paraId="5A2CE902" w14:textId="77777777" w:rsidR="00B42833" w:rsidRDefault="00B42833" w:rsidP="00B42833">
      <w:pPr>
        <w:keepNext/>
        <w:jc w:val="center"/>
      </w:pPr>
      <w:r w:rsidRPr="00E15D23">
        <w:rPr>
          <w:noProof/>
        </w:rPr>
        <w:drawing>
          <wp:inline distT="0" distB="0" distL="0" distR="0" wp14:anchorId="7605D0B7" wp14:editId="5824EBE6">
            <wp:extent cx="5079351" cy="8296275"/>
            <wp:effectExtent l="19050" t="0" r="6999" b="0"/>
            <wp:docPr id="201" name="Obraz 6" descr="E:\Zdjecia\Ver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Zdjecia\Ver1c.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79931" cy="8297222"/>
                    </a:xfrm>
                    <a:prstGeom prst="rect">
                      <a:avLst/>
                    </a:prstGeom>
                    <a:noFill/>
                    <a:ln>
                      <a:noFill/>
                    </a:ln>
                  </pic:spPr>
                </pic:pic>
              </a:graphicData>
            </a:graphic>
          </wp:inline>
        </w:drawing>
      </w:r>
    </w:p>
    <w:p w14:paraId="07F3D10A" w14:textId="77777777" w:rsidR="00B42833" w:rsidRDefault="00B42833" w:rsidP="00B42833">
      <w:pPr>
        <w:pStyle w:val="Podpisobrazka"/>
      </w:pPr>
      <w:bookmarkStart w:id="204" w:name="_Ref437126649"/>
      <w:bookmarkStart w:id="205" w:name="_Toc437271153"/>
      <w:r>
        <w:t xml:space="preserve">Rys. </w:t>
      </w:r>
      <w:r w:rsidR="00C65655">
        <w:fldChar w:fldCharType="begin"/>
      </w:r>
      <w:r w:rsidR="00B569F6">
        <w:instrText xml:space="preserve"> STYLEREF 1 \s </w:instrText>
      </w:r>
      <w:r w:rsidR="00C65655">
        <w:fldChar w:fldCharType="separate"/>
      </w:r>
      <w:r w:rsidR="002A16C7">
        <w:rPr>
          <w:noProof/>
        </w:rPr>
        <w:t>5</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w:t>
      </w:r>
      <w:r w:rsidR="00C65655">
        <w:rPr>
          <w:noProof/>
        </w:rPr>
        <w:fldChar w:fldCharType="end"/>
      </w:r>
      <w:bookmarkEnd w:id="204"/>
      <w:r>
        <w:t>. Inicjalny schemat bazy danych</w:t>
      </w:r>
      <w:bookmarkEnd w:id="205"/>
    </w:p>
    <w:p w14:paraId="2FA721E8" w14:textId="77777777" w:rsidR="00B42833" w:rsidRDefault="00B42833" w:rsidP="002A41BA">
      <w:pPr>
        <w:pStyle w:val="Nagwek2"/>
      </w:pPr>
      <w:bookmarkStart w:id="206" w:name="_Toc437097108"/>
      <w:bookmarkStart w:id="207" w:name="_Toc437130554"/>
      <w:bookmarkStart w:id="208" w:name="_Toc437190859"/>
      <w:r w:rsidRPr="00C765C2">
        <w:lastRenderedPageBreak/>
        <w:t>Końcowy</w:t>
      </w:r>
      <w:r>
        <w:t xml:space="preserve"> schemat bazy danych</w:t>
      </w:r>
      <w:bookmarkEnd w:id="206"/>
      <w:bookmarkEnd w:id="207"/>
      <w:bookmarkEnd w:id="208"/>
    </w:p>
    <w:p w14:paraId="39CCA0BE" w14:textId="77777777" w:rsidR="00B42833" w:rsidRDefault="00B42833" w:rsidP="00B42833">
      <w:pPr>
        <w:keepNext/>
        <w:jc w:val="center"/>
      </w:pPr>
      <w:r>
        <w:rPr>
          <w:noProof/>
        </w:rPr>
        <w:drawing>
          <wp:inline distT="0" distB="0" distL="0" distR="0" wp14:anchorId="1B7AB44B" wp14:editId="4D635DA3">
            <wp:extent cx="5191125" cy="8296275"/>
            <wp:effectExtent l="0" t="0" r="0" b="0"/>
            <wp:docPr id="202" name="Obraz 16" descr="Ver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er2c"/>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91125" cy="8296275"/>
                    </a:xfrm>
                    <a:prstGeom prst="rect">
                      <a:avLst/>
                    </a:prstGeom>
                    <a:noFill/>
                    <a:ln>
                      <a:noFill/>
                    </a:ln>
                  </pic:spPr>
                </pic:pic>
              </a:graphicData>
            </a:graphic>
          </wp:inline>
        </w:drawing>
      </w:r>
    </w:p>
    <w:p w14:paraId="7A3F5C3B" w14:textId="77777777" w:rsidR="00B42833" w:rsidRDefault="00B42833" w:rsidP="00B42833">
      <w:pPr>
        <w:pStyle w:val="Podpisobrazka"/>
      </w:pPr>
      <w:bookmarkStart w:id="209" w:name="_Ref437126703"/>
      <w:bookmarkStart w:id="210" w:name="_Toc437271154"/>
      <w:r>
        <w:t xml:space="preserve">Rys. </w:t>
      </w:r>
      <w:r w:rsidR="00C65655">
        <w:fldChar w:fldCharType="begin"/>
      </w:r>
      <w:r w:rsidR="00B569F6">
        <w:instrText xml:space="preserve"> STYLEREF 1 \s </w:instrText>
      </w:r>
      <w:r w:rsidR="00C65655">
        <w:fldChar w:fldCharType="separate"/>
      </w:r>
      <w:r w:rsidR="002A16C7">
        <w:rPr>
          <w:noProof/>
        </w:rPr>
        <w:t>5</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2</w:t>
      </w:r>
      <w:r w:rsidR="00C65655">
        <w:rPr>
          <w:noProof/>
        </w:rPr>
        <w:fldChar w:fldCharType="end"/>
      </w:r>
      <w:bookmarkEnd w:id="209"/>
      <w:r>
        <w:t>. Końcowy schemat bazy danych</w:t>
      </w:r>
      <w:bookmarkEnd w:id="210"/>
    </w:p>
    <w:p w14:paraId="6BC24103" w14:textId="77777777" w:rsidR="00B42833" w:rsidRDefault="00C765C2" w:rsidP="002A41BA">
      <w:pPr>
        <w:pStyle w:val="Nagwek2"/>
      </w:pPr>
      <w:bookmarkStart w:id="211" w:name="_Toc437097109"/>
      <w:bookmarkStart w:id="212" w:name="_Toc437130555"/>
      <w:bookmarkStart w:id="213" w:name="_Toc437190860"/>
      <w:r>
        <w:lastRenderedPageBreak/>
        <w:t xml:space="preserve">Opis </w:t>
      </w:r>
      <w:r w:rsidR="00B42833" w:rsidRPr="00C765C2">
        <w:t>zbioru</w:t>
      </w:r>
      <w:r w:rsidR="00B42833">
        <w:t xml:space="preserve"> </w:t>
      </w:r>
      <w:commentRangeStart w:id="214"/>
      <w:r w:rsidR="00B42833">
        <w:t>encji końcowego</w:t>
      </w:r>
      <w:commentRangeEnd w:id="214"/>
      <w:r w:rsidR="00F311F4">
        <w:rPr>
          <w:rStyle w:val="Odwoaniedokomentarza"/>
          <w:b w:val="0"/>
          <w:bCs w:val="0"/>
          <w:i w:val="0"/>
          <w:iCs w:val="0"/>
        </w:rPr>
        <w:commentReference w:id="214"/>
      </w:r>
      <w:r w:rsidR="00B42833">
        <w:t xml:space="preserve"> schematu baz danych</w:t>
      </w:r>
      <w:bookmarkEnd w:id="211"/>
      <w:bookmarkEnd w:id="212"/>
      <w:bookmarkEnd w:id="213"/>
    </w:p>
    <w:p w14:paraId="1644FA6A" w14:textId="77777777" w:rsidR="00B42833" w:rsidRDefault="00B42833" w:rsidP="00B42833">
      <w:pPr>
        <w:pStyle w:val="Nagwektabeli"/>
      </w:pPr>
      <w:bookmarkStart w:id="215" w:name="_Ref437126945"/>
      <w:bookmarkStart w:id="216" w:name="_Toc437271175"/>
      <w:r w:rsidRPr="008D41F4">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w:t>
      </w:r>
      <w:r w:rsidR="00C65655">
        <w:rPr>
          <w:b/>
        </w:rPr>
        <w:fldChar w:fldCharType="end"/>
      </w:r>
      <w:r w:rsidRPr="008D41F4">
        <w:rPr>
          <w:b/>
        </w:rPr>
        <w:t>.</w:t>
      </w:r>
      <w:r>
        <w:t xml:space="preserve">  Zbiór encji Place</w:t>
      </w:r>
      <w:bookmarkEnd w:id="215"/>
      <w:bookmarkEnd w:id="216"/>
    </w:p>
    <w:tbl>
      <w:tblPr>
        <w:tblStyle w:val="Tabela-Siatka"/>
        <w:tblW w:w="0" w:type="auto"/>
        <w:tblLook w:val="04A0" w:firstRow="1" w:lastRow="0" w:firstColumn="1" w:lastColumn="0" w:noHBand="0" w:noVBand="1"/>
      </w:tblPr>
      <w:tblGrid>
        <w:gridCol w:w="1885"/>
        <w:gridCol w:w="2464"/>
        <w:gridCol w:w="4369"/>
      </w:tblGrid>
      <w:tr w:rsidR="00B42833" w14:paraId="43013120" w14:textId="77777777" w:rsidTr="007C6741">
        <w:trPr>
          <w:tblHeader/>
        </w:trPr>
        <w:tc>
          <w:tcPr>
            <w:tcW w:w="1951" w:type="dxa"/>
            <w:tcMar>
              <w:top w:w="28" w:type="dxa"/>
              <w:bottom w:w="28" w:type="dxa"/>
            </w:tcMar>
          </w:tcPr>
          <w:p w14:paraId="6F4784C1" w14:textId="77777777" w:rsidR="00B42833" w:rsidRPr="008D41F4" w:rsidRDefault="00B42833" w:rsidP="007C6741">
            <w:pPr>
              <w:pStyle w:val="Normalny-sekcjapierwsza"/>
              <w:rPr>
                <w:b/>
              </w:rPr>
            </w:pPr>
            <w:r w:rsidRPr="008D41F4">
              <w:rPr>
                <w:b/>
              </w:rPr>
              <w:t>Nazwa</w:t>
            </w:r>
          </w:p>
        </w:tc>
        <w:tc>
          <w:tcPr>
            <w:tcW w:w="2552" w:type="dxa"/>
            <w:tcMar>
              <w:top w:w="28" w:type="dxa"/>
              <w:bottom w:w="28" w:type="dxa"/>
            </w:tcMar>
          </w:tcPr>
          <w:p w14:paraId="25BCCE8F" w14:textId="77777777" w:rsidR="00B42833" w:rsidRPr="008D41F4" w:rsidRDefault="00B42833" w:rsidP="007C6741">
            <w:pPr>
              <w:pStyle w:val="Normalny-sekcjapierwsza"/>
              <w:rPr>
                <w:b/>
              </w:rPr>
            </w:pPr>
            <w:r w:rsidRPr="008D41F4">
              <w:rPr>
                <w:b/>
              </w:rPr>
              <w:t>Typ / dziedzina</w:t>
            </w:r>
          </w:p>
        </w:tc>
        <w:tc>
          <w:tcPr>
            <w:tcW w:w="5048" w:type="dxa"/>
            <w:tcMar>
              <w:top w:w="28" w:type="dxa"/>
              <w:bottom w:w="28" w:type="dxa"/>
            </w:tcMar>
          </w:tcPr>
          <w:p w14:paraId="574D13E6" w14:textId="77777777" w:rsidR="00B42833" w:rsidRPr="008D41F4" w:rsidRDefault="00B42833" w:rsidP="007C6741">
            <w:pPr>
              <w:pStyle w:val="Normalny-sekcjapierwsza"/>
              <w:rPr>
                <w:b/>
              </w:rPr>
            </w:pPr>
            <w:r w:rsidRPr="008D41F4">
              <w:rPr>
                <w:b/>
              </w:rPr>
              <w:t>Opis</w:t>
            </w:r>
          </w:p>
        </w:tc>
      </w:tr>
      <w:tr w:rsidR="00B42833" w14:paraId="0632615E" w14:textId="77777777" w:rsidTr="007C6741">
        <w:tc>
          <w:tcPr>
            <w:tcW w:w="1951" w:type="dxa"/>
            <w:tcMar>
              <w:top w:w="28" w:type="dxa"/>
              <w:bottom w:w="28" w:type="dxa"/>
            </w:tcMar>
          </w:tcPr>
          <w:p w14:paraId="1FC678E9" w14:textId="77777777" w:rsidR="00B42833" w:rsidRDefault="00B42833" w:rsidP="007C6741">
            <w:pPr>
              <w:pStyle w:val="Normalny-sekcjapierwsza"/>
            </w:pPr>
            <w:r>
              <w:t>id</w:t>
            </w:r>
          </w:p>
        </w:tc>
        <w:tc>
          <w:tcPr>
            <w:tcW w:w="2552" w:type="dxa"/>
            <w:tcMar>
              <w:top w:w="28" w:type="dxa"/>
              <w:bottom w:w="28" w:type="dxa"/>
            </w:tcMar>
          </w:tcPr>
          <w:p w14:paraId="1C1945C8" w14:textId="77777777" w:rsidR="00B42833" w:rsidRDefault="00B42833" w:rsidP="007C6741">
            <w:pPr>
              <w:pStyle w:val="Normalny-sekcjapierwsza"/>
            </w:pPr>
            <w:r w:rsidRPr="00CE0122">
              <w:t>Liczba naturalna</w:t>
            </w:r>
          </w:p>
        </w:tc>
        <w:tc>
          <w:tcPr>
            <w:tcW w:w="5048" w:type="dxa"/>
            <w:tcMar>
              <w:top w:w="28" w:type="dxa"/>
              <w:bottom w:w="28" w:type="dxa"/>
            </w:tcMar>
          </w:tcPr>
          <w:p w14:paraId="1096D9E8" w14:textId="77777777" w:rsidR="00B42833" w:rsidRDefault="00B42833" w:rsidP="007C6741">
            <w:pPr>
              <w:pStyle w:val="Normalny-sekcjapierwsza"/>
            </w:pPr>
            <w:r>
              <w:t>Klucz sztuczny</w:t>
            </w:r>
          </w:p>
        </w:tc>
      </w:tr>
      <w:tr w:rsidR="00B42833" w14:paraId="344E618E" w14:textId="77777777" w:rsidTr="007C6741">
        <w:tc>
          <w:tcPr>
            <w:tcW w:w="1951" w:type="dxa"/>
            <w:tcMar>
              <w:top w:w="28" w:type="dxa"/>
              <w:bottom w:w="28" w:type="dxa"/>
            </w:tcMar>
          </w:tcPr>
          <w:p w14:paraId="55CDFC95" w14:textId="77777777" w:rsidR="00B42833" w:rsidRDefault="00B42833" w:rsidP="007C6741">
            <w:pPr>
              <w:pStyle w:val="Normalny-sekcjapierwsza"/>
            </w:pPr>
            <w:r>
              <w:t>status_id</w:t>
            </w:r>
          </w:p>
        </w:tc>
        <w:tc>
          <w:tcPr>
            <w:tcW w:w="2552" w:type="dxa"/>
            <w:tcMar>
              <w:top w:w="28" w:type="dxa"/>
              <w:bottom w:w="28" w:type="dxa"/>
            </w:tcMar>
          </w:tcPr>
          <w:p w14:paraId="5A5FCB20" w14:textId="77777777" w:rsidR="00B42833" w:rsidRDefault="00B42833" w:rsidP="007C6741">
            <w:pPr>
              <w:pStyle w:val="Normalny-sekcjapierwsza"/>
            </w:pPr>
            <w:r w:rsidRPr="00CE0122">
              <w:t>Liczba naturalna</w:t>
            </w:r>
          </w:p>
        </w:tc>
        <w:tc>
          <w:tcPr>
            <w:tcW w:w="5048" w:type="dxa"/>
            <w:tcMar>
              <w:top w:w="28" w:type="dxa"/>
              <w:bottom w:w="28" w:type="dxa"/>
            </w:tcMar>
          </w:tcPr>
          <w:p w14:paraId="28007327" w14:textId="77777777" w:rsidR="00B42833" w:rsidRDefault="00B42833" w:rsidP="007C6741">
            <w:pPr>
              <w:pStyle w:val="Normalny-sekcjapierwsza"/>
            </w:pPr>
            <w:r>
              <w:t>Wskazuje na obecny status miejsca</w:t>
            </w:r>
          </w:p>
        </w:tc>
      </w:tr>
      <w:tr w:rsidR="00B42833" w14:paraId="1DAD94D6" w14:textId="77777777" w:rsidTr="007C6741">
        <w:tc>
          <w:tcPr>
            <w:tcW w:w="1951" w:type="dxa"/>
            <w:tcMar>
              <w:top w:w="28" w:type="dxa"/>
              <w:bottom w:w="28" w:type="dxa"/>
            </w:tcMar>
          </w:tcPr>
          <w:p w14:paraId="3E015BE1" w14:textId="77777777" w:rsidR="00B42833" w:rsidRDefault="00B42833" w:rsidP="007C6741">
            <w:pPr>
              <w:pStyle w:val="Normalny-sekcjapierwsza"/>
            </w:pPr>
            <w:r>
              <w:t>ownerStatus_id</w:t>
            </w:r>
          </w:p>
        </w:tc>
        <w:tc>
          <w:tcPr>
            <w:tcW w:w="2552" w:type="dxa"/>
            <w:tcMar>
              <w:top w:w="28" w:type="dxa"/>
              <w:bottom w:w="28" w:type="dxa"/>
            </w:tcMar>
          </w:tcPr>
          <w:p w14:paraId="552E91AA" w14:textId="77777777" w:rsidR="00B42833" w:rsidRDefault="00B42833" w:rsidP="007C6741">
            <w:pPr>
              <w:pStyle w:val="Normalny-sekcjapierwsza"/>
            </w:pPr>
            <w:r w:rsidRPr="00CE0122">
              <w:t>Liczba naturalna</w:t>
            </w:r>
          </w:p>
        </w:tc>
        <w:tc>
          <w:tcPr>
            <w:tcW w:w="5048" w:type="dxa"/>
            <w:tcMar>
              <w:top w:w="28" w:type="dxa"/>
              <w:bottom w:w="28" w:type="dxa"/>
            </w:tcMar>
          </w:tcPr>
          <w:p w14:paraId="7697192C" w14:textId="77777777" w:rsidR="00B42833" w:rsidRDefault="00B42833" w:rsidP="007C6741">
            <w:pPr>
              <w:pStyle w:val="Normalny-sekcjapierwsza"/>
            </w:pPr>
            <w:r>
              <w:t>Wskazuje na obecny status właściciela miejsca</w:t>
            </w:r>
          </w:p>
        </w:tc>
      </w:tr>
      <w:tr w:rsidR="00B42833" w14:paraId="1634385F" w14:textId="77777777" w:rsidTr="007C6741">
        <w:tc>
          <w:tcPr>
            <w:tcW w:w="1951" w:type="dxa"/>
            <w:tcMar>
              <w:top w:w="28" w:type="dxa"/>
              <w:bottom w:w="28" w:type="dxa"/>
            </w:tcMar>
          </w:tcPr>
          <w:p w14:paraId="2733A64B" w14:textId="77777777" w:rsidR="00B42833" w:rsidRDefault="00B42833" w:rsidP="007C6741">
            <w:pPr>
              <w:pStyle w:val="Normalny-sekcjapierwsza"/>
            </w:pPr>
            <w:r>
              <w:t>owner_id</w:t>
            </w:r>
          </w:p>
        </w:tc>
        <w:tc>
          <w:tcPr>
            <w:tcW w:w="2552" w:type="dxa"/>
            <w:tcMar>
              <w:top w:w="28" w:type="dxa"/>
              <w:bottom w:w="28" w:type="dxa"/>
            </w:tcMar>
          </w:tcPr>
          <w:p w14:paraId="037F48D7" w14:textId="77777777" w:rsidR="00B42833" w:rsidRDefault="00B42833" w:rsidP="007C6741">
            <w:pPr>
              <w:pStyle w:val="Normalny-sekcjapierwsza"/>
            </w:pPr>
            <w:r w:rsidRPr="00CE0122">
              <w:t>Liczba naturalna</w:t>
            </w:r>
          </w:p>
        </w:tc>
        <w:tc>
          <w:tcPr>
            <w:tcW w:w="5048" w:type="dxa"/>
            <w:tcMar>
              <w:top w:w="28" w:type="dxa"/>
              <w:bottom w:w="28" w:type="dxa"/>
            </w:tcMar>
          </w:tcPr>
          <w:p w14:paraId="451A1F6B" w14:textId="77777777" w:rsidR="00B42833" w:rsidRDefault="00B42833" w:rsidP="007C6741">
            <w:pPr>
              <w:pStyle w:val="Normalny-sekcjapierwsza"/>
            </w:pPr>
            <w:r>
              <w:t>Wskazuje na obecnego właściciela miejsca</w:t>
            </w:r>
          </w:p>
        </w:tc>
      </w:tr>
      <w:tr w:rsidR="00B42833" w14:paraId="504A8CE8" w14:textId="77777777" w:rsidTr="007C6741">
        <w:tc>
          <w:tcPr>
            <w:tcW w:w="1951" w:type="dxa"/>
            <w:tcMar>
              <w:top w:w="28" w:type="dxa"/>
              <w:bottom w:w="28" w:type="dxa"/>
            </w:tcMar>
          </w:tcPr>
          <w:p w14:paraId="6C634896" w14:textId="77777777" w:rsidR="00B42833" w:rsidRDefault="00B42833" w:rsidP="007C6741">
            <w:pPr>
              <w:pStyle w:val="Normalny-sekcjapierwsza"/>
            </w:pPr>
            <w:r>
              <w:t>name</w:t>
            </w:r>
          </w:p>
        </w:tc>
        <w:tc>
          <w:tcPr>
            <w:tcW w:w="2552" w:type="dxa"/>
            <w:tcMar>
              <w:top w:w="28" w:type="dxa"/>
              <w:bottom w:w="28" w:type="dxa"/>
            </w:tcMar>
          </w:tcPr>
          <w:p w14:paraId="37E4858C" w14:textId="77777777" w:rsidR="00B42833" w:rsidRDefault="00B42833" w:rsidP="007C6741">
            <w:pPr>
              <w:pStyle w:val="Normalny-sekcjapierwsza"/>
            </w:pPr>
            <w:r w:rsidRPr="00CE0122">
              <w:t>Ciąg znaków (max 255)</w:t>
            </w:r>
          </w:p>
        </w:tc>
        <w:tc>
          <w:tcPr>
            <w:tcW w:w="5048" w:type="dxa"/>
            <w:tcMar>
              <w:top w:w="28" w:type="dxa"/>
              <w:bottom w:w="28" w:type="dxa"/>
            </w:tcMar>
          </w:tcPr>
          <w:p w14:paraId="54E42ACB" w14:textId="77777777" w:rsidR="00B42833" w:rsidRDefault="00B42833" w:rsidP="007C6741">
            <w:pPr>
              <w:pStyle w:val="Normalny-sekcjapierwsza"/>
            </w:pPr>
            <w:r>
              <w:t>Nazwa miejsca</w:t>
            </w:r>
          </w:p>
        </w:tc>
      </w:tr>
      <w:tr w:rsidR="00B42833" w14:paraId="4E16155B" w14:textId="77777777" w:rsidTr="007C6741">
        <w:tc>
          <w:tcPr>
            <w:tcW w:w="1951" w:type="dxa"/>
            <w:tcMar>
              <w:top w:w="28" w:type="dxa"/>
              <w:bottom w:w="28" w:type="dxa"/>
            </w:tcMar>
          </w:tcPr>
          <w:p w14:paraId="570C6DFB" w14:textId="77777777" w:rsidR="00B42833" w:rsidRDefault="00B42833" w:rsidP="007C6741">
            <w:pPr>
              <w:pStyle w:val="Normalny-sekcjapierwsza"/>
            </w:pPr>
            <w:r>
              <w:t>description</w:t>
            </w:r>
          </w:p>
        </w:tc>
        <w:tc>
          <w:tcPr>
            <w:tcW w:w="2552" w:type="dxa"/>
            <w:tcMar>
              <w:top w:w="28" w:type="dxa"/>
              <w:bottom w:w="28" w:type="dxa"/>
            </w:tcMar>
          </w:tcPr>
          <w:p w14:paraId="12E41DE3" w14:textId="77777777" w:rsidR="00B42833" w:rsidRDefault="00B42833" w:rsidP="007C6741">
            <w:pPr>
              <w:pStyle w:val="Normalny-sekcjapierwsza"/>
            </w:pPr>
            <w:r w:rsidRPr="00CE0122">
              <w:t>Ciąg znaków</w:t>
            </w:r>
          </w:p>
        </w:tc>
        <w:tc>
          <w:tcPr>
            <w:tcW w:w="5048" w:type="dxa"/>
            <w:tcMar>
              <w:top w:w="28" w:type="dxa"/>
              <w:bottom w:w="28" w:type="dxa"/>
            </w:tcMar>
          </w:tcPr>
          <w:p w14:paraId="545B4FED" w14:textId="77777777" w:rsidR="00B42833" w:rsidRDefault="00B42833" w:rsidP="007C6741">
            <w:pPr>
              <w:pStyle w:val="Normalny-sekcjapierwsza"/>
            </w:pPr>
            <w:r>
              <w:t>Opis miejsca</w:t>
            </w:r>
          </w:p>
        </w:tc>
      </w:tr>
      <w:tr w:rsidR="00B42833" w14:paraId="5E3A5568" w14:textId="77777777" w:rsidTr="007C6741">
        <w:tc>
          <w:tcPr>
            <w:tcW w:w="1951" w:type="dxa"/>
            <w:tcMar>
              <w:top w:w="28" w:type="dxa"/>
              <w:bottom w:w="28" w:type="dxa"/>
            </w:tcMar>
          </w:tcPr>
          <w:p w14:paraId="403E313B" w14:textId="77777777" w:rsidR="00B42833" w:rsidRDefault="00B42833" w:rsidP="007C6741">
            <w:pPr>
              <w:pStyle w:val="Normalny-sekcjapierwsza"/>
            </w:pPr>
            <w:r>
              <w:t>address</w:t>
            </w:r>
          </w:p>
        </w:tc>
        <w:tc>
          <w:tcPr>
            <w:tcW w:w="2552" w:type="dxa"/>
            <w:tcMar>
              <w:top w:w="28" w:type="dxa"/>
              <w:bottom w:w="28" w:type="dxa"/>
            </w:tcMar>
          </w:tcPr>
          <w:p w14:paraId="2CF370DD" w14:textId="77777777" w:rsidR="00B42833" w:rsidRDefault="00B42833" w:rsidP="007C6741">
            <w:pPr>
              <w:pStyle w:val="Normalny-sekcjapierwsza"/>
            </w:pPr>
            <w:r w:rsidRPr="00CE0122">
              <w:t>Ciąg znaków (max 255)</w:t>
            </w:r>
          </w:p>
        </w:tc>
        <w:tc>
          <w:tcPr>
            <w:tcW w:w="5048" w:type="dxa"/>
            <w:tcMar>
              <w:top w:w="28" w:type="dxa"/>
              <w:bottom w:w="28" w:type="dxa"/>
            </w:tcMar>
          </w:tcPr>
          <w:p w14:paraId="123D8C41" w14:textId="77777777" w:rsidR="00B42833" w:rsidRDefault="00B42833" w:rsidP="007C6741">
            <w:pPr>
              <w:pStyle w:val="Normalny-sekcjapierwsza"/>
            </w:pPr>
            <w:r>
              <w:t>Adres miejsca, czyli ulica z numerem domu</w:t>
            </w:r>
          </w:p>
        </w:tc>
      </w:tr>
      <w:tr w:rsidR="00B42833" w14:paraId="390EE16F" w14:textId="77777777" w:rsidTr="007C6741">
        <w:tc>
          <w:tcPr>
            <w:tcW w:w="1951" w:type="dxa"/>
            <w:tcMar>
              <w:top w:w="28" w:type="dxa"/>
              <w:bottom w:w="28" w:type="dxa"/>
            </w:tcMar>
          </w:tcPr>
          <w:p w14:paraId="7EEB4EAB" w14:textId="77777777" w:rsidR="00B42833" w:rsidRDefault="00B42833" w:rsidP="007C6741">
            <w:pPr>
              <w:pStyle w:val="Normalny-sekcjapierwsza"/>
            </w:pPr>
            <w:r>
              <w:t>pointX</w:t>
            </w:r>
          </w:p>
        </w:tc>
        <w:tc>
          <w:tcPr>
            <w:tcW w:w="2552" w:type="dxa"/>
            <w:tcMar>
              <w:top w:w="28" w:type="dxa"/>
              <w:bottom w:w="28" w:type="dxa"/>
            </w:tcMar>
          </w:tcPr>
          <w:p w14:paraId="2435F8CC" w14:textId="77777777" w:rsidR="00B42833" w:rsidRDefault="00B42833" w:rsidP="007C6741">
            <w:pPr>
              <w:pStyle w:val="Normalny-sekcjapierwsza"/>
            </w:pPr>
            <w:r w:rsidRPr="00CE0122">
              <w:t>Liczba zmiennoprzecinkowa</w:t>
            </w:r>
          </w:p>
        </w:tc>
        <w:tc>
          <w:tcPr>
            <w:tcW w:w="5048" w:type="dxa"/>
            <w:tcMar>
              <w:top w:w="28" w:type="dxa"/>
              <w:bottom w:w="28" w:type="dxa"/>
            </w:tcMar>
          </w:tcPr>
          <w:p w14:paraId="45967B8E" w14:textId="77777777" w:rsidR="00B42833" w:rsidRDefault="00B42833" w:rsidP="007C6741">
            <w:pPr>
              <w:pStyle w:val="Normalny-sekcjapierwsza"/>
            </w:pPr>
            <w:r>
              <w:t>Długość geograficzna, w której znajduje się miejsce</w:t>
            </w:r>
          </w:p>
        </w:tc>
      </w:tr>
      <w:tr w:rsidR="00B42833" w14:paraId="08074B87" w14:textId="77777777" w:rsidTr="007C6741">
        <w:tc>
          <w:tcPr>
            <w:tcW w:w="1951" w:type="dxa"/>
            <w:tcMar>
              <w:top w:w="28" w:type="dxa"/>
              <w:bottom w:w="28" w:type="dxa"/>
            </w:tcMar>
          </w:tcPr>
          <w:p w14:paraId="0AEB39EB" w14:textId="77777777" w:rsidR="00B42833" w:rsidRDefault="00B42833" w:rsidP="007C6741">
            <w:pPr>
              <w:pStyle w:val="Normalny-sekcjapierwsza"/>
            </w:pPr>
            <w:r>
              <w:t>pointY</w:t>
            </w:r>
          </w:p>
        </w:tc>
        <w:tc>
          <w:tcPr>
            <w:tcW w:w="2552" w:type="dxa"/>
            <w:tcMar>
              <w:top w:w="28" w:type="dxa"/>
              <w:bottom w:w="28" w:type="dxa"/>
            </w:tcMar>
          </w:tcPr>
          <w:p w14:paraId="7D1990A2" w14:textId="77777777" w:rsidR="00B42833" w:rsidRDefault="00B42833" w:rsidP="007C6741">
            <w:pPr>
              <w:pStyle w:val="Normalny-sekcjapierwsza"/>
            </w:pPr>
            <w:r w:rsidRPr="00CE0122">
              <w:t>Liczba zmiennoprzecinkowa</w:t>
            </w:r>
          </w:p>
        </w:tc>
        <w:tc>
          <w:tcPr>
            <w:tcW w:w="5048" w:type="dxa"/>
            <w:tcMar>
              <w:top w:w="28" w:type="dxa"/>
              <w:bottom w:w="28" w:type="dxa"/>
            </w:tcMar>
          </w:tcPr>
          <w:p w14:paraId="58CE93C1" w14:textId="77777777" w:rsidR="00B42833" w:rsidRDefault="00B42833" w:rsidP="007C6741">
            <w:pPr>
              <w:pStyle w:val="Normalny-sekcjapierwsza"/>
            </w:pPr>
            <w:r>
              <w:t>Szerokość geograficzna, w której znajduje się miejsce</w:t>
            </w:r>
          </w:p>
        </w:tc>
      </w:tr>
      <w:tr w:rsidR="00B42833" w14:paraId="1A1D6C74" w14:textId="77777777" w:rsidTr="007C6741">
        <w:tc>
          <w:tcPr>
            <w:tcW w:w="1951" w:type="dxa"/>
            <w:tcMar>
              <w:top w:w="28" w:type="dxa"/>
              <w:bottom w:w="28" w:type="dxa"/>
            </w:tcMar>
          </w:tcPr>
          <w:p w14:paraId="1AE9298D" w14:textId="77777777" w:rsidR="00B42833" w:rsidRDefault="00B42833" w:rsidP="007C6741">
            <w:pPr>
              <w:pStyle w:val="Normalny-sekcjapierwsza"/>
            </w:pPr>
            <w:r>
              <w:t>email</w:t>
            </w:r>
          </w:p>
        </w:tc>
        <w:tc>
          <w:tcPr>
            <w:tcW w:w="2552" w:type="dxa"/>
            <w:tcMar>
              <w:top w:w="28" w:type="dxa"/>
              <w:bottom w:w="28" w:type="dxa"/>
            </w:tcMar>
          </w:tcPr>
          <w:p w14:paraId="7DEBBFD7" w14:textId="77777777" w:rsidR="00B42833" w:rsidRDefault="00B42833" w:rsidP="007C6741">
            <w:pPr>
              <w:pStyle w:val="Normalny-sekcjapierwsza"/>
            </w:pPr>
            <w:r w:rsidRPr="00CE0122">
              <w:t>Ciąg znaków (max 255)</w:t>
            </w:r>
          </w:p>
        </w:tc>
        <w:tc>
          <w:tcPr>
            <w:tcW w:w="5048" w:type="dxa"/>
            <w:tcMar>
              <w:top w:w="28" w:type="dxa"/>
              <w:bottom w:w="28" w:type="dxa"/>
            </w:tcMar>
          </w:tcPr>
          <w:p w14:paraId="582B8F18" w14:textId="77777777" w:rsidR="00B42833" w:rsidRDefault="00B42833" w:rsidP="007C6741">
            <w:pPr>
              <w:pStyle w:val="Normalny-sekcjapierwsza"/>
            </w:pPr>
            <w:r>
              <w:t>E-mail kontaktowy podany w opisie atrakcji</w:t>
            </w:r>
          </w:p>
        </w:tc>
      </w:tr>
      <w:tr w:rsidR="00B42833" w14:paraId="09610744" w14:textId="77777777" w:rsidTr="007C6741">
        <w:tc>
          <w:tcPr>
            <w:tcW w:w="1951" w:type="dxa"/>
            <w:tcMar>
              <w:top w:w="28" w:type="dxa"/>
              <w:bottom w:w="28" w:type="dxa"/>
            </w:tcMar>
          </w:tcPr>
          <w:p w14:paraId="75D664B8" w14:textId="77777777" w:rsidR="00B42833" w:rsidRDefault="00B42833" w:rsidP="007C6741">
            <w:pPr>
              <w:pStyle w:val="Normalny-sekcjapierwsza"/>
            </w:pPr>
            <w:r>
              <w:t>phone</w:t>
            </w:r>
          </w:p>
        </w:tc>
        <w:tc>
          <w:tcPr>
            <w:tcW w:w="2552" w:type="dxa"/>
            <w:tcMar>
              <w:top w:w="28" w:type="dxa"/>
              <w:bottom w:w="28" w:type="dxa"/>
            </w:tcMar>
          </w:tcPr>
          <w:p w14:paraId="3CE2EB18" w14:textId="77777777" w:rsidR="00B42833" w:rsidRDefault="00B42833" w:rsidP="007C6741">
            <w:pPr>
              <w:pStyle w:val="Normalny-sekcjapierwsza"/>
            </w:pPr>
            <w:r w:rsidRPr="00CE0122">
              <w:t>Ciąg znaków (max 255)</w:t>
            </w:r>
          </w:p>
        </w:tc>
        <w:tc>
          <w:tcPr>
            <w:tcW w:w="5048" w:type="dxa"/>
            <w:tcMar>
              <w:top w:w="28" w:type="dxa"/>
              <w:bottom w:w="28" w:type="dxa"/>
            </w:tcMar>
          </w:tcPr>
          <w:p w14:paraId="6861C21F" w14:textId="77777777" w:rsidR="00B42833" w:rsidRDefault="00B42833" w:rsidP="007C6741">
            <w:pPr>
              <w:pStyle w:val="Normalny-sekcjapierwsza"/>
            </w:pPr>
            <w:r>
              <w:t>Telefon kontaktowy podany w opisie atrakcji</w:t>
            </w:r>
          </w:p>
        </w:tc>
      </w:tr>
      <w:tr w:rsidR="00B42833" w14:paraId="51B823AA" w14:textId="77777777" w:rsidTr="007C6741">
        <w:tc>
          <w:tcPr>
            <w:tcW w:w="1951" w:type="dxa"/>
            <w:tcMar>
              <w:top w:w="28" w:type="dxa"/>
              <w:bottom w:w="28" w:type="dxa"/>
            </w:tcMar>
          </w:tcPr>
          <w:p w14:paraId="6A6073AC" w14:textId="77777777" w:rsidR="00B42833" w:rsidRDefault="00B42833" w:rsidP="007C6741">
            <w:pPr>
              <w:pStyle w:val="Normalny-sekcjapierwsza"/>
            </w:pPr>
            <w:r>
              <w:t>website</w:t>
            </w:r>
          </w:p>
        </w:tc>
        <w:tc>
          <w:tcPr>
            <w:tcW w:w="2552" w:type="dxa"/>
            <w:tcMar>
              <w:top w:w="28" w:type="dxa"/>
              <w:bottom w:w="28" w:type="dxa"/>
            </w:tcMar>
          </w:tcPr>
          <w:p w14:paraId="114281A0" w14:textId="77777777" w:rsidR="00B42833" w:rsidRDefault="00B42833" w:rsidP="007C6741">
            <w:pPr>
              <w:pStyle w:val="Normalny-sekcjapierwsza"/>
            </w:pPr>
            <w:r w:rsidRPr="00CE0122">
              <w:t>Ciąg znaków (max 255)</w:t>
            </w:r>
          </w:p>
        </w:tc>
        <w:tc>
          <w:tcPr>
            <w:tcW w:w="5048" w:type="dxa"/>
            <w:tcMar>
              <w:top w:w="28" w:type="dxa"/>
              <w:bottom w:w="28" w:type="dxa"/>
            </w:tcMar>
          </w:tcPr>
          <w:p w14:paraId="3F739F6E" w14:textId="77777777" w:rsidR="00B42833" w:rsidRDefault="00B42833" w:rsidP="007C6741">
            <w:pPr>
              <w:pStyle w:val="Normalny-sekcjapierwsza"/>
            </w:pPr>
            <w:r>
              <w:t>Strona internetowa obiektu lub właściciela obiektu</w:t>
            </w:r>
          </w:p>
        </w:tc>
      </w:tr>
      <w:tr w:rsidR="00B42833" w14:paraId="62D50590" w14:textId="77777777" w:rsidTr="007C6741">
        <w:tc>
          <w:tcPr>
            <w:tcW w:w="1951" w:type="dxa"/>
            <w:tcMar>
              <w:top w:w="28" w:type="dxa"/>
              <w:bottom w:w="28" w:type="dxa"/>
            </w:tcMar>
          </w:tcPr>
          <w:p w14:paraId="203D0F65" w14:textId="77777777" w:rsidR="00B42833" w:rsidRDefault="00B42833" w:rsidP="007C6741">
            <w:pPr>
              <w:pStyle w:val="Normalny-sekcjapierwsza"/>
            </w:pPr>
            <w:r>
              <w:t>town</w:t>
            </w:r>
          </w:p>
        </w:tc>
        <w:tc>
          <w:tcPr>
            <w:tcW w:w="2552" w:type="dxa"/>
            <w:tcMar>
              <w:top w:w="28" w:type="dxa"/>
              <w:bottom w:w="28" w:type="dxa"/>
            </w:tcMar>
          </w:tcPr>
          <w:p w14:paraId="618458FA" w14:textId="77777777" w:rsidR="00B42833" w:rsidRDefault="00B42833" w:rsidP="007C6741">
            <w:pPr>
              <w:pStyle w:val="Normalny-sekcjapierwsza"/>
            </w:pPr>
            <w:r w:rsidRPr="00CE0122">
              <w:t>Ciąg znaków (max 255)</w:t>
            </w:r>
          </w:p>
        </w:tc>
        <w:tc>
          <w:tcPr>
            <w:tcW w:w="5048" w:type="dxa"/>
            <w:tcMar>
              <w:top w:w="28" w:type="dxa"/>
              <w:bottom w:w="28" w:type="dxa"/>
            </w:tcMar>
          </w:tcPr>
          <w:p w14:paraId="2D564D02" w14:textId="77777777" w:rsidR="00B42833" w:rsidRDefault="00B42833" w:rsidP="007C6741">
            <w:pPr>
              <w:pStyle w:val="Normalny-sekcjapierwsza"/>
            </w:pPr>
            <w:r>
              <w:t>Miasto, w którym znajduje się miejsce</w:t>
            </w:r>
          </w:p>
        </w:tc>
      </w:tr>
    </w:tbl>
    <w:p w14:paraId="21435C3A" w14:textId="77777777" w:rsidR="00B42833" w:rsidRDefault="00B42833" w:rsidP="00B42833">
      <w:pPr>
        <w:rPr>
          <w:rStyle w:val="OdsyaczZnak"/>
        </w:rPr>
      </w:pPr>
    </w:p>
    <w:p w14:paraId="3035DAAA" w14:textId="77777777" w:rsidR="00B42833" w:rsidRDefault="009822CA" w:rsidP="009F5055">
      <w:pPr>
        <w:pStyle w:val="Zwykyakapit"/>
      </w:pPr>
      <w:r>
        <w:fldChar w:fldCharType="begin"/>
      </w:r>
      <w:r>
        <w:instrText xml:space="preserve"> REF _Ref437126945 \h  \* MERGEFORMAT </w:instrText>
      </w:r>
      <w:r>
        <w:fldChar w:fldCharType="separate"/>
      </w:r>
      <w:r w:rsidR="002A16C7" w:rsidRPr="00E47743">
        <w:rPr>
          <w:rStyle w:val="OdsyaczZnak"/>
        </w:rPr>
        <w:t xml:space="preserve">Tabela 5.1.  </w:t>
      </w:r>
      <w:r w:rsidR="002A16C7">
        <w:t>Zbiór encji Place</w:t>
      </w:r>
      <w:r>
        <w:fldChar w:fldCharType="end"/>
      </w:r>
      <w:r w:rsidR="00B42833">
        <w:t xml:space="preserve">opisuje zbiór encji </w:t>
      </w:r>
      <w:r w:rsidR="00B42833" w:rsidRPr="002B4B7A">
        <w:rPr>
          <w:i/>
        </w:rPr>
        <w:t>Place</w:t>
      </w:r>
      <w:r w:rsidR="00B42833">
        <w:t>, które są c</w:t>
      </w:r>
      <w:r w:rsidR="00B42833" w:rsidRPr="00CE0122">
        <w:t>entralny</w:t>
      </w:r>
      <w:r w:rsidR="002B4B7A">
        <w:t>m</w:t>
      </w:r>
      <w:r w:rsidR="00B42833" w:rsidRPr="00CE0122">
        <w:t xml:space="preserve"> punkt</w:t>
      </w:r>
      <w:r w:rsidR="00B42833">
        <w:t>em aplikacji. Reprezentują</w:t>
      </w:r>
      <w:r w:rsidR="00B42833" w:rsidRPr="00CE0122">
        <w:t xml:space="preserve"> informacje o miejscu, które stanowi wartość turystyczną.</w:t>
      </w:r>
    </w:p>
    <w:p w14:paraId="1D126B13" w14:textId="77777777" w:rsidR="00B42833" w:rsidRDefault="00B42833" w:rsidP="00B42833">
      <w:pPr>
        <w:pStyle w:val="Nagwektabeli"/>
      </w:pPr>
      <w:bookmarkStart w:id="217" w:name="_Ref437127099"/>
      <w:bookmarkStart w:id="218" w:name="_Toc437271176"/>
      <w:r w:rsidRPr="008D41F4">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2</w:t>
      </w:r>
      <w:r w:rsidR="00C65655">
        <w:rPr>
          <w:b/>
        </w:rPr>
        <w:fldChar w:fldCharType="end"/>
      </w:r>
      <w:bookmarkEnd w:id="217"/>
      <w:r w:rsidRPr="008D41F4">
        <w:rPr>
          <w:b/>
        </w:rPr>
        <w:t>.</w:t>
      </w:r>
      <w:r>
        <w:t xml:space="preserve"> Zbiór encji Status</w:t>
      </w:r>
      <w:bookmarkEnd w:id="218"/>
    </w:p>
    <w:tbl>
      <w:tblPr>
        <w:tblStyle w:val="Tabela-Siatka"/>
        <w:tblW w:w="0" w:type="auto"/>
        <w:tblLook w:val="04A0" w:firstRow="1" w:lastRow="0" w:firstColumn="1" w:lastColumn="0" w:noHBand="0" w:noVBand="1"/>
      </w:tblPr>
      <w:tblGrid>
        <w:gridCol w:w="1799"/>
        <w:gridCol w:w="2356"/>
        <w:gridCol w:w="4563"/>
      </w:tblGrid>
      <w:tr w:rsidR="00B42833" w14:paraId="7D6A1EFC" w14:textId="77777777" w:rsidTr="007C6741">
        <w:trPr>
          <w:tblHeader/>
        </w:trPr>
        <w:tc>
          <w:tcPr>
            <w:tcW w:w="1951" w:type="dxa"/>
            <w:tcMar>
              <w:top w:w="28" w:type="dxa"/>
              <w:bottom w:w="28" w:type="dxa"/>
            </w:tcMar>
          </w:tcPr>
          <w:p w14:paraId="66A27E08" w14:textId="77777777" w:rsidR="00B42833" w:rsidRPr="008D41F4" w:rsidRDefault="00B42833" w:rsidP="007C6741">
            <w:pPr>
              <w:pStyle w:val="Normalny-sekcjapierwsza"/>
              <w:rPr>
                <w:b/>
              </w:rPr>
            </w:pPr>
            <w:r w:rsidRPr="008D41F4">
              <w:rPr>
                <w:b/>
              </w:rPr>
              <w:t>Nazwa</w:t>
            </w:r>
          </w:p>
        </w:tc>
        <w:tc>
          <w:tcPr>
            <w:tcW w:w="2552" w:type="dxa"/>
            <w:tcMar>
              <w:top w:w="28" w:type="dxa"/>
              <w:bottom w:w="28" w:type="dxa"/>
            </w:tcMar>
          </w:tcPr>
          <w:p w14:paraId="02C9F9B6" w14:textId="77777777" w:rsidR="00B42833" w:rsidRPr="008D41F4" w:rsidRDefault="00B42833" w:rsidP="007C6741">
            <w:pPr>
              <w:pStyle w:val="Normalny-sekcjapierwsza"/>
              <w:rPr>
                <w:b/>
              </w:rPr>
            </w:pPr>
            <w:r w:rsidRPr="008D41F4">
              <w:rPr>
                <w:b/>
              </w:rPr>
              <w:t>Typ / dziedzina</w:t>
            </w:r>
          </w:p>
        </w:tc>
        <w:tc>
          <w:tcPr>
            <w:tcW w:w="5048" w:type="dxa"/>
            <w:tcMar>
              <w:top w:w="28" w:type="dxa"/>
              <w:bottom w:w="28" w:type="dxa"/>
            </w:tcMar>
          </w:tcPr>
          <w:p w14:paraId="197D77D0" w14:textId="77777777" w:rsidR="00B42833" w:rsidRPr="008D41F4" w:rsidRDefault="00B42833" w:rsidP="007C6741">
            <w:pPr>
              <w:pStyle w:val="Normalny-sekcjapierwsza"/>
              <w:rPr>
                <w:b/>
              </w:rPr>
            </w:pPr>
            <w:r w:rsidRPr="008D41F4">
              <w:rPr>
                <w:b/>
              </w:rPr>
              <w:t>Opis</w:t>
            </w:r>
          </w:p>
        </w:tc>
      </w:tr>
      <w:tr w:rsidR="00B42833" w14:paraId="02F2953B" w14:textId="77777777" w:rsidTr="007C6741">
        <w:tc>
          <w:tcPr>
            <w:tcW w:w="1951" w:type="dxa"/>
            <w:tcMar>
              <w:top w:w="28" w:type="dxa"/>
              <w:bottom w:w="28" w:type="dxa"/>
            </w:tcMar>
          </w:tcPr>
          <w:p w14:paraId="6B3391C5" w14:textId="77777777" w:rsidR="00B42833" w:rsidRDefault="00B42833" w:rsidP="007C6741">
            <w:pPr>
              <w:pStyle w:val="Normalny-sekcjapierwsza"/>
            </w:pPr>
            <w:r>
              <w:t>id</w:t>
            </w:r>
          </w:p>
        </w:tc>
        <w:tc>
          <w:tcPr>
            <w:tcW w:w="2552" w:type="dxa"/>
            <w:tcMar>
              <w:top w:w="28" w:type="dxa"/>
              <w:bottom w:w="28" w:type="dxa"/>
            </w:tcMar>
          </w:tcPr>
          <w:p w14:paraId="346C25E2" w14:textId="77777777" w:rsidR="00B42833" w:rsidRDefault="00B42833" w:rsidP="007C6741">
            <w:pPr>
              <w:pStyle w:val="Normalny-sekcjapierwsza"/>
            </w:pPr>
            <w:r w:rsidRPr="00CE0122">
              <w:t>Liczba naturalna</w:t>
            </w:r>
          </w:p>
        </w:tc>
        <w:tc>
          <w:tcPr>
            <w:tcW w:w="5048" w:type="dxa"/>
            <w:tcMar>
              <w:top w:w="28" w:type="dxa"/>
              <w:bottom w:w="28" w:type="dxa"/>
            </w:tcMar>
          </w:tcPr>
          <w:p w14:paraId="33F6178F" w14:textId="77777777" w:rsidR="00B42833" w:rsidRDefault="00B42833" w:rsidP="007C6741">
            <w:pPr>
              <w:pStyle w:val="Normalny-sekcjapierwsza"/>
            </w:pPr>
            <w:r>
              <w:t>Klucz sztuczny</w:t>
            </w:r>
          </w:p>
        </w:tc>
      </w:tr>
      <w:tr w:rsidR="00B42833" w14:paraId="29E4AE1F" w14:textId="77777777" w:rsidTr="007C6741">
        <w:tc>
          <w:tcPr>
            <w:tcW w:w="1951" w:type="dxa"/>
            <w:tcMar>
              <w:top w:w="28" w:type="dxa"/>
              <w:bottom w:w="28" w:type="dxa"/>
            </w:tcMar>
          </w:tcPr>
          <w:p w14:paraId="2F53A877" w14:textId="77777777" w:rsidR="00B42833" w:rsidRDefault="00B42833" w:rsidP="007C6741">
            <w:pPr>
              <w:pStyle w:val="Normalny-sekcjapierwsza"/>
            </w:pPr>
            <w:r>
              <w:t>label</w:t>
            </w:r>
          </w:p>
        </w:tc>
        <w:tc>
          <w:tcPr>
            <w:tcW w:w="2552" w:type="dxa"/>
            <w:tcMar>
              <w:top w:w="28" w:type="dxa"/>
              <w:bottom w:w="28" w:type="dxa"/>
            </w:tcMar>
          </w:tcPr>
          <w:p w14:paraId="3772A145" w14:textId="77777777" w:rsidR="00B42833" w:rsidRDefault="00B42833" w:rsidP="007C6741">
            <w:pPr>
              <w:pStyle w:val="Normalny-sekcjapierwsza"/>
            </w:pPr>
            <w:r w:rsidRPr="00CE0122">
              <w:t>Ciąg znaków (max 255)</w:t>
            </w:r>
          </w:p>
        </w:tc>
        <w:tc>
          <w:tcPr>
            <w:tcW w:w="5048" w:type="dxa"/>
            <w:tcMar>
              <w:top w:w="28" w:type="dxa"/>
              <w:bottom w:w="28" w:type="dxa"/>
            </w:tcMar>
          </w:tcPr>
          <w:p w14:paraId="43A19BD9" w14:textId="77777777" w:rsidR="00B42833" w:rsidRDefault="00B42833" w:rsidP="007C6741">
            <w:pPr>
              <w:pStyle w:val="Normalny-sekcjapierwsza"/>
            </w:pPr>
            <w:r w:rsidRPr="00CE0122">
              <w:t>Reprezentacja słowna statusu</w:t>
            </w:r>
          </w:p>
        </w:tc>
      </w:tr>
    </w:tbl>
    <w:p w14:paraId="44F8B061" w14:textId="77777777" w:rsidR="00B42833" w:rsidRDefault="00B42833" w:rsidP="00B42833"/>
    <w:p w14:paraId="13936045" w14:textId="77777777" w:rsidR="00B42833" w:rsidRDefault="009822CA" w:rsidP="009F5055">
      <w:pPr>
        <w:pStyle w:val="Zwykyakapit"/>
      </w:pPr>
      <w:r>
        <w:fldChar w:fldCharType="begin"/>
      </w:r>
      <w:r>
        <w:instrText xml:space="preserve"> REF _Ref437127099 \h  \* MERGEFORMAT </w:instrText>
      </w:r>
      <w:r>
        <w:fldChar w:fldCharType="separate"/>
      </w:r>
      <w:r w:rsidR="002A16C7" w:rsidRPr="00E47743">
        <w:rPr>
          <w:rStyle w:val="OdsyaczZnak"/>
        </w:rPr>
        <w:t>Tabela 5.2</w:t>
      </w:r>
      <w:r>
        <w:fldChar w:fldCharType="end"/>
      </w:r>
      <w:r w:rsidR="00B42833" w:rsidRPr="00822E66">
        <w:rPr>
          <w:rStyle w:val="OdsyaczZnak"/>
        </w:rPr>
        <w:t>.</w:t>
      </w:r>
      <w:r w:rsidR="00D53FFC">
        <w:t xml:space="preserve"> O</w:t>
      </w:r>
      <w:r w:rsidR="00B42833">
        <w:t xml:space="preserve">pisuje zbiór encji </w:t>
      </w:r>
      <w:r w:rsidR="00B42833" w:rsidRPr="002B4B7A">
        <w:rPr>
          <w:i/>
        </w:rPr>
        <w:t>Status</w:t>
      </w:r>
      <w:r w:rsidR="00B42833">
        <w:t>. Jest to t</w:t>
      </w:r>
      <w:r w:rsidR="00B42833" w:rsidRPr="00CE0122">
        <w:t xml:space="preserve">yp wyliczeniowy o wartościach </w:t>
      </w:r>
      <w:r w:rsidR="00B42833" w:rsidRPr="00CE0122">
        <w:rPr>
          <w:i/>
        </w:rPr>
        <w:t>APPROVED</w:t>
      </w:r>
      <w:r w:rsidR="00B42833" w:rsidRPr="00CE0122">
        <w:t xml:space="preserve"> - zaakceptowano, </w:t>
      </w:r>
      <w:r w:rsidR="00B42833" w:rsidRPr="00CE0122">
        <w:rPr>
          <w:i/>
        </w:rPr>
        <w:t>PENDING</w:t>
      </w:r>
      <w:r w:rsidR="00B42833" w:rsidRPr="00CE0122">
        <w:t xml:space="preserve"> - oczekiwanie i </w:t>
      </w:r>
      <w:r w:rsidR="00B42833" w:rsidRPr="00CE0122">
        <w:rPr>
          <w:i/>
        </w:rPr>
        <w:t>REJECTED</w:t>
      </w:r>
      <w:r w:rsidR="00B42833" w:rsidRPr="00CE0122">
        <w:t xml:space="preserve"> </w:t>
      </w:r>
      <w:r w:rsidR="00B42833">
        <w:t>–</w:t>
      </w:r>
      <w:r w:rsidR="00B42833" w:rsidRPr="00CE0122">
        <w:t xml:space="preserve"> odrzucono</w:t>
      </w:r>
      <w:r w:rsidR="00B42833">
        <w:t>.</w:t>
      </w:r>
    </w:p>
    <w:p w14:paraId="17E0E12E" w14:textId="77777777" w:rsidR="00B42833" w:rsidRDefault="00B42833" w:rsidP="00B42833">
      <w:pPr>
        <w:pStyle w:val="Nagwektabeli"/>
      </w:pPr>
      <w:bookmarkStart w:id="219" w:name="_Ref437127140"/>
      <w:bookmarkStart w:id="220" w:name="_Toc437271177"/>
      <w:r w:rsidRPr="008D41F4">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3</w:t>
      </w:r>
      <w:r w:rsidR="00C65655">
        <w:rPr>
          <w:b/>
        </w:rPr>
        <w:fldChar w:fldCharType="end"/>
      </w:r>
      <w:bookmarkEnd w:id="219"/>
      <w:r w:rsidRPr="008D41F4">
        <w:rPr>
          <w:b/>
        </w:rPr>
        <w:t>.</w:t>
      </w:r>
      <w:r>
        <w:t xml:space="preserve"> Zbiór encji Pricing</w:t>
      </w:r>
      <w:bookmarkEnd w:id="220"/>
    </w:p>
    <w:tbl>
      <w:tblPr>
        <w:tblStyle w:val="Tabela-Siatka"/>
        <w:tblW w:w="0" w:type="auto"/>
        <w:tblLook w:val="04A0" w:firstRow="1" w:lastRow="0" w:firstColumn="1" w:lastColumn="0" w:noHBand="0" w:noVBand="1"/>
      </w:tblPr>
      <w:tblGrid>
        <w:gridCol w:w="1848"/>
        <w:gridCol w:w="2358"/>
        <w:gridCol w:w="4512"/>
      </w:tblGrid>
      <w:tr w:rsidR="00B42833" w14:paraId="7FA88E20" w14:textId="77777777" w:rsidTr="007C6741">
        <w:trPr>
          <w:tblHeader/>
        </w:trPr>
        <w:tc>
          <w:tcPr>
            <w:tcW w:w="1951" w:type="dxa"/>
            <w:tcMar>
              <w:top w:w="28" w:type="dxa"/>
              <w:bottom w:w="28" w:type="dxa"/>
            </w:tcMar>
          </w:tcPr>
          <w:p w14:paraId="292B5856" w14:textId="77777777" w:rsidR="00B42833" w:rsidRPr="008D41F4" w:rsidRDefault="00B42833" w:rsidP="007C6741">
            <w:pPr>
              <w:pStyle w:val="Normalny-sekcjapierwsza"/>
              <w:rPr>
                <w:b/>
              </w:rPr>
            </w:pPr>
            <w:r w:rsidRPr="008D41F4">
              <w:rPr>
                <w:b/>
              </w:rPr>
              <w:t>Nazwa</w:t>
            </w:r>
          </w:p>
        </w:tc>
        <w:tc>
          <w:tcPr>
            <w:tcW w:w="2552" w:type="dxa"/>
            <w:tcMar>
              <w:top w:w="28" w:type="dxa"/>
              <w:bottom w:w="28" w:type="dxa"/>
            </w:tcMar>
          </w:tcPr>
          <w:p w14:paraId="7EE89EAD" w14:textId="77777777" w:rsidR="00B42833" w:rsidRPr="008D41F4" w:rsidRDefault="00B42833" w:rsidP="007C6741">
            <w:pPr>
              <w:pStyle w:val="Normalny-sekcjapierwsza"/>
              <w:rPr>
                <w:b/>
              </w:rPr>
            </w:pPr>
            <w:r w:rsidRPr="008D41F4">
              <w:rPr>
                <w:b/>
              </w:rPr>
              <w:t>Typ / dziedzina</w:t>
            </w:r>
          </w:p>
        </w:tc>
        <w:tc>
          <w:tcPr>
            <w:tcW w:w="5048" w:type="dxa"/>
            <w:tcMar>
              <w:top w:w="28" w:type="dxa"/>
              <w:bottom w:w="28" w:type="dxa"/>
            </w:tcMar>
          </w:tcPr>
          <w:p w14:paraId="3D1C3EF8" w14:textId="77777777" w:rsidR="00B42833" w:rsidRPr="008D41F4" w:rsidRDefault="00B42833" w:rsidP="007C6741">
            <w:pPr>
              <w:pStyle w:val="Normalny-sekcjapierwsza"/>
              <w:rPr>
                <w:b/>
              </w:rPr>
            </w:pPr>
            <w:r w:rsidRPr="008D41F4">
              <w:rPr>
                <w:b/>
              </w:rPr>
              <w:t>Opis</w:t>
            </w:r>
          </w:p>
        </w:tc>
      </w:tr>
      <w:tr w:rsidR="00B42833" w14:paraId="158812A7" w14:textId="77777777" w:rsidTr="007C6741">
        <w:tc>
          <w:tcPr>
            <w:tcW w:w="1951" w:type="dxa"/>
            <w:tcMar>
              <w:top w:w="28" w:type="dxa"/>
              <w:bottom w:w="28" w:type="dxa"/>
            </w:tcMar>
          </w:tcPr>
          <w:p w14:paraId="00616042" w14:textId="77777777" w:rsidR="00B42833" w:rsidRDefault="00B42833" w:rsidP="007C6741">
            <w:pPr>
              <w:pStyle w:val="Normalny-sekcjapierwsza"/>
            </w:pPr>
            <w:r>
              <w:t>id</w:t>
            </w:r>
          </w:p>
        </w:tc>
        <w:tc>
          <w:tcPr>
            <w:tcW w:w="2552" w:type="dxa"/>
            <w:tcMar>
              <w:top w:w="28" w:type="dxa"/>
              <w:bottom w:w="28" w:type="dxa"/>
            </w:tcMar>
          </w:tcPr>
          <w:p w14:paraId="32B6768E" w14:textId="77777777" w:rsidR="00B42833" w:rsidRDefault="00B42833" w:rsidP="007C6741">
            <w:pPr>
              <w:pStyle w:val="Normalny-sekcjapierwsza"/>
            </w:pPr>
            <w:r w:rsidRPr="00CE0122">
              <w:t>Liczba naturalna</w:t>
            </w:r>
          </w:p>
        </w:tc>
        <w:tc>
          <w:tcPr>
            <w:tcW w:w="5048" w:type="dxa"/>
            <w:tcMar>
              <w:top w:w="28" w:type="dxa"/>
              <w:bottom w:w="28" w:type="dxa"/>
            </w:tcMar>
          </w:tcPr>
          <w:p w14:paraId="1CEEF05E" w14:textId="77777777" w:rsidR="00B42833" w:rsidRDefault="00B42833" w:rsidP="007C6741">
            <w:pPr>
              <w:pStyle w:val="Normalny-sekcjapierwsza"/>
            </w:pPr>
            <w:r>
              <w:t>Klucz sztuczny</w:t>
            </w:r>
          </w:p>
        </w:tc>
      </w:tr>
      <w:tr w:rsidR="00B42833" w14:paraId="139F7792" w14:textId="77777777" w:rsidTr="007C6741">
        <w:tc>
          <w:tcPr>
            <w:tcW w:w="1951" w:type="dxa"/>
            <w:tcMar>
              <w:top w:w="28" w:type="dxa"/>
              <w:bottom w:w="28" w:type="dxa"/>
            </w:tcMar>
          </w:tcPr>
          <w:p w14:paraId="2040559B" w14:textId="77777777" w:rsidR="00B42833" w:rsidRDefault="00B42833" w:rsidP="007C6741">
            <w:pPr>
              <w:pStyle w:val="Normalny-sekcjapierwsza"/>
            </w:pPr>
            <w:r>
              <w:t>place_id</w:t>
            </w:r>
          </w:p>
        </w:tc>
        <w:tc>
          <w:tcPr>
            <w:tcW w:w="2552" w:type="dxa"/>
            <w:tcMar>
              <w:top w:w="28" w:type="dxa"/>
              <w:bottom w:w="28" w:type="dxa"/>
            </w:tcMar>
          </w:tcPr>
          <w:p w14:paraId="5F20D2FB" w14:textId="77777777" w:rsidR="00B42833" w:rsidRDefault="00B42833" w:rsidP="007C6741">
            <w:pPr>
              <w:pStyle w:val="Normalny-sekcjapierwsza"/>
            </w:pPr>
            <w:r w:rsidRPr="00CE0122">
              <w:t>Liczba naturalna</w:t>
            </w:r>
          </w:p>
        </w:tc>
        <w:tc>
          <w:tcPr>
            <w:tcW w:w="5048" w:type="dxa"/>
            <w:tcMar>
              <w:top w:w="28" w:type="dxa"/>
              <w:bottom w:w="28" w:type="dxa"/>
            </w:tcMar>
          </w:tcPr>
          <w:p w14:paraId="094ABF74" w14:textId="77777777" w:rsidR="00B42833" w:rsidRDefault="00B42833" w:rsidP="007C6741">
            <w:pPr>
              <w:pStyle w:val="Normalny-sekcjapierwsza"/>
            </w:pPr>
            <w:r w:rsidRPr="00B222FF">
              <w:t>Wskazuje na miejsce</w:t>
            </w:r>
          </w:p>
        </w:tc>
      </w:tr>
      <w:tr w:rsidR="00B42833" w14:paraId="25019287" w14:textId="77777777" w:rsidTr="007C6741">
        <w:tc>
          <w:tcPr>
            <w:tcW w:w="1951" w:type="dxa"/>
            <w:tcMar>
              <w:top w:w="28" w:type="dxa"/>
              <w:bottom w:w="28" w:type="dxa"/>
            </w:tcMar>
          </w:tcPr>
          <w:p w14:paraId="67BAD8E1" w14:textId="77777777" w:rsidR="00B42833" w:rsidRDefault="00B42833" w:rsidP="007C6741">
            <w:pPr>
              <w:pStyle w:val="Normalny-sekcjapierwsza"/>
            </w:pPr>
            <w:r>
              <w:t>title</w:t>
            </w:r>
          </w:p>
        </w:tc>
        <w:tc>
          <w:tcPr>
            <w:tcW w:w="2552" w:type="dxa"/>
            <w:tcMar>
              <w:top w:w="28" w:type="dxa"/>
              <w:bottom w:w="28" w:type="dxa"/>
            </w:tcMar>
          </w:tcPr>
          <w:p w14:paraId="061F1C77" w14:textId="77777777" w:rsidR="00B42833" w:rsidRDefault="00B42833" w:rsidP="007C6741">
            <w:pPr>
              <w:pStyle w:val="Normalny-sekcjapierwsza"/>
            </w:pPr>
            <w:r w:rsidRPr="00CE0122">
              <w:t>Ciąg znaków (max 255)</w:t>
            </w:r>
          </w:p>
        </w:tc>
        <w:tc>
          <w:tcPr>
            <w:tcW w:w="5048" w:type="dxa"/>
            <w:tcMar>
              <w:top w:w="28" w:type="dxa"/>
              <w:bottom w:w="28" w:type="dxa"/>
            </w:tcMar>
          </w:tcPr>
          <w:p w14:paraId="7293A3D8" w14:textId="77777777" w:rsidR="00B42833" w:rsidRDefault="00B42833" w:rsidP="007C6741">
            <w:pPr>
              <w:pStyle w:val="Normalny-sekcjapierwsza"/>
            </w:pPr>
            <w:r w:rsidRPr="00B222FF">
              <w:t>Tytuł kategorii cen</w:t>
            </w:r>
          </w:p>
        </w:tc>
      </w:tr>
      <w:tr w:rsidR="00B42833" w14:paraId="1240AEE7" w14:textId="77777777" w:rsidTr="007C6741">
        <w:tc>
          <w:tcPr>
            <w:tcW w:w="1951" w:type="dxa"/>
            <w:tcMar>
              <w:top w:w="28" w:type="dxa"/>
              <w:bottom w:w="28" w:type="dxa"/>
            </w:tcMar>
          </w:tcPr>
          <w:p w14:paraId="485EFEAA" w14:textId="77777777" w:rsidR="00B42833" w:rsidRDefault="00B42833" w:rsidP="007C6741">
            <w:pPr>
              <w:pStyle w:val="Normalny-sekcjapierwsza"/>
            </w:pPr>
            <w:r>
              <w:t>description</w:t>
            </w:r>
          </w:p>
        </w:tc>
        <w:tc>
          <w:tcPr>
            <w:tcW w:w="2552" w:type="dxa"/>
            <w:tcMar>
              <w:top w:w="28" w:type="dxa"/>
              <w:bottom w:w="28" w:type="dxa"/>
            </w:tcMar>
          </w:tcPr>
          <w:p w14:paraId="7F5C8D61" w14:textId="77777777" w:rsidR="00B42833" w:rsidRDefault="00B42833" w:rsidP="007C6741">
            <w:pPr>
              <w:pStyle w:val="Normalny-sekcjapierwsza"/>
            </w:pPr>
            <w:r w:rsidRPr="00CE0122">
              <w:t>Ciąg znaków</w:t>
            </w:r>
          </w:p>
        </w:tc>
        <w:tc>
          <w:tcPr>
            <w:tcW w:w="5048" w:type="dxa"/>
            <w:tcMar>
              <w:top w:w="28" w:type="dxa"/>
              <w:bottom w:w="28" w:type="dxa"/>
            </w:tcMar>
          </w:tcPr>
          <w:p w14:paraId="1CA8C956" w14:textId="77777777" w:rsidR="00B42833" w:rsidRDefault="00B42833" w:rsidP="007C6741">
            <w:pPr>
              <w:pStyle w:val="Normalny-sekcjapierwsza"/>
            </w:pPr>
            <w:r w:rsidRPr="00B222FF">
              <w:t>Opis kategorii cen</w:t>
            </w:r>
          </w:p>
        </w:tc>
      </w:tr>
    </w:tbl>
    <w:p w14:paraId="56829268" w14:textId="77777777" w:rsidR="00B42833" w:rsidRDefault="00B42833" w:rsidP="00B42833">
      <w:pPr>
        <w:rPr>
          <w:rStyle w:val="OdsyaczZnak"/>
        </w:rPr>
      </w:pPr>
    </w:p>
    <w:p w14:paraId="6A378C5A" w14:textId="77777777" w:rsidR="00B42833" w:rsidRDefault="009822CA" w:rsidP="009F5055">
      <w:pPr>
        <w:pStyle w:val="Zwykyakapit"/>
      </w:pPr>
      <w:r>
        <w:fldChar w:fldCharType="begin"/>
      </w:r>
      <w:r>
        <w:instrText xml:space="preserve"> REF _Ref437127140 \h  \* MERGEFORMAT </w:instrText>
      </w:r>
      <w:r>
        <w:fldChar w:fldCharType="separate"/>
      </w:r>
      <w:r w:rsidR="002A16C7" w:rsidRPr="00E47743">
        <w:rPr>
          <w:rStyle w:val="OdsyaczZnak"/>
        </w:rPr>
        <w:t>Tabela 5.3</w:t>
      </w:r>
      <w:r>
        <w:fldChar w:fldCharType="end"/>
      </w:r>
      <w:r w:rsidR="00B42833" w:rsidRPr="00822E66">
        <w:rPr>
          <w:rStyle w:val="OdsyaczZnak"/>
        </w:rPr>
        <w:t>.</w:t>
      </w:r>
      <w:r w:rsidR="00B42833">
        <w:t xml:space="preserve"> Opisuje zbiór encji </w:t>
      </w:r>
      <w:r w:rsidR="00B42833" w:rsidRPr="002B4B7A">
        <w:rPr>
          <w:i/>
        </w:rPr>
        <w:t>Pricing</w:t>
      </w:r>
      <w:r w:rsidR="00B42833">
        <w:t>, który g</w:t>
      </w:r>
      <w:r w:rsidR="00B42833" w:rsidRPr="00260972">
        <w:t>rupuje elementy cennika do kategorii</w:t>
      </w:r>
      <w:r w:rsidR="00B42833">
        <w:t>.</w:t>
      </w:r>
    </w:p>
    <w:p w14:paraId="70103A19" w14:textId="77777777" w:rsidR="00B42833" w:rsidRDefault="00B42833" w:rsidP="00B42833">
      <w:pPr>
        <w:pStyle w:val="Nagwektabeli"/>
      </w:pPr>
      <w:bookmarkStart w:id="221" w:name="_Ref437181473"/>
      <w:bookmarkStart w:id="222" w:name="_Toc437271178"/>
      <w:r w:rsidRPr="00822E66">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4</w:t>
      </w:r>
      <w:r w:rsidR="00C65655">
        <w:rPr>
          <w:b/>
        </w:rPr>
        <w:fldChar w:fldCharType="end"/>
      </w:r>
      <w:bookmarkEnd w:id="221"/>
      <w:r w:rsidRPr="00822E66">
        <w:rPr>
          <w:b/>
        </w:rPr>
        <w:t>.</w:t>
      </w:r>
      <w:r>
        <w:t xml:space="preserve"> Zbiór encji Pricing_element</w:t>
      </w:r>
      <w:bookmarkEnd w:id="222"/>
    </w:p>
    <w:tbl>
      <w:tblPr>
        <w:tblStyle w:val="Tabela-Siatka"/>
        <w:tblW w:w="0" w:type="auto"/>
        <w:tblLook w:val="04A0" w:firstRow="1" w:lastRow="0" w:firstColumn="1" w:lastColumn="0" w:noHBand="0" w:noVBand="1"/>
      </w:tblPr>
      <w:tblGrid>
        <w:gridCol w:w="1828"/>
        <w:gridCol w:w="2477"/>
        <w:gridCol w:w="4413"/>
      </w:tblGrid>
      <w:tr w:rsidR="00B42833" w14:paraId="1B3E11B5" w14:textId="77777777" w:rsidTr="007C6741">
        <w:trPr>
          <w:tblHeader/>
        </w:trPr>
        <w:tc>
          <w:tcPr>
            <w:tcW w:w="1951" w:type="dxa"/>
            <w:tcMar>
              <w:top w:w="28" w:type="dxa"/>
              <w:bottom w:w="28" w:type="dxa"/>
            </w:tcMar>
          </w:tcPr>
          <w:p w14:paraId="3991D661" w14:textId="77777777" w:rsidR="00B42833" w:rsidRPr="003D2527" w:rsidRDefault="00B42833" w:rsidP="007C6741">
            <w:pPr>
              <w:pStyle w:val="Normalny-sekcjapierwsza"/>
              <w:rPr>
                <w:b/>
              </w:rPr>
            </w:pPr>
            <w:r w:rsidRPr="003D2527">
              <w:rPr>
                <w:b/>
              </w:rPr>
              <w:t>Nazwa</w:t>
            </w:r>
          </w:p>
        </w:tc>
        <w:tc>
          <w:tcPr>
            <w:tcW w:w="2552" w:type="dxa"/>
            <w:tcMar>
              <w:top w:w="28" w:type="dxa"/>
              <w:bottom w:w="28" w:type="dxa"/>
            </w:tcMar>
          </w:tcPr>
          <w:p w14:paraId="2ADA2679" w14:textId="77777777"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14:paraId="0E02C4A1" w14:textId="77777777" w:rsidR="00B42833" w:rsidRPr="003D2527" w:rsidRDefault="00B42833" w:rsidP="007C6741">
            <w:pPr>
              <w:pStyle w:val="Normalny-sekcjapierwsza"/>
              <w:rPr>
                <w:b/>
              </w:rPr>
            </w:pPr>
            <w:r w:rsidRPr="003D2527">
              <w:rPr>
                <w:b/>
              </w:rPr>
              <w:t>Opis</w:t>
            </w:r>
          </w:p>
        </w:tc>
      </w:tr>
      <w:tr w:rsidR="00B42833" w14:paraId="533A8E52" w14:textId="77777777" w:rsidTr="007C6741">
        <w:tc>
          <w:tcPr>
            <w:tcW w:w="1951" w:type="dxa"/>
            <w:tcMar>
              <w:top w:w="28" w:type="dxa"/>
              <w:bottom w:w="28" w:type="dxa"/>
            </w:tcMar>
          </w:tcPr>
          <w:p w14:paraId="373A0F97" w14:textId="77777777" w:rsidR="00B42833" w:rsidRDefault="00B42833" w:rsidP="007C6741">
            <w:pPr>
              <w:pStyle w:val="Normalny-sekcjapierwsza"/>
            </w:pPr>
            <w:r>
              <w:t>id</w:t>
            </w:r>
          </w:p>
        </w:tc>
        <w:tc>
          <w:tcPr>
            <w:tcW w:w="2552" w:type="dxa"/>
            <w:tcMar>
              <w:top w:w="28" w:type="dxa"/>
              <w:bottom w:w="28" w:type="dxa"/>
            </w:tcMar>
          </w:tcPr>
          <w:p w14:paraId="4974EE98" w14:textId="77777777" w:rsidR="00B42833" w:rsidRDefault="00B42833" w:rsidP="007C6741">
            <w:pPr>
              <w:pStyle w:val="Normalny-sekcjapierwsza"/>
            </w:pPr>
            <w:r w:rsidRPr="00CE0122">
              <w:t>Liczba naturalna</w:t>
            </w:r>
          </w:p>
        </w:tc>
        <w:tc>
          <w:tcPr>
            <w:tcW w:w="5048" w:type="dxa"/>
            <w:tcMar>
              <w:top w:w="28" w:type="dxa"/>
              <w:bottom w:w="28" w:type="dxa"/>
            </w:tcMar>
          </w:tcPr>
          <w:p w14:paraId="25F215C9" w14:textId="77777777" w:rsidR="00B42833" w:rsidRDefault="00B42833" w:rsidP="007C6741">
            <w:pPr>
              <w:pStyle w:val="Normalny-sekcjapierwsza"/>
            </w:pPr>
            <w:r>
              <w:t>Klucz sztuczny</w:t>
            </w:r>
          </w:p>
        </w:tc>
      </w:tr>
      <w:tr w:rsidR="00B42833" w14:paraId="73D1E07B" w14:textId="77777777" w:rsidTr="007C6741">
        <w:tc>
          <w:tcPr>
            <w:tcW w:w="1951" w:type="dxa"/>
            <w:tcMar>
              <w:top w:w="28" w:type="dxa"/>
              <w:bottom w:w="28" w:type="dxa"/>
            </w:tcMar>
          </w:tcPr>
          <w:p w14:paraId="0872B283" w14:textId="77777777" w:rsidR="00B42833" w:rsidRDefault="00B42833" w:rsidP="007C6741">
            <w:pPr>
              <w:pStyle w:val="Normalny-sekcjapierwsza"/>
            </w:pPr>
            <w:r>
              <w:t>pricing_id</w:t>
            </w:r>
          </w:p>
        </w:tc>
        <w:tc>
          <w:tcPr>
            <w:tcW w:w="2552" w:type="dxa"/>
            <w:tcMar>
              <w:top w:w="28" w:type="dxa"/>
              <w:bottom w:w="28" w:type="dxa"/>
            </w:tcMar>
          </w:tcPr>
          <w:p w14:paraId="33371372" w14:textId="77777777" w:rsidR="00B42833" w:rsidRDefault="00B42833" w:rsidP="007C6741">
            <w:pPr>
              <w:pStyle w:val="Normalny-sekcjapierwsza"/>
            </w:pPr>
            <w:r w:rsidRPr="00CE0122">
              <w:t>Liczba naturalna</w:t>
            </w:r>
          </w:p>
        </w:tc>
        <w:tc>
          <w:tcPr>
            <w:tcW w:w="5048" w:type="dxa"/>
            <w:tcMar>
              <w:top w:w="28" w:type="dxa"/>
              <w:bottom w:w="28" w:type="dxa"/>
            </w:tcMar>
          </w:tcPr>
          <w:p w14:paraId="62F1DDAB" w14:textId="77777777" w:rsidR="00B42833" w:rsidRDefault="00B42833" w:rsidP="007C6741">
            <w:pPr>
              <w:pStyle w:val="Normalny-sekcjapierwsza"/>
            </w:pPr>
            <w:r w:rsidRPr="005A26AB">
              <w:t>Wskazuje na cennik</w:t>
            </w:r>
          </w:p>
        </w:tc>
      </w:tr>
      <w:tr w:rsidR="00B42833" w14:paraId="3150EAEB" w14:textId="77777777" w:rsidTr="007C6741">
        <w:tc>
          <w:tcPr>
            <w:tcW w:w="1951" w:type="dxa"/>
            <w:tcMar>
              <w:top w:w="28" w:type="dxa"/>
              <w:bottom w:w="28" w:type="dxa"/>
            </w:tcMar>
          </w:tcPr>
          <w:p w14:paraId="559DB615" w14:textId="77777777" w:rsidR="00B42833" w:rsidRDefault="00B42833" w:rsidP="007C6741">
            <w:pPr>
              <w:pStyle w:val="Normalny-sekcjapierwsza"/>
            </w:pPr>
            <w:r>
              <w:t>name</w:t>
            </w:r>
          </w:p>
        </w:tc>
        <w:tc>
          <w:tcPr>
            <w:tcW w:w="2552" w:type="dxa"/>
            <w:tcMar>
              <w:top w:w="28" w:type="dxa"/>
              <w:bottom w:w="28" w:type="dxa"/>
            </w:tcMar>
          </w:tcPr>
          <w:p w14:paraId="1E5F36F2" w14:textId="77777777" w:rsidR="00B42833" w:rsidRDefault="00B42833" w:rsidP="007C6741">
            <w:pPr>
              <w:pStyle w:val="Normalny-sekcjapierwsza"/>
            </w:pPr>
            <w:r w:rsidRPr="00CE0122">
              <w:t>Ciąg znaków (max 255)</w:t>
            </w:r>
          </w:p>
        </w:tc>
        <w:tc>
          <w:tcPr>
            <w:tcW w:w="5048" w:type="dxa"/>
            <w:tcMar>
              <w:top w:w="28" w:type="dxa"/>
              <w:bottom w:w="28" w:type="dxa"/>
            </w:tcMar>
          </w:tcPr>
          <w:p w14:paraId="45CBAA4B" w14:textId="77777777" w:rsidR="00B42833" w:rsidRDefault="00B42833" w:rsidP="007C6741">
            <w:pPr>
              <w:pStyle w:val="Normalny-sekcjapierwsza"/>
            </w:pPr>
            <w:r w:rsidRPr="005A26AB">
              <w:t>Nazwa elementu</w:t>
            </w:r>
          </w:p>
        </w:tc>
      </w:tr>
      <w:tr w:rsidR="00B42833" w14:paraId="51F59D7B" w14:textId="77777777" w:rsidTr="007C6741">
        <w:tc>
          <w:tcPr>
            <w:tcW w:w="1951" w:type="dxa"/>
            <w:tcMar>
              <w:top w:w="28" w:type="dxa"/>
              <w:bottom w:w="28" w:type="dxa"/>
            </w:tcMar>
          </w:tcPr>
          <w:p w14:paraId="085113E3" w14:textId="77777777" w:rsidR="00B42833" w:rsidRDefault="00B42833" w:rsidP="007C6741">
            <w:pPr>
              <w:pStyle w:val="Normalny-sekcjapierwsza"/>
            </w:pPr>
            <w:r>
              <w:t>description</w:t>
            </w:r>
          </w:p>
        </w:tc>
        <w:tc>
          <w:tcPr>
            <w:tcW w:w="2552" w:type="dxa"/>
            <w:tcMar>
              <w:top w:w="28" w:type="dxa"/>
              <w:bottom w:w="28" w:type="dxa"/>
            </w:tcMar>
          </w:tcPr>
          <w:p w14:paraId="2974AF20" w14:textId="77777777" w:rsidR="00B42833" w:rsidRDefault="00B42833" w:rsidP="007C6741">
            <w:pPr>
              <w:pStyle w:val="Normalny-sekcjapierwsza"/>
            </w:pPr>
            <w:r w:rsidRPr="00CE0122">
              <w:t>Ciąg znaków</w:t>
            </w:r>
          </w:p>
        </w:tc>
        <w:tc>
          <w:tcPr>
            <w:tcW w:w="5048" w:type="dxa"/>
            <w:tcMar>
              <w:top w:w="28" w:type="dxa"/>
              <w:bottom w:w="28" w:type="dxa"/>
            </w:tcMar>
          </w:tcPr>
          <w:p w14:paraId="7C6F3949" w14:textId="77777777" w:rsidR="00B42833" w:rsidRDefault="00B42833" w:rsidP="007C6741">
            <w:pPr>
              <w:pStyle w:val="Normalny-sekcjapierwsza"/>
            </w:pPr>
            <w:r w:rsidRPr="005A26AB">
              <w:t>Opis elementu</w:t>
            </w:r>
          </w:p>
        </w:tc>
      </w:tr>
      <w:tr w:rsidR="00B42833" w14:paraId="755DCF6B" w14:textId="77777777" w:rsidTr="007C6741">
        <w:tc>
          <w:tcPr>
            <w:tcW w:w="1951" w:type="dxa"/>
            <w:tcMar>
              <w:top w:w="28" w:type="dxa"/>
              <w:bottom w:w="28" w:type="dxa"/>
            </w:tcMar>
          </w:tcPr>
          <w:p w14:paraId="56A74A2E" w14:textId="77777777" w:rsidR="00B42833" w:rsidRDefault="00B42833" w:rsidP="007C6741">
            <w:pPr>
              <w:pStyle w:val="Normalny-sekcjapierwsza"/>
            </w:pPr>
            <w:r>
              <w:lastRenderedPageBreak/>
              <w:t>price</w:t>
            </w:r>
          </w:p>
        </w:tc>
        <w:tc>
          <w:tcPr>
            <w:tcW w:w="2552" w:type="dxa"/>
            <w:tcMar>
              <w:top w:w="28" w:type="dxa"/>
              <w:bottom w:w="28" w:type="dxa"/>
            </w:tcMar>
          </w:tcPr>
          <w:p w14:paraId="6AD5A006" w14:textId="77777777" w:rsidR="00B42833" w:rsidRDefault="00B42833" w:rsidP="007C6741">
            <w:pPr>
              <w:pStyle w:val="Normalny-sekcjapierwsza"/>
            </w:pPr>
            <w:r w:rsidRPr="00CE0122">
              <w:t>Liczba zmiennoprzecinkowa</w:t>
            </w:r>
          </w:p>
        </w:tc>
        <w:tc>
          <w:tcPr>
            <w:tcW w:w="5048" w:type="dxa"/>
            <w:tcMar>
              <w:top w:w="28" w:type="dxa"/>
              <w:bottom w:w="28" w:type="dxa"/>
            </w:tcMar>
          </w:tcPr>
          <w:p w14:paraId="2068F3CD" w14:textId="77777777" w:rsidR="00B42833" w:rsidRDefault="00B42833" w:rsidP="007C6741">
            <w:pPr>
              <w:pStyle w:val="Normalny-sekcjapierwsza"/>
            </w:pPr>
            <w:r w:rsidRPr="005A26AB">
              <w:t>Wartość (cena) elementu</w:t>
            </w:r>
          </w:p>
        </w:tc>
      </w:tr>
    </w:tbl>
    <w:p w14:paraId="2AEB34CF" w14:textId="77777777" w:rsidR="00B42833" w:rsidRDefault="00B42833" w:rsidP="00B42833"/>
    <w:p w14:paraId="1C55A345" w14:textId="77777777" w:rsidR="00B42833" w:rsidRDefault="009822CA" w:rsidP="009F5055">
      <w:pPr>
        <w:pStyle w:val="Zwykyakapit"/>
      </w:pPr>
      <w:r>
        <w:fldChar w:fldCharType="begin"/>
      </w:r>
      <w:r>
        <w:instrText xml:space="preserve"> REF _Ref437181473 \h  \* MERGEFORMAT </w:instrText>
      </w:r>
      <w:r>
        <w:fldChar w:fldCharType="separate"/>
      </w:r>
      <w:r w:rsidR="002A16C7" w:rsidRPr="00E47743">
        <w:rPr>
          <w:rStyle w:val="OdsyaczZnak"/>
        </w:rPr>
        <w:t>Tabela 5.4</w:t>
      </w:r>
      <w:r>
        <w:fldChar w:fldCharType="end"/>
      </w:r>
      <w:r w:rsidR="00D53FFC">
        <w:t>. P</w:t>
      </w:r>
      <w:r w:rsidR="002B4B7A">
        <w:t xml:space="preserve">okazuje sposób </w:t>
      </w:r>
      <w:r w:rsidR="00D135D2">
        <w:t>r</w:t>
      </w:r>
      <w:r w:rsidR="00D135D2" w:rsidRPr="00260972">
        <w:t>ealizacj</w:t>
      </w:r>
      <w:r w:rsidR="00D135D2">
        <w:t>i</w:t>
      </w:r>
      <w:r w:rsidR="00D135D2" w:rsidRPr="00260972">
        <w:t xml:space="preserve"> </w:t>
      </w:r>
      <w:r w:rsidR="00B42833" w:rsidRPr="00260972">
        <w:t>zależności wiele do wiele między miejscem i typem miejsca.</w:t>
      </w:r>
    </w:p>
    <w:p w14:paraId="1C655F24" w14:textId="77777777" w:rsidR="00B42833" w:rsidRDefault="00B42833" w:rsidP="00B42833">
      <w:pPr>
        <w:pStyle w:val="Nagwektabeli"/>
      </w:pPr>
      <w:bookmarkStart w:id="223" w:name="_Ref437181502"/>
      <w:bookmarkStart w:id="224" w:name="_Toc437271179"/>
      <w:r w:rsidRPr="003D2527">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5</w:t>
      </w:r>
      <w:r w:rsidR="00C65655">
        <w:rPr>
          <w:b/>
        </w:rPr>
        <w:fldChar w:fldCharType="end"/>
      </w:r>
      <w:bookmarkEnd w:id="223"/>
      <w:r w:rsidRPr="003D2527">
        <w:rPr>
          <w:b/>
        </w:rPr>
        <w:t>.</w:t>
      </w:r>
      <w:r>
        <w:t xml:space="preserve"> Zbiór encji Place_to_type</w:t>
      </w:r>
      <w:bookmarkEnd w:id="224"/>
    </w:p>
    <w:tbl>
      <w:tblPr>
        <w:tblStyle w:val="Tabela-Siatka"/>
        <w:tblW w:w="0" w:type="auto"/>
        <w:tblLook w:val="04A0" w:firstRow="1" w:lastRow="0" w:firstColumn="1" w:lastColumn="0" w:noHBand="0" w:noVBand="1"/>
      </w:tblPr>
      <w:tblGrid>
        <w:gridCol w:w="1875"/>
        <w:gridCol w:w="2351"/>
        <w:gridCol w:w="4492"/>
      </w:tblGrid>
      <w:tr w:rsidR="00B42833" w14:paraId="456A0CEE" w14:textId="77777777" w:rsidTr="007C6741">
        <w:trPr>
          <w:tblHeader/>
        </w:trPr>
        <w:tc>
          <w:tcPr>
            <w:tcW w:w="1951" w:type="dxa"/>
            <w:tcMar>
              <w:top w:w="28" w:type="dxa"/>
              <w:bottom w:w="28" w:type="dxa"/>
            </w:tcMar>
          </w:tcPr>
          <w:p w14:paraId="77FFB015" w14:textId="77777777" w:rsidR="00B42833" w:rsidRPr="003D2527" w:rsidRDefault="00B42833" w:rsidP="007C6741">
            <w:pPr>
              <w:pStyle w:val="Normalny-sekcjapierwsza"/>
              <w:rPr>
                <w:b/>
              </w:rPr>
            </w:pPr>
            <w:r w:rsidRPr="003D2527">
              <w:rPr>
                <w:b/>
              </w:rPr>
              <w:t>Nazwa</w:t>
            </w:r>
          </w:p>
        </w:tc>
        <w:tc>
          <w:tcPr>
            <w:tcW w:w="2552" w:type="dxa"/>
            <w:tcMar>
              <w:top w:w="28" w:type="dxa"/>
              <w:bottom w:w="28" w:type="dxa"/>
            </w:tcMar>
          </w:tcPr>
          <w:p w14:paraId="271304D3" w14:textId="77777777"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14:paraId="1FACDB69" w14:textId="77777777" w:rsidR="00B42833" w:rsidRPr="003D2527" w:rsidRDefault="00B42833" w:rsidP="007C6741">
            <w:pPr>
              <w:pStyle w:val="Normalny-sekcjapierwsza"/>
              <w:rPr>
                <w:b/>
              </w:rPr>
            </w:pPr>
            <w:r w:rsidRPr="003D2527">
              <w:rPr>
                <w:b/>
              </w:rPr>
              <w:t>Opis</w:t>
            </w:r>
          </w:p>
        </w:tc>
      </w:tr>
      <w:tr w:rsidR="00B42833" w14:paraId="6EAFD70F" w14:textId="77777777" w:rsidTr="007C6741">
        <w:tc>
          <w:tcPr>
            <w:tcW w:w="1951" w:type="dxa"/>
            <w:tcMar>
              <w:top w:w="28" w:type="dxa"/>
              <w:bottom w:w="28" w:type="dxa"/>
            </w:tcMar>
          </w:tcPr>
          <w:p w14:paraId="107EF2BC" w14:textId="77777777" w:rsidR="00B42833" w:rsidRDefault="00B42833" w:rsidP="007C6741">
            <w:pPr>
              <w:pStyle w:val="Normalny-sekcjapierwsza"/>
            </w:pPr>
            <w:r>
              <w:t>id</w:t>
            </w:r>
          </w:p>
        </w:tc>
        <w:tc>
          <w:tcPr>
            <w:tcW w:w="2552" w:type="dxa"/>
            <w:tcMar>
              <w:top w:w="28" w:type="dxa"/>
              <w:bottom w:w="28" w:type="dxa"/>
            </w:tcMar>
          </w:tcPr>
          <w:p w14:paraId="7132DBD4" w14:textId="77777777" w:rsidR="00B42833" w:rsidRDefault="00B42833" w:rsidP="007C6741">
            <w:pPr>
              <w:pStyle w:val="Normalny-sekcjapierwsza"/>
            </w:pPr>
            <w:r w:rsidRPr="00CE0122">
              <w:t>Liczba naturalna</w:t>
            </w:r>
          </w:p>
        </w:tc>
        <w:tc>
          <w:tcPr>
            <w:tcW w:w="5048" w:type="dxa"/>
            <w:tcMar>
              <w:top w:w="28" w:type="dxa"/>
              <w:bottom w:w="28" w:type="dxa"/>
            </w:tcMar>
          </w:tcPr>
          <w:p w14:paraId="4728436F" w14:textId="77777777" w:rsidR="00B42833" w:rsidRDefault="00B42833" w:rsidP="007C6741">
            <w:pPr>
              <w:pStyle w:val="Normalny-sekcjapierwsza"/>
            </w:pPr>
            <w:r>
              <w:t>Klucz sztuczny</w:t>
            </w:r>
          </w:p>
        </w:tc>
      </w:tr>
      <w:tr w:rsidR="00B42833" w14:paraId="5B510CD3" w14:textId="77777777" w:rsidTr="007C6741">
        <w:tc>
          <w:tcPr>
            <w:tcW w:w="1951" w:type="dxa"/>
            <w:tcMar>
              <w:top w:w="28" w:type="dxa"/>
              <w:bottom w:w="28" w:type="dxa"/>
            </w:tcMar>
          </w:tcPr>
          <w:p w14:paraId="6ADA3D34" w14:textId="77777777" w:rsidR="00B42833" w:rsidRDefault="00B42833" w:rsidP="007C6741">
            <w:pPr>
              <w:pStyle w:val="Normalny-sekcjapierwsza"/>
            </w:pPr>
            <w:r>
              <w:t>place_id</w:t>
            </w:r>
          </w:p>
        </w:tc>
        <w:tc>
          <w:tcPr>
            <w:tcW w:w="2552" w:type="dxa"/>
            <w:tcMar>
              <w:top w:w="28" w:type="dxa"/>
              <w:bottom w:w="28" w:type="dxa"/>
            </w:tcMar>
          </w:tcPr>
          <w:p w14:paraId="516ADD50" w14:textId="77777777" w:rsidR="00B42833" w:rsidRDefault="00B42833" w:rsidP="007C6741">
            <w:pPr>
              <w:pStyle w:val="Normalny-sekcjapierwsza"/>
            </w:pPr>
            <w:r w:rsidRPr="00CE0122">
              <w:t>Liczba naturalna</w:t>
            </w:r>
          </w:p>
        </w:tc>
        <w:tc>
          <w:tcPr>
            <w:tcW w:w="5048" w:type="dxa"/>
            <w:tcMar>
              <w:top w:w="28" w:type="dxa"/>
              <w:bottom w:w="28" w:type="dxa"/>
            </w:tcMar>
          </w:tcPr>
          <w:p w14:paraId="0BB935C9" w14:textId="77777777" w:rsidR="00B42833" w:rsidRDefault="00B42833" w:rsidP="007C6741">
            <w:pPr>
              <w:pStyle w:val="Normalny-sekcjapierwsza"/>
            </w:pPr>
            <w:r>
              <w:t>Wskazuje na miejsce</w:t>
            </w:r>
          </w:p>
        </w:tc>
      </w:tr>
      <w:tr w:rsidR="00B42833" w14:paraId="15D2728B" w14:textId="77777777" w:rsidTr="007C6741">
        <w:tc>
          <w:tcPr>
            <w:tcW w:w="1951" w:type="dxa"/>
            <w:tcMar>
              <w:top w:w="28" w:type="dxa"/>
              <w:bottom w:w="28" w:type="dxa"/>
            </w:tcMar>
          </w:tcPr>
          <w:p w14:paraId="4F65EC51" w14:textId="77777777" w:rsidR="00B42833" w:rsidRDefault="00B42833" w:rsidP="007C6741">
            <w:pPr>
              <w:pStyle w:val="Normalny-sekcjapierwsza"/>
            </w:pPr>
            <w:r>
              <w:t>placeType_id</w:t>
            </w:r>
          </w:p>
        </w:tc>
        <w:tc>
          <w:tcPr>
            <w:tcW w:w="2552" w:type="dxa"/>
            <w:tcMar>
              <w:top w:w="28" w:type="dxa"/>
              <w:bottom w:w="28" w:type="dxa"/>
            </w:tcMar>
          </w:tcPr>
          <w:p w14:paraId="1427CE53" w14:textId="77777777" w:rsidR="00B42833" w:rsidRDefault="00B42833" w:rsidP="007C6741">
            <w:pPr>
              <w:pStyle w:val="Normalny-sekcjapierwsza"/>
            </w:pPr>
            <w:r w:rsidRPr="00CE0122">
              <w:t>Liczba naturalna</w:t>
            </w:r>
          </w:p>
        </w:tc>
        <w:tc>
          <w:tcPr>
            <w:tcW w:w="5048" w:type="dxa"/>
            <w:tcMar>
              <w:top w:w="28" w:type="dxa"/>
              <w:bottom w:w="28" w:type="dxa"/>
            </w:tcMar>
          </w:tcPr>
          <w:p w14:paraId="5622F309" w14:textId="77777777" w:rsidR="00B42833" w:rsidRDefault="00B42833" w:rsidP="007C6741">
            <w:pPr>
              <w:pStyle w:val="Normalny-sekcjapierwsza"/>
            </w:pPr>
            <w:r w:rsidRPr="00BA2C8E">
              <w:t>Wskazuje na typ miejsca</w:t>
            </w:r>
          </w:p>
        </w:tc>
      </w:tr>
    </w:tbl>
    <w:p w14:paraId="458102E8" w14:textId="77777777" w:rsidR="00B42833" w:rsidRDefault="00B42833" w:rsidP="00B42833"/>
    <w:p w14:paraId="015951E8" w14:textId="77777777" w:rsidR="00B42833" w:rsidRDefault="009822CA" w:rsidP="009F5055">
      <w:pPr>
        <w:pStyle w:val="Zwykyakapit"/>
      </w:pPr>
      <w:r>
        <w:fldChar w:fldCharType="begin"/>
      </w:r>
      <w:r>
        <w:instrText xml:space="preserve"> REF _Ref437181502 \h  \* MERGEFORMAT </w:instrText>
      </w:r>
      <w:r>
        <w:fldChar w:fldCharType="separate"/>
      </w:r>
      <w:r w:rsidR="002A16C7" w:rsidRPr="00E47743">
        <w:rPr>
          <w:rStyle w:val="OdsyaczZnak"/>
        </w:rPr>
        <w:t>Tabela 5.5</w:t>
      </w:r>
      <w:r>
        <w:fldChar w:fldCharType="end"/>
      </w:r>
      <w:r w:rsidR="002B4B7A">
        <w:rPr>
          <w:rStyle w:val="OdsyaczZnak"/>
        </w:rPr>
        <w:t>.</w:t>
      </w:r>
      <w:r w:rsidR="002B4B7A">
        <w:t xml:space="preserve"> </w:t>
      </w:r>
      <w:r w:rsidR="00D53FFC">
        <w:t>P</w:t>
      </w:r>
      <w:r w:rsidR="002B4B7A">
        <w:t>okazuje sposób r</w:t>
      </w:r>
      <w:r w:rsidR="00B42833" w:rsidRPr="00260972">
        <w:t>ealizacj</w:t>
      </w:r>
      <w:r w:rsidR="002B4B7A">
        <w:t>i</w:t>
      </w:r>
      <w:r w:rsidR="00B42833" w:rsidRPr="00260972">
        <w:t xml:space="preserve"> zależności wiele do wiele między miejscem </w:t>
      </w:r>
      <w:r w:rsidR="00C87C4A" w:rsidRPr="00260972">
        <w:t>i</w:t>
      </w:r>
      <w:r w:rsidR="00C87C4A">
        <w:t> </w:t>
      </w:r>
      <w:r w:rsidR="00B42833" w:rsidRPr="00260972">
        <w:t>typem miejsca.</w:t>
      </w:r>
    </w:p>
    <w:p w14:paraId="5AA7D9AB" w14:textId="77777777" w:rsidR="00B42833" w:rsidRDefault="00B42833" w:rsidP="00B42833">
      <w:pPr>
        <w:pStyle w:val="Nagwektabeli"/>
      </w:pPr>
      <w:bookmarkStart w:id="225" w:name="_Ref437181526"/>
      <w:bookmarkStart w:id="226" w:name="_Toc437271180"/>
      <w:r w:rsidRPr="003D2527">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6</w:t>
      </w:r>
      <w:r w:rsidR="00C65655">
        <w:rPr>
          <w:b/>
        </w:rPr>
        <w:fldChar w:fldCharType="end"/>
      </w:r>
      <w:bookmarkEnd w:id="225"/>
      <w:r w:rsidRPr="003D2527">
        <w:rPr>
          <w:b/>
        </w:rPr>
        <w:t>.</w:t>
      </w:r>
      <w:r>
        <w:t xml:space="preserve"> Zbiór encji Place_type</w:t>
      </w:r>
      <w:bookmarkEnd w:id="226"/>
    </w:p>
    <w:tbl>
      <w:tblPr>
        <w:tblStyle w:val="Tabela-Siatka"/>
        <w:tblW w:w="0" w:type="auto"/>
        <w:tblLook w:val="04A0" w:firstRow="1" w:lastRow="0" w:firstColumn="1" w:lastColumn="0" w:noHBand="0" w:noVBand="1"/>
      </w:tblPr>
      <w:tblGrid>
        <w:gridCol w:w="1840"/>
        <w:gridCol w:w="2344"/>
        <w:gridCol w:w="4534"/>
      </w:tblGrid>
      <w:tr w:rsidR="00B42833" w14:paraId="6CCEA57B" w14:textId="77777777" w:rsidTr="007C6741">
        <w:trPr>
          <w:tblHeader/>
        </w:trPr>
        <w:tc>
          <w:tcPr>
            <w:tcW w:w="1951" w:type="dxa"/>
            <w:tcMar>
              <w:top w:w="28" w:type="dxa"/>
              <w:bottom w:w="28" w:type="dxa"/>
            </w:tcMar>
          </w:tcPr>
          <w:p w14:paraId="74564B49" w14:textId="77777777" w:rsidR="00B42833" w:rsidRPr="003D2527" w:rsidRDefault="00B42833" w:rsidP="007C6741">
            <w:pPr>
              <w:pStyle w:val="Normalny-sekcjapierwsza"/>
              <w:rPr>
                <w:b/>
              </w:rPr>
            </w:pPr>
            <w:r w:rsidRPr="003D2527">
              <w:rPr>
                <w:b/>
              </w:rPr>
              <w:t>Nazwa</w:t>
            </w:r>
          </w:p>
        </w:tc>
        <w:tc>
          <w:tcPr>
            <w:tcW w:w="2552" w:type="dxa"/>
            <w:tcMar>
              <w:top w:w="28" w:type="dxa"/>
              <w:bottom w:w="28" w:type="dxa"/>
            </w:tcMar>
          </w:tcPr>
          <w:p w14:paraId="2D9336D7" w14:textId="77777777"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14:paraId="03ABB1BF" w14:textId="77777777" w:rsidR="00B42833" w:rsidRPr="003D2527" w:rsidRDefault="00B42833" w:rsidP="007C6741">
            <w:pPr>
              <w:pStyle w:val="Normalny-sekcjapierwsza"/>
              <w:rPr>
                <w:b/>
              </w:rPr>
            </w:pPr>
            <w:r w:rsidRPr="003D2527">
              <w:rPr>
                <w:b/>
              </w:rPr>
              <w:t>Opis</w:t>
            </w:r>
          </w:p>
        </w:tc>
      </w:tr>
      <w:tr w:rsidR="00B42833" w14:paraId="18DC3FB1" w14:textId="77777777" w:rsidTr="007C6741">
        <w:tc>
          <w:tcPr>
            <w:tcW w:w="1951" w:type="dxa"/>
            <w:tcMar>
              <w:top w:w="28" w:type="dxa"/>
              <w:bottom w:w="28" w:type="dxa"/>
            </w:tcMar>
          </w:tcPr>
          <w:p w14:paraId="4EAF4942" w14:textId="77777777" w:rsidR="00B42833" w:rsidRDefault="00B42833" w:rsidP="007C6741">
            <w:pPr>
              <w:pStyle w:val="Normalny-sekcjapierwsza"/>
            </w:pPr>
            <w:r>
              <w:t>id</w:t>
            </w:r>
          </w:p>
        </w:tc>
        <w:tc>
          <w:tcPr>
            <w:tcW w:w="2552" w:type="dxa"/>
            <w:tcMar>
              <w:top w:w="28" w:type="dxa"/>
              <w:bottom w:w="28" w:type="dxa"/>
            </w:tcMar>
          </w:tcPr>
          <w:p w14:paraId="359A4045" w14:textId="77777777" w:rsidR="00B42833" w:rsidRDefault="00B42833" w:rsidP="007C6741">
            <w:pPr>
              <w:pStyle w:val="Normalny-sekcjapierwsza"/>
            </w:pPr>
            <w:r w:rsidRPr="00CE0122">
              <w:t>Liczba naturalna</w:t>
            </w:r>
          </w:p>
        </w:tc>
        <w:tc>
          <w:tcPr>
            <w:tcW w:w="5048" w:type="dxa"/>
            <w:tcMar>
              <w:top w:w="28" w:type="dxa"/>
              <w:bottom w:w="28" w:type="dxa"/>
            </w:tcMar>
          </w:tcPr>
          <w:p w14:paraId="79A061FE" w14:textId="77777777" w:rsidR="00B42833" w:rsidRDefault="00B42833" w:rsidP="007C6741">
            <w:pPr>
              <w:pStyle w:val="Normalny-sekcjapierwsza"/>
            </w:pPr>
            <w:r>
              <w:t>Klucz sztuczny</w:t>
            </w:r>
          </w:p>
        </w:tc>
      </w:tr>
      <w:tr w:rsidR="00B42833" w14:paraId="2B4D29AF" w14:textId="77777777" w:rsidTr="007C6741">
        <w:tc>
          <w:tcPr>
            <w:tcW w:w="1951" w:type="dxa"/>
            <w:tcMar>
              <w:top w:w="28" w:type="dxa"/>
              <w:bottom w:w="28" w:type="dxa"/>
            </w:tcMar>
          </w:tcPr>
          <w:p w14:paraId="54842ADD" w14:textId="77777777" w:rsidR="00B42833" w:rsidRDefault="00B42833" w:rsidP="007C6741">
            <w:pPr>
              <w:pStyle w:val="Normalny-sekcjapierwsza"/>
            </w:pPr>
            <w:r>
              <w:t>tag</w:t>
            </w:r>
          </w:p>
        </w:tc>
        <w:tc>
          <w:tcPr>
            <w:tcW w:w="2552" w:type="dxa"/>
            <w:tcMar>
              <w:top w:w="28" w:type="dxa"/>
              <w:bottom w:w="28" w:type="dxa"/>
            </w:tcMar>
          </w:tcPr>
          <w:p w14:paraId="6D6D37A6" w14:textId="77777777" w:rsidR="00B42833" w:rsidRDefault="00B42833" w:rsidP="007C6741">
            <w:pPr>
              <w:pStyle w:val="Normalny-sekcjapierwsza"/>
            </w:pPr>
            <w:r w:rsidRPr="00CE0122">
              <w:t>Ciąg znaków (max 255)</w:t>
            </w:r>
          </w:p>
        </w:tc>
        <w:tc>
          <w:tcPr>
            <w:tcW w:w="5048" w:type="dxa"/>
            <w:tcMar>
              <w:top w:w="28" w:type="dxa"/>
              <w:bottom w:w="28" w:type="dxa"/>
            </w:tcMar>
          </w:tcPr>
          <w:p w14:paraId="11FCD391" w14:textId="77777777" w:rsidR="00B42833" w:rsidRDefault="00B42833" w:rsidP="007C6741">
            <w:pPr>
              <w:pStyle w:val="Normalny-sekcjapierwsza"/>
            </w:pPr>
            <w:r w:rsidRPr="00BA2C8E">
              <w:t>Reprezentacja słowna typu</w:t>
            </w:r>
          </w:p>
        </w:tc>
      </w:tr>
      <w:tr w:rsidR="00B42833" w14:paraId="764BC7A4" w14:textId="77777777" w:rsidTr="007C6741">
        <w:tc>
          <w:tcPr>
            <w:tcW w:w="1951" w:type="dxa"/>
            <w:tcMar>
              <w:top w:w="28" w:type="dxa"/>
              <w:bottom w:w="28" w:type="dxa"/>
            </w:tcMar>
          </w:tcPr>
          <w:p w14:paraId="4A44E767" w14:textId="77777777" w:rsidR="00B42833" w:rsidRDefault="00B42833" w:rsidP="007C6741">
            <w:pPr>
              <w:pStyle w:val="Normalny-sekcjapierwsza"/>
            </w:pPr>
            <w:r>
              <w:t>description</w:t>
            </w:r>
          </w:p>
        </w:tc>
        <w:tc>
          <w:tcPr>
            <w:tcW w:w="2552" w:type="dxa"/>
            <w:tcMar>
              <w:top w:w="28" w:type="dxa"/>
              <w:bottom w:w="28" w:type="dxa"/>
            </w:tcMar>
          </w:tcPr>
          <w:p w14:paraId="506E4989" w14:textId="77777777" w:rsidR="00B42833" w:rsidRDefault="00B42833" w:rsidP="007C6741">
            <w:pPr>
              <w:pStyle w:val="Normalny-sekcjapierwsza"/>
            </w:pPr>
            <w:r w:rsidRPr="00CE0122">
              <w:t>Ciąg znaków (max 255)</w:t>
            </w:r>
          </w:p>
        </w:tc>
        <w:tc>
          <w:tcPr>
            <w:tcW w:w="5048" w:type="dxa"/>
            <w:tcMar>
              <w:top w:w="28" w:type="dxa"/>
              <w:bottom w:w="28" w:type="dxa"/>
            </w:tcMar>
          </w:tcPr>
          <w:p w14:paraId="3207F4EC" w14:textId="77777777" w:rsidR="00B42833" w:rsidRDefault="00B42833" w:rsidP="007C6741">
            <w:pPr>
              <w:pStyle w:val="Normalny-sekcjapierwsza"/>
            </w:pPr>
            <w:r w:rsidRPr="00BA2C8E">
              <w:t>Opis typu</w:t>
            </w:r>
          </w:p>
        </w:tc>
      </w:tr>
    </w:tbl>
    <w:p w14:paraId="5436CA79" w14:textId="77777777" w:rsidR="00B42833" w:rsidRPr="002B4B7A" w:rsidRDefault="009822CA" w:rsidP="002B4B7A">
      <w:pPr>
        <w:pStyle w:val="Zwykyakapit"/>
        <w:spacing w:before="240"/>
      </w:pPr>
      <w:r>
        <w:fldChar w:fldCharType="begin"/>
      </w:r>
      <w:r>
        <w:instrText xml:space="preserve"> REF _Ref437181526 \h  \* MERGEFORMAT </w:instrText>
      </w:r>
      <w:r>
        <w:fldChar w:fldCharType="separate"/>
      </w:r>
      <w:r w:rsidR="002A16C7" w:rsidRPr="00E47743">
        <w:rPr>
          <w:rStyle w:val="OdsyaczZnak"/>
        </w:rPr>
        <w:t>Tabela 5.6</w:t>
      </w:r>
      <w:r>
        <w:fldChar w:fldCharType="end"/>
      </w:r>
      <w:r w:rsidR="002B4B7A">
        <w:rPr>
          <w:rStyle w:val="OdsyaczZnak"/>
        </w:rPr>
        <w:t>.</w:t>
      </w:r>
      <w:r w:rsidR="00D53FFC">
        <w:t xml:space="preserve"> P</w:t>
      </w:r>
      <w:r w:rsidR="002B4B7A" w:rsidRPr="002B4B7A">
        <w:t xml:space="preserve">okazuje zbiór encji </w:t>
      </w:r>
      <w:r w:rsidR="002B4B7A" w:rsidRPr="002B4B7A">
        <w:rPr>
          <w:i/>
        </w:rPr>
        <w:t>Place_type</w:t>
      </w:r>
      <w:r w:rsidR="002B4B7A" w:rsidRPr="002B4B7A">
        <w:t xml:space="preserve"> - s</w:t>
      </w:r>
      <w:r w:rsidR="00B42833" w:rsidRPr="002B4B7A">
        <w:t>łownik typów miejsc.</w:t>
      </w:r>
    </w:p>
    <w:p w14:paraId="55027360" w14:textId="77777777" w:rsidR="00B42833" w:rsidRDefault="00B42833" w:rsidP="00B42833">
      <w:pPr>
        <w:pStyle w:val="Nagwektabeli"/>
      </w:pPr>
      <w:bookmarkStart w:id="227" w:name="_Ref437181578"/>
      <w:bookmarkStart w:id="228" w:name="_Toc437271181"/>
      <w:r w:rsidRPr="003D2527">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7</w:t>
      </w:r>
      <w:r w:rsidR="00C65655">
        <w:rPr>
          <w:b/>
        </w:rPr>
        <w:fldChar w:fldCharType="end"/>
      </w:r>
      <w:bookmarkEnd w:id="227"/>
      <w:r w:rsidRPr="003D2527">
        <w:rPr>
          <w:b/>
        </w:rPr>
        <w:t>.</w:t>
      </w:r>
      <w:r>
        <w:t xml:space="preserve"> Zbiór encji Score</w:t>
      </w:r>
      <w:bookmarkEnd w:id="228"/>
    </w:p>
    <w:tbl>
      <w:tblPr>
        <w:tblStyle w:val="Tabela-Siatka"/>
        <w:tblW w:w="0" w:type="auto"/>
        <w:tblLook w:val="04A0" w:firstRow="1" w:lastRow="0" w:firstColumn="1" w:lastColumn="0" w:noHBand="0" w:noVBand="1"/>
      </w:tblPr>
      <w:tblGrid>
        <w:gridCol w:w="1854"/>
        <w:gridCol w:w="2333"/>
        <w:gridCol w:w="4531"/>
      </w:tblGrid>
      <w:tr w:rsidR="00B42833" w14:paraId="2F724084" w14:textId="77777777" w:rsidTr="007C6741">
        <w:trPr>
          <w:tblHeader/>
        </w:trPr>
        <w:tc>
          <w:tcPr>
            <w:tcW w:w="1951" w:type="dxa"/>
            <w:tcMar>
              <w:top w:w="28" w:type="dxa"/>
              <w:bottom w:w="28" w:type="dxa"/>
            </w:tcMar>
          </w:tcPr>
          <w:p w14:paraId="5A110789" w14:textId="77777777" w:rsidR="00B42833" w:rsidRPr="003D2527" w:rsidRDefault="00B42833" w:rsidP="007C6741">
            <w:pPr>
              <w:pStyle w:val="Normalny-sekcjapierwsza"/>
              <w:rPr>
                <w:b/>
              </w:rPr>
            </w:pPr>
            <w:r w:rsidRPr="003D2527">
              <w:rPr>
                <w:b/>
              </w:rPr>
              <w:t>Nazwa</w:t>
            </w:r>
          </w:p>
        </w:tc>
        <w:tc>
          <w:tcPr>
            <w:tcW w:w="2552" w:type="dxa"/>
            <w:tcMar>
              <w:top w:w="28" w:type="dxa"/>
              <w:bottom w:w="28" w:type="dxa"/>
            </w:tcMar>
          </w:tcPr>
          <w:p w14:paraId="5A5AEE8E" w14:textId="77777777"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14:paraId="6D7EAAFB" w14:textId="77777777" w:rsidR="00B42833" w:rsidRPr="003D2527" w:rsidRDefault="00B42833" w:rsidP="007C6741">
            <w:pPr>
              <w:pStyle w:val="Normalny-sekcjapierwsza"/>
              <w:rPr>
                <w:b/>
              </w:rPr>
            </w:pPr>
            <w:r w:rsidRPr="003D2527">
              <w:rPr>
                <w:b/>
              </w:rPr>
              <w:t>Opis</w:t>
            </w:r>
          </w:p>
        </w:tc>
      </w:tr>
      <w:tr w:rsidR="00B42833" w14:paraId="1F66B7B3" w14:textId="77777777" w:rsidTr="007C6741">
        <w:tc>
          <w:tcPr>
            <w:tcW w:w="1951" w:type="dxa"/>
            <w:tcMar>
              <w:top w:w="28" w:type="dxa"/>
              <w:bottom w:w="28" w:type="dxa"/>
            </w:tcMar>
          </w:tcPr>
          <w:p w14:paraId="4D21DFFE" w14:textId="77777777" w:rsidR="00B42833" w:rsidRDefault="00B42833" w:rsidP="007C6741">
            <w:pPr>
              <w:pStyle w:val="Normalny-sekcjapierwsza"/>
            </w:pPr>
            <w:r>
              <w:t>id</w:t>
            </w:r>
          </w:p>
        </w:tc>
        <w:tc>
          <w:tcPr>
            <w:tcW w:w="2552" w:type="dxa"/>
            <w:tcMar>
              <w:top w:w="28" w:type="dxa"/>
              <w:bottom w:w="28" w:type="dxa"/>
            </w:tcMar>
          </w:tcPr>
          <w:p w14:paraId="279AFD86" w14:textId="77777777" w:rsidR="00B42833" w:rsidRDefault="00B42833" w:rsidP="007C6741">
            <w:pPr>
              <w:pStyle w:val="Normalny-sekcjapierwsza"/>
            </w:pPr>
            <w:r w:rsidRPr="00CE0122">
              <w:t>Liczba naturalna</w:t>
            </w:r>
          </w:p>
        </w:tc>
        <w:tc>
          <w:tcPr>
            <w:tcW w:w="5048" w:type="dxa"/>
            <w:tcMar>
              <w:top w:w="28" w:type="dxa"/>
              <w:bottom w:w="28" w:type="dxa"/>
            </w:tcMar>
          </w:tcPr>
          <w:p w14:paraId="7FFCC6E2" w14:textId="77777777" w:rsidR="00B42833" w:rsidRDefault="00B42833" w:rsidP="007C6741">
            <w:pPr>
              <w:pStyle w:val="Normalny-sekcjapierwsza"/>
            </w:pPr>
            <w:r>
              <w:t>Klucz sztuczny</w:t>
            </w:r>
          </w:p>
        </w:tc>
      </w:tr>
      <w:tr w:rsidR="00B42833" w14:paraId="016D21E8" w14:textId="77777777" w:rsidTr="007C6741">
        <w:tc>
          <w:tcPr>
            <w:tcW w:w="1951" w:type="dxa"/>
            <w:tcMar>
              <w:top w:w="28" w:type="dxa"/>
              <w:bottom w:w="28" w:type="dxa"/>
            </w:tcMar>
          </w:tcPr>
          <w:p w14:paraId="42A22193" w14:textId="77777777" w:rsidR="00B42833" w:rsidRDefault="00B42833" w:rsidP="007C6741">
            <w:pPr>
              <w:pStyle w:val="Normalny-sekcjapierwsza"/>
            </w:pPr>
            <w:r>
              <w:t>place_id</w:t>
            </w:r>
          </w:p>
        </w:tc>
        <w:tc>
          <w:tcPr>
            <w:tcW w:w="2552" w:type="dxa"/>
            <w:tcMar>
              <w:top w:w="28" w:type="dxa"/>
              <w:bottom w:w="28" w:type="dxa"/>
            </w:tcMar>
          </w:tcPr>
          <w:p w14:paraId="60EECC2F" w14:textId="77777777" w:rsidR="00B42833" w:rsidRDefault="00B42833" w:rsidP="007C6741">
            <w:pPr>
              <w:pStyle w:val="Normalny-sekcjapierwsza"/>
            </w:pPr>
            <w:r w:rsidRPr="00CE0122">
              <w:t>Liczba naturalna</w:t>
            </w:r>
          </w:p>
        </w:tc>
        <w:tc>
          <w:tcPr>
            <w:tcW w:w="5048" w:type="dxa"/>
            <w:tcMar>
              <w:top w:w="28" w:type="dxa"/>
              <w:bottom w:w="28" w:type="dxa"/>
            </w:tcMar>
          </w:tcPr>
          <w:p w14:paraId="441C015D" w14:textId="77777777" w:rsidR="00B42833" w:rsidRDefault="00B42833" w:rsidP="007C6741">
            <w:pPr>
              <w:pStyle w:val="Normalny-sekcjapierwsza"/>
            </w:pPr>
            <w:r>
              <w:t>Wskazuje na miejsce</w:t>
            </w:r>
          </w:p>
        </w:tc>
      </w:tr>
      <w:tr w:rsidR="00B42833" w14:paraId="391E034A" w14:textId="77777777" w:rsidTr="007C6741">
        <w:tc>
          <w:tcPr>
            <w:tcW w:w="1951" w:type="dxa"/>
            <w:tcMar>
              <w:top w:w="28" w:type="dxa"/>
              <w:bottom w:w="28" w:type="dxa"/>
            </w:tcMar>
          </w:tcPr>
          <w:p w14:paraId="52BA81F2" w14:textId="77777777" w:rsidR="00B42833" w:rsidRDefault="00B42833" w:rsidP="007C6741">
            <w:pPr>
              <w:pStyle w:val="Normalny-sekcjapierwsza"/>
            </w:pPr>
            <w:r>
              <w:t>owner_id</w:t>
            </w:r>
          </w:p>
        </w:tc>
        <w:tc>
          <w:tcPr>
            <w:tcW w:w="2552" w:type="dxa"/>
            <w:tcMar>
              <w:top w:w="28" w:type="dxa"/>
              <w:bottom w:w="28" w:type="dxa"/>
            </w:tcMar>
          </w:tcPr>
          <w:p w14:paraId="5817F163" w14:textId="77777777" w:rsidR="00B42833" w:rsidRDefault="00B42833" w:rsidP="007C6741">
            <w:pPr>
              <w:pStyle w:val="Normalny-sekcjapierwsza"/>
            </w:pPr>
            <w:r w:rsidRPr="00CE0122">
              <w:t>Liczba naturalna</w:t>
            </w:r>
          </w:p>
        </w:tc>
        <w:tc>
          <w:tcPr>
            <w:tcW w:w="5048" w:type="dxa"/>
            <w:tcMar>
              <w:top w:w="28" w:type="dxa"/>
              <w:bottom w:w="28" w:type="dxa"/>
            </w:tcMar>
          </w:tcPr>
          <w:p w14:paraId="29944B6B" w14:textId="77777777" w:rsidR="00B42833" w:rsidRDefault="00B42833" w:rsidP="007C6741">
            <w:pPr>
              <w:pStyle w:val="Normalny-sekcjapierwsza"/>
            </w:pPr>
            <w:r w:rsidRPr="00D82313">
              <w:t>Wskazuje na recenzenta</w:t>
            </w:r>
          </w:p>
        </w:tc>
      </w:tr>
      <w:tr w:rsidR="00B42833" w14:paraId="00287E7A" w14:textId="77777777" w:rsidTr="007C6741">
        <w:tc>
          <w:tcPr>
            <w:tcW w:w="1951" w:type="dxa"/>
            <w:tcMar>
              <w:top w:w="28" w:type="dxa"/>
              <w:bottom w:w="28" w:type="dxa"/>
            </w:tcMar>
          </w:tcPr>
          <w:p w14:paraId="4F71094B" w14:textId="77777777" w:rsidR="00B42833" w:rsidRDefault="00B42833" w:rsidP="007C6741">
            <w:pPr>
              <w:pStyle w:val="Normalny-sekcjapierwsza"/>
            </w:pPr>
            <w:r>
              <w:t>title</w:t>
            </w:r>
          </w:p>
        </w:tc>
        <w:tc>
          <w:tcPr>
            <w:tcW w:w="2552" w:type="dxa"/>
            <w:tcMar>
              <w:top w:w="28" w:type="dxa"/>
              <w:bottom w:w="28" w:type="dxa"/>
            </w:tcMar>
          </w:tcPr>
          <w:p w14:paraId="3E7E732A" w14:textId="77777777" w:rsidR="00B42833" w:rsidRDefault="00B42833" w:rsidP="007C6741">
            <w:pPr>
              <w:pStyle w:val="Normalny-sekcjapierwsza"/>
            </w:pPr>
            <w:r w:rsidRPr="00CE0122">
              <w:t xml:space="preserve">Ciąg znaków </w:t>
            </w:r>
            <w:r>
              <w:t>(</w:t>
            </w:r>
            <w:r w:rsidRPr="00CE0122">
              <w:t>max 255)</w:t>
            </w:r>
          </w:p>
        </w:tc>
        <w:tc>
          <w:tcPr>
            <w:tcW w:w="5048" w:type="dxa"/>
            <w:tcMar>
              <w:top w:w="28" w:type="dxa"/>
              <w:bottom w:w="28" w:type="dxa"/>
            </w:tcMar>
          </w:tcPr>
          <w:p w14:paraId="1414E1D6" w14:textId="77777777" w:rsidR="00B42833" w:rsidRDefault="00B42833" w:rsidP="007C6741">
            <w:pPr>
              <w:pStyle w:val="Normalny-sekcjapierwsza"/>
            </w:pPr>
            <w:r w:rsidRPr="00D82313">
              <w:t>Tytuł recenzji</w:t>
            </w:r>
          </w:p>
        </w:tc>
      </w:tr>
      <w:tr w:rsidR="00B42833" w14:paraId="6788FD22" w14:textId="77777777" w:rsidTr="007C6741">
        <w:tc>
          <w:tcPr>
            <w:tcW w:w="1951" w:type="dxa"/>
            <w:tcMar>
              <w:top w:w="28" w:type="dxa"/>
              <w:bottom w:w="28" w:type="dxa"/>
            </w:tcMar>
          </w:tcPr>
          <w:p w14:paraId="2C88B67C" w14:textId="77777777" w:rsidR="00B42833" w:rsidRDefault="00B42833" w:rsidP="007C6741">
            <w:pPr>
              <w:pStyle w:val="Normalny-sekcjapierwsza"/>
            </w:pPr>
            <w:r>
              <w:t>review</w:t>
            </w:r>
          </w:p>
        </w:tc>
        <w:tc>
          <w:tcPr>
            <w:tcW w:w="2552" w:type="dxa"/>
            <w:tcMar>
              <w:top w:w="28" w:type="dxa"/>
              <w:bottom w:w="28" w:type="dxa"/>
            </w:tcMar>
          </w:tcPr>
          <w:p w14:paraId="13CD7450" w14:textId="77777777" w:rsidR="00B42833" w:rsidRDefault="00B42833" w:rsidP="007C6741">
            <w:pPr>
              <w:pStyle w:val="Normalny-sekcjapierwsza"/>
            </w:pPr>
            <w:r>
              <w:t>Ciąg znaków</w:t>
            </w:r>
          </w:p>
        </w:tc>
        <w:tc>
          <w:tcPr>
            <w:tcW w:w="5048" w:type="dxa"/>
            <w:tcMar>
              <w:top w:w="28" w:type="dxa"/>
              <w:bottom w:w="28" w:type="dxa"/>
            </w:tcMar>
          </w:tcPr>
          <w:p w14:paraId="4BF3EAF1" w14:textId="77777777" w:rsidR="00B42833" w:rsidRDefault="00B42833" w:rsidP="007C6741">
            <w:pPr>
              <w:pStyle w:val="Normalny-sekcjapierwsza"/>
            </w:pPr>
            <w:r w:rsidRPr="00D82313">
              <w:t>Treść recenzji</w:t>
            </w:r>
          </w:p>
        </w:tc>
      </w:tr>
      <w:tr w:rsidR="00B42833" w14:paraId="4D6935CA" w14:textId="77777777" w:rsidTr="007C6741">
        <w:tc>
          <w:tcPr>
            <w:tcW w:w="1951" w:type="dxa"/>
            <w:tcMar>
              <w:top w:w="28" w:type="dxa"/>
              <w:bottom w:w="28" w:type="dxa"/>
            </w:tcMar>
          </w:tcPr>
          <w:p w14:paraId="0D63FC89" w14:textId="77777777" w:rsidR="00B42833" w:rsidRDefault="00B42833" w:rsidP="007C6741">
            <w:pPr>
              <w:pStyle w:val="Normalny-sekcjapierwsza"/>
            </w:pPr>
            <w:r>
              <w:t>score</w:t>
            </w:r>
          </w:p>
        </w:tc>
        <w:tc>
          <w:tcPr>
            <w:tcW w:w="2552" w:type="dxa"/>
            <w:tcMar>
              <w:top w:w="28" w:type="dxa"/>
              <w:bottom w:w="28" w:type="dxa"/>
            </w:tcMar>
          </w:tcPr>
          <w:p w14:paraId="4FDBDEEC" w14:textId="77777777" w:rsidR="00B42833" w:rsidRDefault="00B42833" w:rsidP="007C6741">
            <w:pPr>
              <w:pStyle w:val="Normalny-sekcjapierwsza"/>
            </w:pPr>
            <w:r w:rsidRPr="00CE0122">
              <w:t>Liczba naturalna</w:t>
            </w:r>
          </w:p>
        </w:tc>
        <w:tc>
          <w:tcPr>
            <w:tcW w:w="5048" w:type="dxa"/>
            <w:tcMar>
              <w:top w:w="28" w:type="dxa"/>
              <w:bottom w:w="28" w:type="dxa"/>
            </w:tcMar>
          </w:tcPr>
          <w:p w14:paraId="4103E4B1" w14:textId="77777777" w:rsidR="00B42833" w:rsidRDefault="00B42833" w:rsidP="007C6741">
            <w:pPr>
              <w:pStyle w:val="Normalny-sekcjapierwsza"/>
            </w:pPr>
            <w:r w:rsidRPr="00D82313">
              <w:t>Ocena podsumowująca recenzję w skali od 0 do 5</w:t>
            </w:r>
          </w:p>
        </w:tc>
      </w:tr>
      <w:tr w:rsidR="00B42833" w14:paraId="2F84DE35" w14:textId="77777777" w:rsidTr="007C6741">
        <w:tc>
          <w:tcPr>
            <w:tcW w:w="1951" w:type="dxa"/>
            <w:tcMar>
              <w:top w:w="28" w:type="dxa"/>
              <w:bottom w:w="28" w:type="dxa"/>
            </w:tcMar>
          </w:tcPr>
          <w:p w14:paraId="584157E7" w14:textId="77777777" w:rsidR="00B42833" w:rsidRDefault="00B42833" w:rsidP="007C6741">
            <w:pPr>
              <w:pStyle w:val="Normalny-sekcjapierwsza"/>
            </w:pPr>
            <w:r>
              <w:t>dateCreated</w:t>
            </w:r>
          </w:p>
        </w:tc>
        <w:tc>
          <w:tcPr>
            <w:tcW w:w="2552" w:type="dxa"/>
            <w:tcMar>
              <w:top w:w="28" w:type="dxa"/>
              <w:bottom w:w="28" w:type="dxa"/>
            </w:tcMar>
          </w:tcPr>
          <w:p w14:paraId="5DD62ABC" w14:textId="77777777" w:rsidR="00B42833" w:rsidRDefault="00B42833" w:rsidP="007C6741">
            <w:pPr>
              <w:pStyle w:val="Normalny-sekcjapierwsza"/>
            </w:pPr>
            <w:r>
              <w:t>Data</w:t>
            </w:r>
          </w:p>
        </w:tc>
        <w:tc>
          <w:tcPr>
            <w:tcW w:w="5048" w:type="dxa"/>
            <w:tcMar>
              <w:top w:w="28" w:type="dxa"/>
              <w:bottom w:w="28" w:type="dxa"/>
            </w:tcMar>
          </w:tcPr>
          <w:p w14:paraId="7C3244C3" w14:textId="77777777" w:rsidR="00B42833" w:rsidRDefault="00B42833" w:rsidP="007C6741">
            <w:pPr>
              <w:pStyle w:val="Normalny-sekcjapierwsza"/>
            </w:pPr>
            <w:r w:rsidRPr="00D82313">
              <w:t>Data napisania recenzji</w:t>
            </w:r>
          </w:p>
        </w:tc>
      </w:tr>
    </w:tbl>
    <w:p w14:paraId="174D6A5A" w14:textId="77777777" w:rsidR="00B42833" w:rsidRDefault="00B42833" w:rsidP="00B42833">
      <w:pPr>
        <w:ind w:firstLine="357"/>
      </w:pPr>
    </w:p>
    <w:p w14:paraId="0FF5C308" w14:textId="77777777" w:rsidR="00B42833" w:rsidRDefault="009822CA" w:rsidP="009F5055">
      <w:pPr>
        <w:pStyle w:val="Zwykyakapit"/>
      </w:pPr>
      <w:r>
        <w:fldChar w:fldCharType="begin"/>
      </w:r>
      <w:r>
        <w:instrText xml:space="preserve"> REF _Ref437181578 \h  \* MERGEFORMAT </w:instrText>
      </w:r>
      <w:r>
        <w:fldChar w:fldCharType="separate"/>
      </w:r>
      <w:r w:rsidR="002A16C7" w:rsidRPr="00E47743">
        <w:rPr>
          <w:rStyle w:val="OdsyaczZnak"/>
        </w:rPr>
        <w:t>Tabela 5.7</w:t>
      </w:r>
      <w:r>
        <w:fldChar w:fldCharType="end"/>
      </w:r>
      <w:r w:rsidR="00D53FFC">
        <w:t>. O</w:t>
      </w:r>
      <w:r w:rsidR="002B4B7A">
        <w:t xml:space="preserve">pisuje zbiór encji </w:t>
      </w:r>
      <w:r w:rsidR="002B4B7A" w:rsidRPr="002B4B7A">
        <w:rPr>
          <w:i/>
        </w:rPr>
        <w:t>Score</w:t>
      </w:r>
      <w:r w:rsidR="002B4B7A">
        <w:t>, które realizują recenzje miejsc.</w:t>
      </w:r>
    </w:p>
    <w:p w14:paraId="6247D68E" w14:textId="77777777" w:rsidR="00B42833" w:rsidRDefault="00B42833" w:rsidP="00B42833">
      <w:pPr>
        <w:pStyle w:val="Nagwektabeli"/>
      </w:pPr>
      <w:bookmarkStart w:id="229" w:name="_Ref437181666"/>
      <w:bookmarkStart w:id="230" w:name="_Toc437271182"/>
      <w:r w:rsidRPr="003D2527">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8</w:t>
      </w:r>
      <w:r w:rsidR="00C65655">
        <w:rPr>
          <w:b/>
        </w:rPr>
        <w:fldChar w:fldCharType="end"/>
      </w:r>
      <w:bookmarkEnd w:id="229"/>
      <w:r w:rsidRPr="003D2527">
        <w:rPr>
          <w:b/>
        </w:rPr>
        <w:t>.</w:t>
      </w:r>
      <w:r>
        <w:t xml:space="preserve"> Zbiór encji Report</w:t>
      </w:r>
      <w:bookmarkEnd w:id="230"/>
    </w:p>
    <w:tbl>
      <w:tblPr>
        <w:tblStyle w:val="Tabela-Siatka"/>
        <w:tblW w:w="0" w:type="auto"/>
        <w:tblLook w:val="04A0" w:firstRow="1" w:lastRow="0" w:firstColumn="1" w:lastColumn="0" w:noHBand="0" w:noVBand="1"/>
      </w:tblPr>
      <w:tblGrid>
        <w:gridCol w:w="1881"/>
        <w:gridCol w:w="2348"/>
        <w:gridCol w:w="4489"/>
      </w:tblGrid>
      <w:tr w:rsidR="00B42833" w14:paraId="7A75E58E" w14:textId="77777777" w:rsidTr="007C6741">
        <w:trPr>
          <w:tblHeader/>
        </w:trPr>
        <w:tc>
          <w:tcPr>
            <w:tcW w:w="1951" w:type="dxa"/>
            <w:tcMar>
              <w:top w:w="28" w:type="dxa"/>
              <w:bottom w:w="28" w:type="dxa"/>
            </w:tcMar>
          </w:tcPr>
          <w:p w14:paraId="78FEFED1" w14:textId="77777777" w:rsidR="00B42833" w:rsidRPr="003D2527" w:rsidRDefault="00B42833" w:rsidP="007C6741">
            <w:pPr>
              <w:pStyle w:val="Normalny-sekcjapierwsza"/>
              <w:rPr>
                <w:b/>
              </w:rPr>
            </w:pPr>
            <w:r w:rsidRPr="003D2527">
              <w:rPr>
                <w:b/>
              </w:rPr>
              <w:t>Nazwa</w:t>
            </w:r>
          </w:p>
        </w:tc>
        <w:tc>
          <w:tcPr>
            <w:tcW w:w="2552" w:type="dxa"/>
            <w:tcMar>
              <w:top w:w="28" w:type="dxa"/>
              <w:bottom w:w="28" w:type="dxa"/>
            </w:tcMar>
          </w:tcPr>
          <w:p w14:paraId="69829414" w14:textId="77777777"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14:paraId="5177C2B8" w14:textId="77777777" w:rsidR="00B42833" w:rsidRPr="003D2527" w:rsidRDefault="00B42833" w:rsidP="007C6741">
            <w:pPr>
              <w:pStyle w:val="Normalny-sekcjapierwsza"/>
              <w:rPr>
                <w:b/>
              </w:rPr>
            </w:pPr>
            <w:r w:rsidRPr="003D2527">
              <w:rPr>
                <w:b/>
              </w:rPr>
              <w:t>Opis</w:t>
            </w:r>
          </w:p>
        </w:tc>
      </w:tr>
      <w:tr w:rsidR="00B42833" w14:paraId="2A9FD7ED" w14:textId="77777777" w:rsidTr="007C6741">
        <w:tc>
          <w:tcPr>
            <w:tcW w:w="1951" w:type="dxa"/>
            <w:tcMar>
              <w:top w:w="28" w:type="dxa"/>
              <w:bottom w:w="28" w:type="dxa"/>
            </w:tcMar>
          </w:tcPr>
          <w:p w14:paraId="17F47B30" w14:textId="77777777" w:rsidR="00B42833" w:rsidRDefault="00B42833" w:rsidP="007C6741">
            <w:pPr>
              <w:pStyle w:val="Normalny-sekcjapierwsza"/>
            </w:pPr>
            <w:r>
              <w:t>id</w:t>
            </w:r>
          </w:p>
        </w:tc>
        <w:tc>
          <w:tcPr>
            <w:tcW w:w="2552" w:type="dxa"/>
            <w:tcMar>
              <w:top w:w="28" w:type="dxa"/>
              <w:bottom w:w="28" w:type="dxa"/>
            </w:tcMar>
          </w:tcPr>
          <w:p w14:paraId="1926AAFE" w14:textId="77777777" w:rsidR="00B42833" w:rsidRDefault="00B42833" w:rsidP="007C6741">
            <w:pPr>
              <w:pStyle w:val="Normalny-sekcjapierwsza"/>
            </w:pPr>
            <w:r w:rsidRPr="00CE0122">
              <w:t>Liczba naturalna</w:t>
            </w:r>
          </w:p>
        </w:tc>
        <w:tc>
          <w:tcPr>
            <w:tcW w:w="5048" w:type="dxa"/>
            <w:tcMar>
              <w:top w:w="28" w:type="dxa"/>
              <w:bottom w:w="28" w:type="dxa"/>
            </w:tcMar>
          </w:tcPr>
          <w:p w14:paraId="7B7AA1D8" w14:textId="77777777" w:rsidR="00B42833" w:rsidRDefault="00B42833" w:rsidP="007C6741">
            <w:pPr>
              <w:pStyle w:val="Normalny-sekcjapierwsza"/>
            </w:pPr>
            <w:r>
              <w:t>Klucz sztuczny</w:t>
            </w:r>
          </w:p>
        </w:tc>
      </w:tr>
      <w:tr w:rsidR="00B42833" w14:paraId="619B19DF" w14:textId="77777777" w:rsidTr="007C6741">
        <w:tc>
          <w:tcPr>
            <w:tcW w:w="1951" w:type="dxa"/>
            <w:tcMar>
              <w:top w:w="28" w:type="dxa"/>
              <w:bottom w:w="28" w:type="dxa"/>
            </w:tcMar>
          </w:tcPr>
          <w:p w14:paraId="512B6DB2" w14:textId="77777777" w:rsidR="00B42833" w:rsidRDefault="00B42833" w:rsidP="007C6741">
            <w:pPr>
              <w:pStyle w:val="Normalny-sekcjapierwsza"/>
            </w:pPr>
            <w:r>
              <w:t>reportedBy_id</w:t>
            </w:r>
          </w:p>
        </w:tc>
        <w:tc>
          <w:tcPr>
            <w:tcW w:w="2552" w:type="dxa"/>
            <w:tcMar>
              <w:top w:w="28" w:type="dxa"/>
              <w:bottom w:w="28" w:type="dxa"/>
            </w:tcMar>
          </w:tcPr>
          <w:p w14:paraId="0A1C3443" w14:textId="77777777" w:rsidR="00B42833" w:rsidRDefault="00B42833" w:rsidP="007C6741">
            <w:pPr>
              <w:pStyle w:val="Normalny-sekcjapierwsza"/>
            </w:pPr>
            <w:r w:rsidRPr="00CE0122">
              <w:t>Liczba naturalna</w:t>
            </w:r>
          </w:p>
        </w:tc>
        <w:tc>
          <w:tcPr>
            <w:tcW w:w="5048" w:type="dxa"/>
            <w:tcMar>
              <w:top w:w="28" w:type="dxa"/>
              <w:bottom w:w="28" w:type="dxa"/>
            </w:tcMar>
          </w:tcPr>
          <w:p w14:paraId="770DA5B5" w14:textId="77777777" w:rsidR="00B42833" w:rsidRDefault="00B42833" w:rsidP="007C6741">
            <w:pPr>
              <w:pStyle w:val="Normalny-sekcjapierwsza"/>
            </w:pPr>
            <w:r>
              <w:t>Wskazuje na osobę, która zgłosiła recenzję</w:t>
            </w:r>
          </w:p>
        </w:tc>
      </w:tr>
      <w:tr w:rsidR="00B42833" w14:paraId="603C7708" w14:textId="77777777" w:rsidTr="007C6741">
        <w:tc>
          <w:tcPr>
            <w:tcW w:w="1951" w:type="dxa"/>
            <w:tcMar>
              <w:top w:w="28" w:type="dxa"/>
              <w:bottom w:w="28" w:type="dxa"/>
            </w:tcMar>
          </w:tcPr>
          <w:p w14:paraId="163C6970" w14:textId="77777777" w:rsidR="00B42833" w:rsidRDefault="00B42833" w:rsidP="007C6741">
            <w:pPr>
              <w:pStyle w:val="Normalny-sekcjapierwsza"/>
            </w:pPr>
            <w:r>
              <w:t>score_id</w:t>
            </w:r>
          </w:p>
        </w:tc>
        <w:tc>
          <w:tcPr>
            <w:tcW w:w="2552" w:type="dxa"/>
            <w:tcMar>
              <w:top w:w="28" w:type="dxa"/>
              <w:bottom w:w="28" w:type="dxa"/>
            </w:tcMar>
          </w:tcPr>
          <w:p w14:paraId="26A5B6F8" w14:textId="77777777" w:rsidR="00B42833" w:rsidRDefault="00B42833" w:rsidP="007C6741">
            <w:pPr>
              <w:pStyle w:val="Normalny-sekcjapierwsza"/>
            </w:pPr>
            <w:r w:rsidRPr="00CE0122">
              <w:t>Liczba naturalna</w:t>
            </w:r>
          </w:p>
        </w:tc>
        <w:tc>
          <w:tcPr>
            <w:tcW w:w="5048" w:type="dxa"/>
            <w:tcMar>
              <w:top w:w="28" w:type="dxa"/>
              <w:bottom w:w="28" w:type="dxa"/>
            </w:tcMar>
          </w:tcPr>
          <w:p w14:paraId="3E69144C" w14:textId="77777777" w:rsidR="00B42833" w:rsidRDefault="00B42833" w:rsidP="007C6741">
            <w:pPr>
              <w:pStyle w:val="Normalny-sekcjapierwsza"/>
            </w:pPr>
            <w:r>
              <w:t>Wskazuje na zgłaszan</w:t>
            </w:r>
            <w:r w:rsidRPr="009D6EE5">
              <w:t>ą opinię</w:t>
            </w:r>
          </w:p>
        </w:tc>
      </w:tr>
      <w:tr w:rsidR="00B42833" w14:paraId="205A524C" w14:textId="77777777" w:rsidTr="007C6741">
        <w:tc>
          <w:tcPr>
            <w:tcW w:w="1951" w:type="dxa"/>
            <w:tcMar>
              <w:top w:w="28" w:type="dxa"/>
              <w:bottom w:w="28" w:type="dxa"/>
            </w:tcMar>
          </w:tcPr>
          <w:p w14:paraId="0AAF5C6E" w14:textId="77777777" w:rsidR="00B42833" w:rsidRDefault="00B42833" w:rsidP="007C6741">
            <w:pPr>
              <w:pStyle w:val="Normalny-sekcjapierwsza"/>
            </w:pPr>
            <w:r>
              <w:t>dateCreated</w:t>
            </w:r>
          </w:p>
        </w:tc>
        <w:tc>
          <w:tcPr>
            <w:tcW w:w="2552" w:type="dxa"/>
            <w:tcMar>
              <w:top w:w="28" w:type="dxa"/>
              <w:bottom w:w="28" w:type="dxa"/>
            </w:tcMar>
          </w:tcPr>
          <w:p w14:paraId="0479985E" w14:textId="77777777" w:rsidR="00B42833" w:rsidRDefault="00B42833" w:rsidP="007C6741">
            <w:pPr>
              <w:pStyle w:val="Normalny-sekcjapierwsza"/>
            </w:pPr>
            <w:r>
              <w:t>Data</w:t>
            </w:r>
          </w:p>
        </w:tc>
        <w:tc>
          <w:tcPr>
            <w:tcW w:w="5048" w:type="dxa"/>
            <w:tcMar>
              <w:top w:w="28" w:type="dxa"/>
              <w:bottom w:w="28" w:type="dxa"/>
            </w:tcMar>
          </w:tcPr>
          <w:p w14:paraId="47D70EA9" w14:textId="77777777" w:rsidR="00B42833" w:rsidRDefault="00B42833" w:rsidP="007C6741">
            <w:pPr>
              <w:pStyle w:val="Normalny-sekcjapierwsza"/>
            </w:pPr>
            <w:r w:rsidRPr="009D6EE5">
              <w:t>Data napisania recenzji</w:t>
            </w:r>
          </w:p>
        </w:tc>
      </w:tr>
    </w:tbl>
    <w:p w14:paraId="4413EC79" w14:textId="77777777" w:rsidR="00B42833" w:rsidRDefault="00B42833" w:rsidP="00B42833"/>
    <w:p w14:paraId="4B63C702" w14:textId="77777777" w:rsidR="00B42833" w:rsidRDefault="009822CA" w:rsidP="009F5055">
      <w:pPr>
        <w:pStyle w:val="Zwykyakapit"/>
      </w:pPr>
      <w:r>
        <w:fldChar w:fldCharType="begin"/>
      </w:r>
      <w:r>
        <w:instrText xml:space="preserve"> REF _Ref437181666 \h  \* MERGEFORMAT </w:instrText>
      </w:r>
      <w:r>
        <w:fldChar w:fldCharType="separate"/>
      </w:r>
      <w:r w:rsidR="002A16C7" w:rsidRPr="00E47743">
        <w:rPr>
          <w:rStyle w:val="OdsyaczZnak"/>
        </w:rPr>
        <w:t>Tabela 5.8</w:t>
      </w:r>
      <w:r>
        <w:fldChar w:fldCharType="end"/>
      </w:r>
      <w:r w:rsidR="002B4B7A">
        <w:rPr>
          <w:rStyle w:val="OdsyaczZnak"/>
        </w:rPr>
        <w:t>.</w:t>
      </w:r>
      <w:r w:rsidR="00D53FFC">
        <w:t xml:space="preserve"> O</w:t>
      </w:r>
      <w:r w:rsidR="002B4B7A">
        <w:t xml:space="preserve">pisują zbiór encji </w:t>
      </w:r>
      <w:r w:rsidR="002B4B7A">
        <w:rPr>
          <w:i/>
        </w:rPr>
        <w:t xml:space="preserve">Report - </w:t>
      </w:r>
      <w:r w:rsidR="002B4B7A">
        <w:t>r</w:t>
      </w:r>
      <w:r w:rsidR="00B42833" w:rsidRPr="00260972">
        <w:t>aport reprezentujący zgłoszenie recenzji, którą użytkownik uzna za ofensywną</w:t>
      </w:r>
      <w:r w:rsidR="00B42833">
        <w:t>.</w:t>
      </w:r>
    </w:p>
    <w:p w14:paraId="4DD66487" w14:textId="77777777" w:rsidR="002B4B7A" w:rsidRDefault="002B4B7A" w:rsidP="009F5055">
      <w:pPr>
        <w:pStyle w:val="Zwykyakapit"/>
      </w:pPr>
    </w:p>
    <w:p w14:paraId="34DB6FDA" w14:textId="77777777" w:rsidR="00B42833" w:rsidRDefault="00B42833" w:rsidP="00B42833">
      <w:pPr>
        <w:pStyle w:val="Nagwektabeli"/>
      </w:pPr>
      <w:bookmarkStart w:id="231" w:name="_Ref437181730"/>
      <w:bookmarkStart w:id="232" w:name="_Toc437271183"/>
      <w:r w:rsidRPr="003D2527">
        <w:rPr>
          <w:b/>
        </w:rPr>
        <w:lastRenderedPageBreak/>
        <w:t xml:space="preserve">Tabela </w:t>
      </w:r>
      <w:r w:rsidR="00C65655">
        <w:rPr>
          <w:b/>
        </w:rPr>
        <w:fldChar w:fldCharType="begin"/>
      </w:r>
      <w:r>
        <w:rPr>
          <w:b/>
        </w:rPr>
        <w:instrText xml:space="preserve"> STYLEREF 1 \s </w:instrText>
      </w:r>
      <w:r w:rsidR="00C65655">
        <w:rPr>
          <w:b/>
        </w:rPr>
        <w:fldChar w:fldCharType="separate"/>
      </w:r>
      <w:r w:rsidR="002A16C7">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9</w:t>
      </w:r>
      <w:r w:rsidR="00C65655">
        <w:rPr>
          <w:b/>
        </w:rPr>
        <w:fldChar w:fldCharType="end"/>
      </w:r>
      <w:bookmarkEnd w:id="231"/>
      <w:r w:rsidRPr="003D2527">
        <w:rPr>
          <w:b/>
        </w:rPr>
        <w:t>.</w:t>
      </w:r>
      <w:r>
        <w:t xml:space="preserve"> Zbiór encji User</w:t>
      </w:r>
      <w:bookmarkEnd w:id="232"/>
    </w:p>
    <w:tbl>
      <w:tblPr>
        <w:tblStyle w:val="Tabela-Siatka"/>
        <w:tblW w:w="0" w:type="auto"/>
        <w:tblLook w:val="04A0" w:firstRow="1" w:lastRow="0" w:firstColumn="1" w:lastColumn="0" w:noHBand="0" w:noVBand="1"/>
      </w:tblPr>
      <w:tblGrid>
        <w:gridCol w:w="1827"/>
        <w:gridCol w:w="2342"/>
        <w:gridCol w:w="4549"/>
      </w:tblGrid>
      <w:tr w:rsidR="00B42833" w14:paraId="34561A86" w14:textId="77777777" w:rsidTr="007C6741">
        <w:trPr>
          <w:tblHeader/>
        </w:trPr>
        <w:tc>
          <w:tcPr>
            <w:tcW w:w="1951" w:type="dxa"/>
            <w:tcMar>
              <w:top w:w="28" w:type="dxa"/>
              <w:bottom w:w="28" w:type="dxa"/>
            </w:tcMar>
          </w:tcPr>
          <w:p w14:paraId="615ECBBF" w14:textId="77777777" w:rsidR="00B42833" w:rsidRPr="003D2527" w:rsidRDefault="00B42833" w:rsidP="007C6741">
            <w:pPr>
              <w:pStyle w:val="Normalny-sekcjapierwsza"/>
              <w:rPr>
                <w:b/>
              </w:rPr>
            </w:pPr>
            <w:r w:rsidRPr="003D2527">
              <w:rPr>
                <w:b/>
              </w:rPr>
              <w:t>Nazwa</w:t>
            </w:r>
          </w:p>
        </w:tc>
        <w:tc>
          <w:tcPr>
            <w:tcW w:w="2552" w:type="dxa"/>
            <w:tcMar>
              <w:top w:w="28" w:type="dxa"/>
              <w:bottom w:w="28" w:type="dxa"/>
            </w:tcMar>
          </w:tcPr>
          <w:p w14:paraId="0CBB3827" w14:textId="77777777"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14:paraId="0565FAE0" w14:textId="77777777" w:rsidR="00B42833" w:rsidRPr="003D2527" w:rsidRDefault="00B42833" w:rsidP="007C6741">
            <w:pPr>
              <w:pStyle w:val="Normalny-sekcjapierwsza"/>
              <w:rPr>
                <w:b/>
              </w:rPr>
            </w:pPr>
            <w:r w:rsidRPr="003D2527">
              <w:rPr>
                <w:b/>
              </w:rPr>
              <w:t>Opis</w:t>
            </w:r>
          </w:p>
        </w:tc>
      </w:tr>
      <w:tr w:rsidR="00B42833" w14:paraId="7AD7E5C0" w14:textId="77777777" w:rsidTr="007C6741">
        <w:tc>
          <w:tcPr>
            <w:tcW w:w="1951" w:type="dxa"/>
            <w:tcMar>
              <w:top w:w="28" w:type="dxa"/>
              <w:bottom w:w="28" w:type="dxa"/>
            </w:tcMar>
          </w:tcPr>
          <w:p w14:paraId="66445487" w14:textId="77777777" w:rsidR="00B42833" w:rsidRDefault="00B42833" w:rsidP="007C6741">
            <w:pPr>
              <w:pStyle w:val="Normalny-sekcjapierwsza"/>
            </w:pPr>
            <w:r>
              <w:t>id</w:t>
            </w:r>
          </w:p>
        </w:tc>
        <w:tc>
          <w:tcPr>
            <w:tcW w:w="2552" w:type="dxa"/>
            <w:tcMar>
              <w:top w:w="28" w:type="dxa"/>
              <w:bottom w:w="28" w:type="dxa"/>
            </w:tcMar>
          </w:tcPr>
          <w:p w14:paraId="666BB4AE" w14:textId="77777777" w:rsidR="00B42833" w:rsidRDefault="00B42833" w:rsidP="007C6741">
            <w:pPr>
              <w:pStyle w:val="Normalny-sekcjapierwsza"/>
            </w:pPr>
            <w:r w:rsidRPr="00CE0122">
              <w:t>Liczba naturalna</w:t>
            </w:r>
          </w:p>
        </w:tc>
        <w:tc>
          <w:tcPr>
            <w:tcW w:w="5048" w:type="dxa"/>
            <w:tcMar>
              <w:top w:w="28" w:type="dxa"/>
              <w:bottom w:w="28" w:type="dxa"/>
            </w:tcMar>
          </w:tcPr>
          <w:p w14:paraId="4CFF57CB" w14:textId="77777777" w:rsidR="00B42833" w:rsidRDefault="00B42833" w:rsidP="007C6741">
            <w:pPr>
              <w:pStyle w:val="Normalny-sekcjapierwsza"/>
            </w:pPr>
            <w:r>
              <w:t>Klucz sztuczny</w:t>
            </w:r>
          </w:p>
        </w:tc>
      </w:tr>
      <w:tr w:rsidR="00B42833" w14:paraId="6B4F7982" w14:textId="77777777" w:rsidTr="007C6741">
        <w:tc>
          <w:tcPr>
            <w:tcW w:w="1951" w:type="dxa"/>
            <w:tcMar>
              <w:top w:w="28" w:type="dxa"/>
              <w:bottom w:w="28" w:type="dxa"/>
            </w:tcMar>
          </w:tcPr>
          <w:p w14:paraId="4796033E" w14:textId="77777777" w:rsidR="00B42833" w:rsidRDefault="00B42833" w:rsidP="007C6741">
            <w:pPr>
              <w:pStyle w:val="Normalny-sekcjapierwsza"/>
            </w:pPr>
            <w:r>
              <w:t>username</w:t>
            </w:r>
          </w:p>
        </w:tc>
        <w:tc>
          <w:tcPr>
            <w:tcW w:w="2552" w:type="dxa"/>
            <w:tcMar>
              <w:top w:w="28" w:type="dxa"/>
              <w:bottom w:w="28" w:type="dxa"/>
            </w:tcMar>
          </w:tcPr>
          <w:p w14:paraId="61072B2D" w14:textId="77777777" w:rsidR="00B42833" w:rsidRDefault="00B42833" w:rsidP="007C6741">
            <w:pPr>
              <w:pStyle w:val="Normalny-sekcjapierwsza"/>
            </w:pPr>
            <w:r w:rsidRPr="00CE0122">
              <w:t>Ciąg znaków (max 255)</w:t>
            </w:r>
          </w:p>
        </w:tc>
        <w:tc>
          <w:tcPr>
            <w:tcW w:w="5048" w:type="dxa"/>
            <w:tcMar>
              <w:top w:w="28" w:type="dxa"/>
              <w:bottom w:w="28" w:type="dxa"/>
            </w:tcMar>
          </w:tcPr>
          <w:p w14:paraId="6B104C64" w14:textId="77777777" w:rsidR="00B42833" w:rsidRDefault="00B42833" w:rsidP="007C6741">
            <w:pPr>
              <w:pStyle w:val="Normalny-sekcjapierwsza"/>
            </w:pPr>
            <w:r w:rsidRPr="005A47C1">
              <w:t xml:space="preserve">Login systemowy użytkownika oraz nazwa, pod którą jest </w:t>
            </w:r>
            <w:r>
              <w:t xml:space="preserve">on </w:t>
            </w:r>
            <w:r w:rsidRPr="005A47C1">
              <w:t>reprezentowany</w:t>
            </w:r>
          </w:p>
        </w:tc>
      </w:tr>
      <w:tr w:rsidR="00B42833" w14:paraId="1124FD10" w14:textId="77777777" w:rsidTr="007C6741">
        <w:tc>
          <w:tcPr>
            <w:tcW w:w="1951" w:type="dxa"/>
            <w:tcMar>
              <w:top w:w="28" w:type="dxa"/>
              <w:bottom w:w="28" w:type="dxa"/>
            </w:tcMar>
          </w:tcPr>
          <w:p w14:paraId="62F560B1" w14:textId="77777777" w:rsidR="00B42833" w:rsidRDefault="00B42833" w:rsidP="007C6741">
            <w:pPr>
              <w:pStyle w:val="Normalny-sekcjapierwsza"/>
            </w:pPr>
            <w:r>
              <w:t>password</w:t>
            </w:r>
          </w:p>
        </w:tc>
        <w:tc>
          <w:tcPr>
            <w:tcW w:w="2552" w:type="dxa"/>
            <w:tcMar>
              <w:top w:w="28" w:type="dxa"/>
              <w:bottom w:w="28" w:type="dxa"/>
            </w:tcMar>
          </w:tcPr>
          <w:p w14:paraId="7A8B58DD" w14:textId="77777777" w:rsidR="00B42833" w:rsidRDefault="00B42833" w:rsidP="007C6741">
            <w:pPr>
              <w:pStyle w:val="Normalny-sekcjapierwsza"/>
            </w:pPr>
            <w:r w:rsidRPr="00CE0122">
              <w:t>Ciąg znaków (max 255)</w:t>
            </w:r>
          </w:p>
        </w:tc>
        <w:tc>
          <w:tcPr>
            <w:tcW w:w="5048" w:type="dxa"/>
            <w:tcMar>
              <w:top w:w="28" w:type="dxa"/>
              <w:bottom w:w="28" w:type="dxa"/>
            </w:tcMar>
          </w:tcPr>
          <w:p w14:paraId="4EDD0C12" w14:textId="77777777" w:rsidR="00B42833" w:rsidRDefault="00B42833" w:rsidP="007C6741">
            <w:pPr>
              <w:pStyle w:val="Normalny-sekcjapierwsza"/>
            </w:pPr>
            <w:r w:rsidRPr="005A47C1">
              <w:t>Hasło do systemu</w:t>
            </w:r>
          </w:p>
        </w:tc>
      </w:tr>
      <w:tr w:rsidR="00B42833" w14:paraId="72FD3EBB" w14:textId="77777777" w:rsidTr="007C6741">
        <w:tc>
          <w:tcPr>
            <w:tcW w:w="1951" w:type="dxa"/>
            <w:tcMar>
              <w:top w:w="28" w:type="dxa"/>
              <w:bottom w:w="28" w:type="dxa"/>
            </w:tcMar>
          </w:tcPr>
          <w:p w14:paraId="530CFF37" w14:textId="77777777" w:rsidR="00B42833" w:rsidRDefault="00B42833" w:rsidP="007C6741">
            <w:pPr>
              <w:pStyle w:val="Normalny-sekcjapierwsza"/>
            </w:pPr>
            <w:r>
              <w:t>email</w:t>
            </w:r>
          </w:p>
        </w:tc>
        <w:tc>
          <w:tcPr>
            <w:tcW w:w="2552" w:type="dxa"/>
            <w:tcMar>
              <w:top w:w="28" w:type="dxa"/>
              <w:bottom w:w="28" w:type="dxa"/>
            </w:tcMar>
          </w:tcPr>
          <w:p w14:paraId="34A7C7DC" w14:textId="77777777" w:rsidR="00B42833" w:rsidRDefault="00B42833" w:rsidP="007C6741">
            <w:pPr>
              <w:pStyle w:val="Normalny-sekcjapierwsza"/>
            </w:pPr>
            <w:r w:rsidRPr="00CE0122">
              <w:t>Ciąg znaków (max 255)</w:t>
            </w:r>
          </w:p>
        </w:tc>
        <w:tc>
          <w:tcPr>
            <w:tcW w:w="5048" w:type="dxa"/>
            <w:tcMar>
              <w:top w:w="28" w:type="dxa"/>
              <w:bottom w:w="28" w:type="dxa"/>
            </w:tcMar>
          </w:tcPr>
          <w:p w14:paraId="23AB0576" w14:textId="77777777" w:rsidR="00B42833" w:rsidRDefault="00B42833" w:rsidP="007C6741">
            <w:pPr>
              <w:pStyle w:val="Normalny-sekcjapierwsza"/>
            </w:pPr>
            <w:r>
              <w:t>Adres e-</w:t>
            </w:r>
            <w:r w:rsidRPr="005A47C1">
              <w:t>mail użytkownika</w:t>
            </w:r>
          </w:p>
        </w:tc>
      </w:tr>
      <w:tr w:rsidR="00B42833" w14:paraId="03C33549" w14:textId="77777777" w:rsidTr="007C6741">
        <w:tc>
          <w:tcPr>
            <w:tcW w:w="1951" w:type="dxa"/>
            <w:tcMar>
              <w:top w:w="28" w:type="dxa"/>
              <w:bottom w:w="28" w:type="dxa"/>
            </w:tcMar>
          </w:tcPr>
          <w:p w14:paraId="785C74FB" w14:textId="77777777" w:rsidR="00B42833" w:rsidRDefault="00B42833" w:rsidP="007C6741">
            <w:pPr>
              <w:pStyle w:val="Normalny-sekcjapierwsza"/>
            </w:pPr>
            <w:r>
              <w:t>firstName</w:t>
            </w:r>
          </w:p>
        </w:tc>
        <w:tc>
          <w:tcPr>
            <w:tcW w:w="2552" w:type="dxa"/>
            <w:tcMar>
              <w:top w:w="28" w:type="dxa"/>
              <w:bottom w:w="28" w:type="dxa"/>
            </w:tcMar>
          </w:tcPr>
          <w:p w14:paraId="0E00B480" w14:textId="77777777" w:rsidR="00B42833" w:rsidRDefault="00B42833" w:rsidP="007C6741">
            <w:pPr>
              <w:pStyle w:val="Normalny-sekcjapierwsza"/>
            </w:pPr>
            <w:r w:rsidRPr="00CE0122">
              <w:t>Ciąg znaków (max 255)</w:t>
            </w:r>
          </w:p>
        </w:tc>
        <w:tc>
          <w:tcPr>
            <w:tcW w:w="5048" w:type="dxa"/>
            <w:tcMar>
              <w:top w:w="28" w:type="dxa"/>
              <w:bottom w:w="28" w:type="dxa"/>
            </w:tcMar>
          </w:tcPr>
          <w:p w14:paraId="4C195AF5" w14:textId="77777777" w:rsidR="00B42833" w:rsidRDefault="00B42833" w:rsidP="007C6741">
            <w:pPr>
              <w:pStyle w:val="Normalny-sekcjapierwsza"/>
            </w:pPr>
            <w:r w:rsidRPr="005A47C1">
              <w:t>Imię użytkownika</w:t>
            </w:r>
          </w:p>
        </w:tc>
      </w:tr>
      <w:tr w:rsidR="00B42833" w14:paraId="19EA8342" w14:textId="77777777" w:rsidTr="007C6741">
        <w:tc>
          <w:tcPr>
            <w:tcW w:w="1951" w:type="dxa"/>
            <w:tcMar>
              <w:top w:w="28" w:type="dxa"/>
              <w:bottom w:w="28" w:type="dxa"/>
            </w:tcMar>
          </w:tcPr>
          <w:p w14:paraId="72DFE18C" w14:textId="77777777" w:rsidR="00B42833" w:rsidRDefault="00B42833" w:rsidP="007C6741">
            <w:pPr>
              <w:pStyle w:val="Normalny-sekcjapierwsza"/>
            </w:pPr>
            <w:r>
              <w:t>lastName</w:t>
            </w:r>
          </w:p>
        </w:tc>
        <w:tc>
          <w:tcPr>
            <w:tcW w:w="2552" w:type="dxa"/>
            <w:tcMar>
              <w:top w:w="28" w:type="dxa"/>
              <w:bottom w:w="28" w:type="dxa"/>
            </w:tcMar>
          </w:tcPr>
          <w:p w14:paraId="11DCA243" w14:textId="77777777" w:rsidR="00B42833" w:rsidRDefault="00B42833" w:rsidP="007C6741">
            <w:pPr>
              <w:pStyle w:val="Normalny-sekcjapierwsza"/>
            </w:pPr>
            <w:r w:rsidRPr="00CE0122">
              <w:t>Ciąg znaków (max 255)</w:t>
            </w:r>
          </w:p>
        </w:tc>
        <w:tc>
          <w:tcPr>
            <w:tcW w:w="5048" w:type="dxa"/>
            <w:tcMar>
              <w:top w:w="28" w:type="dxa"/>
              <w:bottom w:w="28" w:type="dxa"/>
            </w:tcMar>
          </w:tcPr>
          <w:p w14:paraId="5849951E" w14:textId="77777777" w:rsidR="00B42833" w:rsidRDefault="00B42833" w:rsidP="007C6741">
            <w:pPr>
              <w:pStyle w:val="Normalny-sekcjapierwsza"/>
            </w:pPr>
            <w:r w:rsidRPr="005A47C1">
              <w:t>Nazwisko użytkownika</w:t>
            </w:r>
          </w:p>
        </w:tc>
      </w:tr>
      <w:tr w:rsidR="00B42833" w14:paraId="37A794DD" w14:textId="77777777" w:rsidTr="007C6741">
        <w:tc>
          <w:tcPr>
            <w:tcW w:w="1951" w:type="dxa"/>
            <w:tcMar>
              <w:top w:w="28" w:type="dxa"/>
              <w:bottom w:w="28" w:type="dxa"/>
            </w:tcMar>
          </w:tcPr>
          <w:p w14:paraId="54BA28E8" w14:textId="77777777" w:rsidR="00B42833" w:rsidRDefault="00B42833" w:rsidP="007C6741">
            <w:pPr>
              <w:pStyle w:val="Normalny-sekcjapierwsza"/>
            </w:pPr>
            <w:r>
              <w:t>about</w:t>
            </w:r>
          </w:p>
        </w:tc>
        <w:tc>
          <w:tcPr>
            <w:tcW w:w="2552" w:type="dxa"/>
            <w:tcMar>
              <w:top w:w="28" w:type="dxa"/>
              <w:bottom w:w="28" w:type="dxa"/>
            </w:tcMar>
          </w:tcPr>
          <w:p w14:paraId="04C03363" w14:textId="77777777" w:rsidR="00B42833" w:rsidRDefault="00B42833" w:rsidP="007C6741">
            <w:pPr>
              <w:pStyle w:val="Normalny-sekcjapierwsza"/>
            </w:pPr>
            <w:r w:rsidRPr="00CE0122">
              <w:t>Ciąg znaków</w:t>
            </w:r>
          </w:p>
        </w:tc>
        <w:tc>
          <w:tcPr>
            <w:tcW w:w="5048" w:type="dxa"/>
            <w:tcMar>
              <w:top w:w="28" w:type="dxa"/>
              <w:bottom w:w="28" w:type="dxa"/>
            </w:tcMar>
          </w:tcPr>
          <w:p w14:paraId="5C800E0B" w14:textId="77777777" w:rsidR="00B42833" w:rsidRDefault="00B42833" w:rsidP="007C6741">
            <w:pPr>
              <w:pStyle w:val="Normalny-sekcjapierwsza"/>
            </w:pPr>
            <w:r w:rsidRPr="005A47C1">
              <w:t>Krótki opis użytkownika</w:t>
            </w:r>
          </w:p>
        </w:tc>
      </w:tr>
      <w:tr w:rsidR="00B42833" w14:paraId="5D03CC9C" w14:textId="77777777" w:rsidTr="007C6741">
        <w:tc>
          <w:tcPr>
            <w:tcW w:w="1951" w:type="dxa"/>
            <w:tcMar>
              <w:top w:w="28" w:type="dxa"/>
              <w:bottom w:w="28" w:type="dxa"/>
            </w:tcMar>
          </w:tcPr>
          <w:p w14:paraId="3306A619" w14:textId="77777777" w:rsidR="00B42833" w:rsidRDefault="00B42833" w:rsidP="007C6741">
            <w:pPr>
              <w:pStyle w:val="Normalny-sekcjapierwsza"/>
            </w:pPr>
            <w:r>
              <w:t>town</w:t>
            </w:r>
          </w:p>
        </w:tc>
        <w:tc>
          <w:tcPr>
            <w:tcW w:w="2552" w:type="dxa"/>
            <w:tcMar>
              <w:top w:w="28" w:type="dxa"/>
              <w:bottom w:w="28" w:type="dxa"/>
            </w:tcMar>
          </w:tcPr>
          <w:p w14:paraId="211ECF52" w14:textId="77777777" w:rsidR="00B42833" w:rsidRDefault="00B42833" w:rsidP="007C6741">
            <w:pPr>
              <w:pStyle w:val="Normalny-sekcjapierwsza"/>
            </w:pPr>
            <w:r w:rsidRPr="00CE0122">
              <w:t>Ciąg znaków (max 255)</w:t>
            </w:r>
          </w:p>
        </w:tc>
        <w:tc>
          <w:tcPr>
            <w:tcW w:w="5048" w:type="dxa"/>
            <w:tcMar>
              <w:top w:w="28" w:type="dxa"/>
              <w:bottom w:w="28" w:type="dxa"/>
            </w:tcMar>
          </w:tcPr>
          <w:p w14:paraId="36044625" w14:textId="77777777" w:rsidR="00B42833" w:rsidRDefault="00B42833" w:rsidP="007C6741">
            <w:pPr>
              <w:pStyle w:val="Normalny-sekcjapierwsza"/>
            </w:pPr>
            <w:r w:rsidRPr="005A47C1">
              <w:t>Miejsce zamieszkania (miasto)</w:t>
            </w:r>
          </w:p>
        </w:tc>
      </w:tr>
      <w:tr w:rsidR="00B42833" w14:paraId="198AE4A4" w14:textId="77777777" w:rsidTr="007C6741">
        <w:tc>
          <w:tcPr>
            <w:tcW w:w="1951" w:type="dxa"/>
            <w:tcMar>
              <w:top w:w="28" w:type="dxa"/>
              <w:bottom w:w="28" w:type="dxa"/>
            </w:tcMar>
          </w:tcPr>
          <w:p w14:paraId="75CD6E56" w14:textId="77777777" w:rsidR="00B42833" w:rsidRDefault="00B42833" w:rsidP="007C6741">
            <w:pPr>
              <w:pStyle w:val="Normalny-sekcjapierwsza"/>
            </w:pPr>
            <w:r>
              <w:t>address</w:t>
            </w:r>
          </w:p>
        </w:tc>
        <w:tc>
          <w:tcPr>
            <w:tcW w:w="2552" w:type="dxa"/>
            <w:tcMar>
              <w:top w:w="28" w:type="dxa"/>
              <w:bottom w:w="28" w:type="dxa"/>
            </w:tcMar>
          </w:tcPr>
          <w:p w14:paraId="650EC822" w14:textId="77777777" w:rsidR="00B42833" w:rsidRDefault="00B42833" w:rsidP="007C6741">
            <w:pPr>
              <w:pStyle w:val="Normalny-sekcjapierwsza"/>
            </w:pPr>
            <w:r w:rsidRPr="00CE0122">
              <w:t>Ciąg znaków (max 255)</w:t>
            </w:r>
          </w:p>
        </w:tc>
        <w:tc>
          <w:tcPr>
            <w:tcW w:w="5048" w:type="dxa"/>
            <w:tcMar>
              <w:top w:w="28" w:type="dxa"/>
              <w:bottom w:w="28" w:type="dxa"/>
            </w:tcMar>
          </w:tcPr>
          <w:p w14:paraId="0320B9F7" w14:textId="77777777" w:rsidR="00B42833" w:rsidRDefault="00B42833" w:rsidP="007C6741">
            <w:pPr>
              <w:pStyle w:val="Normalny-sekcjapierwsza"/>
            </w:pPr>
            <w:r w:rsidRPr="005A47C1">
              <w:t>Miejsce zamieszkania (ulica)</w:t>
            </w:r>
          </w:p>
        </w:tc>
      </w:tr>
    </w:tbl>
    <w:p w14:paraId="00722BFF" w14:textId="77777777" w:rsidR="00B42833" w:rsidRDefault="00B42833" w:rsidP="00B42833"/>
    <w:p w14:paraId="370E7389" w14:textId="77777777" w:rsidR="00B42833" w:rsidRDefault="009822CA" w:rsidP="002B4B7A">
      <w:pPr>
        <w:pStyle w:val="Zwykyakapit"/>
      </w:pPr>
      <w:r>
        <w:fldChar w:fldCharType="begin"/>
      </w:r>
      <w:r>
        <w:instrText xml:space="preserve"> REF _Ref437181730 \h  \* MERGEFORMAT </w:instrText>
      </w:r>
      <w:r>
        <w:fldChar w:fldCharType="separate"/>
      </w:r>
      <w:r w:rsidR="002A16C7" w:rsidRPr="00E47743">
        <w:rPr>
          <w:rStyle w:val="OdsyaczZnak"/>
        </w:rPr>
        <w:t>Tabela 5.9</w:t>
      </w:r>
      <w:r>
        <w:fldChar w:fldCharType="end"/>
      </w:r>
      <w:r w:rsidR="002B4B7A">
        <w:rPr>
          <w:rStyle w:val="OdsyaczZnak"/>
        </w:rPr>
        <w:t xml:space="preserve">. </w:t>
      </w:r>
      <w:r w:rsidR="00D53FFC">
        <w:t>O</w:t>
      </w:r>
      <w:r w:rsidR="002B4B7A" w:rsidRPr="002B4B7A">
        <w:t>pisuje zbiór encji</w:t>
      </w:r>
      <w:r w:rsidR="002B4B7A">
        <w:t xml:space="preserve"> </w:t>
      </w:r>
      <w:r w:rsidR="002B4B7A">
        <w:rPr>
          <w:i/>
        </w:rPr>
        <w:t>User</w:t>
      </w:r>
      <w:r w:rsidR="002B4B7A" w:rsidRPr="002B4B7A">
        <w:t xml:space="preserve">, </w:t>
      </w:r>
      <w:r w:rsidR="002B4B7A">
        <w:t>przedstawiające</w:t>
      </w:r>
      <w:r w:rsidR="002B4B7A" w:rsidRPr="002B4B7A">
        <w:t xml:space="preserve"> </w:t>
      </w:r>
      <w:r w:rsidR="002B4B7A">
        <w:t>zarejestrowanego</w:t>
      </w:r>
      <w:r w:rsidR="00B42833" w:rsidRPr="00260972">
        <w:t xml:space="preserve"> użytkownik</w:t>
      </w:r>
      <w:r w:rsidR="002B4B7A">
        <w:t>a</w:t>
      </w:r>
      <w:r w:rsidR="00B42833" w:rsidRPr="00260972">
        <w:t xml:space="preserve"> portalu</w:t>
      </w:r>
      <w:r w:rsidR="002B4B7A">
        <w:t>.</w:t>
      </w:r>
    </w:p>
    <w:p w14:paraId="40731474" w14:textId="77777777" w:rsidR="00B42833" w:rsidRDefault="00B42833" w:rsidP="00B42833">
      <w:pPr>
        <w:pStyle w:val="Nagwektabeli"/>
      </w:pPr>
      <w:bookmarkStart w:id="233" w:name="_Ref437181801"/>
      <w:bookmarkStart w:id="234" w:name="_Toc437271184"/>
      <w:r w:rsidRPr="003D2527">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10</w:t>
      </w:r>
      <w:r w:rsidR="00C65655">
        <w:rPr>
          <w:b/>
        </w:rPr>
        <w:fldChar w:fldCharType="end"/>
      </w:r>
      <w:bookmarkEnd w:id="233"/>
      <w:r>
        <w:t>. Zbiór encji User_friend</w:t>
      </w:r>
      <w:bookmarkEnd w:id="234"/>
    </w:p>
    <w:tbl>
      <w:tblPr>
        <w:tblStyle w:val="Tabela-Siatka"/>
        <w:tblW w:w="0" w:type="auto"/>
        <w:tblLook w:val="04A0" w:firstRow="1" w:lastRow="0" w:firstColumn="1" w:lastColumn="0" w:noHBand="0" w:noVBand="1"/>
      </w:tblPr>
      <w:tblGrid>
        <w:gridCol w:w="1862"/>
        <w:gridCol w:w="2346"/>
        <w:gridCol w:w="4510"/>
      </w:tblGrid>
      <w:tr w:rsidR="00B42833" w14:paraId="16C8DAD3" w14:textId="77777777" w:rsidTr="007C6741">
        <w:trPr>
          <w:tblHeader/>
        </w:trPr>
        <w:tc>
          <w:tcPr>
            <w:tcW w:w="1951" w:type="dxa"/>
            <w:tcMar>
              <w:top w:w="28" w:type="dxa"/>
              <w:bottom w:w="28" w:type="dxa"/>
            </w:tcMar>
          </w:tcPr>
          <w:p w14:paraId="19E48899" w14:textId="77777777" w:rsidR="00B42833" w:rsidRPr="003D2527" w:rsidRDefault="00B42833" w:rsidP="007C6741">
            <w:pPr>
              <w:pStyle w:val="Normalny-sekcjapierwsza"/>
              <w:rPr>
                <w:b/>
              </w:rPr>
            </w:pPr>
            <w:r w:rsidRPr="003D2527">
              <w:rPr>
                <w:b/>
              </w:rPr>
              <w:t>Nazwa</w:t>
            </w:r>
          </w:p>
        </w:tc>
        <w:tc>
          <w:tcPr>
            <w:tcW w:w="2552" w:type="dxa"/>
            <w:tcMar>
              <w:top w:w="28" w:type="dxa"/>
              <w:bottom w:w="28" w:type="dxa"/>
            </w:tcMar>
          </w:tcPr>
          <w:p w14:paraId="6F5922FB" w14:textId="77777777"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14:paraId="499FE960" w14:textId="77777777" w:rsidR="00B42833" w:rsidRPr="003D2527" w:rsidRDefault="00B42833" w:rsidP="007C6741">
            <w:pPr>
              <w:pStyle w:val="Normalny-sekcjapierwsza"/>
              <w:rPr>
                <w:b/>
              </w:rPr>
            </w:pPr>
            <w:r w:rsidRPr="003D2527">
              <w:rPr>
                <w:b/>
              </w:rPr>
              <w:t>Opis</w:t>
            </w:r>
          </w:p>
        </w:tc>
      </w:tr>
      <w:tr w:rsidR="00B42833" w14:paraId="65B7D027" w14:textId="77777777" w:rsidTr="007C6741">
        <w:tc>
          <w:tcPr>
            <w:tcW w:w="1951" w:type="dxa"/>
            <w:tcMar>
              <w:top w:w="28" w:type="dxa"/>
              <w:bottom w:w="28" w:type="dxa"/>
            </w:tcMar>
          </w:tcPr>
          <w:p w14:paraId="327F870D" w14:textId="77777777" w:rsidR="00B42833" w:rsidRDefault="00B42833" w:rsidP="007C6741">
            <w:pPr>
              <w:pStyle w:val="Normalny-sekcjapierwsza"/>
            </w:pPr>
            <w:r>
              <w:t>id</w:t>
            </w:r>
          </w:p>
        </w:tc>
        <w:tc>
          <w:tcPr>
            <w:tcW w:w="2552" w:type="dxa"/>
            <w:tcMar>
              <w:top w:w="28" w:type="dxa"/>
              <w:bottom w:w="28" w:type="dxa"/>
            </w:tcMar>
          </w:tcPr>
          <w:p w14:paraId="616CD29D" w14:textId="77777777" w:rsidR="00B42833" w:rsidRDefault="00B42833" w:rsidP="007C6741">
            <w:pPr>
              <w:pStyle w:val="Normalny-sekcjapierwsza"/>
            </w:pPr>
            <w:r w:rsidRPr="00CE0122">
              <w:t>Liczba naturalna</w:t>
            </w:r>
          </w:p>
        </w:tc>
        <w:tc>
          <w:tcPr>
            <w:tcW w:w="5048" w:type="dxa"/>
            <w:tcMar>
              <w:top w:w="28" w:type="dxa"/>
              <w:bottom w:w="28" w:type="dxa"/>
            </w:tcMar>
          </w:tcPr>
          <w:p w14:paraId="26D8C986" w14:textId="77777777" w:rsidR="00B42833" w:rsidRDefault="00B42833" w:rsidP="007C6741">
            <w:pPr>
              <w:pStyle w:val="Normalny-sekcjapierwsza"/>
            </w:pPr>
            <w:r>
              <w:t>Klucz sztuczny</w:t>
            </w:r>
          </w:p>
        </w:tc>
      </w:tr>
      <w:tr w:rsidR="00B42833" w14:paraId="210F8B1E" w14:textId="77777777" w:rsidTr="007C6741">
        <w:tc>
          <w:tcPr>
            <w:tcW w:w="1951" w:type="dxa"/>
            <w:tcMar>
              <w:top w:w="28" w:type="dxa"/>
              <w:bottom w:w="28" w:type="dxa"/>
            </w:tcMar>
          </w:tcPr>
          <w:p w14:paraId="57B94407" w14:textId="77777777" w:rsidR="00B42833" w:rsidRDefault="00B42833" w:rsidP="007C6741">
            <w:pPr>
              <w:pStyle w:val="Normalny-sekcjapierwsza"/>
            </w:pPr>
            <w:r>
              <w:t>requester_id</w:t>
            </w:r>
          </w:p>
        </w:tc>
        <w:tc>
          <w:tcPr>
            <w:tcW w:w="2552" w:type="dxa"/>
            <w:tcMar>
              <w:top w:w="28" w:type="dxa"/>
              <w:bottom w:w="28" w:type="dxa"/>
            </w:tcMar>
          </w:tcPr>
          <w:p w14:paraId="7973B4E7" w14:textId="77777777" w:rsidR="00B42833" w:rsidRDefault="00B42833" w:rsidP="007C6741">
            <w:pPr>
              <w:pStyle w:val="Normalny-sekcjapierwsza"/>
            </w:pPr>
            <w:r w:rsidRPr="00CE0122">
              <w:t>Liczba naturalna</w:t>
            </w:r>
          </w:p>
        </w:tc>
        <w:tc>
          <w:tcPr>
            <w:tcW w:w="5048" w:type="dxa"/>
            <w:tcMar>
              <w:top w:w="28" w:type="dxa"/>
              <w:bottom w:w="28" w:type="dxa"/>
            </w:tcMar>
          </w:tcPr>
          <w:p w14:paraId="66F0057D" w14:textId="77777777" w:rsidR="00B42833" w:rsidRDefault="00B42833" w:rsidP="007C6741">
            <w:pPr>
              <w:pStyle w:val="Normalny-sekcjapierwsza"/>
            </w:pPr>
            <w:r w:rsidRPr="006A5D48">
              <w:t>Wskazuje na osobę, która wysłała zaproszenie</w:t>
            </w:r>
          </w:p>
        </w:tc>
      </w:tr>
      <w:tr w:rsidR="00B42833" w14:paraId="752B525D" w14:textId="77777777" w:rsidTr="007C6741">
        <w:tc>
          <w:tcPr>
            <w:tcW w:w="1951" w:type="dxa"/>
            <w:tcMar>
              <w:top w:w="28" w:type="dxa"/>
              <w:bottom w:w="28" w:type="dxa"/>
            </w:tcMar>
          </w:tcPr>
          <w:p w14:paraId="6C58B74B" w14:textId="77777777" w:rsidR="00B42833" w:rsidRDefault="00B42833" w:rsidP="007C6741">
            <w:pPr>
              <w:pStyle w:val="Normalny-sekcjapierwsza"/>
            </w:pPr>
            <w:r>
              <w:t>receiver_id</w:t>
            </w:r>
          </w:p>
        </w:tc>
        <w:tc>
          <w:tcPr>
            <w:tcW w:w="2552" w:type="dxa"/>
            <w:tcMar>
              <w:top w:w="28" w:type="dxa"/>
              <w:bottom w:w="28" w:type="dxa"/>
            </w:tcMar>
          </w:tcPr>
          <w:p w14:paraId="227C9755" w14:textId="77777777" w:rsidR="00B42833" w:rsidRDefault="00B42833" w:rsidP="007C6741">
            <w:pPr>
              <w:pStyle w:val="Normalny-sekcjapierwsza"/>
            </w:pPr>
            <w:r w:rsidRPr="00CE0122">
              <w:t>Liczba naturalna</w:t>
            </w:r>
          </w:p>
        </w:tc>
        <w:tc>
          <w:tcPr>
            <w:tcW w:w="5048" w:type="dxa"/>
            <w:tcMar>
              <w:top w:w="28" w:type="dxa"/>
              <w:bottom w:w="28" w:type="dxa"/>
            </w:tcMar>
          </w:tcPr>
          <w:p w14:paraId="20C65EB0" w14:textId="77777777" w:rsidR="00B42833" w:rsidRDefault="00B42833" w:rsidP="007C6741">
            <w:pPr>
              <w:pStyle w:val="Normalny-sekcjapierwsza"/>
            </w:pPr>
            <w:r w:rsidRPr="006A5D48">
              <w:t>Wskazuje na osobę, do której wysłano zaproszenie</w:t>
            </w:r>
          </w:p>
        </w:tc>
      </w:tr>
      <w:tr w:rsidR="00B42833" w14:paraId="0C766402" w14:textId="77777777" w:rsidTr="007C6741">
        <w:tc>
          <w:tcPr>
            <w:tcW w:w="1951" w:type="dxa"/>
            <w:tcMar>
              <w:top w:w="28" w:type="dxa"/>
              <w:bottom w:w="28" w:type="dxa"/>
            </w:tcMar>
          </w:tcPr>
          <w:p w14:paraId="1A039E1E" w14:textId="77777777" w:rsidR="00B42833" w:rsidRDefault="00B42833" w:rsidP="007C6741">
            <w:pPr>
              <w:pStyle w:val="Normalny-sekcjapierwsza"/>
            </w:pPr>
            <w:r>
              <w:t>status_id</w:t>
            </w:r>
          </w:p>
        </w:tc>
        <w:tc>
          <w:tcPr>
            <w:tcW w:w="2552" w:type="dxa"/>
            <w:tcMar>
              <w:top w:w="28" w:type="dxa"/>
              <w:bottom w:w="28" w:type="dxa"/>
            </w:tcMar>
          </w:tcPr>
          <w:p w14:paraId="17D5A0C5" w14:textId="77777777" w:rsidR="00B42833" w:rsidRDefault="00B42833" w:rsidP="007C6741">
            <w:pPr>
              <w:pStyle w:val="Normalny-sekcjapierwsza"/>
            </w:pPr>
            <w:r w:rsidRPr="00CE0122">
              <w:t>Liczba naturalna</w:t>
            </w:r>
          </w:p>
        </w:tc>
        <w:tc>
          <w:tcPr>
            <w:tcW w:w="5048" w:type="dxa"/>
            <w:tcMar>
              <w:top w:w="28" w:type="dxa"/>
              <w:bottom w:w="28" w:type="dxa"/>
            </w:tcMar>
          </w:tcPr>
          <w:p w14:paraId="79855E0F" w14:textId="77777777" w:rsidR="00B42833" w:rsidRDefault="00B42833" w:rsidP="007C6741">
            <w:pPr>
              <w:pStyle w:val="Normalny-sekcjapierwsza"/>
            </w:pPr>
            <w:r w:rsidRPr="006A5D48">
              <w:t>Wskazuje na stan przyjaźni</w:t>
            </w:r>
          </w:p>
        </w:tc>
      </w:tr>
    </w:tbl>
    <w:p w14:paraId="34E74C43" w14:textId="77777777" w:rsidR="00B42833" w:rsidRDefault="00B42833" w:rsidP="00B42833"/>
    <w:p w14:paraId="28656E46" w14:textId="77777777" w:rsidR="00B42833" w:rsidRDefault="009822CA" w:rsidP="009F5055">
      <w:pPr>
        <w:pStyle w:val="Zwykyakapit"/>
      </w:pPr>
      <w:r>
        <w:fldChar w:fldCharType="begin"/>
      </w:r>
      <w:r>
        <w:instrText xml:space="preserve"> REF _Ref437181801 \h  \* MERGEFORMAT </w:instrText>
      </w:r>
      <w:r>
        <w:fldChar w:fldCharType="separate"/>
      </w:r>
      <w:r w:rsidR="002A16C7" w:rsidRPr="00E47743">
        <w:rPr>
          <w:rStyle w:val="OdsyaczZnak"/>
        </w:rPr>
        <w:t>Tabela 5.10</w:t>
      </w:r>
      <w:r>
        <w:fldChar w:fldCharType="end"/>
      </w:r>
      <w:r w:rsidR="002B4B7A">
        <w:rPr>
          <w:rStyle w:val="OdsyaczZnak"/>
        </w:rPr>
        <w:t xml:space="preserve">. </w:t>
      </w:r>
      <w:r w:rsidR="00D53FFC">
        <w:t>O</w:t>
      </w:r>
      <w:r w:rsidR="002B4B7A" w:rsidRPr="002B4B7A">
        <w:t>pisuje sposób realizacji</w:t>
      </w:r>
      <w:r w:rsidR="00B42833" w:rsidRPr="002B4B7A">
        <w:t xml:space="preserve"> </w:t>
      </w:r>
      <w:r w:rsidR="002B4B7A">
        <w:t>znajomości</w:t>
      </w:r>
      <w:r w:rsidR="00B42833" w:rsidRPr="00406212">
        <w:t xml:space="preserve">. Wiąże użytkownika, który wysłał zaproszenie, z użytkownikiem będącym odbiorcą zaproszenia i stanem ich </w:t>
      </w:r>
      <w:r w:rsidR="002B4B7A">
        <w:t>znajomości</w:t>
      </w:r>
      <w:r w:rsidR="00B42833" w:rsidRPr="00406212">
        <w:t>.</w:t>
      </w:r>
    </w:p>
    <w:p w14:paraId="5644354A" w14:textId="77777777" w:rsidR="00B42833" w:rsidRPr="00E47743" w:rsidRDefault="00C65655" w:rsidP="00B42833">
      <w:pPr>
        <w:pStyle w:val="Nagwektabeli"/>
        <w:rPr>
          <w:lang w:val="en-US"/>
        </w:rPr>
      </w:pPr>
      <w:bookmarkStart w:id="235" w:name="_Ref437181866"/>
      <w:bookmarkStart w:id="236" w:name="_Toc437271185"/>
      <w:r w:rsidRPr="00E47743">
        <w:rPr>
          <w:b/>
          <w:lang w:val="en-US"/>
        </w:rPr>
        <w:t xml:space="preserve">Tabela </w:t>
      </w:r>
      <w:r>
        <w:rPr>
          <w:b/>
          <w:lang w:val="en-US"/>
        </w:rPr>
        <w:fldChar w:fldCharType="begin"/>
      </w:r>
      <w:r w:rsidRPr="00E47743">
        <w:rPr>
          <w:b/>
          <w:lang w:val="en-US"/>
        </w:rPr>
        <w:instrText xml:space="preserve"> STYLEREF 1 \s </w:instrText>
      </w:r>
      <w:r>
        <w:rPr>
          <w:b/>
          <w:lang w:val="en-US"/>
        </w:rPr>
        <w:fldChar w:fldCharType="separate"/>
      </w:r>
      <w:r w:rsidR="002A16C7">
        <w:rPr>
          <w:b/>
          <w:noProof/>
          <w:lang w:val="en-US"/>
        </w:rPr>
        <w:t>5</w:t>
      </w:r>
      <w:r>
        <w:rPr>
          <w:b/>
          <w:lang w:val="en-US"/>
        </w:rPr>
        <w:fldChar w:fldCharType="end"/>
      </w:r>
      <w:r w:rsidRPr="00E47743">
        <w:rPr>
          <w:b/>
          <w:lang w:val="en-US"/>
        </w:rPr>
        <w:t>.</w:t>
      </w:r>
      <w:r>
        <w:rPr>
          <w:b/>
          <w:lang w:val="en-US"/>
        </w:rPr>
        <w:fldChar w:fldCharType="begin"/>
      </w:r>
      <w:r w:rsidRPr="00E47743">
        <w:rPr>
          <w:b/>
          <w:lang w:val="en-US"/>
        </w:rPr>
        <w:instrText xml:space="preserve"> SEQ Tabela \* ARABIC \s 1 </w:instrText>
      </w:r>
      <w:r>
        <w:rPr>
          <w:b/>
          <w:lang w:val="en-US"/>
        </w:rPr>
        <w:fldChar w:fldCharType="separate"/>
      </w:r>
      <w:r w:rsidR="002A16C7">
        <w:rPr>
          <w:b/>
          <w:noProof/>
          <w:lang w:val="en-US"/>
        </w:rPr>
        <w:t>11</w:t>
      </w:r>
      <w:r>
        <w:rPr>
          <w:b/>
          <w:lang w:val="en-US"/>
        </w:rPr>
        <w:fldChar w:fldCharType="end"/>
      </w:r>
      <w:bookmarkEnd w:id="235"/>
      <w:r w:rsidRPr="00E47743">
        <w:rPr>
          <w:b/>
          <w:lang w:val="en-US"/>
        </w:rPr>
        <w:t>.</w:t>
      </w:r>
      <w:r w:rsidRPr="00E47743">
        <w:rPr>
          <w:lang w:val="en-US"/>
        </w:rPr>
        <w:t xml:space="preserve"> Zbiór encji Friendship_status</w:t>
      </w:r>
      <w:bookmarkEnd w:id="236"/>
    </w:p>
    <w:tbl>
      <w:tblPr>
        <w:tblStyle w:val="Tabela-Siatka"/>
        <w:tblW w:w="0" w:type="auto"/>
        <w:tblLook w:val="04A0" w:firstRow="1" w:lastRow="0" w:firstColumn="1" w:lastColumn="0" w:noHBand="0" w:noVBand="1"/>
      </w:tblPr>
      <w:tblGrid>
        <w:gridCol w:w="1799"/>
        <w:gridCol w:w="2356"/>
        <w:gridCol w:w="4563"/>
      </w:tblGrid>
      <w:tr w:rsidR="00B42833" w14:paraId="0340F0F5" w14:textId="77777777" w:rsidTr="007C6741">
        <w:trPr>
          <w:tblHeader/>
        </w:trPr>
        <w:tc>
          <w:tcPr>
            <w:tcW w:w="1951" w:type="dxa"/>
            <w:tcMar>
              <w:top w:w="28" w:type="dxa"/>
              <w:bottom w:w="28" w:type="dxa"/>
            </w:tcMar>
          </w:tcPr>
          <w:p w14:paraId="11BD4B20" w14:textId="77777777" w:rsidR="00B42833" w:rsidRPr="003D2527" w:rsidRDefault="00B42833" w:rsidP="007C6741">
            <w:pPr>
              <w:pStyle w:val="Normalny-sekcjapierwsza"/>
              <w:rPr>
                <w:b/>
              </w:rPr>
            </w:pPr>
            <w:r w:rsidRPr="003D2527">
              <w:rPr>
                <w:b/>
              </w:rPr>
              <w:t>Nazwa</w:t>
            </w:r>
          </w:p>
        </w:tc>
        <w:tc>
          <w:tcPr>
            <w:tcW w:w="2552" w:type="dxa"/>
            <w:tcMar>
              <w:top w:w="28" w:type="dxa"/>
              <w:bottom w:w="28" w:type="dxa"/>
            </w:tcMar>
          </w:tcPr>
          <w:p w14:paraId="25F7CC0A" w14:textId="77777777"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14:paraId="2E5B6510" w14:textId="77777777" w:rsidR="00B42833" w:rsidRPr="003D2527" w:rsidRDefault="00B42833" w:rsidP="007C6741">
            <w:pPr>
              <w:pStyle w:val="Normalny-sekcjapierwsza"/>
              <w:rPr>
                <w:b/>
              </w:rPr>
            </w:pPr>
            <w:r w:rsidRPr="003D2527">
              <w:rPr>
                <w:b/>
              </w:rPr>
              <w:t>Opis</w:t>
            </w:r>
          </w:p>
        </w:tc>
      </w:tr>
      <w:tr w:rsidR="00B42833" w14:paraId="1781CDD0" w14:textId="77777777" w:rsidTr="007C6741">
        <w:tc>
          <w:tcPr>
            <w:tcW w:w="1951" w:type="dxa"/>
            <w:tcMar>
              <w:top w:w="28" w:type="dxa"/>
              <w:bottom w:w="28" w:type="dxa"/>
            </w:tcMar>
          </w:tcPr>
          <w:p w14:paraId="6D6887D2" w14:textId="77777777" w:rsidR="00B42833" w:rsidRDefault="00B42833" w:rsidP="007C6741">
            <w:pPr>
              <w:pStyle w:val="Normalny-sekcjapierwsza"/>
            </w:pPr>
            <w:r>
              <w:t>id</w:t>
            </w:r>
          </w:p>
        </w:tc>
        <w:tc>
          <w:tcPr>
            <w:tcW w:w="2552" w:type="dxa"/>
            <w:tcMar>
              <w:top w:w="28" w:type="dxa"/>
              <w:bottom w:w="28" w:type="dxa"/>
            </w:tcMar>
          </w:tcPr>
          <w:p w14:paraId="5E2F728F" w14:textId="77777777" w:rsidR="00B42833" w:rsidRDefault="00B42833" w:rsidP="007C6741">
            <w:pPr>
              <w:pStyle w:val="Normalny-sekcjapierwsza"/>
            </w:pPr>
            <w:r w:rsidRPr="00CE0122">
              <w:t>Liczba naturalna</w:t>
            </w:r>
          </w:p>
        </w:tc>
        <w:tc>
          <w:tcPr>
            <w:tcW w:w="5048" w:type="dxa"/>
            <w:tcMar>
              <w:top w:w="28" w:type="dxa"/>
              <w:bottom w:w="28" w:type="dxa"/>
            </w:tcMar>
          </w:tcPr>
          <w:p w14:paraId="5D4ABEAD" w14:textId="77777777" w:rsidR="00B42833" w:rsidRDefault="00B42833" w:rsidP="007C6741">
            <w:pPr>
              <w:pStyle w:val="Normalny-sekcjapierwsza"/>
            </w:pPr>
            <w:r>
              <w:t>Klucz sztuczny</w:t>
            </w:r>
          </w:p>
        </w:tc>
      </w:tr>
      <w:tr w:rsidR="00B42833" w14:paraId="5C13D8EB" w14:textId="77777777" w:rsidTr="007C6741">
        <w:tc>
          <w:tcPr>
            <w:tcW w:w="1951" w:type="dxa"/>
            <w:tcMar>
              <w:top w:w="28" w:type="dxa"/>
              <w:bottom w:w="28" w:type="dxa"/>
            </w:tcMar>
          </w:tcPr>
          <w:p w14:paraId="69C16BAB" w14:textId="77777777" w:rsidR="00B42833" w:rsidRDefault="00B42833" w:rsidP="007C6741">
            <w:pPr>
              <w:pStyle w:val="Normalny-sekcjapierwsza"/>
            </w:pPr>
            <w:r>
              <w:t>label</w:t>
            </w:r>
          </w:p>
        </w:tc>
        <w:tc>
          <w:tcPr>
            <w:tcW w:w="2552" w:type="dxa"/>
            <w:tcMar>
              <w:top w:w="28" w:type="dxa"/>
              <w:bottom w:w="28" w:type="dxa"/>
            </w:tcMar>
          </w:tcPr>
          <w:p w14:paraId="3C4C676C" w14:textId="77777777" w:rsidR="00B42833" w:rsidRDefault="00B42833" w:rsidP="007C6741">
            <w:pPr>
              <w:pStyle w:val="Normalny-sekcjapierwsza"/>
            </w:pPr>
            <w:r w:rsidRPr="00CE0122">
              <w:t>Ciąg znaków (max 255)</w:t>
            </w:r>
          </w:p>
        </w:tc>
        <w:tc>
          <w:tcPr>
            <w:tcW w:w="5048" w:type="dxa"/>
            <w:tcMar>
              <w:top w:w="28" w:type="dxa"/>
              <w:bottom w:w="28" w:type="dxa"/>
            </w:tcMar>
          </w:tcPr>
          <w:p w14:paraId="5A286E14" w14:textId="77777777" w:rsidR="00B42833" w:rsidRDefault="00B42833" w:rsidP="007C6741">
            <w:pPr>
              <w:pStyle w:val="Normalny-sekcjapierwsza"/>
            </w:pPr>
            <w:r w:rsidRPr="006A5D48">
              <w:t>Reprezentacja słowna statusu</w:t>
            </w:r>
          </w:p>
        </w:tc>
      </w:tr>
    </w:tbl>
    <w:p w14:paraId="00759F8B" w14:textId="77777777" w:rsidR="00B42833" w:rsidRDefault="00B42833" w:rsidP="00B42833"/>
    <w:p w14:paraId="3B7647C0" w14:textId="77777777" w:rsidR="00B42833" w:rsidRDefault="009822CA" w:rsidP="009F5055">
      <w:pPr>
        <w:pStyle w:val="Zwykyakapit"/>
      </w:pPr>
      <w:r>
        <w:fldChar w:fldCharType="begin"/>
      </w:r>
      <w:r>
        <w:instrText xml:space="preserve"> REF _Ref437181866 \h  \* MERGEFORMAT </w:instrText>
      </w:r>
      <w:r>
        <w:fldChar w:fldCharType="separate"/>
      </w:r>
      <w:r w:rsidR="002A16C7" w:rsidRPr="00E47743">
        <w:rPr>
          <w:rStyle w:val="OdsyaczZnak"/>
        </w:rPr>
        <w:t>Tabela 5.11</w:t>
      </w:r>
      <w:r>
        <w:fldChar w:fldCharType="end"/>
      </w:r>
      <w:r w:rsidR="002B4B7A">
        <w:rPr>
          <w:rStyle w:val="OdsyaczZnak"/>
        </w:rPr>
        <w:t>.</w:t>
      </w:r>
      <w:r w:rsidR="00D53FFC">
        <w:t xml:space="preserve"> U</w:t>
      </w:r>
      <w:r w:rsidR="002B4B7A">
        <w:t>kazuje realizajcę t</w:t>
      </w:r>
      <w:r w:rsidR="00B42833" w:rsidRPr="00406212">
        <w:t>yp</w:t>
      </w:r>
      <w:r w:rsidR="002B4B7A">
        <w:t>u wyliczeniowego</w:t>
      </w:r>
      <w:r w:rsidR="00B42833" w:rsidRPr="00406212">
        <w:t xml:space="preserve"> o wartościach </w:t>
      </w:r>
      <w:r w:rsidR="00B42833" w:rsidRPr="00406212">
        <w:rPr>
          <w:i/>
        </w:rPr>
        <w:t>APPROVED</w:t>
      </w:r>
      <w:r w:rsidR="00B42833" w:rsidRPr="00406212">
        <w:t xml:space="preserve"> - zaakceptowano, </w:t>
      </w:r>
      <w:r w:rsidR="00B42833" w:rsidRPr="00406212">
        <w:rPr>
          <w:i/>
        </w:rPr>
        <w:t>PENDING</w:t>
      </w:r>
      <w:r w:rsidR="00B42833" w:rsidRPr="00406212">
        <w:t xml:space="preserve"> - oczekiwanie i </w:t>
      </w:r>
      <w:r w:rsidR="00B42833" w:rsidRPr="00406212">
        <w:rPr>
          <w:i/>
        </w:rPr>
        <w:t xml:space="preserve">REJECTED </w:t>
      </w:r>
      <w:r w:rsidR="00B42833" w:rsidRPr="00406212">
        <w:t>- odrzucono i</w:t>
      </w:r>
      <w:r w:rsidR="00B42833" w:rsidRPr="00406212">
        <w:rPr>
          <w:i/>
        </w:rPr>
        <w:t xml:space="preserve"> REMOVED</w:t>
      </w:r>
      <w:r w:rsidR="00B42833" w:rsidRPr="00406212">
        <w:t xml:space="preserve"> </w:t>
      </w:r>
      <w:r w:rsidR="00B42833">
        <w:t>–</w:t>
      </w:r>
      <w:r w:rsidR="00B42833" w:rsidRPr="00406212">
        <w:t xml:space="preserve"> usunięto</w:t>
      </w:r>
      <w:r w:rsidR="00B42833">
        <w:t>.</w:t>
      </w:r>
    </w:p>
    <w:p w14:paraId="43AB69B1" w14:textId="77777777" w:rsidR="00B42833" w:rsidRDefault="00B42833" w:rsidP="00B42833">
      <w:pPr>
        <w:pStyle w:val="Nagwektabeli"/>
      </w:pPr>
      <w:bookmarkStart w:id="237" w:name="_Ref437181897"/>
      <w:bookmarkStart w:id="238" w:name="_Toc437271186"/>
      <w:r w:rsidRPr="003D2527">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12</w:t>
      </w:r>
      <w:r w:rsidR="00C65655">
        <w:rPr>
          <w:b/>
        </w:rPr>
        <w:fldChar w:fldCharType="end"/>
      </w:r>
      <w:bookmarkEnd w:id="237"/>
      <w:r w:rsidRPr="003D2527">
        <w:rPr>
          <w:b/>
        </w:rPr>
        <w:t>.</w:t>
      </w:r>
      <w:r>
        <w:t xml:space="preserve"> Zbiór encji Activity</w:t>
      </w:r>
      <w:bookmarkEnd w:id="238"/>
    </w:p>
    <w:tbl>
      <w:tblPr>
        <w:tblStyle w:val="Tabela-Siatka"/>
        <w:tblW w:w="0" w:type="auto"/>
        <w:tblLook w:val="04A0" w:firstRow="1" w:lastRow="0" w:firstColumn="1" w:lastColumn="0" w:noHBand="0" w:noVBand="1"/>
      </w:tblPr>
      <w:tblGrid>
        <w:gridCol w:w="1859"/>
        <w:gridCol w:w="2345"/>
        <w:gridCol w:w="4514"/>
      </w:tblGrid>
      <w:tr w:rsidR="00B42833" w14:paraId="469AEB92" w14:textId="77777777" w:rsidTr="007C6741">
        <w:trPr>
          <w:tblHeader/>
        </w:trPr>
        <w:tc>
          <w:tcPr>
            <w:tcW w:w="1951" w:type="dxa"/>
            <w:tcMar>
              <w:top w:w="28" w:type="dxa"/>
              <w:bottom w:w="28" w:type="dxa"/>
            </w:tcMar>
          </w:tcPr>
          <w:p w14:paraId="2202818C" w14:textId="77777777" w:rsidR="00B42833" w:rsidRPr="003D2527" w:rsidRDefault="00B42833" w:rsidP="007C6741">
            <w:pPr>
              <w:pStyle w:val="Normalny-sekcjapierwsza"/>
              <w:rPr>
                <w:b/>
              </w:rPr>
            </w:pPr>
            <w:r w:rsidRPr="003D2527">
              <w:rPr>
                <w:b/>
              </w:rPr>
              <w:t>Nazwa</w:t>
            </w:r>
          </w:p>
        </w:tc>
        <w:tc>
          <w:tcPr>
            <w:tcW w:w="2552" w:type="dxa"/>
            <w:tcMar>
              <w:top w:w="28" w:type="dxa"/>
              <w:bottom w:w="28" w:type="dxa"/>
            </w:tcMar>
          </w:tcPr>
          <w:p w14:paraId="55308DF5" w14:textId="77777777"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14:paraId="42C2CF63" w14:textId="77777777" w:rsidR="00B42833" w:rsidRPr="003D2527" w:rsidRDefault="00B42833" w:rsidP="007C6741">
            <w:pPr>
              <w:pStyle w:val="Normalny-sekcjapierwsza"/>
              <w:rPr>
                <w:b/>
              </w:rPr>
            </w:pPr>
            <w:r w:rsidRPr="003D2527">
              <w:rPr>
                <w:b/>
              </w:rPr>
              <w:t>Opis</w:t>
            </w:r>
          </w:p>
        </w:tc>
      </w:tr>
      <w:tr w:rsidR="00B42833" w14:paraId="2E4AC90D" w14:textId="77777777" w:rsidTr="007C6741">
        <w:tc>
          <w:tcPr>
            <w:tcW w:w="1951" w:type="dxa"/>
            <w:tcMar>
              <w:top w:w="28" w:type="dxa"/>
              <w:bottom w:w="28" w:type="dxa"/>
            </w:tcMar>
          </w:tcPr>
          <w:p w14:paraId="404C1B61" w14:textId="77777777" w:rsidR="00B42833" w:rsidRDefault="00B42833" w:rsidP="007C6741">
            <w:pPr>
              <w:pStyle w:val="Normalny-sekcjapierwsza"/>
            </w:pPr>
            <w:r>
              <w:t>id</w:t>
            </w:r>
          </w:p>
        </w:tc>
        <w:tc>
          <w:tcPr>
            <w:tcW w:w="2552" w:type="dxa"/>
            <w:tcMar>
              <w:top w:w="28" w:type="dxa"/>
              <w:bottom w:w="28" w:type="dxa"/>
            </w:tcMar>
          </w:tcPr>
          <w:p w14:paraId="42C31BD3" w14:textId="77777777" w:rsidR="00B42833" w:rsidRDefault="00B42833" w:rsidP="007C6741">
            <w:pPr>
              <w:pStyle w:val="Normalny-sekcjapierwsza"/>
            </w:pPr>
            <w:r w:rsidRPr="00CE0122">
              <w:t>Liczba naturalna</w:t>
            </w:r>
          </w:p>
        </w:tc>
        <w:tc>
          <w:tcPr>
            <w:tcW w:w="5048" w:type="dxa"/>
            <w:tcMar>
              <w:top w:w="28" w:type="dxa"/>
              <w:bottom w:w="28" w:type="dxa"/>
            </w:tcMar>
          </w:tcPr>
          <w:p w14:paraId="520F4159" w14:textId="77777777" w:rsidR="00B42833" w:rsidRDefault="00B42833" w:rsidP="007C6741">
            <w:pPr>
              <w:pStyle w:val="Normalny-sekcjapierwsza"/>
            </w:pPr>
            <w:r>
              <w:t>Klucz sztuczny</w:t>
            </w:r>
          </w:p>
        </w:tc>
      </w:tr>
      <w:tr w:rsidR="00B42833" w14:paraId="72E43E52" w14:textId="77777777" w:rsidTr="007C6741">
        <w:tc>
          <w:tcPr>
            <w:tcW w:w="1951" w:type="dxa"/>
            <w:tcMar>
              <w:top w:w="28" w:type="dxa"/>
              <w:bottom w:w="28" w:type="dxa"/>
            </w:tcMar>
          </w:tcPr>
          <w:p w14:paraId="060FC9C6" w14:textId="77777777" w:rsidR="00B42833" w:rsidRDefault="00B42833" w:rsidP="007C6741">
            <w:pPr>
              <w:pStyle w:val="Normalny-sekcjapierwsza"/>
            </w:pPr>
            <w:r>
              <w:t>owner_id</w:t>
            </w:r>
          </w:p>
        </w:tc>
        <w:tc>
          <w:tcPr>
            <w:tcW w:w="2552" w:type="dxa"/>
            <w:tcMar>
              <w:top w:w="28" w:type="dxa"/>
              <w:bottom w:w="28" w:type="dxa"/>
            </w:tcMar>
          </w:tcPr>
          <w:p w14:paraId="26BC6070" w14:textId="77777777" w:rsidR="00B42833" w:rsidRDefault="00B42833" w:rsidP="007C6741">
            <w:pPr>
              <w:pStyle w:val="Normalny-sekcjapierwsza"/>
            </w:pPr>
            <w:r w:rsidRPr="00CE0122">
              <w:t>Liczba naturalna</w:t>
            </w:r>
          </w:p>
        </w:tc>
        <w:tc>
          <w:tcPr>
            <w:tcW w:w="5048" w:type="dxa"/>
            <w:tcMar>
              <w:top w:w="28" w:type="dxa"/>
              <w:bottom w:w="28" w:type="dxa"/>
            </w:tcMar>
          </w:tcPr>
          <w:p w14:paraId="23CC624F" w14:textId="77777777" w:rsidR="00B42833" w:rsidRDefault="00B42833" w:rsidP="007C6741">
            <w:pPr>
              <w:pStyle w:val="Normalny-sekcjapierwsza"/>
            </w:pPr>
            <w:r w:rsidRPr="00E63117">
              <w:t>Wskazuje na osobę podejmującą się aktywności</w:t>
            </w:r>
          </w:p>
        </w:tc>
      </w:tr>
      <w:tr w:rsidR="00B42833" w14:paraId="02CFF81C" w14:textId="77777777" w:rsidTr="007C6741">
        <w:tc>
          <w:tcPr>
            <w:tcW w:w="1951" w:type="dxa"/>
            <w:tcMar>
              <w:top w:w="28" w:type="dxa"/>
              <w:bottom w:w="28" w:type="dxa"/>
            </w:tcMar>
          </w:tcPr>
          <w:p w14:paraId="3937D6E3" w14:textId="77777777" w:rsidR="00B42833" w:rsidRDefault="00B42833" w:rsidP="007C6741">
            <w:pPr>
              <w:pStyle w:val="Normalny-sekcjapierwsza"/>
            </w:pPr>
            <w:r>
              <w:t>friend_id</w:t>
            </w:r>
          </w:p>
        </w:tc>
        <w:tc>
          <w:tcPr>
            <w:tcW w:w="2552" w:type="dxa"/>
            <w:tcMar>
              <w:top w:w="28" w:type="dxa"/>
              <w:bottom w:w="28" w:type="dxa"/>
            </w:tcMar>
          </w:tcPr>
          <w:p w14:paraId="2E3B8920" w14:textId="77777777" w:rsidR="00B42833" w:rsidRDefault="00B42833" w:rsidP="007C6741">
            <w:pPr>
              <w:pStyle w:val="Normalny-sekcjapierwsza"/>
            </w:pPr>
            <w:r w:rsidRPr="00CE0122">
              <w:t>Liczba naturalna</w:t>
            </w:r>
          </w:p>
        </w:tc>
        <w:tc>
          <w:tcPr>
            <w:tcW w:w="5048" w:type="dxa"/>
            <w:tcMar>
              <w:top w:w="28" w:type="dxa"/>
              <w:bottom w:w="28" w:type="dxa"/>
            </w:tcMar>
          </w:tcPr>
          <w:p w14:paraId="3D084F1E" w14:textId="77777777" w:rsidR="00B42833" w:rsidRDefault="00B42833" w:rsidP="007C6741">
            <w:pPr>
              <w:pStyle w:val="Normalny-sekcjapierwsza"/>
            </w:pPr>
            <w:r w:rsidRPr="00E63117">
              <w:t>Wskazuje na osobę będącą tematem aktywności (nowym znajomym)</w:t>
            </w:r>
          </w:p>
        </w:tc>
      </w:tr>
      <w:tr w:rsidR="00B42833" w14:paraId="69DCFC9E" w14:textId="77777777" w:rsidTr="007C6741">
        <w:tc>
          <w:tcPr>
            <w:tcW w:w="1951" w:type="dxa"/>
            <w:tcMar>
              <w:top w:w="28" w:type="dxa"/>
              <w:bottom w:w="28" w:type="dxa"/>
            </w:tcMar>
          </w:tcPr>
          <w:p w14:paraId="7F6E0536" w14:textId="77777777" w:rsidR="00B42833" w:rsidRDefault="00B42833" w:rsidP="007C6741">
            <w:pPr>
              <w:pStyle w:val="Normalny-sekcjapierwsza"/>
            </w:pPr>
            <w:r>
              <w:t>image_id</w:t>
            </w:r>
          </w:p>
        </w:tc>
        <w:tc>
          <w:tcPr>
            <w:tcW w:w="2552" w:type="dxa"/>
            <w:tcMar>
              <w:top w:w="28" w:type="dxa"/>
              <w:bottom w:w="28" w:type="dxa"/>
            </w:tcMar>
          </w:tcPr>
          <w:p w14:paraId="3ACAEDEB" w14:textId="77777777" w:rsidR="00B42833" w:rsidRDefault="00B42833" w:rsidP="007C6741">
            <w:pPr>
              <w:pStyle w:val="Normalny-sekcjapierwsza"/>
            </w:pPr>
            <w:r w:rsidRPr="00CE0122">
              <w:t>Liczba naturalna</w:t>
            </w:r>
          </w:p>
        </w:tc>
        <w:tc>
          <w:tcPr>
            <w:tcW w:w="5048" w:type="dxa"/>
            <w:tcMar>
              <w:top w:w="28" w:type="dxa"/>
              <w:bottom w:w="28" w:type="dxa"/>
            </w:tcMar>
          </w:tcPr>
          <w:p w14:paraId="1616202C" w14:textId="77777777" w:rsidR="00B42833" w:rsidRDefault="00B42833" w:rsidP="007C6741">
            <w:pPr>
              <w:pStyle w:val="Normalny-sekcjapierwsza"/>
            </w:pPr>
            <w:r w:rsidRPr="00E63117">
              <w:t>Wskazuje na zdjęcie będące tematem aktywności</w:t>
            </w:r>
          </w:p>
        </w:tc>
      </w:tr>
      <w:tr w:rsidR="00B42833" w14:paraId="180DAB89" w14:textId="77777777" w:rsidTr="007C6741">
        <w:tc>
          <w:tcPr>
            <w:tcW w:w="1951" w:type="dxa"/>
            <w:tcMar>
              <w:top w:w="28" w:type="dxa"/>
              <w:bottom w:w="28" w:type="dxa"/>
            </w:tcMar>
          </w:tcPr>
          <w:p w14:paraId="5DD421EC" w14:textId="77777777" w:rsidR="00B42833" w:rsidRDefault="00B42833" w:rsidP="007C6741">
            <w:pPr>
              <w:pStyle w:val="Normalny-sekcjapierwsza"/>
            </w:pPr>
            <w:r>
              <w:t>score_id</w:t>
            </w:r>
          </w:p>
        </w:tc>
        <w:tc>
          <w:tcPr>
            <w:tcW w:w="2552" w:type="dxa"/>
            <w:tcMar>
              <w:top w:w="28" w:type="dxa"/>
              <w:bottom w:w="28" w:type="dxa"/>
            </w:tcMar>
          </w:tcPr>
          <w:p w14:paraId="2E26437C" w14:textId="77777777" w:rsidR="00B42833" w:rsidRDefault="00B42833" w:rsidP="007C6741">
            <w:pPr>
              <w:pStyle w:val="Normalny-sekcjapierwsza"/>
            </w:pPr>
            <w:r w:rsidRPr="00CE0122">
              <w:t>Ciąg znaków (max 255)</w:t>
            </w:r>
          </w:p>
        </w:tc>
        <w:tc>
          <w:tcPr>
            <w:tcW w:w="5048" w:type="dxa"/>
            <w:tcMar>
              <w:top w:w="28" w:type="dxa"/>
              <w:bottom w:w="28" w:type="dxa"/>
            </w:tcMar>
          </w:tcPr>
          <w:p w14:paraId="0CF7C357" w14:textId="77777777" w:rsidR="00B42833" w:rsidRDefault="00B42833" w:rsidP="007C6741">
            <w:pPr>
              <w:pStyle w:val="Normalny-sekcjapierwsza"/>
            </w:pPr>
            <w:r w:rsidRPr="00E63117">
              <w:t>Wskazuje na recenzję będącą tematem aktywności</w:t>
            </w:r>
          </w:p>
        </w:tc>
      </w:tr>
      <w:tr w:rsidR="00B42833" w14:paraId="59C5F969" w14:textId="77777777" w:rsidTr="007C6741">
        <w:tc>
          <w:tcPr>
            <w:tcW w:w="1951" w:type="dxa"/>
            <w:tcMar>
              <w:top w:w="28" w:type="dxa"/>
              <w:bottom w:w="28" w:type="dxa"/>
            </w:tcMar>
          </w:tcPr>
          <w:p w14:paraId="5F7A72D2" w14:textId="77777777" w:rsidR="00B42833" w:rsidRDefault="00B42833" w:rsidP="007C6741">
            <w:pPr>
              <w:pStyle w:val="Normalny-sekcjapierwsza"/>
            </w:pPr>
            <w:r>
              <w:t>event_id</w:t>
            </w:r>
          </w:p>
        </w:tc>
        <w:tc>
          <w:tcPr>
            <w:tcW w:w="2552" w:type="dxa"/>
            <w:tcMar>
              <w:top w:w="28" w:type="dxa"/>
              <w:bottom w:w="28" w:type="dxa"/>
            </w:tcMar>
          </w:tcPr>
          <w:p w14:paraId="7793CA23" w14:textId="77777777" w:rsidR="00B42833" w:rsidRDefault="00B42833" w:rsidP="007C6741">
            <w:pPr>
              <w:pStyle w:val="Normalny-sekcjapierwsza"/>
            </w:pPr>
            <w:r w:rsidRPr="00CE0122">
              <w:t>Ciąg znaków</w:t>
            </w:r>
          </w:p>
        </w:tc>
        <w:tc>
          <w:tcPr>
            <w:tcW w:w="5048" w:type="dxa"/>
            <w:tcMar>
              <w:top w:w="28" w:type="dxa"/>
              <w:bottom w:w="28" w:type="dxa"/>
            </w:tcMar>
          </w:tcPr>
          <w:p w14:paraId="7BBE9779" w14:textId="77777777" w:rsidR="00B42833" w:rsidRDefault="00B42833" w:rsidP="007C6741">
            <w:pPr>
              <w:pStyle w:val="Normalny-sekcjapierwsza"/>
            </w:pPr>
            <w:r w:rsidRPr="00E63117">
              <w:t>Wskazuje na wydarzenie będące tematem aktywności</w:t>
            </w:r>
          </w:p>
        </w:tc>
      </w:tr>
      <w:tr w:rsidR="00B42833" w14:paraId="5D55BBEC" w14:textId="77777777" w:rsidTr="007C6741">
        <w:tc>
          <w:tcPr>
            <w:tcW w:w="1951" w:type="dxa"/>
            <w:tcMar>
              <w:top w:w="28" w:type="dxa"/>
              <w:bottom w:w="28" w:type="dxa"/>
            </w:tcMar>
          </w:tcPr>
          <w:p w14:paraId="1AFE261C" w14:textId="77777777" w:rsidR="00B42833" w:rsidRDefault="00B42833" w:rsidP="007C6741">
            <w:pPr>
              <w:pStyle w:val="Normalny-sekcjapierwsza"/>
            </w:pPr>
            <w:r>
              <w:t>type_id</w:t>
            </w:r>
          </w:p>
        </w:tc>
        <w:tc>
          <w:tcPr>
            <w:tcW w:w="2552" w:type="dxa"/>
            <w:tcMar>
              <w:top w:w="28" w:type="dxa"/>
              <w:bottom w:w="28" w:type="dxa"/>
            </w:tcMar>
          </w:tcPr>
          <w:p w14:paraId="2308C868" w14:textId="77777777" w:rsidR="00B42833" w:rsidRDefault="00B42833" w:rsidP="007C6741">
            <w:pPr>
              <w:pStyle w:val="Normalny-sekcjapierwsza"/>
            </w:pPr>
            <w:r w:rsidRPr="00CE0122">
              <w:t>Ciąg znaków (max 255)</w:t>
            </w:r>
          </w:p>
        </w:tc>
        <w:tc>
          <w:tcPr>
            <w:tcW w:w="5048" w:type="dxa"/>
            <w:tcMar>
              <w:top w:w="28" w:type="dxa"/>
              <w:bottom w:w="28" w:type="dxa"/>
            </w:tcMar>
          </w:tcPr>
          <w:p w14:paraId="22FCF528" w14:textId="77777777" w:rsidR="00B42833" w:rsidRDefault="00B42833" w:rsidP="007C6741">
            <w:pPr>
              <w:pStyle w:val="Normalny-sekcjapierwsza"/>
            </w:pPr>
            <w:r w:rsidRPr="00E63117">
              <w:t>Wskazuje na typ aktywności</w:t>
            </w:r>
          </w:p>
        </w:tc>
      </w:tr>
      <w:tr w:rsidR="00B42833" w14:paraId="74555E3D" w14:textId="77777777" w:rsidTr="007C6741">
        <w:tc>
          <w:tcPr>
            <w:tcW w:w="1951" w:type="dxa"/>
            <w:tcMar>
              <w:top w:w="28" w:type="dxa"/>
              <w:bottom w:w="28" w:type="dxa"/>
            </w:tcMar>
          </w:tcPr>
          <w:p w14:paraId="3D173602" w14:textId="77777777" w:rsidR="00B42833" w:rsidRDefault="00B42833" w:rsidP="007C6741">
            <w:pPr>
              <w:pStyle w:val="Normalny-sekcjapierwsza"/>
            </w:pPr>
            <w:r>
              <w:lastRenderedPageBreak/>
              <w:t>dateCreated</w:t>
            </w:r>
          </w:p>
        </w:tc>
        <w:tc>
          <w:tcPr>
            <w:tcW w:w="2552" w:type="dxa"/>
            <w:tcMar>
              <w:top w:w="28" w:type="dxa"/>
              <w:bottom w:w="28" w:type="dxa"/>
            </w:tcMar>
          </w:tcPr>
          <w:p w14:paraId="3E7FCC6F" w14:textId="77777777" w:rsidR="00B42833" w:rsidRDefault="00B42833" w:rsidP="007C6741">
            <w:pPr>
              <w:pStyle w:val="Normalny-sekcjapierwsza"/>
            </w:pPr>
            <w:r>
              <w:t>Data</w:t>
            </w:r>
          </w:p>
        </w:tc>
        <w:tc>
          <w:tcPr>
            <w:tcW w:w="5048" w:type="dxa"/>
            <w:tcMar>
              <w:top w:w="28" w:type="dxa"/>
              <w:bottom w:w="28" w:type="dxa"/>
            </w:tcMar>
          </w:tcPr>
          <w:p w14:paraId="47D292C5" w14:textId="77777777" w:rsidR="00B42833" w:rsidRDefault="00B42833" w:rsidP="007C6741">
            <w:pPr>
              <w:pStyle w:val="Normalny-sekcjapierwsza"/>
            </w:pPr>
            <w:r w:rsidRPr="00E63117">
              <w:t>Data wystąpienia aktywności</w:t>
            </w:r>
          </w:p>
        </w:tc>
      </w:tr>
    </w:tbl>
    <w:p w14:paraId="0A0D3FBA" w14:textId="77777777" w:rsidR="00B42833" w:rsidRDefault="00B42833" w:rsidP="00B42833"/>
    <w:p w14:paraId="395275E6" w14:textId="77777777" w:rsidR="00B42833" w:rsidRDefault="009822CA" w:rsidP="009F5055">
      <w:pPr>
        <w:pStyle w:val="Zwykyakapit"/>
      </w:pPr>
      <w:r>
        <w:fldChar w:fldCharType="begin"/>
      </w:r>
      <w:r>
        <w:instrText xml:space="preserve"> REF _Ref437181897 \h  \* MERGEFORMAT </w:instrText>
      </w:r>
      <w:r>
        <w:fldChar w:fldCharType="separate"/>
      </w:r>
      <w:r w:rsidR="002A16C7" w:rsidRPr="00E47743">
        <w:rPr>
          <w:rStyle w:val="OdsyaczZnak"/>
        </w:rPr>
        <w:t>Tabela 5.12</w:t>
      </w:r>
      <w:r>
        <w:fldChar w:fldCharType="end"/>
      </w:r>
      <w:r w:rsidR="002B4B7A">
        <w:rPr>
          <w:rStyle w:val="OdsyaczZnak"/>
        </w:rPr>
        <w:t>.</w:t>
      </w:r>
      <w:r w:rsidR="002B4B7A">
        <w:t xml:space="preserve"> </w:t>
      </w:r>
      <w:r w:rsidR="00D53FFC">
        <w:t>P</w:t>
      </w:r>
      <w:r w:rsidR="002B4B7A">
        <w:t>okazuje sposób realizacji aktywności</w:t>
      </w:r>
      <w:r w:rsidR="00B42833" w:rsidRPr="00406212">
        <w:t xml:space="preserve"> użytkownika, czyli odnotowani</w:t>
      </w:r>
      <w:r w:rsidR="002B4B7A">
        <w:t>a</w:t>
      </w:r>
      <w:r w:rsidR="00B42833" w:rsidRPr="00406212">
        <w:t xml:space="preserve"> </w:t>
      </w:r>
      <w:r w:rsidR="002B4B7A">
        <w:t>określonej</w:t>
      </w:r>
      <w:r w:rsidR="00B42833" w:rsidRPr="00406212">
        <w:t xml:space="preserve"> akcji użytkownika w systemie. Rodzaje aktywności znajdują się w osobnej tabeli.</w:t>
      </w:r>
    </w:p>
    <w:p w14:paraId="2B81BC4B" w14:textId="77777777" w:rsidR="00B42833" w:rsidRDefault="00B42833" w:rsidP="00B42833">
      <w:pPr>
        <w:pStyle w:val="Nagwektabeli"/>
      </w:pPr>
      <w:bookmarkStart w:id="239" w:name="_Ref437181926"/>
      <w:bookmarkStart w:id="240" w:name="_Toc437271187"/>
      <w:r w:rsidRPr="003D2527">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13</w:t>
      </w:r>
      <w:r w:rsidR="00C65655">
        <w:rPr>
          <w:b/>
        </w:rPr>
        <w:fldChar w:fldCharType="end"/>
      </w:r>
      <w:bookmarkEnd w:id="239"/>
      <w:r w:rsidRPr="003D2527">
        <w:rPr>
          <w:b/>
        </w:rPr>
        <w:t>.</w:t>
      </w:r>
      <w:r>
        <w:t xml:space="preserve"> Zbiór encji ActivityType</w:t>
      </w:r>
      <w:bookmarkEnd w:id="240"/>
    </w:p>
    <w:tbl>
      <w:tblPr>
        <w:tblStyle w:val="Tabela-Siatka"/>
        <w:tblW w:w="0" w:type="auto"/>
        <w:tblLook w:val="04A0" w:firstRow="1" w:lastRow="0" w:firstColumn="1" w:lastColumn="0" w:noHBand="0" w:noVBand="1"/>
      </w:tblPr>
      <w:tblGrid>
        <w:gridCol w:w="1799"/>
        <w:gridCol w:w="2356"/>
        <w:gridCol w:w="4563"/>
      </w:tblGrid>
      <w:tr w:rsidR="00B42833" w14:paraId="34BF884D" w14:textId="77777777" w:rsidTr="007C6741">
        <w:trPr>
          <w:tblHeader/>
        </w:trPr>
        <w:tc>
          <w:tcPr>
            <w:tcW w:w="1951" w:type="dxa"/>
            <w:tcMar>
              <w:top w:w="28" w:type="dxa"/>
              <w:bottom w:w="28" w:type="dxa"/>
            </w:tcMar>
          </w:tcPr>
          <w:p w14:paraId="2B214484" w14:textId="77777777" w:rsidR="00B42833" w:rsidRPr="003D2527" w:rsidRDefault="00B42833" w:rsidP="007C6741">
            <w:pPr>
              <w:pStyle w:val="Normalny-sekcjapierwsza"/>
              <w:rPr>
                <w:b/>
              </w:rPr>
            </w:pPr>
            <w:r w:rsidRPr="003D2527">
              <w:rPr>
                <w:b/>
              </w:rPr>
              <w:t>Nazwa</w:t>
            </w:r>
          </w:p>
        </w:tc>
        <w:tc>
          <w:tcPr>
            <w:tcW w:w="2552" w:type="dxa"/>
            <w:tcMar>
              <w:top w:w="28" w:type="dxa"/>
              <w:bottom w:w="28" w:type="dxa"/>
            </w:tcMar>
          </w:tcPr>
          <w:p w14:paraId="364E496E" w14:textId="77777777"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14:paraId="7463D3C1" w14:textId="77777777" w:rsidR="00B42833" w:rsidRPr="003D2527" w:rsidRDefault="00B42833" w:rsidP="007C6741">
            <w:pPr>
              <w:pStyle w:val="Normalny-sekcjapierwsza"/>
              <w:rPr>
                <w:b/>
              </w:rPr>
            </w:pPr>
            <w:r w:rsidRPr="003D2527">
              <w:rPr>
                <w:b/>
              </w:rPr>
              <w:t>Opis</w:t>
            </w:r>
          </w:p>
        </w:tc>
      </w:tr>
      <w:tr w:rsidR="00B42833" w14:paraId="21457F96" w14:textId="77777777" w:rsidTr="007C6741">
        <w:tc>
          <w:tcPr>
            <w:tcW w:w="1951" w:type="dxa"/>
            <w:tcMar>
              <w:top w:w="28" w:type="dxa"/>
              <w:bottom w:w="28" w:type="dxa"/>
            </w:tcMar>
          </w:tcPr>
          <w:p w14:paraId="32DCCF1C" w14:textId="77777777" w:rsidR="00B42833" w:rsidRDefault="00B42833" w:rsidP="007C6741">
            <w:pPr>
              <w:pStyle w:val="Normalny-sekcjapierwsza"/>
            </w:pPr>
            <w:r>
              <w:t>id</w:t>
            </w:r>
          </w:p>
        </w:tc>
        <w:tc>
          <w:tcPr>
            <w:tcW w:w="2552" w:type="dxa"/>
            <w:tcMar>
              <w:top w:w="28" w:type="dxa"/>
              <w:bottom w:w="28" w:type="dxa"/>
            </w:tcMar>
          </w:tcPr>
          <w:p w14:paraId="5C02368B" w14:textId="77777777" w:rsidR="00B42833" w:rsidRDefault="00B42833" w:rsidP="007C6741">
            <w:pPr>
              <w:pStyle w:val="Normalny-sekcjapierwsza"/>
            </w:pPr>
            <w:r w:rsidRPr="00CE0122">
              <w:t>Liczba naturalna</w:t>
            </w:r>
          </w:p>
        </w:tc>
        <w:tc>
          <w:tcPr>
            <w:tcW w:w="5048" w:type="dxa"/>
            <w:tcMar>
              <w:top w:w="28" w:type="dxa"/>
              <w:bottom w:w="28" w:type="dxa"/>
            </w:tcMar>
          </w:tcPr>
          <w:p w14:paraId="5BF35660" w14:textId="77777777" w:rsidR="00B42833" w:rsidRDefault="00B42833" w:rsidP="007C6741">
            <w:pPr>
              <w:pStyle w:val="Normalny-sekcjapierwsza"/>
            </w:pPr>
            <w:r>
              <w:t>Klucz sztuczny</w:t>
            </w:r>
          </w:p>
        </w:tc>
      </w:tr>
      <w:tr w:rsidR="00B42833" w14:paraId="47A3E516" w14:textId="77777777" w:rsidTr="007C6741">
        <w:tc>
          <w:tcPr>
            <w:tcW w:w="1951" w:type="dxa"/>
            <w:tcMar>
              <w:top w:w="28" w:type="dxa"/>
              <w:bottom w:w="28" w:type="dxa"/>
            </w:tcMar>
          </w:tcPr>
          <w:p w14:paraId="023C67C0" w14:textId="77777777" w:rsidR="00B42833" w:rsidRDefault="00B42833" w:rsidP="007C6741">
            <w:pPr>
              <w:pStyle w:val="Normalny-sekcjapierwsza"/>
            </w:pPr>
            <w:r>
              <w:t>label</w:t>
            </w:r>
          </w:p>
        </w:tc>
        <w:tc>
          <w:tcPr>
            <w:tcW w:w="2552" w:type="dxa"/>
            <w:tcMar>
              <w:top w:w="28" w:type="dxa"/>
              <w:bottom w:w="28" w:type="dxa"/>
            </w:tcMar>
          </w:tcPr>
          <w:p w14:paraId="6264E473" w14:textId="77777777" w:rsidR="00B42833" w:rsidRDefault="00B42833" w:rsidP="007C6741">
            <w:pPr>
              <w:pStyle w:val="Normalny-sekcjapierwsza"/>
            </w:pPr>
            <w:r w:rsidRPr="00CE0122">
              <w:t>Ciąg znaków (max 255)</w:t>
            </w:r>
          </w:p>
        </w:tc>
        <w:tc>
          <w:tcPr>
            <w:tcW w:w="5048" w:type="dxa"/>
            <w:tcMar>
              <w:top w:w="28" w:type="dxa"/>
              <w:bottom w:w="28" w:type="dxa"/>
            </w:tcMar>
          </w:tcPr>
          <w:p w14:paraId="539CF65B" w14:textId="77777777" w:rsidR="00B42833" w:rsidRDefault="00B42833" w:rsidP="007C6741">
            <w:pPr>
              <w:pStyle w:val="Normalny-sekcjapierwsza"/>
            </w:pPr>
            <w:r w:rsidRPr="00E63117">
              <w:t>Reprezentacja słowna statusu</w:t>
            </w:r>
          </w:p>
        </w:tc>
      </w:tr>
    </w:tbl>
    <w:p w14:paraId="759869A3" w14:textId="77777777" w:rsidR="00B42833" w:rsidRDefault="00B42833" w:rsidP="00B42833"/>
    <w:p w14:paraId="73197A96" w14:textId="77777777" w:rsidR="00B42833" w:rsidRDefault="009822CA" w:rsidP="009F5055">
      <w:pPr>
        <w:pStyle w:val="Zwykyakapit"/>
      </w:pPr>
      <w:r>
        <w:fldChar w:fldCharType="begin"/>
      </w:r>
      <w:r>
        <w:instrText xml:space="preserve"> REF _Ref437181926 \h  \* MERGEFORMAT </w:instrText>
      </w:r>
      <w:r>
        <w:fldChar w:fldCharType="separate"/>
      </w:r>
      <w:r w:rsidR="002A16C7" w:rsidRPr="00E47743">
        <w:rPr>
          <w:rStyle w:val="OdsyaczZnak"/>
        </w:rPr>
        <w:t>Tabela 5.13</w:t>
      </w:r>
      <w:r>
        <w:fldChar w:fldCharType="end"/>
      </w:r>
      <w:r w:rsidR="002B4B7A">
        <w:rPr>
          <w:rStyle w:val="OdsyaczZnak"/>
        </w:rPr>
        <w:t>.</w:t>
      </w:r>
      <w:r w:rsidR="002B4B7A">
        <w:t xml:space="preserve"> </w:t>
      </w:r>
      <w:r w:rsidR="00D53FFC">
        <w:t>U</w:t>
      </w:r>
      <w:r w:rsidR="002B4B7A">
        <w:t>kazuje sposób realizacji t</w:t>
      </w:r>
      <w:r w:rsidR="00B42833" w:rsidRPr="00F96A20">
        <w:t>yp</w:t>
      </w:r>
      <w:r w:rsidR="002B4B7A">
        <w:t>u</w:t>
      </w:r>
      <w:r w:rsidR="00B42833" w:rsidRPr="00F96A20">
        <w:t xml:space="preserve"> wyliczeniow</w:t>
      </w:r>
      <w:r w:rsidR="002B4B7A">
        <w:t>ego</w:t>
      </w:r>
      <w:r w:rsidR="00B42833" w:rsidRPr="00F96A20">
        <w:t xml:space="preserve"> o wartościach </w:t>
      </w:r>
      <w:r w:rsidR="00B42833" w:rsidRPr="00F96A20">
        <w:rPr>
          <w:i/>
        </w:rPr>
        <w:t>INVITE</w:t>
      </w:r>
      <w:r w:rsidR="00B42833" w:rsidRPr="00F96A20">
        <w:t xml:space="preserve"> - zaproszenie, </w:t>
      </w:r>
      <w:r w:rsidR="00B42833" w:rsidRPr="00F96A20">
        <w:rPr>
          <w:i/>
        </w:rPr>
        <w:t>FRIEND</w:t>
      </w:r>
      <w:r w:rsidR="00B42833" w:rsidRPr="00F96A20">
        <w:t xml:space="preserve"> - zaakceptowanie zaproszenia i </w:t>
      </w:r>
      <w:r w:rsidR="00B42833" w:rsidRPr="00F96A20">
        <w:rPr>
          <w:i/>
        </w:rPr>
        <w:t>REVIEW</w:t>
      </w:r>
      <w:r w:rsidR="00B42833" w:rsidRPr="00F96A20">
        <w:t xml:space="preserve"> - napisanie recenzji,</w:t>
      </w:r>
      <w:r w:rsidR="00B42833" w:rsidRPr="00F96A20">
        <w:rPr>
          <w:i/>
        </w:rPr>
        <w:t xml:space="preserve"> IMAGE</w:t>
      </w:r>
      <w:r w:rsidR="00B42833" w:rsidRPr="00F96A20">
        <w:t xml:space="preserve"> - dodanie zdjęcia, </w:t>
      </w:r>
      <w:r w:rsidR="00B42833" w:rsidRPr="00F96A20">
        <w:rPr>
          <w:i/>
        </w:rPr>
        <w:t>EVENT</w:t>
      </w:r>
      <w:r w:rsidR="00B42833" w:rsidRPr="00F96A20">
        <w:t xml:space="preserve"> - dołączenie do wydarzenia</w:t>
      </w:r>
      <w:r w:rsidR="00B42833">
        <w:t>.</w:t>
      </w:r>
    </w:p>
    <w:p w14:paraId="3380CDBF" w14:textId="77777777" w:rsidR="00B42833" w:rsidRDefault="00B42833" w:rsidP="00B42833">
      <w:pPr>
        <w:pStyle w:val="Nagwektabeli"/>
      </w:pPr>
      <w:bookmarkStart w:id="241" w:name="_Ref437181951"/>
      <w:bookmarkStart w:id="242" w:name="_Toc437271188"/>
      <w:r w:rsidRPr="00822E66">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14</w:t>
      </w:r>
      <w:r w:rsidR="00C65655">
        <w:rPr>
          <w:b/>
        </w:rPr>
        <w:fldChar w:fldCharType="end"/>
      </w:r>
      <w:bookmarkEnd w:id="241"/>
      <w:r w:rsidRPr="00822E66">
        <w:rPr>
          <w:b/>
        </w:rPr>
        <w:t>.</w:t>
      </w:r>
      <w:r>
        <w:t xml:space="preserve"> Zbiór encji User_role</w:t>
      </w:r>
      <w:bookmarkEnd w:id="242"/>
    </w:p>
    <w:tbl>
      <w:tblPr>
        <w:tblStyle w:val="Tabela-Siatka"/>
        <w:tblW w:w="0" w:type="auto"/>
        <w:tblLook w:val="04A0" w:firstRow="1" w:lastRow="0" w:firstColumn="1" w:lastColumn="0" w:noHBand="0" w:noVBand="1"/>
      </w:tblPr>
      <w:tblGrid>
        <w:gridCol w:w="1807"/>
        <w:gridCol w:w="2361"/>
        <w:gridCol w:w="4550"/>
      </w:tblGrid>
      <w:tr w:rsidR="00B42833" w14:paraId="7E2F2162" w14:textId="77777777" w:rsidTr="007C6741">
        <w:trPr>
          <w:tblHeader/>
        </w:trPr>
        <w:tc>
          <w:tcPr>
            <w:tcW w:w="1951" w:type="dxa"/>
            <w:tcMar>
              <w:top w:w="28" w:type="dxa"/>
              <w:bottom w:w="28" w:type="dxa"/>
            </w:tcMar>
          </w:tcPr>
          <w:p w14:paraId="6F61D899" w14:textId="77777777" w:rsidR="00B42833" w:rsidRPr="00822E66" w:rsidRDefault="00B42833" w:rsidP="007C6741">
            <w:pPr>
              <w:pStyle w:val="Normalny-sekcjapierwsza"/>
              <w:rPr>
                <w:b/>
              </w:rPr>
            </w:pPr>
            <w:r w:rsidRPr="00822E66">
              <w:rPr>
                <w:b/>
              </w:rPr>
              <w:t>Nazwa</w:t>
            </w:r>
          </w:p>
        </w:tc>
        <w:tc>
          <w:tcPr>
            <w:tcW w:w="2552" w:type="dxa"/>
            <w:tcMar>
              <w:top w:w="28" w:type="dxa"/>
              <w:bottom w:w="28" w:type="dxa"/>
            </w:tcMar>
          </w:tcPr>
          <w:p w14:paraId="17BF58F9" w14:textId="77777777"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14:paraId="22C517CF" w14:textId="77777777" w:rsidR="00B42833" w:rsidRPr="00822E66" w:rsidRDefault="00B42833" w:rsidP="007C6741">
            <w:pPr>
              <w:pStyle w:val="Normalny-sekcjapierwsza"/>
              <w:rPr>
                <w:b/>
              </w:rPr>
            </w:pPr>
            <w:r w:rsidRPr="00822E66">
              <w:rPr>
                <w:b/>
              </w:rPr>
              <w:t>Opis</w:t>
            </w:r>
          </w:p>
        </w:tc>
      </w:tr>
      <w:tr w:rsidR="00B42833" w14:paraId="45113839" w14:textId="77777777" w:rsidTr="007C6741">
        <w:tc>
          <w:tcPr>
            <w:tcW w:w="1951" w:type="dxa"/>
            <w:tcMar>
              <w:top w:w="28" w:type="dxa"/>
              <w:bottom w:w="28" w:type="dxa"/>
            </w:tcMar>
          </w:tcPr>
          <w:p w14:paraId="7120ADDA" w14:textId="77777777" w:rsidR="00B42833" w:rsidRDefault="00B42833" w:rsidP="007C6741">
            <w:pPr>
              <w:pStyle w:val="Normalny-sekcjapierwsza"/>
            </w:pPr>
            <w:r>
              <w:t>id</w:t>
            </w:r>
          </w:p>
        </w:tc>
        <w:tc>
          <w:tcPr>
            <w:tcW w:w="2552" w:type="dxa"/>
            <w:tcMar>
              <w:top w:w="28" w:type="dxa"/>
              <w:bottom w:w="28" w:type="dxa"/>
            </w:tcMar>
          </w:tcPr>
          <w:p w14:paraId="0DBA6AC7" w14:textId="77777777" w:rsidR="00B42833" w:rsidRDefault="00B42833" w:rsidP="007C6741">
            <w:pPr>
              <w:pStyle w:val="Normalny-sekcjapierwsza"/>
            </w:pPr>
            <w:r w:rsidRPr="00CE0122">
              <w:t>Liczba naturalna</w:t>
            </w:r>
          </w:p>
        </w:tc>
        <w:tc>
          <w:tcPr>
            <w:tcW w:w="5048" w:type="dxa"/>
            <w:tcMar>
              <w:top w:w="28" w:type="dxa"/>
              <w:bottom w:w="28" w:type="dxa"/>
            </w:tcMar>
          </w:tcPr>
          <w:p w14:paraId="439EFB08" w14:textId="77777777" w:rsidR="00B42833" w:rsidRDefault="00B42833" w:rsidP="007C6741">
            <w:pPr>
              <w:pStyle w:val="Normalny-sekcjapierwsza"/>
            </w:pPr>
            <w:r>
              <w:t>Klucz sztuczny</w:t>
            </w:r>
          </w:p>
        </w:tc>
      </w:tr>
      <w:tr w:rsidR="00B42833" w14:paraId="7A486449" w14:textId="77777777" w:rsidTr="007C6741">
        <w:tc>
          <w:tcPr>
            <w:tcW w:w="1951" w:type="dxa"/>
            <w:tcMar>
              <w:top w:w="28" w:type="dxa"/>
              <w:bottom w:w="28" w:type="dxa"/>
            </w:tcMar>
          </w:tcPr>
          <w:p w14:paraId="40A6C623" w14:textId="77777777" w:rsidR="00B42833" w:rsidRDefault="00B42833" w:rsidP="007C6741">
            <w:pPr>
              <w:pStyle w:val="Normalny-sekcjapierwsza"/>
            </w:pPr>
            <w:r>
              <w:t>user_id</w:t>
            </w:r>
          </w:p>
        </w:tc>
        <w:tc>
          <w:tcPr>
            <w:tcW w:w="2552" w:type="dxa"/>
            <w:tcMar>
              <w:top w:w="28" w:type="dxa"/>
              <w:bottom w:w="28" w:type="dxa"/>
            </w:tcMar>
          </w:tcPr>
          <w:p w14:paraId="590C07FA" w14:textId="77777777" w:rsidR="00B42833" w:rsidRDefault="00B42833" w:rsidP="007C6741">
            <w:pPr>
              <w:pStyle w:val="Normalny-sekcjapierwsza"/>
            </w:pPr>
            <w:r w:rsidRPr="00CE0122">
              <w:t>Liczba naturalna</w:t>
            </w:r>
          </w:p>
        </w:tc>
        <w:tc>
          <w:tcPr>
            <w:tcW w:w="5048" w:type="dxa"/>
            <w:tcMar>
              <w:top w:w="28" w:type="dxa"/>
              <w:bottom w:w="28" w:type="dxa"/>
            </w:tcMar>
          </w:tcPr>
          <w:p w14:paraId="3D9AE4CD" w14:textId="77777777" w:rsidR="00B42833" w:rsidRDefault="00B42833" w:rsidP="007C6741">
            <w:pPr>
              <w:pStyle w:val="Normalny-sekcjapierwsza"/>
            </w:pPr>
            <w:r w:rsidRPr="005A0C78">
              <w:t>Wskazuje na użytkownika</w:t>
            </w:r>
          </w:p>
        </w:tc>
      </w:tr>
      <w:tr w:rsidR="00B42833" w14:paraId="43E9B8F0" w14:textId="77777777" w:rsidTr="007C6741">
        <w:tc>
          <w:tcPr>
            <w:tcW w:w="1951" w:type="dxa"/>
            <w:tcMar>
              <w:top w:w="28" w:type="dxa"/>
              <w:bottom w:w="28" w:type="dxa"/>
            </w:tcMar>
          </w:tcPr>
          <w:p w14:paraId="463C403A" w14:textId="77777777" w:rsidR="00B42833" w:rsidRDefault="00B42833" w:rsidP="007C6741">
            <w:pPr>
              <w:pStyle w:val="Normalny-sekcjapierwsza"/>
            </w:pPr>
            <w:r>
              <w:t>role_id</w:t>
            </w:r>
          </w:p>
        </w:tc>
        <w:tc>
          <w:tcPr>
            <w:tcW w:w="2552" w:type="dxa"/>
            <w:tcMar>
              <w:top w:w="28" w:type="dxa"/>
              <w:bottom w:w="28" w:type="dxa"/>
            </w:tcMar>
          </w:tcPr>
          <w:p w14:paraId="1078C6B7" w14:textId="77777777" w:rsidR="00B42833" w:rsidRDefault="00B42833" w:rsidP="007C6741">
            <w:pPr>
              <w:pStyle w:val="Normalny-sekcjapierwsza"/>
            </w:pPr>
            <w:r w:rsidRPr="00CE0122">
              <w:t>Liczba naturalna</w:t>
            </w:r>
          </w:p>
        </w:tc>
        <w:tc>
          <w:tcPr>
            <w:tcW w:w="5048" w:type="dxa"/>
            <w:tcMar>
              <w:top w:w="28" w:type="dxa"/>
              <w:bottom w:w="28" w:type="dxa"/>
            </w:tcMar>
          </w:tcPr>
          <w:p w14:paraId="046C2590" w14:textId="77777777" w:rsidR="00B42833" w:rsidRDefault="00B42833" w:rsidP="007C6741">
            <w:pPr>
              <w:pStyle w:val="Normalny-sekcjapierwsza"/>
            </w:pPr>
            <w:r w:rsidRPr="005A0C78">
              <w:t>Wskazuje na rolę</w:t>
            </w:r>
          </w:p>
        </w:tc>
      </w:tr>
    </w:tbl>
    <w:p w14:paraId="7868AECB" w14:textId="77777777" w:rsidR="00B42833" w:rsidRDefault="00B42833" w:rsidP="00B42833"/>
    <w:p w14:paraId="63069941" w14:textId="77777777" w:rsidR="00B42833" w:rsidRDefault="009822CA" w:rsidP="009F5055">
      <w:pPr>
        <w:pStyle w:val="Zwykyakapit"/>
      </w:pPr>
      <w:r>
        <w:fldChar w:fldCharType="begin"/>
      </w:r>
      <w:r>
        <w:instrText xml:space="preserve"> REF _Ref437181951 \h  \* MERGEFORMAT </w:instrText>
      </w:r>
      <w:r>
        <w:fldChar w:fldCharType="separate"/>
      </w:r>
      <w:r w:rsidR="002A16C7" w:rsidRPr="00E47743">
        <w:rPr>
          <w:rStyle w:val="OdsyaczZnak"/>
        </w:rPr>
        <w:t>Tabela 5.14</w:t>
      </w:r>
      <w:r>
        <w:fldChar w:fldCharType="end"/>
      </w:r>
      <w:r w:rsidR="002B4B7A" w:rsidRPr="002B4B7A">
        <w:rPr>
          <w:rStyle w:val="OdsyaczZnak"/>
        </w:rPr>
        <w:t>.</w:t>
      </w:r>
      <w:r w:rsidR="002B4B7A">
        <w:t xml:space="preserve"> </w:t>
      </w:r>
      <w:r w:rsidR="00D53FFC">
        <w:t>U</w:t>
      </w:r>
      <w:r w:rsidR="002B4B7A">
        <w:t>kazuje sposób r</w:t>
      </w:r>
      <w:r w:rsidR="00B42833" w:rsidRPr="00EC752B">
        <w:t>ealizacj</w:t>
      </w:r>
      <w:r w:rsidR="002B4B7A">
        <w:t>i</w:t>
      </w:r>
      <w:r w:rsidR="00B42833" w:rsidRPr="00EC752B">
        <w:t xml:space="preserve"> zależności wiele do wiele między użytkownikiem i rolą</w:t>
      </w:r>
      <w:r w:rsidR="00B42833">
        <w:t>.</w:t>
      </w:r>
    </w:p>
    <w:p w14:paraId="0F324807" w14:textId="77777777" w:rsidR="00B42833" w:rsidRDefault="00B42833" w:rsidP="00B42833">
      <w:pPr>
        <w:pStyle w:val="Nagwektabeli"/>
      </w:pPr>
      <w:bookmarkStart w:id="243" w:name="_Ref437181999"/>
      <w:bookmarkStart w:id="244" w:name="_Toc437271189"/>
      <w:r w:rsidRPr="00822E66">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15</w:t>
      </w:r>
      <w:r w:rsidR="00C65655">
        <w:rPr>
          <w:b/>
        </w:rPr>
        <w:fldChar w:fldCharType="end"/>
      </w:r>
      <w:bookmarkEnd w:id="243"/>
      <w:r w:rsidRPr="00822E66">
        <w:rPr>
          <w:b/>
        </w:rPr>
        <w:t>.</w:t>
      </w:r>
      <w:r>
        <w:t xml:space="preserve"> Zbiór encji Role</w:t>
      </w:r>
      <w:bookmarkEnd w:id="244"/>
    </w:p>
    <w:tbl>
      <w:tblPr>
        <w:tblStyle w:val="Tabela-Siatka"/>
        <w:tblW w:w="0" w:type="auto"/>
        <w:tblLook w:val="04A0" w:firstRow="1" w:lastRow="0" w:firstColumn="1" w:lastColumn="0" w:noHBand="0" w:noVBand="1"/>
      </w:tblPr>
      <w:tblGrid>
        <w:gridCol w:w="1826"/>
        <w:gridCol w:w="2367"/>
        <w:gridCol w:w="4525"/>
      </w:tblGrid>
      <w:tr w:rsidR="00B42833" w14:paraId="67E2DD30" w14:textId="77777777" w:rsidTr="007C6741">
        <w:trPr>
          <w:tblHeader/>
        </w:trPr>
        <w:tc>
          <w:tcPr>
            <w:tcW w:w="1951" w:type="dxa"/>
            <w:tcMar>
              <w:top w:w="28" w:type="dxa"/>
              <w:bottom w:w="28" w:type="dxa"/>
            </w:tcMar>
          </w:tcPr>
          <w:p w14:paraId="17020039" w14:textId="77777777" w:rsidR="00B42833" w:rsidRPr="00822E66" w:rsidRDefault="00B42833" w:rsidP="007C6741">
            <w:pPr>
              <w:pStyle w:val="Normalny-sekcjapierwsza"/>
              <w:rPr>
                <w:b/>
              </w:rPr>
            </w:pPr>
            <w:r w:rsidRPr="00822E66">
              <w:rPr>
                <w:b/>
              </w:rPr>
              <w:t>Nazwa</w:t>
            </w:r>
          </w:p>
        </w:tc>
        <w:tc>
          <w:tcPr>
            <w:tcW w:w="2552" w:type="dxa"/>
            <w:tcMar>
              <w:top w:w="28" w:type="dxa"/>
              <w:bottom w:w="28" w:type="dxa"/>
            </w:tcMar>
          </w:tcPr>
          <w:p w14:paraId="42CF4FB7" w14:textId="77777777"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14:paraId="2632047C" w14:textId="77777777" w:rsidR="00B42833" w:rsidRPr="00822E66" w:rsidRDefault="00B42833" w:rsidP="007C6741">
            <w:pPr>
              <w:pStyle w:val="Normalny-sekcjapierwsza"/>
              <w:rPr>
                <w:b/>
              </w:rPr>
            </w:pPr>
            <w:r w:rsidRPr="00822E66">
              <w:rPr>
                <w:b/>
              </w:rPr>
              <w:t>Opis</w:t>
            </w:r>
          </w:p>
        </w:tc>
      </w:tr>
      <w:tr w:rsidR="00B42833" w14:paraId="57F8EEFA" w14:textId="77777777" w:rsidTr="007C6741">
        <w:tc>
          <w:tcPr>
            <w:tcW w:w="1951" w:type="dxa"/>
            <w:tcMar>
              <w:top w:w="28" w:type="dxa"/>
              <w:bottom w:w="28" w:type="dxa"/>
            </w:tcMar>
          </w:tcPr>
          <w:p w14:paraId="054C79F8" w14:textId="77777777" w:rsidR="00B42833" w:rsidRDefault="00B42833" w:rsidP="007C6741">
            <w:pPr>
              <w:pStyle w:val="Normalny-sekcjapierwsza"/>
            </w:pPr>
            <w:r>
              <w:t>id</w:t>
            </w:r>
          </w:p>
        </w:tc>
        <w:tc>
          <w:tcPr>
            <w:tcW w:w="2552" w:type="dxa"/>
            <w:tcMar>
              <w:top w:w="28" w:type="dxa"/>
              <w:bottom w:w="28" w:type="dxa"/>
            </w:tcMar>
          </w:tcPr>
          <w:p w14:paraId="61EFD86A" w14:textId="77777777" w:rsidR="00B42833" w:rsidRDefault="00B42833" w:rsidP="007C6741">
            <w:pPr>
              <w:pStyle w:val="Normalny-sekcjapierwsza"/>
            </w:pPr>
            <w:r w:rsidRPr="00CE0122">
              <w:t>Liczba naturalna</w:t>
            </w:r>
          </w:p>
        </w:tc>
        <w:tc>
          <w:tcPr>
            <w:tcW w:w="5048" w:type="dxa"/>
            <w:tcMar>
              <w:top w:w="28" w:type="dxa"/>
              <w:bottom w:w="28" w:type="dxa"/>
            </w:tcMar>
          </w:tcPr>
          <w:p w14:paraId="494E32A0" w14:textId="77777777" w:rsidR="00B42833" w:rsidRDefault="00B42833" w:rsidP="007C6741">
            <w:pPr>
              <w:pStyle w:val="Normalny-sekcjapierwsza"/>
            </w:pPr>
            <w:r>
              <w:t>Klucz sztuczny</w:t>
            </w:r>
          </w:p>
        </w:tc>
      </w:tr>
      <w:tr w:rsidR="00B42833" w14:paraId="5581C48D" w14:textId="77777777" w:rsidTr="007C6741">
        <w:tc>
          <w:tcPr>
            <w:tcW w:w="1951" w:type="dxa"/>
            <w:tcMar>
              <w:top w:w="28" w:type="dxa"/>
              <w:bottom w:w="28" w:type="dxa"/>
            </w:tcMar>
          </w:tcPr>
          <w:p w14:paraId="03F4D845" w14:textId="77777777" w:rsidR="00B42833" w:rsidRDefault="00B42833" w:rsidP="007C6741">
            <w:pPr>
              <w:pStyle w:val="Normalny-sekcjapierwsza"/>
            </w:pPr>
            <w:r>
              <w:t>authority</w:t>
            </w:r>
          </w:p>
        </w:tc>
        <w:tc>
          <w:tcPr>
            <w:tcW w:w="2552" w:type="dxa"/>
            <w:tcMar>
              <w:top w:w="28" w:type="dxa"/>
              <w:bottom w:w="28" w:type="dxa"/>
            </w:tcMar>
          </w:tcPr>
          <w:p w14:paraId="631994AC" w14:textId="77777777" w:rsidR="00B42833" w:rsidRDefault="00B42833" w:rsidP="007C6741">
            <w:pPr>
              <w:pStyle w:val="Normalny-sekcjapierwsza"/>
            </w:pPr>
            <w:r w:rsidRPr="00CE0122">
              <w:t>Ciąg znaków (max 255)</w:t>
            </w:r>
          </w:p>
        </w:tc>
        <w:tc>
          <w:tcPr>
            <w:tcW w:w="5048" w:type="dxa"/>
            <w:tcMar>
              <w:top w:w="28" w:type="dxa"/>
              <w:bottom w:w="28" w:type="dxa"/>
            </w:tcMar>
          </w:tcPr>
          <w:p w14:paraId="676980DE" w14:textId="77777777" w:rsidR="00B42833" w:rsidRDefault="00B42833" w:rsidP="007C6741">
            <w:pPr>
              <w:pStyle w:val="Normalny-sekcjapierwsza"/>
            </w:pPr>
          </w:p>
        </w:tc>
      </w:tr>
    </w:tbl>
    <w:p w14:paraId="6E5E3162" w14:textId="77777777" w:rsidR="00B42833" w:rsidRDefault="00B42833" w:rsidP="00B42833"/>
    <w:p w14:paraId="2E99667A" w14:textId="77777777" w:rsidR="00B42833" w:rsidRDefault="009822CA" w:rsidP="009F5055">
      <w:pPr>
        <w:pStyle w:val="Zwykyakapit"/>
      </w:pPr>
      <w:r>
        <w:fldChar w:fldCharType="begin"/>
      </w:r>
      <w:r>
        <w:instrText xml:space="preserve"> REF _Ref437181999 \h  \* MERGEFORMAT </w:instrText>
      </w:r>
      <w:r>
        <w:fldChar w:fldCharType="separate"/>
      </w:r>
      <w:r w:rsidR="002A16C7" w:rsidRPr="00E47743">
        <w:rPr>
          <w:rStyle w:val="OdsyaczZnak"/>
        </w:rPr>
        <w:t>Tabela 5.15</w:t>
      </w:r>
      <w:r>
        <w:fldChar w:fldCharType="end"/>
      </w:r>
      <w:r w:rsidR="002B4B7A" w:rsidRPr="002B4B7A">
        <w:rPr>
          <w:rStyle w:val="OdsyaczZnak"/>
        </w:rPr>
        <w:t>.</w:t>
      </w:r>
      <w:r w:rsidR="002B4B7A">
        <w:t xml:space="preserve"> </w:t>
      </w:r>
      <w:r w:rsidR="00D53FFC">
        <w:t>O</w:t>
      </w:r>
      <w:r w:rsidR="002B4B7A">
        <w:t xml:space="preserve">kreśla zbiór encji </w:t>
      </w:r>
      <w:r w:rsidR="002B4B7A" w:rsidRPr="002B4B7A">
        <w:rPr>
          <w:i/>
        </w:rPr>
        <w:t>Role</w:t>
      </w:r>
      <w:r w:rsidR="002B4B7A">
        <w:t>, które opisują r</w:t>
      </w:r>
      <w:r w:rsidR="00B42833" w:rsidRPr="002B4B7A">
        <w:t>ol</w:t>
      </w:r>
      <w:r w:rsidR="002B4B7A">
        <w:t xml:space="preserve">ę </w:t>
      </w:r>
      <w:r w:rsidR="00B42833" w:rsidRPr="00EC752B">
        <w:t>użytkownika w systemie</w:t>
      </w:r>
      <w:r w:rsidR="00B42833">
        <w:t>.</w:t>
      </w:r>
    </w:p>
    <w:p w14:paraId="4DFD231F" w14:textId="77777777" w:rsidR="00B42833" w:rsidRDefault="00B42833" w:rsidP="00B42833">
      <w:pPr>
        <w:pStyle w:val="Nagwektabeli"/>
      </w:pPr>
      <w:bookmarkStart w:id="245" w:name="_Ref437182030"/>
      <w:bookmarkStart w:id="246" w:name="_Toc437271190"/>
      <w:r w:rsidRPr="00822E66">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16</w:t>
      </w:r>
      <w:r w:rsidR="00C65655">
        <w:rPr>
          <w:b/>
        </w:rPr>
        <w:fldChar w:fldCharType="end"/>
      </w:r>
      <w:bookmarkEnd w:id="245"/>
      <w:r w:rsidRPr="00822E66">
        <w:rPr>
          <w:b/>
        </w:rPr>
        <w:t>.</w:t>
      </w:r>
      <w:r>
        <w:t xml:space="preserve"> Zbiór encji ForkFile</w:t>
      </w:r>
      <w:bookmarkEnd w:id="246"/>
    </w:p>
    <w:tbl>
      <w:tblPr>
        <w:tblStyle w:val="Tabela-Siatka"/>
        <w:tblW w:w="0" w:type="auto"/>
        <w:tblLook w:val="04A0" w:firstRow="1" w:lastRow="0" w:firstColumn="1" w:lastColumn="0" w:noHBand="0" w:noVBand="1"/>
      </w:tblPr>
      <w:tblGrid>
        <w:gridCol w:w="1856"/>
        <w:gridCol w:w="2337"/>
        <w:gridCol w:w="4525"/>
      </w:tblGrid>
      <w:tr w:rsidR="00B42833" w14:paraId="1AB6D3F9" w14:textId="77777777" w:rsidTr="007C6741">
        <w:trPr>
          <w:tblHeader/>
        </w:trPr>
        <w:tc>
          <w:tcPr>
            <w:tcW w:w="1951" w:type="dxa"/>
            <w:tcMar>
              <w:top w:w="28" w:type="dxa"/>
              <w:bottom w:w="28" w:type="dxa"/>
            </w:tcMar>
          </w:tcPr>
          <w:p w14:paraId="03393D13" w14:textId="77777777" w:rsidR="00B42833" w:rsidRPr="00822E66" w:rsidRDefault="00B42833" w:rsidP="007C6741">
            <w:pPr>
              <w:pStyle w:val="Normalny-sekcjapierwsza"/>
              <w:rPr>
                <w:b/>
              </w:rPr>
            </w:pPr>
            <w:r w:rsidRPr="00822E66">
              <w:rPr>
                <w:b/>
              </w:rPr>
              <w:t>Nazwa</w:t>
            </w:r>
          </w:p>
        </w:tc>
        <w:tc>
          <w:tcPr>
            <w:tcW w:w="2552" w:type="dxa"/>
            <w:tcMar>
              <w:top w:w="28" w:type="dxa"/>
              <w:bottom w:w="28" w:type="dxa"/>
            </w:tcMar>
          </w:tcPr>
          <w:p w14:paraId="45E8A917" w14:textId="77777777"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14:paraId="09ABB120" w14:textId="77777777" w:rsidR="00B42833" w:rsidRPr="00822E66" w:rsidRDefault="00B42833" w:rsidP="007C6741">
            <w:pPr>
              <w:pStyle w:val="Normalny-sekcjapierwsza"/>
              <w:rPr>
                <w:b/>
              </w:rPr>
            </w:pPr>
            <w:r w:rsidRPr="00822E66">
              <w:rPr>
                <w:b/>
              </w:rPr>
              <w:t>Opis</w:t>
            </w:r>
          </w:p>
        </w:tc>
      </w:tr>
      <w:tr w:rsidR="00B42833" w14:paraId="33ED7B69" w14:textId="77777777" w:rsidTr="007C6741">
        <w:tc>
          <w:tcPr>
            <w:tcW w:w="1951" w:type="dxa"/>
            <w:tcMar>
              <w:top w:w="28" w:type="dxa"/>
              <w:bottom w:w="28" w:type="dxa"/>
            </w:tcMar>
          </w:tcPr>
          <w:p w14:paraId="72EEA589" w14:textId="77777777" w:rsidR="00B42833" w:rsidRDefault="00B42833" w:rsidP="007C6741">
            <w:pPr>
              <w:pStyle w:val="Normalny-sekcjapierwsza"/>
            </w:pPr>
            <w:r>
              <w:t>id</w:t>
            </w:r>
          </w:p>
        </w:tc>
        <w:tc>
          <w:tcPr>
            <w:tcW w:w="2552" w:type="dxa"/>
            <w:tcMar>
              <w:top w:w="28" w:type="dxa"/>
              <w:bottom w:w="28" w:type="dxa"/>
            </w:tcMar>
          </w:tcPr>
          <w:p w14:paraId="48516DCF" w14:textId="77777777" w:rsidR="00B42833" w:rsidRDefault="00B42833" w:rsidP="007C6741">
            <w:pPr>
              <w:pStyle w:val="Normalny-sekcjapierwsza"/>
            </w:pPr>
            <w:r w:rsidRPr="00CE0122">
              <w:t>Liczba naturalna</w:t>
            </w:r>
          </w:p>
        </w:tc>
        <w:tc>
          <w:tcPr>
            <w:tcW w:w="5048" w:type="dxa"/>
            <w:tcMar>
              <w:top w:w="28" w:type="dxa"/>
              <w:bottom w:w="28" w:type="dxa"/>
            </w:tcMar>
          </w:tcPr>
          <w:p w14:paraId="76EE6D8C" w14:textId="77777777" w:rsidR="00B42833" w:rsidRDefault="00B42833" w:rsidP="007C6741">
            <w:pPr>
              <w:pStyle w:val="Normalny-sekcjapierwsza"/>
            </w:pPr>
            <w:r>
              <w:t>Klucz sztuczny</w:t>
            </w:r>
          </w:p>
        </w:tc>
      </w:tr>
      <w:tr w:rsidR="00B42833" w14:paraId="27C077C5" w14:textId="77777777" w:rsidTr="007C6741">
        <w:tc>
          <w:tcPr>
            <w:tcW w:w="1951" w:type="dxa"/>
            <w:tcMar>
              <w:top w:w="28" w:type="dxa"/>
              <w:bottom w:w="28" w:type="dxa"/>
            </w:tcMar>
          </w:tcPr>
          <w:p w14:paraId="38A4462F" w14:textId="77777777" w:rsidR="00B42833" w:rsidRDefault="00B42833" w:rsidP="007C6741">
            <w:pPr>
              <w:pStyle w:val="Normalny-sekcjapierwsza"/>
            </w:pPr>
            <w:r>
              <w:t>owner_id</w:t>
            </w:r>
          </w:p>
        </w:tc>
        <w:tc>
          <w:tcPr>
            <w:tcW w:w="2552" w:type="dxa"/>
            <w:tcMar>
              <w:top w:w="28" w:type="dxa"/>
              <w:bottom w:w="28" w:type="dxa"/>
            </w:tcMar>
          </w:tcPr>
          <w:p w14:paraId="11254727" w14:textId="77777777" w:rsidR="00B42833" w:rsidRDefault="00B42833" w:rsidP="007C6741">
            <w:pPr>
              <w:pStyle w:val="Normalny-sekcjapierwsza"/>
            </w:pPr>
            <w:r w:rsidRPr="00CE0122">
              <w:t>Liczba naturalna</w:t>
            </w:r>
          </w:p>
        </w:tc>
        <w:tc>
          <w:tcPr>
            <w:tcW w:w="5048" w:type="dxa"/>
            <w:tcMar>
              <w:top w:w="28" w:type="dxa"/>
              <w:bottom w:w="28" w:type="dxa"/>
            </w:tcMar>
          </w:tcPr>
          <w:p w14:paraId="5E2760FB" w14:textId="77777777" w:rsidR="00B42833" w:rsidRDefault="00B42833" w:rsidP="007C6741">
            <w:pPr>
              <w:pStyle w:val="Normalny-sekcjapierwsza"/>
            </w:pPr>
            <w:r w:rsidRPr="007B6728">
              <w:t>Wskazuje na właściciela pliku</w:t>
            </w:r>
          </w:p>
        </w:tc>
      </w:tr>
      <w:tr w:rsidR="00B42833" w14:paraId="3BAE68D9" w14:textId="77777777" w:rsidTr="007C6741">
        <w:tc>
          <w:tcPr>
            <w:tcW w:w="1951" w:type="dxa"/>
            <w:tcMar>
              <w:top w:w="28" w:type="dxa"/>
              <w:bottom w:w="28" w:type="dxa"/>
            </w:tcMar>
          </w:tcPr>
          <w:p w14:paraId="1DBF7A57" w14:textId="77777777" w:rsidR="00B42833" w:rsidRDefault="00B42833" w:rsidP="007C6741">
            <w:pPr>
              <w:pStyle w:val="Normalny-sekcjapierwsza"/>
            </w:pPr>
            <w:r>
              <w:t>place_id</w:t>
            </w:r>
          </w:p>
        </w:tc>
        <w:tc>
          <w:tcPr>
            <w:tcW w:w="2552" w:type="dxa"/>
            <w:tcMar>
              <w:top w:w="28" w:type="dxa"/>
              <w:bottom w:w="28" w:type="dxa"/>
            </w:tcMar>
          </w:tcPr>
          <w:p w14:paraId="55C510CE" w14:textId="77777777" w:rsidR="00B42833" w:rsidRDefault="00B42833" w:rsidP="007C6741">
            <w:pPr>
              <w:pStyle w:val="Normalny-sekcjapierwsza"/>
            </w:pPr>
            <w:r w:rsidRPr="00CE0122">
              <w:t>Liczba naturalna</w:t>
            </w:r>
          </w:p>
        </w:tc>
        <w:tc>
          <w:tcPr>
            <w:tcW w:w="5048" w:type="dxa"/>
            <w:tcMar>
              <w:top w:w="28" w:type="dxa"/>
              <w:bottom w:w="28" w:type="dxa"/>
            </w:tcMar>
          </w:tcPr>
          <w:p w14:paraId="04228755" w14:textId="77777777" w:rsidR="00B42833" w:rsidRDefault="00B42833" w:rsidP="007C6741">
            <w:pPr>
              <w:pStyle w:val="Normalny-sekcjapierwsza"/>
            </w:pPr>
            <w:r w:rsidRPr="007B6728">
              <w:t>Wskazuje na miejsce powiązane z plikiem</w:t>
            </w:r>
          </w:p>
        </w:tc>
      </w:tr>
      <w:tr w:rsidR="00B42833" w14:paraId="4918D4EC" w14:textId="77777777" w:rsidTr="007C6741">
        <w:tc>
          <w:tcPr>
            <w:tcW w:w="1951" w:type="dxa"/>
            <w:tcMar>
              <w:top w:w="28" w:type="dxa"/>
              <w:bottom w:w="28" w:type="dxa"/>
            </w:tcMar>
          </w:tcPr>
          <w:p w14:paraId="2CF923AD" w14:textId="77777777" w:rsidR="00B42833" w:rsidRDefault="00B42833" w:rsidP="007C6741">
            <w:pPr>
              <w:pStyle w:val="Normalny-sekcjapierwsza"/>
            </w:pPr>
            <w:r>
              <w:t>source</w:t>
            </w:r>
          </w:p>
        </w:tc>
        <w:tc>
          <w:tcPr>
            <w:tcW w:w="2552" w:type="dxa"/>
            <w:tcMar>
              <w:top w:w="28" w:type="dxa"/>
              <w:bottom w:w="28" w:type="dxa"/>
            </w:tcMar>
          </w:tcPr>
          <w:p w14:paraId="6CDA6B54" w14:textId="77777777" w:rsidR="00B42833" w:rsidRDefault="00B42833" w:rsidP="007C6741">
            <w:pPr>
              <w:pStyle w:val="Normalny-sekcjapierwsza"/>
            </w:pPr>
            <w:r>
              <w:t>BLOB</w:t>
            </w:r>
          </w:p>
        </w:tc>
        <w:tc>
          <w:tcPr>
            <w:tcW w:w="5048" w:type="dxa"/>
            <w:tcMar>
              <w:top w:w="28" w:type="dxa"/>
              <w:bottom w:w="28" w:type="dxa"/>
            </w:tcMar>
          </w:tcPr>
          <w:p w14:paraId="12545A4C" w14:textId="77777777" w:rsidR="00B42833" w:rsidRDefault="00B42833" w:rsidP="007C6741">
            <w:pPr>
              <w:pStyle w:val="Normalny-sekcjapierwsza"/>
            </w:pPr>
            <w:r w:rsidRPr="007B6728">
              <w:t xml:space="preserve">Źródło zdjęcia o maksymalnym rozmiarze 5 </w:t>
            </w:r>
            <w:r>
              <w:t>MB</w:t>
            </w:r>
          </w:p>
        </w:tc>
      </w:tr>
      <w:tr w:rsidR="00B42833" w14:paraId="1B7D3FF6" w14:textId="77777777" w:rsidTr="007C6741">
        <w:tc>
          <w:tcPr>
            <w:tcW w:w="1951" w:type="dxa"/>
            <w:tcMar>
              <w:top w:w="28" w:type="dxa"/>
              <w:bottom w:w="28" w:type="dxa"/>
            </w:tcMar>
          </w:tcPr>
          <w:p w14:paraId="58AD4E3B" w14:textId="77777777" w:rsidR="00B42833" w:rsidRDefault="00B42833" w:rsidP="007C6741">
            <w:pPr>
              <w:pStyle w:val="Normalny-sekcjapierwsza"/>
            </w:pPr>
            <w:r>
              <w:t>mini</w:t>
            </w:r>
          </w:p>
        </w:tc>
        <w:tc>
          <w:tcPr>
            <w:tcW w:w="2552" w:type="dxa"/>
            <w:tcMar>
              <w:top w:w="28" w:type="dxa"/>
              <w:bottom w:w="28" w:type="dxa"/>
            </w:tcMar>
          </w:tcPr>
          <w:p w14:paraId="0B9F07E0" w14:textId="77777777" w:rsidR="00B42833" w:rsidRDefault="00B42833" w:rsidP="007C6741">
            <w:pPr>
              <w:pStyle w:val="Normalny-sekcjapierwsza"/>
            </w:pPr>
            <w:r>
              <w:t>BLOB</w:t>
            </w:r>
          </w:p>
        </w:tc>
        <w:tc>
          <w:tcPr>
            <w:tcW w:w="5048" w:type="dxa"/>
            <w:tcMar>
              <w:top w:w="28" w:type="dxa"/>
              <w:bottom w:w="28" w:type="dxa"/>
            </w:tcMar>
          </w:tcPr>
          <w:p w14:paraId="6EFDD910" w14:textId="77777777" w:rsidR="00B42833" w:rsidRDefault="00B42833" w:rsidP="007C6741">
            <w:pPr>
              <w:pStyle w:val="Normalny-sekcjapierwsza"/>
            </w:pPr>
            <w:r w:rsidRPr="007B6728">
              <w:t>Źródło zdjęcia przeskalowane do mniejszych</w:t>
            </w:r>
            <w:r>
              <w:t xml:space="preserve"> r</w:t>
            </w:r>
            <w:r w:rsidRPr="007B6728">
              <w:t>ozmiarów (gdzie dłuższa krawędź ma mak</w:t>
            </w:r>
            <w:r>
              <w:t xml:space="preserve">symalnie 200 pikseli długości) </w:t>
            </w:r>
            <w:r w:rsidRPr="007B6728">
              <w:t>i formatu jpg</w:t>
            </w:r>
          </w:p>
        </w:tc>
      </w:tr>
      <w:tr w:rsidR="00B42833" w14:paraId="6F93EF84" w14:textId="77777777" w:rsidTr="007C6741">
        <w:tc>
          <w:tcPr>
            <w:tcW w:w="1951" w:type="dxa"/>
            <w:tcMar>
              <w:top w:w="28" w:type="dxa"/>
              <w:bottom w:w="28" w:type="dxa"/>
            </w:tcMar>
          </w:tcPr>
          <w:p w14:paraId="2F0B91AA" w14:textId="77777777" w:rsidR="00B42833" w:rsidRDefault="00B42833" w:rsidP="007C6741">
            <w:pPr>
              <w:pStyle w:val="Normalny-sekcjapierwsza"/>
            </w:pPr>
            <w:r>
              <w:t>title</w:t>
            </w:r>
          </w:p>
        </w:tc>
        <w:tc>
          <w:tcPr>
            <w:tcW w:w="2552" w:type="dxa"/>
            <w:tcMar>
              <w:top w:w="28" w:type="dxa"/>
              <w:bottom w:w="28" w:type="dxa"/>
            </w:tcMar>
          </w:tcPr>
          <w:p w14:paraId="69E003AB" w14:textId="77777777" w:rsidR="00B42833" w:rsidRDefault="00B42833" w:rsidP="007C6741">
            <w:pPr>
              <w:pStyle w:val="Normalny-sekcjapierwsza"/>
            </w:pPr>
            <w:r w:rsidRPr="00CE0122">
              <w:t>Ciąg znaków (max 255)</w:t>
            </w:r>
          </w:p>
        </w:tc>
        <w:tc>
          <w:tcPr>
            <w:tcW w:w="5048" w:type="dxa"/>
            <w:tcMar>
              <w:top w:w="28" w:type="dxa"/>
              <w:bottom w:w="28" w:type="dxa"/>
            </w:tcMar>
          </w:tcPr>
          <w:p w14:paraId="51F999F3" w14:textId="77777777" w:rsidR="00B42833" w:rsidRDefault="00B42833" w:rsidP="007C6741">
            <w:pPr>
              <w:pStyle w:val="Normalny-sekcjapierwsza"/>
            </w:pPr>
            <w:r w:rsidRPr="007B6728">
              <w:t>Tytuł zdjęcia</w:t>
            </w:r>
          </w:p>
        </w:tc>
      </w:tr>
      <w:tr w:rsidR="00B42833" w14:paraId="63459769" w14:textId="77777777" w:rsidTr="007C6741">
        <w:tc>
          <w:tcPr>
            <w:tcW w:w="1951" w:type="dxa"/>
            <w:tcMar>
              <w:top w:w="28" w:type="dxa"/>
              <w:bottom w:w="28" w:type="dxa"/>
            </w:tcMar>
          </w:tcPr>
          <w:p w14:paraId="19589EE8" w14:textId="77777777" w:rsidR="00B42833" w:rsidRDefault="00B42833" w:rsidP="007C6741">
            <w:pPr>
              <w:pStyle w:val="Normalny-sekcjapierwsza"/>
            </w:pPr>
            <w:r>
              <w:t>description</w:t>
            </w:r>
          </w:p>
        </w:tc>
        <w:tc>
          <w:tcPr>
            <w:tcW w:w="2552" w:type="dxa"/>
            <w:tcMar>
              <w:top w:w="28" w:type="dxa"/>
              <w:bottom w:w="28" w:type="dxa"/>
            </w:tcMar>
          </w:tcPr>
          <w:p w14:paraId="77D4D8CF" w14:textId="77777777" w:rsidR="00B42833" w:rsidRDefault="00B42833" w:rsidP="007C6741">
            <w:pPr>
              <w:pStyle w:val="Normalny-sekcjapierwsza"/>
            </w:pPr>
            <w:r>
              <w:t>Ciąg znaków</w:t>
            </w:r>
          </w:p>
        </w:tc>
        <w:tc>
          <w:tcPr>
            <w:tcW w:w="5048" w:type="dxa"/>
            <w:tcMar>
              <w:top w:w="28" w:type="dxa"/>
              <w:bottom w:w="28" w:type="dxa"/>
            </w:tcMar>
          </w:tcPr>
          <w:p w14:paraId="3B8E75AF" w14:textId="77777777" w:rsidR="00B42833" w:rsidRDefault="00B42833" w:rsidP="007C6741">
            <w:pPr>
              <w:pStyle w:val="Normalny-sekcjapierwsza"/>
            </w:pPr>
            <w:r w:rsidRPr="007B6728">
              <w:t>Opis zdjęcia</w:t>
            </w:r>
          </w:p>
        </w:tc>
      </w:tr>
      <w:tr w:rsidR="00B42833" w14:paraId="663DA5DE" w14:textId="77777777" w:rsidTr="007C6741">
        <w:tc>
          <w:tcPr>
            <w:tcW w:w="1951" w:type="dxa"/>
            <w:tcMar>
              <w:top w:w="28" w:type="dxa"/>
              <w:bottom w:w="28" w:type="dxa"/>
            </w:tcMar>
          </w:tcPr>
          <w:p w14:paraId="7FCE7301" w14:textId="77777777" w:rsidR="00B42833" w:rsidRDefault="00B42833" w:rsidP="007C6741">
            <w:pPr>
              <w:pStyle w:val="Normalny-sekcjapierwsza"/>
            </w:pPr>
            <w:r>
              <w:t>dateCreated</w:t>
            </w:r>
          </w:p>
        </w:tc>
        <w:tc>
          <w:tcPr>
            <w:tcW w:w="2552" w:type="dxa"/>
            <w:tcMar>
              <w:top w:w="28" w:type="dxa"/>
              <w:bottom w:w="28" w:type="dxa"/>
            </w:tcMar>
          </w:tcPr>
          <w:p w14:paraId="2E1EE1BA" w14:textId="77777777" w:rsidR="00B42833" w:rsidRDefault="00B42833" w:rsidP="007C6741">
            <w:pPr>
              <w:pStyle w:val="Normalny-sekcjapierwsza"/>
            </w:pPr>
            <w:r>
              <w:t>Data</w:t>
            </w:r>
          </w:p>
        </w:tc>
        <w:tc>
          <w:tcPr>
            <w:tcW w:w="5048" w:type="dxa"/>
            <w:tcMar>
              <w:top w:w="28" w:type="dxa"/>
              <w:bottom w:w="28" w:type="dxa"/>
            </w:tcMar>
          </w:tcPr>
          <w:p w14:paraId="71C679DA" w14:textId="77777777" w:rsidR="00B42833" w:rsidRDefault="00B42833" w:rsidP="007C6741">
            <w:pPr>
              <w:pStyle w:val="Normalny-sekcjapierwsza"/>
            </w:pPr>
            <w:r w:rsidRPr="007B6728">
              <w:t>Data utworzenia</w:t>
            </w:r>
          </w:p>
        </w:tc>
      </w:tr>
    </w:tbl>
    <w:p w14:paraId="66111149" w14:textId="77777777" w:rsidR="00B42833" w:rsidRDefault="00B42833" w:rsidP="00B42833"/>
    <w:p w14:paraId="37D0FCFB" w14:textId="77777777" w:rsidR="00B42833" w:rsidRDefault="009822CA" w:rsidP="009F5055">
      <w:pPr>
        <w:pStyle w:val="Zwykyakapit"/>
      </w:pPr>
      <w:r>
        <w:fldChar w:fldCharType="begin"/>
      </w:r>
      <w:r>
        <w:instrText xml:space="preserve"> REF _Ref437182030 \h  \* MERGEFORMAT </w:instrText>
      </w:r>
      <w:r>
        <w:fldChar w:fldCharType="separate"/>
      </w:r>
      <w:r w:rsidR="002A16C7" w:rsidRPr="00E47743">
        <w:rPr>
          <w:rStyle w:val="OdsyaczZnak"/>
        </w:rPr>
        <w:t>Tabela 5.16</w:t>
      </w:r>
      <w:r>
        <w:fldChar w:fldCharType="end"/>
      </w:r>
      <w:r w:rsidR="002B4B7A" w:rsidRPr="002B4B7A">
        <w:rPr>
          <w:rStyle w:val="OdsyaczZnak"/>
        </w:rPr>
        <w:t>.</w:t>
      </w:r>
      <w:r w:rsidR="002B4B7A">
        <w:t xml:space="preserve"> </w:t>
      </w:r>
      <w:r w:rsidR="00D53FFC">
        <w:t>O</w:t>
      </w:r>
      <w:r w:rsidR="002B4B7A">
        <w:t xml:space="preserve">pisuje zbiór encji </w:t>
      </w:r>
      <w:r w:rsidR="002B4B7A" w:rsidRPr="002B4B7A">
        <w:rPr>
          <w:rStyle w:val="OdsyaczZnak"/>
        </w:rPr>
        <w:t>ForkFile</w:t>
      </w:r>
      <w:r w:rsidR="002B4B7A">
        <w:t>, które reprezentują</w:t>
      </w:r>
      <w:r w:rsidR="00B42833" w:rsidRPr="00EC752B">
        <w:t xml:space="preserve"> plik i metadane o tym pliku. Na obecne potrzeby systemu jest to tylko i wyłącznie zdjęcie.</w:t>
      </w:r>
    </w:p>
    <w:p w14:paraId="6785EC64" w14:textId="77777777" w:rsidR="002B4B7A" w:rsidRDefault="002B4B7A" w:rsidP="009F5055">
      <w:pPr>
        <w:pStyle w:val="Zwykyakapit"/>
      </w:pPr>
    </w:p>
    <w:p w14:paraId="17CAB5E9" w14:textId="77777777" w:rsidR="00B42833" w:rsidRDefault="00B42833" w:rsidP="00B42833">
      <w:pPr>
        <w:pStyle w:val="Nagwektabeli"/>
      </w:pPr>
      <w:bookmarkStart w:id="247" w:name="_Ref437182072"/>
      <w:bookmarkStart w:id="248" w:name="_Toc437271191"/>
      <w:r w:rsidRPr="00822E66">
        <w:rPr>
          <w:b/>
        </w:rPr>
        <w:lastRenderedPageBreak/>
        <w:t xml:space="preserve">Tabela </w:t>
      </w:r>
      <w:r w:rsidR="00C65655">
        <w:rPr>
          <w:b/>
        </w:rPr>
        <w:fldChar w:fldCharType="begin"/>
      </w:r>
      <w:r>
        <w:rPr>
          <w:b/>
        </w:rPr>
        <w:instrText xml:space="preserve"> STYLEREF 1 \s </w:instrText>
      </w:r>
      <w:r w:rsidR="00C65655">
        <w:rPr>
          <w:b/>
        </w:rPr>
        <w:fldChar w:fldCharType="separate"/>
      </w:r>
      <w:r w:rsidR="002A16C7">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17</w:t>
      </w:r>
      <w:r w:rsidR="00C65655">
        <w:rPr>
          <w:b/>
        </w:rPr>
        <w:fldChar w:fldCharType="end"/>
      </w:r>
      <w:bookmarkEnd w:id="247"/>
      <w:r w:rsidRPr="00822E66">
        <w:rPr>
          <w:b/>
        </w:rPr>
        <w:t>.</w:t>
      </w:r>
      <w:r>
        <w:t xml:space="preserve"> Zbiór encji Event</w:t>
      </w:r>
      <w:bookmarkEnd w:id="248"/>
    </w:p>
    <w:tbl>
      <w:tblPr>
        <w:tblStyle w:val="Tabela-Siatka"/>
        <w:tblW w:w="0" w:type="auto"/>
        <w:tblLook w:val="04A0" w:firstRow="1" w:lastRow="0" w:firstColumn="1" w:lastColumn="0" w:noHBand="0" w:noVBand="1"/>
      </w:tblPr>
      <w:tblGrid>
        <w:gridCol w:w="1843"/>
        <w:gridCol w:w="2350"/>
        <w:gridCol w:w="4525"/>
      </w:tblGrid>
      <w:tr w:rsidR="00B42833" w14:paraId="4A163BE4" w14:textId="77777777" w:rsidTr="007C6741">
        <w:trPr>
          <w:tblHeader/>
        </w:trPr>
        <w:tc>
          <w:tcPr>
            <w:tcW w:w="1951" w:type="dxa"/>
            <w:tcMar>
              <w:top w:w="28" w:type="dxa"/>
              <w:bottom w:w="28" w:type="dxa"/>
            </w:tcMar>
          </w:tcPr>
          <w:p w14:paraId="56B16F9A" w14:textId="77777777" w:rsidR="00B42833" w:rsidRPr="00822E66" w:rsidRDefault="00B42833" w:rsidP="007C6741">
            <w:pPr>
              <w:pStyle w:val="Normalny-sekcjapierwsza"/>
              <w:rPr>
                <w:b/>
              </w:rPr>
            </w:pPr>
            <w:r w:rsidRPr="00822E66">
              <w:rPr>
                <w:b/>
              </w:rPr>
              <w:t>Nazwa</w:t>
            </w:r>
          </w:p>
        </w:tc>
        <w:tc>
          <w:tcPr>
            <w:tcW w:w="2552" w:type="dxa"/>
            <w:tcMar>
              <w:top w:w="28" w:type="dxa"/>
              <w:bottom w:w="28" w:type="dxa"/>
            </w:tcMar>
          </w:tcPr>
          <w:p w14:paraId="70135D7B" w14:textId="77777777"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14:paraId="31F61F29" w14:textId="77777777" w:rsidR="00B42833" w:rsidRPr="00822E66" w:rsidRDefault="00B42833" w:rsidP="007C6741">
            <w:pPr>
              <w:pStyle w:val="Normalny-sekcjapierwsza"/>
              <w:rPr>
                <w:b/>
              </w:rPr>
            </w:pPr>
            <w:r w:rsidRPr="00822E66">
              <w:rPr>
                <w:b/>
              </w:rPr>
              <w:t>Opis</w:t>
            </w:r>
          </w:p>
        </w:tc>
      </w:tr>
      <w:tr w:rsidR="00B42833" w14:paraId="4170FE67" w14:textId="77777777" w:rsidTr="007C6741">
        <w:tc>
          <w:tcPr>
            <w:tcW w:w="1951" w:type="dxa"/>
            <w:tcMar>
              <w:top w:w="28" w:type="dxa"/>
              <w:bottom w:w="28" w:type="dxa"/>
            </w:tcMar>
          </w:tcPr>
          <w:p w14:paraId="5204650E" w14:textId="77777777" w:rsidR="00B42833" w:rsidRDefault="00B42833" w:rsidP="007C6741">
            <w:pPr>
              <w:pStyle w:val="Normalny-sekcjapierwsza"/>
            </w:pPr>
            <w:r>
              <w:t>id</w:t>
            </w:r>
          </w:p>
        </w:tc>
        <w:tc>
          <w:tcPr>
            <w:tcW w:w="2552" w:type="dxa"/>
            <w:tcMar>
              <w:top w:w="28" w:type="dxa"/>
              <w:bottom w:w="28" w:type="dxa"/>
            </w:tcMar>
          </w:tcPr>
          <w:p w14:paraId="0DA5B204" w14:textId="77777777" w:rsidR="00B42833" w:rsidRDefault="00B42833" w:rsidP="007C6741">
            <w:pPr>
              <w:pStyle w:val="Normalny-sekcjapierwsza"/>
            </w:pPr>
            <w:r w:rsidRPr="00CE0122">
              <w:t>Liczba naturalna</w:t>
            </w:r>
          </w:p>
        </w:tc>
        <w:tc>
          <w:tcPr>
            <w:tcW w:w="5048" w:type="dxa"/>
            <w:tcMar>
              <w:top w:w="28" w:type="dxa"/>
              <w:bottom w:w="28" w:type="dxa"/>
            </w:tcMar>
          </w:tcPr>
          <w:p w14:paraId="28AAF475" w14:textId="77777777" w:rsidR="00B42833" w:rsidRDefault="00B42833" w:rsidP="007C6741">
            <w:pPr>
              <w:pStyle w:val="Normalny-sekcjapierwsza"/>
            </w:pPr>
            <w:r>
              <w:t>Klucz sztuczny</w:t>
            </w:r>
          </w:p>
        </w:tc>
      </w:tr>
      <w:tr w:rsidR="00B42833" w14:paraId="7F8EB793" w14:textId="77777777" w:rsidTr="007C6741">
        <w:tc>
          <w:tcPr>
            <w:tcW w:w="1951" w:type="dxa"/>
            <w:tcMar>
              <w:top w:w="28" w:type="dxa"/>
              <w:bottom w:w="28" w:type="dxa"/>
            </w:tcMar>
          </w:tcPr>
          <w:p w14:paraId="26DC7D5A" w14:textId="77777777" w:rsidR="00B42833" w:rsidRDefault="00B42833" w:rsidP="007C6741">
            <w:pPr>
              <w:pStyle w:val="Normalny-sekcjapierwsza"/>
            </w:pPr>
            <w:r>
              <w:t>user_id</w:t>
            </w:r>
          </w:p>
        </w:tc>
        <w:tc>
          <w:tcPr>
            <w:tcW w:w="2552" w:type="dxa"/>
            <w:tcMar>
              <w:top w:w="28" w:type="dxa"/>
              <w:bottom w:w="28" w:type="dxa"/>
            </w:tcMar>
          </w:tcPr>
          <w:p w14:paraId="73C1A78E" w14:textId="77777777" w:rsidR="00B42833" w:rsidRDefault="00B42833" w:rsidP="007C6741">
            <w:pPr>
              <w:pStyle w:val="Normalny-sekcjapierwsza"/>
            </w:pPr>
            <w:r w:rsidRPr="00CE0122">
              <w:t>Liczba naturalna</w:t>
            </w:r>
          </w:p>
        </w:tc>
        <w:tc>
          <w:tcPr>
            <w:tcW w:w="5048" w:type="dxa"/>
            <w:tcMar>
              <w:top w:w="28" w:type="dxa"/>
              <w:bottom w:w="28" w:type="dxa"/>
            </w:tcMar>
          </w:tcPr>
          <w:p w14:paraId="6745E5D3" w14:textId="77777777" w:rsidR="00B42833" w:rsidRDefault="00B42833" w:rsidP="007C6741">
            <w:pPr>
              <w:pStyle w:val="Normalny-sekcjapierwsza"/>
            </w:pPr>
            <w:r w:rsidRPr="00597301">
              <w:t>Wskazuje na użytkownika</w:t>
            </w:r>
          </w:p>
        </w:tc>
      </w:tr>
      <w:tr w:rsidR="00B42833" w14:paraId="23695DB8" w14:textId="77777777" w:rsidTr="007C6741">
        <w:tc>
          <w:tcPr>
            <w:tcW w:w="1951" w:type="dxa"/>
            <w:tcMar>
              <w:top w:w="28" w:type="dxa"/>
              <w:bottom w:w="28" w:type="dxa"/>
            </w:tcMar>
          </w:tcPr>
          <w:p w14:paraId="21258022" w14:textId="77777777" w:rsidR="00B42833" w:rsidRDefault="00B42833" w:rsidP="007C6741">
            <w:pPr>
              <w:pStyle w:val="Normalny-sekcjapierwsza"/>
            </w:pPr>
            <w:r>
              <w:t>event_id</w:t>
            </w:r>
          </w:p>
        </w:tc>
        <w:tc>
          <w:tcPr>
            <w:tcW w:w="2552" w:type="dxa"/>
            <w:tcMar>
              <w:top w:w="28" w:type="dxa"/>
              <w:bottom w:w="28" w:type="dxa"/>
            </w:tcMar>
          </w:tcPr>
          <w:p w14:paraId="36B16A66" w14:textId="77777777" w:rsidR="00B42833" w:rsidRDefault="00B42833" w:rsidP="007C6741">
            <w:pPr>
              <w:pStyle w:val="Normalny-sekcjapierwsza"/>
            </w:pPr>
            <w:r w:rsidRPr="00CE0122">
              <w:t>Liczba naturalna</w:t>
            </w:r>
          </w:p>
        </w:tc>
        <w:tc>
          <w:tcPr>
            <w:tcW w:w="5048" w:type="dxa"/>
            <w:tcMar>
              <w:top w:w="28" w:type="dxa"/>
              <w:bottom w:w="28" w:type="dxa"/>
            </w:tcMar>
          </w:tcPr>
          <w:p w14:paraId="4F4BA0EC" w14:textId="77777777" w:rsidR="00B42833" w:rsidRDefault="00B42833" w:rsidP="007C6741">
            <w:pPr>
              <w:pStyle w:val="Normalny-sekcjapierwsza"/>
            </w:pPr>
            <w:r w:rsidRPr="00597301">
              <w:t>Wskazuje na wydarzenie</w:t>
            </w:r>
          </w:p>
        </w:tc>
      </w:tr>
      <w:tr w:rsidR="00B42833" w14:paraId="0EF5EF1F" w14:textId="77777777" w:rsidTr="007C6741">
        <w:tc>
          <w:tcPr>
            <w:tcW w:w="1951" w:type="dxa"/>
            <w:tcMar>
              <w:top w:w="28" w:type="dxa"/>
              <w:bottom w:w="28" w:type="dxa"/>
            </w:tcMar>
          </w:tcPr>
          <w:p w14:paraId="1C3D2979" w14:textId="77777777" w:rsidR="00B42833" w:rsidRDefault="00B42833" w:rsidP="007C6741">
            <w:pPr>
              <w:pStyle w:val="Normalny-sekcjapierwsza"/>
            </w:pPr>
            <w:r>
              <w:t>description</w:t>
            </w:r>
          </w:p>
        </w:tc>
        <w:tc>
          <w:tcPr>
            <w:tcW w:w="2552" w:type="dxa"/>
            <w:tcMar>
              <w:top w:w="28" w:type="dxa"/>
              <w:bottom w:w="28" w:type="dxa"/>
            </w:tcMar>
          </w:tcPr>
          <w:p w14:paraId="716CC153" w14:textId="77777777" w:rsidR="00B42833" w:rsidRDefault="00B42833" w:rsidP="007C6741">
            <w:pPr>
              <w:pStyle w:val="Normalny-sekcjapierwsza"/>
            </w:pPr>
            <w:r w:rsidRPr="00CE0122">
              <w:t>Ciąg znaków</w:t>
            </w:r>
          </w:p>
        </w:tc>
        <w:tc>
          <w:tcPr>
            <w:tcW w:w="5048" w:type="dxa"/>
            <w:tcMar>
              <w:top w:w="28" w:type="dxa"/>
              <w:bottom w:w="28" w:type="dxa"/>
            </w:tcMar>
          </w:tcPr>
          <w:p w14:paraId="74417A18" w14:textId="77777777" w:rsidR="00B42833" w:rsidRDefault="00B42833" w:rsidP="007C6741">
            <w:pPr>
              <w:pStyle w:val="Normalny-sekcjapierwsza"/>
            </w:pPr>
            <w:r w:rsidRPr="00A27BDD">
              <w:t>Opis wydarzenia</w:t>
            </w:r>
          </w:p>
        </w:tc>
      </w:tr>
      <w:tr w:rsidR="00B42833" w14:paraId="32997A3D" w14:textId="77777777" w:rsidTr="007C6741">
        <w:tc>
          <w:tcPr>
            <w:tcW w:w="1951" w:type="dxa"/>
            <w:tcMar>
              <w:top w:w="28" w:type="dxa"/>
              <w:bottom w:w="28" w:type="dxa"/>
            </w:tcMar>
          </w:tcPr>
          <w:p w14:paraId="0BE32A3E" w14:textId="77777777" w:rsidR="00B42833" w:rsidRDefault="00B42833" w:rsidP="007C6741">
            <w:pPr>
              <w:pStyle w:val="Normalny-sekcjapierwsza"/>
            </w:pPr>
            <w:r>
              <w:t>startDate</w:t>
            </w:r>
          </w:p>
        </w:tc>
        <w:tc>
          <w:tcPr>
            <w:tcW w:w="2552" w:type="dxa"/>
            <w:tcMar>
              <w:top w:w="28" w:type="dxa"/>
              <w:bottom w:w="28" w:type="dxa"/>
            </w:tcMar>
          </w:tcPr>
          <w:p w14:paraId="24D845EC" w14:textId="77777777" w:rsidR="00B42833" w:rsidRDefault="00B42833" w:rsidP="007C6741">
            <w:pPr>
              <w:pStyle w:val="Normalny-sekcjapierwsza"/>
            </w:pPr>
            <w:r>
              <w:t>Data</w:t>
            </w:r>
          </w:p>
        </w:tc>
        <w:tc>
          <w:tcPr>
            <w:tcW w:w="5048" w:type="dxa"/>
            <w:tcMar>
              <w:top w:w="28" w:type="dxa"/>
              <w:bottom w:w="28" w:type="dxa"/>
            </w:tcMar>
          </w:tcPr>
          <w:p w14:paraId="17FF2775" w14:textId="77777777" w:rsidR="00B42833" w:rsidRDefault="00B42833" w:rsidP="007C6741">
            <w:pPr>
              <w:pStyle w:val="Normalny-sekcjapierwsza"/>
            </w:pPr>
            <w:r w:rsidRPr="00A27BDD">
              <w:t>Data rozpoczęcia wydarzenia</w:t>
            </w:r>
          </w:p>
        </w:tc>
      </w:tr>
      <w:tr w:rsidR="00B42833" w14:paraId="34589473" w14:textId="77777777" w:rsidTr="007C6741">
        <w:tc>
          <w:tcPr>
            <w:tcW w:w="1951" w:type="dxa"/>
            <w:tcMar>
              <w:top w:w="28" w:type="dxa"/>
              <w:bottom w:w="28" w:type="dxa"/>
            </w:tcMar>
          </w:tcPr>
          <w:p w14:paraId="44F33B9E" w14:textId="77777777" w:rsidR="00B42833" w:rsidRDefault="00B42833" w:rsidP="007C6741">
            <w:pPr>
              <w:pStyle w:val="Normalny-sekcjapierwsza"/>
            </w:pPr>
            <w:r>
              <w:t>endDate</w:t>
            </w:r>
          </w:p>
        </w:tc>
        <w:tc>
          <w:tcPr>
            <w:tcW w:w="2552" w:type="dxa"/>
            <w:tcMar>
              <w:top w:w="28" w:type="dxa"/>
              <w:bottom w:w="28" w:type="dxa"/>
            </w:tcMar>
          </w:tcPr>
          <w:p w14:paraId="424304D9" w14:textId="77777777" w:rsidR="00B42833" w:rsidRDefault="00B42833" w:rsidP="007C6741">
            <w:pPr>
              <w:pStyle w:val="Normalny-sekcjapierwsza"/>
            </w:pPr>
            <w:r>
              <w:t>Data</w:t>
            </w:r>
          </w:p>
        </w:tc>
        <w:tc>
          <w:tcPr>
            <w:tcW w:w="5048" w:type="dxa"/>
            <w:tcMar>
              <w:top w:w="28" w:type="dxa"/>
              <w:bottom w:w="28" w:type="dxa"/>
            </w:tcMar>
          </w:tcPr>
          <w:p w14:paraId="201DDA9E" w14:textId="77777777" w:rsidR="00B42833" w:rsidRDefault="00B42833" w:rsidP="007C6741">
            <w:pPr>
              <w:pStyle w:val="Normalny-sekcjapierwsza"/>
            </w:pPr>
            <w:r w:rsidRPr="00A27BDD">
              <w:t>Data zakończenia wydarzenia</w:t>
            </w:r>
          </w:p>
        </w:tc>
      </w:tr>
    </w:tbl>
    <w:p w14:paraId="4543CA55" w14:textId="77777777" w:rsidR="00B42833" w:rsidRDefault="00B42833" w:rsidP="00B42833"/>
    <w:p w14:paraId="54B5EE74" w14:textId="77777777" w:rsidR="00B42833" w:rsidRDefault="009822CA" w:rsidP="009F5055">
      <w:pPr>
        <w:pStyle w:val="Zwykyakapit"/>
      </w:pPr>
      <w:r>
        <w:fldChar w:fldCharType="begin"/>
      </w:r>
      <w:r>
        <w:instrText xml:space="preserve"> REF _Ref437182072 \h  \* MERGEFORMAT </w:instrText>
      </w:r>
      <w:r>
        <w:fldChar w:fldCharType="separate"/>
      </w:r>
      <w:r w:rsidR="002A16C7" w:rsidRPr="00E47743">
        <w:rPr>
          <w:rStyle w:val="OdsyaczZnak"/>
        </w:rPr>
        <w:t>Tabela 5.17</w:t>
      </w:r>
      <w:r>
        <w:fldChar w:fldCharType="end"/>
      </w:r>
      <w:r w:rsidR="002B4B7A">
        <w:t xml:space="preserve">. </w:t>
      </w:r>
      <w:r w:rsidR="00D53FFC">
        <w:t>O</w:t>
      </w:r>
      <w:r w:rsidR="002B4B7A">
        <w:t xml:space="preserve">pisuje zbiór encji </w:t>
      </w:r>
      <w:r w:rsidR="002B4B7A" w:rsidRPr="002B4B7A">
        <w:rPr>
          <w:i/>
        </w:rPr>
        <w:t>Event</w:t>
      </w:r>
      <w:r w:rsidR="002B4B7A">
        <w:t>, opisujące w</w:t>
      </w:r>
      <w:r w:rsidR="00B42833" w:rsidRPr="00B44B4D">
        <w:t>ydarzenie, które odbyło lub odbędzie się w danym miejscu</w:t>
      </w:r>
      <w:r w:rsidR="00B42833">
        <w:t>.</w:t>
      </w:r>
    </w:p>
    <w:p w14:paraId="6289AE3B" w14:textId="77777777" w:rsidR="00B42833" w:rsidRDefault="00B42833" w:rsidP="00B42833">
      <w:pPr>
        <w:pStyle w:val="Nagwektabeli"/>
      </w:pPr>
      <w:bookmarkStart w:id="249" w:name="_Ref437182110"/>
      <w:bookmarkStart w:id="250" w:name="_Toc437271192"/>
      <w:r w:rsidRPr="00822E66">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18</w:t>
      </w:r>
      <w:r w:rsidR="00C65655">
        <w:rPr>
          <w:b/>
        </w:rPr>
        <w:fldChar w:fldCharType="end"/>
      </w:r>
      <w:bookmarkEnd w:id="249"/>
      <w:r w:rsidRPr="00822E66">
        <w:rPr>
          <w:b/>
        </w:rPr>
        <w:t>.</w:t>
      </w:r>
      <w:r>
        <w:t xml:space="preserve"> Zbiór encji Event_participant</w:t>
      </w:r>
      <w:bookmarkEnd w:id="250"/>
    </w:p>
    <w:tbl>
      <w:tblPr>
        <w:tblStyle w:val="Tabela-Siatka"/>
        <w:tblW w:w="0" w:type="auto"/>
        <w:tblLook w:val="04A0" w:firstRow="1" w:lastRow="0" w:firstColumn="1" w:lastColumn="0" w:noHBand="0" w:noVBand="1"/>
      </w:tblPr>
      <w:tblGrid>
        <w:gridCol w:w="1818"/>
        <w:gridCol w:w="2358"/>
        <w:gridCol w:w="4542"/>
      </w:tblGrid>
      <w:tr w:rsidR="00B42833" w14:paraId="72D0892A" w14:textId="77777777" w:rsidTr="007C6741">
        <w:trPr>
          <w:tblHeader/>
        </w:trPr>
        <w:tc>
          <w:tcPr>
            <w:tcW w:w="1951" w:type="dxa"/>
            <w:tcMar>
              <w:top w:w="28" w:type="dxa"/>
              <w:bottom w:w="28" w:type="dxa"/>
            </w:tcMar>
          </w:tcPr>
          <w:p w14:paraId="56EE0252" w14:textId="77777777" w:rsidR="00B42833" w:rsidRPr="00822E66" w:rsidRDefault="00B42833" w:rsidP="007C6741">
            <w:pPr>
              <w:pStyle w:val="Normalny-sekcjapierwsza"/>
              <w:rPr>
                <w:b/>
              </w:rPr>
            </w:pPr>
            <w:r w:rsidRPr="00822E66">
              <w:rPr>
                <w:b/>
              </w:rPr>
              <w:t>Nazwa</w:t>
            </w:r>
          </w:p>
        </w:tc>
        <w:tc>
          <w:tcPr>
            <w:tcW w:w="2552" w:type="dxa"/>
            <w:tcMar>
              <w:top w:w="28" w:type="dxa"/>
              <w:bottom w:w="28" w:type="dxa"/>
            </w:tcMar>
          </w:tcPr>
          <w:p w14:paraId="03DBEB6B" w14:textId="77777777"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14:paraId="26E3235E" w14:textId="77777777" w:rsidR="00B42833" w:rsidRPr="00822E66" w:rsidRDefault="00B42833" w:rsidP="007C6741">
            <w:pPr>
              <w:pStyle w:val="Normalny-sekcjapierwsza"/>
              <w:rPr>
                <w:b/>
              </w:rPr>
            </w:pPr>
            <w:r w:rsidRPr="00822E66">
              <w:rPr>
                <w:b/>
              </w:rPr>
              <w:t>Opis</w:t>
            </w:r>
          </w:p>
        </w:tc>
      </w:tr>
      <w:tr w:rsidR="00B42833" w14:paraId="17ED9964" w14:textId="77777777" w:rsidTr="007C6741">
        <w:tc>
          <w:tcPr>
            <w:tcW w:w="1951" w:type="dxa"/>
            <w:tcMar>
              <w:top w:w="28" w:type="dxa"/>
              <w:bottom w:w="28" w:type="dxa"/>
            </w:tcMar>
          </w:tcPr>
          <w:p w14:paraId="452AFD0E" w14:textId="77777777" w:rsidR="00B42833" w:rsidRDefault="00B42833" w:rsidP="007C6741">
            <w:pPr>
              <w:pStyle w:val="Normalny-sekcjapierwsza"/>
            </w:pPr>
            <w:r>
              <w:t>id</w:t>
            </w:r>
          </w:p>
        </w:tc>
        <w:tc>
          <w:tcPr>
            <w:tcW w:w="2552" w:type="dxa"/>
            <w:tcMar>
              <w:top w:w="28" w:type="dxa"/>
              <w:bottom w:w="28" w:type="dxa"/>
            </w:tcMar>
          </w:tcPr>
          <w:p w14:paraId="1D3AD209" w14:textId="77777777" w:rsidR="00B42833" w:rsidRDefault="00B42833" w:rsidP="007C6741">
            <w:pPr>
              <w:pStyle w:val="Normalny-sekcjapierwsza"/>
            </w:pPr>
            <w:r w:rsidRPr="00CE0122">
              <w:t>Liczba naturalna</w:t>
            </w:r>
          </w:p>
        </w:tc>
        <w:tc>
          <w:tcPr>
            <w:tcW w:w="5048" w:type="dxa"/>
            <w:tcMar>
              <w:top w:w="28" w:type="dxa"/>
              <w:bottom w:w="28" w:type="dxa"/>
            </w:tcMar>
          </w:tcPr>
          <w:p w14:paraId="749875D6" w14:textId="77777777" w:rsidR="00B42833" w:rsidRDefault="00B42833" w:rsidP="007C6741">
            <w:pPr>
              <w:pStyle w:val="Normalny-sekcjapierwsza"/>
            </w:pPr>
            <w:r>
              <w:t>Klucz sztuczny</w:t>
            </w:r>
          </w:p>
        </w:tc>
      </w:tr>
      <w:tr w:rsidR="00B42833" w14:paraId="03FD4E49" w14:textId="77777777" w:rsidTr="007C6741">
        <w:tc>
          <w:tcPr>
            <w:tcW w:w="1951" w:type="dxa"/>
            <w:tcMar>
              <w:top w:w="28" w:type="dxa"/>
              <w:bottom w:w="28" w:type="dxa"/>
            </w:tcMar>
          </w:tcPr>
          <w:p w14:paraId="1122548B" w14:textId="77777777" w:rsidR="00B42833" w:rsidRDefault="00B42833" w:rsidP="007C6741">
            <w:pPr>
              <w:pStyle w:val="Normalny-sekcjapierwsza"/>
            </w:pPr>
            <w:r>
              <w:t>user_id</w:t>
            </w:r>
          </w:p>
        </w:tc>
        <w:tc>
          <w:tcPr>
            <w:tcW w:w="2552" w:type="dxa"/>
            <w:tcMar>
              <w:top w:w="28" w:type="dxa"/>
              <w:bottom w:w="28" w:type="dxa"/>
            </w:tcMar>
          </w:tcPr>
          <w:p w14:paraId="6D120959" w14:textId="77777777" w:rsidR="00B42833" w:rsidRDefault="00B42833" w:rsidP="007C6741">
            <w:pPr>
              <w:pStyle w:val="Normalny-sekcjapierwsza"/>
            </w:pPr>
            <w:r w:rsidRPr="00CE0122">
              <w:t>Liczba naturalna</w:t>
            </w:r>
          </w:p>
        </w:tc>
        <w:tc>
          <w:tcPr>
            <w:tcW w:w="5048" w:type="dxa"/>
            <w:tcMar>
              <w:top w:w="28" w:type="dxa"/>
              <w:bottom w:w="28" w:type="dxa"/>
            </w:tcMar>
          </w:tcPr>
          <w:p w14:paraId="67FD85A7" w14:textId="77777777" w:rsidR="00B42833" w:rsidRDefault="00B42833" w:rsidP="007C6741">
            <w:pPr>
              <w:pStyle w:val="Normalny-sekcjapierwsza"/>
            </w:pPr>
            <w:r w:rsidRPr="00597301">
              <w:t>Wskazuje na użytkownika</w:t>
            </w:r>
          </w:p>
        </w:tc>
      </w:tr>
      <w:tr w:rsidR="00B42833" w14:paraId="53781586" w14:textId="77777777" w:rsidTr="007C6741">
        <w:tc>
          <w:tcPr>
            <w:tcW w:w="1951" w:type="dxa"/>
            <w:tcMar>
              <w:top w:w="28" w:type="dxa"/>
              <w:bottom w:w="28" w:type="dxa"/>
            </w:tcMar>
          </w:tcPr>
          <w:p w14:paraId="27B0E83D" w14:textId="77777777" w:rsidR="00B42833" w:rsidRDefault="00B42833" w:rsidP="007C6741">
            <w:pPr>
              <w:pStyle w:val="Normalny-sekcjapierwsza"/>
            </w:pPr>
            <w:r>
              <w:t>event_id</w:t>
            </w:r>
          </w:p>
        </w:tc>
        <w:tc>
          <w:tcPr>
            <w:tcW w:w="2552" w:type="dxa"/>
            <w:tcMar>
              <w:top w:w="28" w:type="dxa"/>
              <w:bottom w:w="28" w:type="dxa"/>
            </w:tcMar>
          </w:tcPr>
          <w:p w14:paraId="48CA3BF5" w14:textId="77777777" w:rsidR="00B42833" w:rsidRDefault="00B42833" w:rsidP="007C6741">
            <w:pPr>
              <w:pStyle w:val="Normalny-sekcjapierwsza"/>
            </w:pPr>
            <w:r w:rsidRPr="00CE0122">
              <w:t>Liczba naturalna</w:t>
            </w:r>
          </w:p>
        </w:tc>
        <w:tc>
          <w:tcPr>
            <w:tcW w:w="5048" w:type="dxa"/>
            <w:tcMar>
              <w:top w:w="28" w:type="dxa"/>
              <w:bottom w:w="28" w:type="dxa"/>
            </w:tcMar>
          </w:tcPr>
          <w:p w14:paraId="116B1101" w14:textId="77777777" w:rsidR="00B42833" w:rsidRDefault="00B42833" w:rsidP="007C6741">
            <w:pPr>
              <w:pStyle w:val="Normalny-sekcjapierwsza"/>
            </w:pPr>
            <w:r w:rsidRPr="00597301">
              <w:t>Wskazuje na wydarzenie</w:t>
            </w:r>
          </w:p>
        </w:tc>
      </w:tr>
    </w:tbl>
    <w:p w14:paraId="40DE9E6E" w14:textId="77777777" w:rsidR="00B42833" w:rsidRDefault="00B42833" w:rsidP="00B42833"/>
    <w:p w14:paraId="3770B941" w14:textId="77777777" w:rsidR="00B42833" w:rsidRDefault="009822CA" w:rsidP="009F5055">
      <w:pPr>
        <w:pStyle w:val="Zwykyakapit"/>
      </w:pPr>
      <w:r>
        <w:fldChar w:fldCharType="begin"/>
      </w:r>
      <w:r>
        <w:instrText xml:space="preserve"> REF _Ref437182110 \h  \* MERGEFORMAT </w:instrText>
      </w:r>
      <w:r>
        <w:fldChar w:fldCharType="separate"/>
      </w:r>
      <w:r w:rsidR="002A16C7" w:rsidRPr="00E47743">
        <w:rPr>
          <w:rStyle w:val="OdsyaczZnak"/>
        </w:rPr>
        <w:t>Tabela 5.18</w:t>
      </w:r>
      <w:r>
        <w:fldChar w:fldCharType="end"/>
      </w:r>
      <w:r w:rsidR="002B4B7A">
        <w:t xml:space="preserve">. </w:t>
      </w:r>
      <w:r w:rsidR="00D53FFC">
        <w:t>O</w:t>
      </w:r>
      <w:r w:rsidR="002B4B7A">
        <w:t>kreśla sposób realizacji</w:t>
      </w:r>
      <w:r w:rsidR="00B42833" w:rsidRPr="00FC243C">
        <w:t xml:space="preserve"> zależności wiele do wiele między użytkownikiem i wydarzeniem</w:t>
      </w:r>
      <w:r w:rsidR="00B42833">
        <w:t>.</w:t>
      </w:r>
    </w:p>
    <w:p w14:paraId="7A7FBD8A" w14:textId="77777777" w:rsidR="00B42833" w:rsidRDefault="00B42833" w:rsidP="00B42833">
      <w:pPr>
        <w:pStyle w:val="Nagwektabeli"/>
      </w:pPr>
      <w:bookmarkStart w:id="251" w:name="_Ref437182145"/>
      <w:bookmarkStart w:id="252" w:name="_Toc437271193"/>
      <w:bookmarkStart w:id="253" w:name="_Toc436850554"/>
      <w:bookmarkStart w:id="254" w:name="_Toc436850564"/>
      <w:bookmarkStart w:id="255" w:name="_Toc436850577"/>
      <w:r w:rsidRPr="00822E66">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19</w:t>
      </w:r>
      <w:r w:rsidR="00C65655">
        <w:rPr>
          <w:b/>
        </w:rPr>
        <w:fldChar w:fldCharType="end"/>
      </w:r>
      <w:bookmarkEnd w:id="251"/>
      <w:r w:rsidRPr="00822E66">
        <w:rPr>
          <w:b/>
        </w:rPr>
        <w:t>.</w:t>
      </w:r>
      <w:r>
        <w:t xml:space="preserve"> Zbiór encji </w:t>
      </w:r>
      <w:r w:rsidR="002B4B7A">
        <w:t>Comment</w:t>
      </w:r>
      <w:bookmarkEnd w:id="252"/>
    </w:p>
    <w:tbl>
      <w:tblPr>
        <w:tblStyle w:val="Tabela-Siatka"/>
        <w:tblW w:w="0" w:type="auto"/>
        <w:tblLook w:val="04A0" w:firstRow="1" w:lastRow="0" w:firstColumn="1" w:lastColumn="0" w:noHBand="0" w:noVBand="1"/>
      </w:tblPr>
      <w:tblGrid>
        <w:gridCol w:w="1818"/>
        <w:gridCol w:w="2358"/>
        <w:gridCol w:w="4542"/>
      </w:tblGrid>
      <w:tr w:rsidR="00B42833" w14:paraId="7DABE502" w14:textId="77777777" w:rsidTr="007C6741">
        <w:trPr>
          <w:tblHeader/>
        </w:trPr>
        <w:tc>
          <w:tcPr>
            <w:tcW w:w="1951" w:type="dxa"/>
            <w:tcMar>
              <w:top w:w="28" w:type="dxa"/>
              <w:bottom w:w="28" w:type="dxa"/>
            </w:tcMar>
          </w:tcPr>
          <w:p w14:paraId="1197498D" w14:textId="77777777" w:rsidR="00B42833" w:rsidRPr="00822E66" w:rsidRDefault="00B42833" w:rsidP="007C6741">
            <w:pPr>
              <w:pStyle w:val="Normalny-sekcjapierwsza"/>
              <w:rPr>
                <w:b/>
              </w:rPr>
            </w:pPr>
            <w:r w:rsidRPr="00822E66">
              <w:rPr>
                <w:b/>
              </w:rPr>
              <w:t>Nazwa</w:t>
            </w:r>
          </w:p>
        </w:tc>
        <w:tc>
          <w:tcPr>
            <w:tcW w:w="2552" w:type="dxa"/>
            <w:tcMar>
              <w:top w:w="28" w:type="dxa"/>
              <w:bottom w:w="28" w:type="dxa"/>
            </w:tcMar>
          </w:tcPr>
          <w:p w14:paraId="73ED67C8" w14:textId="77777777"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14:paraId="75B36162" w14:textId="77777777" w:rsidR="00B42833" w:rsidRPr="00822E66" w:rsidRDefault="00B42833" w:rsidP="007C6741">
            <w:pPr>
              <w:pStyle w:val="Normalny-sekcjapierwsza"/>
              <w:rPr>
                <w:b/>
              </w:rPr>
            </w:pPr>
            <w:r w:rsidRPr="00822E66">
              <w:rPr>
                <w:b/>
              </w:rPr>
              <w:t>Opis</w:t>
            </w:r>
          </w:p>
        </w:tc>
      </w:tr>
      <w:tr w:rsidR="00B42833" w14:paraId="76F2C098" w14:textId="77777777" w:rsidTr="007C6741">
        <w:tc>
          <w:tcPr>
            <w:tcW w:w="1951" w:type="dxa"/>
            <w:tcMar>
              <w:top w:w="28" w:type="dxa"/>
              <w:bottom w:w="28" w:type="dxa"/>
            </w:tcMar>
          </w:tcPr>
          <w:p w14:paraId="467D7A08" w14:textId="77777777" w:rsidR="00B42833" w:rsidRDefault="00B42833" w:rsidP="007C6741">
            <w:pPr>
              <w:pStyle w:val="Normalny-sekcjapierwsza"/>
            </w:pPr>
            <w:r>
              <w:t>id</w:t>
            </w:r>
          </w:p>
        </w:tc>
        <w:tc>
          <w:tcPr>
            <w:tcW w:w="2552" w:type="dxa"/>
            <w:tcMar>
              <w:top w:w="28" w:type="dxa"/>
              <w:bottom w:w="28" w:type="dxa"/>
            </w:tcMar>
          </w:tcPr>
          <w:p w14:paraId="56BF6BEE" w14:textId="77777777" w:rsidR="00B42833" w:rsidRDefault="00B42833" w:rsidP="007C6741">
            <w:pPr>
              <w:pStyle w:val="Normalny-sekcjapierwsza"/>
            </w:pPr>
            <w:r w:rsidRPr="00CE0122">
              <w:t>Liczba naturalna</w:t>
            </w:r>
          </w:p>
        </w:tc>
        <w:tc>
          <w:tcPr>
            <w:tcW w:w="5048" w:type="dxa"/>
            <w:tcMar>
              <w:top w:w="28" w:type="dxa"/>
              <w:bottom w:w="28" w:type="dxa"/>
            </w:tcMar>
          </w:tcPr>
          <w:p w14:paraId="089C804D" w14:textId="77777777" w:rsidR="00B42833" w:rsidRDefault="00B42833" w:rsidP="007C6741">
            <w:pPr>
              <w:pStyle w:val="Normalny-sekcjapierwsza"/>
            </w:pPr>
            <w:r>
              <w:t>Klucz sztuczny</w:t>
            </w:r>
          </w:p>
        </w:tc>
      </w:tr>
      <w:tr w:rsidR="00B42833" w14:paraId="2CFD9415" w14:textId="77777777" w:rsidTr="007C6741">
        <w:tc>
          <w:tcPr>
            <w:tcW w:w="1951" w:type="dxa"/>
            <w:tcMar>
              <w:top w:w="28" w:type="dxa"/>
              <w:bottom w:w="28" w:type="dxa"/>
            </w:tcMar>
          </w:tcPr>
          <w:p w14:paraId="59D37104" w14:textId="77777777" w:rsidR="00B42833" w:rsidRDefault="00B42833" w:rsidP="007C6741">
            <w:pPr>
              <w:pStyle w:val="Normalny-sekcjapierwsza"/>
            </w:pPr>
            <w:r>
              <w:t>user_id</w:t>
            </w:r>
          </w:p>
        </w:tc>
        <w:tc>
          <w:tcPr>
            <w:tcW w:w="2552" w:type="dxa"/>
            <w:tcMar>
              <w:top w:w="28" w:type="dxa"/>
              <w:bottom w:w="28" w:type="dxa"/>
            </w:tcMar>
          </w:tcPr>
          <w:p w14:paraId="1FA39294" w14:textId="77777777" w:rsidR="00B42833" w:rsidRDefault="00B42833" w:rsidP="007C6741">
            <w:pPr>
              <w:pStyle w:val="Normalny-sekcjapierwsza"/>
            </w:pPr>
            <w:r w:rsidRPr="00CE0122">
              <w:t>Liczba naturalna</w:t>
            </w:r>
          </w:p>
        </w:tc>
        <w:tc>
          <w:tcPr>
            <w:tcW w:w="5048" w:type="dxa"/>
            <w:tcMar>
              <w:top w:w="28" w:type="dxa"/>
              <w:bottom w:w="28" w:type="dxa"/>
            </w:tcMar>
          </w:tcPr>
          <w:p w14:paraId="613AEF5C" w14:textId="77777777" w:rsidR="00B42833" w:rsidRDefault="00B42833" w:rsidP="007C6741">
            <w:pPr>
              <w:pStyle w:val="Normalny-sekcjapierwsza"/>
            </w:pPr>
            <w:r w:rsidRPr="00944B31">
              <w:t>Wskazuje na użytkownika</w:t>
            </w:r>
          </w:p>
        </w:tc>
      </w:tr>
      <w:tr w:rsidR="00B42833" w14:paraId="55C5A542" w14:textId="77777777" w:rsidTr="007C6741">
        <w:tc>
          <w:tcPr>
            <w:tcW w:w="1951" w:type="dxa"/>
            <w:tcMar>
              <w:top w:w="28" w:type="dxa"/>
              <w:bottom w:w="28" w:type="dxa"/>
            </w:tcMar>
          </w:tcPr>
          <w:p w14:paraId="1726C68B" w14:textId="77777777" w:rsidR="00B42833" w:rsidRDefault="00B42833" w:rsidP="007C6741">
            <w:pPr>
              <w:pStyle w:val="Normalny-sekcjapierwsza"/>
            </w:pPr>
            <w:r>
              <w:t>event_id</w:t>
            </w:r>
          </w:p>
        </w:tc>
        <w:tc>
          <w:tcPr>
            <w:tcW w:w="2552" w:type="dxa"/>
            <w:tcMar>
              <w:top w:w="28" w:type="dxa"/>
              <w:bottom w:w="28" w:type="dxa"/>
            </w:tcMar>
          </w:tcPr>
          <w:p w14:paraId="459B7EF7" w14:textId="77777777" w:rsidR="00B42833" w:rsidRDefault="00B42833" w:rsidP="007C6741">
            <w:pPr>
              <w:pStyle w:val="Normalny-sekcjapierwsza"/>
            </w:pPr>
            <w:r w:rsidRPr="00CE0122">
              <w:t>Liczba naturalna</w:t>
            </w:r>
          </w:p>
        </w:tc>
        <w:tc>
          <w:tcPr>
            <w:tcW w:w="5048" w:type="dxa"/>
            <w:tcMar>
              <w:top w:w="28" w:type="dxa"/>
              <w:bottom w:w="28" w:type="dxa"/>
            </w:tcMar>
          </w:tcPr>
          <w:p w14:paraId="7962939B" w14:textId="77777777" w:rsidR="00B42833" w:rsidRDefault="00B42833" w:rsidP="007C6741">
            <w:pPr>
              <w:pStyle w:val="Normalny-sekcjapierwsza"/>
            </w:pPr>
            <w:r w:rsidRPr="00944B31">
              <w:t>Wskazuje na wydarzenie</w:t>
            </w:r>
          </w:p>
        </w:tc>
      </w:tr>
      <w:tr w:rsidR="00B42833" w14:paraId="333F404D" w14:textId="77777777" w:rsidTr="007C6741">
        <w:tc>
          <w:tcPr>
            <w:tcW w:w="1951" w:type="dxa"/>
            <w:tcMar>
              <w:top w:w="28" w:type="dxa"/>
              <w:bottom w:w="28" w:type="dxa"/>
            </w:tcMar>
          </w:tcPr>
          <w:p w14:paraId="1A61A9DF" w14:textId="77777777" w:rsidR="00B42833" w:rsidRDefault="00B42833" w:rsidP="007C6741">
            <w:pPr>
              <w:pStyle w:val="Normalny-sekcjapierwsza"/>
            </w:pPr>
            <w:r>
              <w:t>content</w:t>
            </w:r>
          </w:p>
        </w:tc>
        <w:tc>
          <w:tcPr>
            <w:tcW w:w="2552" w:type="dxa"/>
            <w:tcMar>
              <w:top w:w="28" w:type="dxa"/>
              <w:bottom w:w="28" w:type="dxa"/>
            </w:tcMar>
          </w:tcPr>
          <w:p w14:paraId="2FBEA222" w14:textId="77777777" w:rsidR="00B42833" w:rsidRDefault="00B42833" w:rsidP="007C6741">
            <w:pPr>
              <w:pStyle w:val="Normalny-sekcjapierwsza"/>
            </w:pPr>
            <w:r w:rsidRPr="00CE0122">
              <w:t>Ciąg znaków (max 255)</w:t>
            </w:r>
          </w:p>
        </w:tc>
        <w:tc>
          <w:tcPr>
            <w:tcW w:w="5048" w:type="dxa"/>
            <w:tcMar>
              <w:top w:w="28" w:type="dxa"/>
              <w:bottom w:w="28" w:type="dxa"/>
            </w:tcMar>
          </w:tcPr>
          <w:p w14:paraId="3F5ECF30" w14:textId="77777777" w:rsidR="00B42833" w:rsidRDefault="00B42833" w:rsidP="007C6741">
            <w:pPr>
              <w:pStyle w:val="Normalny-sekcjapierwsza"/>
            </w:pPr>
            <w:r w:rsidRPr="00944B31">
              <w:t>Treść wiadomości</w:t>
            </w:r>
          </w:p>
        </w:tc>
      </w:tr>
    </w:tbl>
    <w:p w14:paraId="1C9297FA" w14:textId="77777777" w:rsidR="00B42833" w:rsidRDefault="00B42833" w:rsidP="00B42833">
      <w:bookmarkStart w:id="256" w:name="_Toc437097110"/>
    </w:p>
    <w:p w14:paraId="3EDD08AB" w14:textId="77777777" w:rsidR="00B42833" w:rsidRDefault="009822CA" w:rsidP="009F5055">
      <w:pPr>
        <w:pStyle w:val="Zwykyakapit"/>
      </w:pPr>
      <w:r>
        <w:fldChar w:fldCharType="begin"/>
      </w:r>
      <w:r>
        <w:instrText xml:space="preserve"> REF _Ref437182145 \h  \* MERGEFORMAT </w:instrText>
      </w:r>
      <w:r>
        <w:fldChar w:fldCharType="separate"/>
      </w:r>
      <w:r w:rsidR="002A16C7" w:rsidRPr="00E47743">
        <w:rPr>
          <w:rStyle w:val="OdsyaczZnak"/>
        </w:rPr>
        <w:t>Tabela 5.19</w:t>
      </w:r>
      <w:r>
        <w:fldChar w:fldCharType="end"/>
      </w:r>
      <w:r w:rsidR="002B4B7A" w:rsidRPr="002B4B7A">
        <w:rPr>
          <w:rStyle w:val="OdsyaczZnak"/>
        </w:rPr>
        <w:t>.</w:t>
      </w:r>
      <w:r w:rsidR="002B4B7A">
        <w:t xml:space="preserve"> </w:t>
      </w:r>
      <w:r w:rsidR="00D53FFC">
        <w:t>P</w:t>
      </w:r>
      <w:r w:rsidR="002B4B7A">
        <w:t xml:space="preserve">okazuje zbiór encji </w:t>
      </w:r>
      <w:r w:rsidR="002B4B7A" w:rsidRPr="002B4B7A">
        <w:rPr>
          <w:i/>
        </w:rPr>
        <w:t>Comment</w:t>
      </w:r>
      <w:r w:rsidR="002B4B7A">
        <w:t>, pełniących rolę komentarza</w:t>
      </w:r>
      <w:r w:rsidR="00B42833" w:rsidRPr="00CD54A8">
        <w:t xml:space="preserve"> </w:t>
      </w:r>
      <w:r w:rsidR="002B4B7A">
        <w:t xml:space="preserve">– jest </w:t>
      </w:r>
      <w:r w:rsidR="00C87C4A">
        <w:t>to </w:t>
      </w:r>
      <w:r w:rsidR="00B42833" w:rsidRPr="00CD54A8">
        <w:t>pewna forma komunikacji między osobami, które uczestniczą w wydarzeniu w celu ustalenia dodatkowych informacji</w:t>
      </w:r>
      <w:r w:rsidR="00B42833">
        <w:t>.</w:t>
      </w:r>
    </w:p>
    <w:p w14:paraId="40A26076" w14:textId="77777777" w:rsidR="00B42833" w:rsidRDefault="00B42833" w:rsidP="002A41BA">
      <w:pPr>
        <w:pStyle w:val="Nagwek1"/>
      </w:pPr>
      <w:bookmarkStart w:id="257" w:name="_Toc437130556"/>
      <w:bookmarkStart w:id="258" w:name="_Toc437190861"/>
      <w:r>
        <w:lastRenderedPageBreak/>
        <w:t>Opis produktu</w:t>
      </w:r>
      <w:bookmarkEnd w:id="253"/>
      <w:bookmarkEnd w:id="254"/>
      <w:bookmarkEnd w:id="255"/>
      <w:bookmarkEnd w:id="256"/>
      <w:bookmarkEnd w:id="257"/>
      <w:bookmarkEnd w:id="258"/>
    </w:p>
    <w:p w14:paraId="305B6EA0" w14:textId="77777777" w:rsidR="00B42833" w:rsidRDefault="00B42833" w:rsidP="009F5055">
      <w:pPr>
        <w:pStyle w:val="Zwykyakapit"/>
      </w:pPr>
      <w:r>
        <w:t xml:space="preserve">W skład tworzonego produktu wchodzą dwa składniki – aplikacja webowa, która jest główną wersją aplikacji, dostępna poprzez przeglądarki obsługujące </w:t>
      </w:r>
      <w:r w:rsidRPr="00550FB4">
        <w:rPr>
          <w:rStyle w:val="OdsyaczZnak"/>
        </w:rPr>
        <w:t>HTML5</w:t>
      </w:r>
      <w:r>
        <w:t xml:space="preserve"> i </w:t>
      </w:r>
      <w:r w:rsidRPr="00550FB4">
        <w:rPr>
          <w:rStyle w:val="OdsyaczZnak"/>
        </w:rPr>
        <w:t>CSS3</w:t>
      </w:r>
      <w:r>
        <w:t xml:space="preserve"> oraz</w:t>
      </w:r>
      <w:r w:rsidR="00A97765">
        <w:t> </w:t>
      </w:r>
      <w:r>
        <w:t xml:space="preserve">aplikacja mobilna, z okrojoną funkcjonalnością, dostępna dla urządzeń z systemem </w:t>
      </w:r>
      <w:r w:rsidRPr="00550FB4">
        <w:rPr>
          <w:rStyle w:val="OdsyaczZnak"/>
        </w:rPr>
        <w:t>Android</w:t>
      </w:r>
      <w:r>
        <w:t xml:space="preserve">. </w:t>
      </w:r>
    </w:p>
    <w:p w14:paraId="3EAFCF36" w14:textId="77777777" w:rsidR="00B42833" w:rsidRDefault="00B42833" w:rsidP="009F5055">
      <w:pPr>
        <w:pStyle w:val="Zwykyakapit"/>
      </w:pPr>
      <w:r>
        <w:t>W dalszej części dokumentacji zostały opisane widoki dla obydwu wersji aplikacji, z</w:t>
      </w:r>
      <w:r w:rsidR="00A97765">
        <w:t> </w:t>
      </w:r>
      <w:r>
        <w:t>uwzględnieniem akcji, jakie może użytkownik podjąć na każdym z nich.</w:t>
      </w:r>
    </w:p>
    <w:p w14:paraId="79AD1159" w14:textId="77777777" w:rsidR="00B42833" w:rsidRDefault="00B42833" w:rsidP="002A41BA">
      <w:pPr>
        <w:pStyle w:val="Nagwek2"/>
      </w:pPr>
      <w:bookmarkStart w:id="259" w:name="_Toc437097111"/>
      <w:bookmarkStart w:id="260" w:name="_Toc437130557"/>
      <w:bookmarkStart w:id="261" w:name="_Toc437190862"/>
      <w:r>
        <w:t>Wersja webowa aplikacji</w:t>
      </w:r>
      <w:bookmarkEnd w:id="259"/>
      <w:bookmarkEnd w:id="260"/>
      <w:bookmarkEnd w:id="261"/>
    </w:p>
    <w:p w14:paraId="7F7F6F26" w14:textId="77777777" w:rsidR="00B42833" w:rsidRDefault="00B42833" w:rsidP="002A41BA">
      <w:pPr>
        <w:pStyle w:val="Nagwek3"/>
      </w:pPr>
      <w:bookmarkStart w:id="262" w:name="_Toc437097112"/>
      <w:bookmarkStart w:id="263" w:name="_Toc437130558"/>
      <w:bookmarkStart w:id="264" w:name="_Toc437190863"/>
      <w:r>
        <w:t>Ogólny szablon strony i strona główna aplikacji</w:t>
      </w:r>
      <w:bookmarkEnd w:id="262"/>
      <w:bookmarkEnd w:id="263"/>
      <w:bookmarkEnd w:id="264"/>
    </w:p>
    <w:p w14:paraId="56D813B1" w14:textId="77777777" w:rsidR="00B42833" w:rsidRDefault="00B42833" w:rsidP="009F5055">
      <w:pPr>
        <w:pStyle w:val="Zwykyakapit"/>
      </w:pPr>
      <w:r w:rsidRPr="00E927F1">
        <w:t>Ekran strony głównej jest domyślnym ekranem aplikacji. Można do niego przejść z</w:t>
      </w:r>
      <w:r w:rsidR="00A97765">
        <w:t> </w:t>
      </w:r>
      <w:r w:rsidRPr="00E927F1">
        <w:t>każdego i</w:t>
      </w:r>
      <w:r>
        <w:t>nnego widoku, po kliknięciu logo</w:t>
      </w:r>
      <w:r w:rsidRPr="00E927F1">
        <w:t xml:space="preserve"> i nazwy aplikacji lub po wybraniu pozycji </w:t>
      </w:r>
      <w:r w:rsidRPr="00E927F1">
        <w:rPr>
          <w:i/>
        </w:rPr>
        <w:t>Strona główna</w:t>
      </w:r>
      <w:r>
        <w:t xml:space="preserve"> w </w:t>
      </w:r>
      <w:r w:rsidRPr="00E927F1">
        <w:rPr>
          <w:i/>
        </w:rPr>
        <w:t xml:space="preserve">Menu głównym </w:t>
      </w:r>
      <w:r w:rsidRPr="00E927F1">
        <w:t>aplikacji.</w:t>
      </w:r>
    </w:p>
    <w:p w14:paraId="3A785620" w14:textId="77777777" w:rsidR="00B42833" w:rsidRDefault="00B42833" w:rsidP="00B42833">
      <w:pPr>
        <w:keepNext/>
        <w:ind w:firstLine="284"/>
        <w:jc w:val="center"/>
      </w:pPr>
      <w:r>
        <w:rPr>
          <w:rFonts w:cs="Arial"/>
          <w:noProof/>
          <w:color w:val="000000"/>
          <w:sz w:val="22"/>
          <w:szCs w:val="22"/>
        </w:rPr>
        <w:drawing>
          <wp:inline distT="0" distB="0" distL="0" distR="0" wp14:anchorId="780C1F7C" wp14:editId="0420E01F">
            <wp:extent cx="3372409" cy="4781550"/>
            <wp:effectExtent l="19050" t="0" r="0" b="0"/>
            <wp:docPr id="203" name="Obraz 3" descr="https://lh5.googleusercontent.com/DFQFgTofzP6ewWjI4lkK_tLltZT7A-g3rFnh9o-_iJq_rs7_HX5cLdx4HHIt7MH3g0QQeknRH__hcqoJU1zpe_fqVyn7Fmdh73L6zSrnFIJB-pj4o11TNRZAFjC65j9uwvZV0m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DFQFgTofzP6ewWjI4lkK_tLltZT7A-g3rFnh9o-_iJq_rs7_HX5cLdx4HHIt7MH3g0QQeknRH__hcqoJU1zpe_fqVyn7Fmdh73L6zSrnFIJB-pj4o11TNRZAFjC65j9uwvZV0mIe"/>
                    <pic:cNvPicPr>
                      <a:picLocks noChangeAspect="1" noChangeArrowheads="1"/>
                    </pic:cNvPicPr>
                  </pic:nvPicPr>
                  <pic:blipFill>
                    <a:blip r:embed="rId39" cstate="print"/>
                    <a:stretch>
                      <a:fillRect/>
                    </a:stretch>
                  </pic:blipFill>
                  <pic:spPr bwMode="auto">
                    <a:xfrm>
                      <a:off x="0" y="0"/>
                      <a:ext cx="3372409" cy="4781550"/>
                    </a:xfrm>
                    <a:prstGeom prst="rect">
                      <a:avLst/>
                    </a:prstGeom>
                    <a:noFill/>
                    <a:ln w="9525">
                      <a:noFill/>
                      <a:miter lim="800000"/>
                      <a:headEnd/>
                      <a:tailEnd/>
                    </a:ln>
                  </pic:spPr>
                </pic:pic>
              </a:graphicData>
            </a:graphic>
          </wp:inline>
        </w:drawing>
      </w:r>
    </w:p>
    <w:p w14:paraId="358CE7E3" w14:textId="77777777" w:rsidR="00B42833" w:rsidRDefault="00B42833" w:rsidP="00B42833">
      <w:pPr>
        <w:pStyle w:val="Podpisobrazka"/>
      </w:pPr>
      <w:bookmarkStart w:id="265" w:name="_Ref437128056"/>
      <w:bookmarkStart w:id="266" w:name="_Toc437271155"/>
      <w:r>
        <w:t xml:space="preserve">Rys. </w:t>
      </w:r>
      <w:r w:rsidR="00C65655">
        <w:fldChar w:fldCharType="begin"/>
      </w:r>
      <w:r w:rsidR="00B569F6">
        <w:instrText xml:space="preserve"> STYLEREF 1 \s </w:instrText>
      </w:r>
      <w:r w:rsidR="00C65655">
        <w:fldChar w:fldCharType="separate"/>
      </w:r>
      <w:r w:rsidR="002A16C7">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w:t>
      </w:r>
      <w:r w:rsidR="00C65655">
        <w:rPr>
          <w:noProof/>
        </w:rPr>
        <w:fldChar w:fldCharType="end"/>
      </w:r>
      <w:bookmarkEnd w:id="265"/>
      <w:r>
        <w:t>. Ogólny interfejs aplikacji webowej. Widok strony głównej.</w:t>
      </w:r>
      <w:bookmarkEnd w:id="266"/>
    </w:p>
    <w:p w14:paraId="79A8B645" w14:textId="77777777" w:rsidR="00B42833" w:rsidRDefault="009822CA" w:rsidP="009F5055">
      <w:pPr>
        <w:pStyle w:val="Zwykyakapit"/>
      </w:pPr>
      <w:r>
        <w:fldChar w:fldCharType="begin"/>
      </w:r>
      <w:r>
        <w:instrText xml:space="preserve"> REF _Ref437128056 \h  \* MERGEFORMAT </w:instrText>
      </w:r>
      <w:r>
        <w:fldChar w:fldCharType="separate"/>
      </w:r>
      <w:r w:rsidR="002A16C7" w:rsidRPr="00E47743">
        <w:rPr>
          <w:rStyle w:val="OdsyaczZnak"/>
        </w:rPr>
        <w:t>Rys. 6.1</w:t>
      </w:r>
      <w:r>
        <w:fldChar w:fldCharType="end"/>
      </w:r>
      <w:r w:rsidR="00B42833" w:rsidRPr="00E927F1">
        <w:rPr>
          <w:rStyle w:val="OdsyaczZnak"/>
        </w:rPr>
        <w:t>.</w:t>
      </w:r>
      <w:r w:rsidR="00B42833">
        <w:t xml:space="preserve"> przedstawia ogólny interfejs, zastosowany na wszystkich </w:t>
      </w:r>
      <w:r w:rsidR="00D53FFC">
        <w:t>podstronach</w:t>
      </w:r>
      <w:r w:rsidR="00B42833">
        <w:t xml:space="preserve"> aplikacji. W górnej części podstrony znajduje się logo aplikacji i menu, które zawiera linki do</w:t>
      </w:r>
      <w:r w:rsidR="00A97765">
        <w:t> </w:t>
      </w:r>
      <w:r w:rsidR="00B42833" w:rsidRPr="006F6F8B">
        <w:rPr>
          <w:rStyle w:val="OdsyaczZnak"/>
        </w:rPr>
        <w:t>Strony głównej</w:t>
      </w:r>
      <w:r w:rsidR="00B42833">
        <w:t xml:space="preserve">, modułu </w:t>
      </w:r>
      <w:r w:rsidR="00B42833" w:rsidRPr="006F6F8B">
        <w:rPr>
          <w:rStyle w:val="OdsyaczZnak"/>
        </w:rPr>
        <w:t>Miejsca</w:t>
      </w:r>
      <w:r w:rsidR="00B42833">
        <w:t xml:space="preserve">, w którym znajduje się lista wszystkich atrakcji, modułu </w:t>
      </w:r>
      <w:r w:rsidR="00B42833" w:rsidRPr="006F6F8B">
        <w:rPr>
          <w:rStyle w:val="OdsyaczZnak"/>
        </w:rPr>
        <w:lastRenderedPageBreak/>
        <w:t>Wydarzenia</w:t>
      </w:r>
      <w:r w:rsidR="00B42833">
        <w:t xml:space="preserve">, w którym użytkownik może znaleźć listę aktualnych wydarzeń oraz przycisk </w:t>
      </w:r>
      <w:r w:rsidR="00B42833" w:rsidRPr="006F6F8B">
        <w:rPr>
          <w:rStyle w:val="OdsyaczZnak"/>
        </w:rPr>
        <w:t>Zaloguj się</w:t>
      </w:r>
      <w:r w:rsidR="00B42833">
        <w:t xml:space="preserve"> (lub </w:t>
      </w:r>
      <w:r w:rsidR="00B42833" w:rsidRPr="006F6F8B">
        <w:rPr>
          <w:rStyle w:val="OdsyaczZnak"/>
        </w:rPr>
        <w:t>Wyloguj</w:t>
      </w:r>
      <w:r w:rsidR="00B42833">
        <w:t xml:space="preserve">, w zależności od tego, czy użytkownik jest zalogowany). </w:t>
      </w:r>
    </w:p>
    <w:p w14:paraId="586567DB" w14:textId="77777777" w:rsidR="00B42833" w:rsidRDefault="00B42833" w:rsidP="009F5055">
      <w:pPr>
        <w:pStyle w:val="Zwykyakapit"/>
      </w:pPr>
      <w:r>
        <w:t>Środkowa część strony ulega zmianie dla każdej podstrony - w tym miejscu prezentowana jest właściwa zawartość danego modułu.</w:t>
      </w:r>
    </w:p>
    <w:p w14:paraId="454E20E3" w14:textId="77777777" w:rsidR="00B42833" w:rsidRDefault="00B42833" w:rsidP="009F5055">
      <w:pPr>
        <w:pStyle w:val="Zwykyakapit"/>
      </w:pPr>
      <w:r>
        <w:t>U dołu strony znajduje się stopka, podzielona na cztery sekcje:</w:t>
      </w:r>
    </w:p>
    <w:p w14:paraId="6150869F" w14:textId="77777777" w:rsidR="00B42833" w:rsidRDefault="00B42833" w:rsidP="00B42833">
      <w:pPr>
        <w:pStyle w:val="Akapitzlist"/>
        <w:numPr>
          <w:ilvl w:val="0"/>
          <w:numId w:val="3"/>
        </w:numPr>
      </w:pPr>
      <w:r w:rsidRPr="006F6F8B">
        <w:rPr>
          <w:rStyle w:val="OdsyaczZnak"/>
        </w:rPr>
        <w:t>Menu strony</w:t>
      </w:r>
      <w:r>
        <w:t xml:space="preserve"> - zawiera linki jak w </w:t>
      </w:r>
      <w:r w:rsidRPr="006F6F8B">
        <w:rPr>
          <w:rStyle w:val="OdsyaczZnak"/>
        </w:rPr>
        <w:t>Menu głównym</w:t>
      </w:r>
      <w:r>
        <w:t xml:space="preserve">. W tym miejscu (jeżeli zalogowanym użytkownikiem jest administrator) pojawia się także link </w:t>
      </w:r>
      <w:r w:rsidRPr="006F6F8B">
        <w:rPr>
          <w:rStyle w:val="OdsyaczZnak"/>
        </w:rPr>
        <w:t>Panel administratora</w:t>
      </w:r>
      <w:r>
        <w:t xml:space="preserve">, który prowadzi do widoku przedstawionego w </w:t>
      </w:r>
      <w:r w:rsidRPr="00D37E08">
        <w:rPr>
          <w:rStyle w:val="OdsyaczZnak"/>
        </w:rPr>
        <w:t xml:space="preserve">punkcie </w:t>
      </w:r>
      <w:r w:rsidR="009822CA">
        <w:fldChar w:fldCharType="begin"/>
      </w:r>
      <w:r w:rsidR="009822CA">
        <w:instrText xml:space="preserve"> REF _Ref437160874 \r \h  \* MERGEFORMAT </w:instrText>
      </w:r>
      <w:r w:rsidR="009822CA">
        <w:fldChar w:fldCharType="separate"/>
      </w:r>
      <w:r w:rsidR="002A16C7" w:rsidRPr="00E47743">
        <w:rPr>
          <w:rStyle w:val="OdsyaczZnak"/>
        </w:rPr>
        <w:t>6.1.5</w:t>
      </w:r>
      <w:r w:rsidR="009822CA">
        <w:fldChar w:fldCharType="end"/>
      </w:r>
      <w:r>
        <w:t>.</w:t>
      </w:r>
    </w:p>
    <w:p w14:paraId="694959A7" w14:textId="77777777" w:rsidR="00B42833" w:rsidRDefault="00B42833" w:rsidP="00B42833">
      <w:pPr>
        <w:pStyle w:val="Akapitzlist"/>
        <w:numPr>
          <w:ilvl w:val="0"/>
          <w:numId w:val="3"/>
        </w:numPr>
      </w:pPr>
      <w:r w:rsidRPr="006F6F8B">
        <w:rPr>
          <w:rStyle w:val="OdsyaczZnak"/>
        </w:rPr>
        <w:t>Najpopularniejsze atrakcje</w:t>
      </w:r>
      <w:r>
        <w:t xml:space="preserve"> - pokazuje listę sześciu najwyżej ocenianych przez użytkowników atrakcji. </w:t>
      </w:r>
    </w:p>
    <w:p w14:paraId="3E0137FB" w14:textId="77777777" w:rsidR="00B42833" w:rsidRDefault="00B42833" w:rsidP="00B42833">
      <w:pPr>
        <w:pStyle w:val="Akapitzlist"/>
        <w:numPr>
          <w:ilvl w:val="0"/>
          <w:numId w:val="3"/>
        </w:numPr>
      </w:pPr>
      <w:r w:rsidRPr="006F6F8B">
        <w:rPr>
          <w:rStyle w:val="OdsyaczZnak"/>
        </w:rPr>
        <w:t>Najnowsi użytkownicy</w:t>
      </w:r>
      <w:r>
        <w:t xml:space="preserve"> - pokazuje listę sześciu najnowszych użytkowników</w:t>
      </w:r>
    </w:p>
    <w:p w14:paraId="4FCD69A1" w14:textId="77777777" w:rsidR="00B42833" w:rsidRDefault="00B42833" w:rsidP="00B42833">
      <w:pPr>
        <w:pStyle w:val="Akapitzlist"/>
        <w:numPr>
          <w:ilvl w:val="0"/>
          <w:numId w:val="3"/>
        </w:numPr>
      </w:pPr>
      <w:r>
        <w:t>Dolna sekcja, która zawiera logo aplikacji oraz informacje o prawach autorskich i</w:t>
      </w:r>
      <w:r w:rsidR="00A97765">
        <w:t> </w:t>
      </w:r>
      <w:r>
        <w:t>kontakt do właściciela strony</w:t>
      </w:r>
    </w:p>
    <w:p w14:paraId="165A3057" w14:textId="77777777" w:rsidR="00B42833" w:rsidRDefault="00B42833" w:rsidP="00B42833"/>
    <w:p w14:paraId="1CFD2DD5" w14:textId="77777777" w:rsidR="00B42833" w:rsidRDefault="009822CA" w:rsidP="009F5055">
      <w:pPr>
        <w:pStyle w:val="Zwykyakapit"/>
      </w:pPr>
      <w:r>
        <w:fldChar w:fldCharType="begin"/>
      </w:r>
      <w:r>
        <w:instrText xml:space="preserve"> REF _Ref437128056 \h  \* MERGEFORMAT </w:instrText>
      </w:r>
      <w:r>
        <w:fldChar w:fldCharType="separate"/>
      </w:r>
      <w:r w:rsidR="002A16C7" w:rsidRPr="00E47743">
        <w:rPr>
          <w:rStyle w:val="OdsyaczZnak"/>
        </w:rPr>
        <w:t>Rys. 6.1</w:t>
      </w:r>
      <w:r>
        <w:fldChar w:fldCharType="end"/>
      </w:r>
      <w:r w:rsidR="00B42833" w:rsidRPr="00E927F1">
        <w:rPr>
          <w:rStyle w:val="OdsyaczZnak"/>
        </w:rPr>
        <w:t>.</w:t>
      </w:r>
      <w:r w:rsidR="00B42833">
        <w:t xml:space="preserve"> pokazuje także widok strony głównej, której treść podzielona jest na cztery sekcje. Pierwsza część umożliwia użytkownikowi na szybkie wyszukanie atrakcji. Po wpisaniu nazwy w pole pokazuje się lista pasujących atrakcji - po kliknięciu na jedną z nich użytkownik zostanie przeniesiony na ekran prezentowania atrakcji, opisany w </w:t>
      </w:r>
      <w:r w:rsidR="00B42833" w:rsidRPr="006F6F8B">
        <w:rPr>
          <w:rStyle w:val="OdsyaczZnak"/>
        </w:rPr>
        <w:t xml:space="preserve">punkcie </w:t>
      </w:r>
      <w:r w:rsidR="00C65655">
        <w:rPr>
          <w:rStyle w:val="OdsyaczZnak"/>
        </w:rPr>
        <w:fldChar w:fldCharType="begin"/>
      </w:r>
      <w:r w:rsidR="00D37E08">
        <w:rPr>
          <w:rStyle w:val="OdsyaczZnak"/>
        </w:rPr>
        <w:instrText xml:space="preserve"> REF _Ref437160902 \r \h </w:instrText>
      </w:r>
      <w:r w:rsidR="00C65655">
        <w:rPr>
          <w:rStyle w:val="OdsyaczZnak"/>
        </w:rPr>
      </w:r>
      <w:r w:rsidR="00C65655">
        <w:rPr>
          <w:rStyle w:val="OdsyaczZnak"/>
        </w:rPr>
        <w:fldChar w:fldCharType="separate"/>
      </w:r>
      <w:r w:rsidR="002A16C7">
        <w:rPr>
          <w:rStyle w:val="OdsyaczZnak"/>
        </w:rPr>
        <w:t>6.2.3</w:t>
      </w:r>
      <w:r w:rsidR="00C65655">
        <w:rPr>
          <w:rStyle w:val="OdsyaczZnak"/>
        </w:rPr>
        <w:fldChar w:fldCharType="end"/>
      </w:r>
      <w:r w:rsidR="00B42833">
        <w:t>. Druga sekcja zawiera informacje na temat celu istnienia serwisu. Kolejna sekcja zachęca użytkownika do</w:t>
      </w:r>
      <w:r w:rsidR="00A97765">
        <w:t> </w:t>
      </w:r>
      <w:r w:rsidR="00B42833">
        <w:t>utworzenia konta przy pomocy kilkuetapowej rejestracji. Ostatnia sekcja pokazuje losową atrakcję spośród listy zaakceptowanych atrakcji.</w:t>
      </w:r>
    </w:p>
    <w:p w14:paraId="37D40F02" w14:textId="77777777" w:rsidR="00B42833" w:rsidRDefault="00B42833" w:rsidP="002A41BA">
      <w:pPr>
        <w:pStyle w:val="Nagwek3"/>
      </w:pPr>
      <w:bookmarkStart w:id="267" w:name="_Toc437097113"/>
      <w:bookmarkStart w:id="268" w:name="_Toc437130559"/>
      <w:bookmarkStart w:id="269" w:name="_Toc437190864"/>
      <w:r w:rsidRPr="00195FBD">
        <w:t>Wyszukiwanie atrakcji</w:t>
      </w:r>
      <w:bookmarkEnd w:id="267"/>
      <w:bookmarkEnd w:id="268"/>
      <w:bookmarkEnd w:id="269"/>
    </w:p>
    <w:p w14:paraId="5D509644" w14:textId="77777777" w:rsidR="00B42833" w:rsidRPr="00195FBD" w:rsidRDefault="00B42833" w:rsidP="009F5055">
      <w:pPr>
        <w:pStyle w:val="Zwykyakapit"/>
      </w:pPr>
      <w:r w:rsidRPr="00195FBD">
        <w:t>Ekran Wyszukiwania atrakcji prezentowany jest użytkownikowi po kliknięciu po</w:t>
      </w:r>
      <w:r w:rsidR="00A97765">
        <w:t> </w:t>
      </w:r>
      <w:r w:rsidRPr="00195FBD">
        <w:t>kliknięciu na pozycję Miejsca w menu głównym aplikacji.</w:t>
      </w:r>
    </w:p>
    <w:p w14:paraId="77A1A709" w14:textId="77777777" w:rsidR="00B42833" w:rsidRDefault="00B42833" w:rsidP="00B42833">
      <w:pPr>
        <w:keepNext/>
        <w:jc w:val="center"/>
      </w:pPr>
      <w:r>
        <w:rPr>
          <w:noProof/>
        </w:rPr>
        <w:lastRenderedPageBreak/>
        <w:drawing>
          <wp:inline distT="0" distB="0" distL="0" distR="0" wp14:anchorId="7C42B357" wp14:editId="25E705A5">
            <wp:extent cx="5400000" cy="4344604"/>
            <wp:effectExtent l="19050" t="0" r="0" b="0"/>
            <wp:docPr id="204" name="Obraz 29" descr="wyszukiwanie_atrakc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szukiwanie_atrakcji.jpg"/>
                    <pic:cNvPicPr/>
                  </pic:nvPicPr>
                  <pic:blipFill>
                    <a:blip r:embed="rId40" cstate="print"/>
                    <a:stretch>
                      <a:fillRect/>
                    </a:stretch>
                  </pic:blipFill>
                  <pic:spPr>
                    <a:xfrm>
                      <a:off x="0" y="0"/>
                      <a:ext cx="5400000" cy="4344604"/>
                    </a:xfrm>
                    <a:prstGeom prst="rect">
                      <a:avLst/>
                    </a:prstGeom>
                  </pic:spPr>
                </pic:pic>
              </a:graphicData>
            </a:graphic>
          </wp:inline>
        </w:drawing>
      </w:r>
    </w:p>
    <w:p w14:paraId="0F91F989" w14:textId="77777777" w:rsidR="00B42833" w:rsidRDefault="00B42833" w:rsidP="00B42833">
      <w:pPr>
        <w:pStyle w:val="Podpisobrazka"/>
      </w:pPr>
      <w:bookmarkStart w:id="270" w:name="_Ref437128122"/>
      <w:bookmarkStart w:id="271" w:name="_Toc437271156"/>
      <w:r>
        <w:t xml:space="preserve">Rys. </w:t>
      </w:r>
      <w:r w:rsidR="00C65655">
        <w:fldChar w:fldCharType="begin"/>
      </w:r>
      <w:r w:rsidR="00B569F6">
        <w:instrText xml:space="preserve"> STYLEREF 1 \s </w:instrText>
      </w:r>
      <w:r w:rsidR="00C65655">
        <w:fldChar w:fldCharType="separate"/>
      </w:r>
      <w:r w:rsidR="002A16C7">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2</w:t>
      </w:r>
      <w:r w:rsidR="00C65655">
        <w:rPr>
          <w:noProof/>
        </w:rPr>
        <w:fldChar w:fldCharType="end"/>
      </w:r>
      <w:bookmarkEnd w:id="270"/>
      <w:r>
        <w:t>. Widok listy zaakceptowanych atrakcji</w:t>
      </w:r>
      <w:bookmarkEnd w:id="271"/>
    </w:p>
    <w:p w14:paraId="6E1EBA95" w14:textId="77777777" w:rsidR="00B42833" w:rsidRDefault="00B42833" w:rsidP="009F5055">
      <w:pPr>
        <w:pStyle w:val="Zwykyakapit"/>
      </w:pPr>
      <w:r>
        <w:t xml:space="preserve">Jak widać na </w:t>
      </w:r>
      <w:r w:rsidR="009822CA">
        <w:fldChar w:fldCharType="begin"/>
      </w:r>
      <w:r w:rsidR="009822CA">
        <w:instrText xml:space="preserve"> REF _Ref437128122 \h  \* MERGEFORMAT </w:instrText>
      </w:r>
      <w:r w:rsidR="009822CA">
        <w:fldChar w:fldCharType="separate"/>
      </w:r>
      <w:r w:rsidR="002A16C7" w:rsidRPr="00E47743">
        <w:rPr>
          <w:rStyle w:val="OdsyaczZnak"/>
        </w:rPr>
        <w:t>Rys. 6.2</w:t>
      </w:r>
      <w:r w:rsidR="009822CA">
        <w:fldChar w:fldCharType="end"/>
      </w:r>
      <w:r w:rsidRPr="00195FBD">
        <w:rPr>
          <w:rStyle w:val="OdsyaczZnak"/>
        </w:rPr>
        <w:t>.</w:t>
      </w:r>
      <w:r w:rsidRPr="00195FBD">
        <w:t>,</w:t>
      </w:r>
      <w:r>
        <w:t xml:space="preserve"> użytkownikowi prezentowana jest lista atrakcji w postaci kafelków. Każdy kafelek składa się z </w:t>
      </w:r>
      <w:r w:rsidRPr="00F277E5">
        <w:rPr>
          <w:rStyle w:val="OdsyaczZnak"/>
        </w:rPr>
        <w:t xml:space="preserve">nazwy </w:t>
      </w:r>
      <w:r w:rsidRPr="00F277E5">
        <w:t>atrakcji,</w:t>
      </w:r>
      <w:r>
        <w:t xml:space="preserve"> </w:t>
      </w:r>
      <w:r w:rsidRPr="00F277E5">
        <w:rPr>
          <w:rStyle w:val="OdsyaczZnak"/>
        </w:rPr>
        <w:t>zdjęcia</w:t>
      </w:r>
      <w:r>
        <w:rPr>
          <w:rStyle w:val="OdsyaczZnak"/>
        </w:rPr>
        <w:t xml:space="preserve"> </w:t>
      </w:r>
      <w:r w:rsidRPr="00F277E5">
        <w:t>do niej</w:t>
      </w:r>
      <w:r>
        <w:t xml:space="preserve"> przypisanego oraz średniej oceny użytkowników. Jeżeli </w:t>
      </w:r>
      <w:r w:rsidRPr="00F277E5">
        <w:rPr>
          <w:rStyle w:val="OdsyaczZnak"/>
        </w:rPr>
        <w:t>tytuł atrakcji</w:t>
      </w:r>
      <w:r>
        <w:t xml:space="preserve"> jest zbyt długi, przewija się on po najechaniu na niego myszką. Jeżeli użytkownicy dodali więcej zdjęć do wybranej atrakcji, można je wyświetlać po</w:t>
      </w:r>
      <w:r w:rsidR="00A97765">
        <w:t> </w:t>
      </w:r>
      <w:r>
        <w:t xml:space="preserve">kolei, klikając w boczną część miniaturki. Lista zaakceptowanych przez administrację atrakcji ładowana jest na stronie dynamicznie, w grupach po 6 kafelków. Kliknięcie w środek obrazka lub tytuł atrakcji przenosi na ekran wyświetlania szczegółowych informacji, opisany w </w:t>
      </w:r>
      <w:r>
        <w:rPr>
          <w:rStyle w:val="OdsyaczZnak"/>
        </w:rPr>
        <w:t xml:space="preserve">punkcie </w:t>
      </w:r>
      <w:r w:rsidR="00C65655">
        <w:rPr>
          <w:rStyle w:val="OdsyaczZnak"/>
        </w:rPr>
        <w:fldChar w:fldCharType="begin"/>
      </w:r>
      <w:r>
        <w:rPr>
          <w:rStyle w:val="OdsyaczZnak"/>
        </w:rPr>
        <w:instrText xml:space="preserve"> REF _Ref437128158 \r \h </w:instrText>
      </w:r>
      <w:r w:rsidR="00C65655">
        <w:rPr>
          <w:rStyle w:val="OdsyaczZnak"/>
        </w:rPr>
      </w:r>
      <w:r w:rsidR="00C65655">
        <w:rPr>
          <w:rStyle w:val="OdsyaczZnak"/>
        </w:rPr>
        <w:fldChar w:fldCharType="separate"/>
      </w:r>
      <w:r w:rsidR="002A16C7">
        <w:rPr>
          <w:rStyle w:val="OdsyaczZnak"/>
        </w:rPr>
        <w:t>6.1.3</w:t>
      </w:r>
      <w:r w:rsidR="00C65655">
        <w:rPr>
          <w:rStyle w:val="OdsyaczZnak"/>
        </w:rPr>
        <w:fldChar w:fldCharType="end"/>
      </w:r>
      <w:r w:rsidRPr="00F277E5">
        <w:rPr>
          <w:rStyle w:val="OdsyaczZnak"/>
        </w:rPr>
        <w:t>.</w:t>
      </w:r>
    </w:p>
    <w:p w14:paraId="2BE8E0B7" w14:textId="77777777" w:rsidR="00B42833" w:rsidRDefault="00B42833" w:rsidP="009F5055">
      <w:pPr>
        <w:pStyle w:val="Zwykyakapit"/>
      </w:pPr>
      <w:r>
        <w:t xml:space="preserve">Po lewej stronie widoku użytkownicy mogą skorzystać z opcji filtrowania atrakcji. Uzupełniając pole </w:t>
      </w:r>
      <w:r w:rsidRPr="00F277E5">
        <w:rPr>
          <w:rStyle w:val="OdsyaczZnak"/>
        </w:rPr>
        <w:t>nazwa</w:t>
      </w:r>
      <w:r>
        <w:t xml:space="preserve"> lub </w:t>
      </w:r>
      <w:r w:rsidRPr="00F277E5">
        <w:rPr>
          <w:rStyle w:val="OdsyaczZnak"/>
        </w:rPr>
        <w:t>miejscowość</w:t>
      </w:r>
      <w:r>
        <w:t xml:space="preserve"> mają możliwość zawężenia ich listy. Po kliknięciu </w:t>
      </w:r>
      <w:r w:rsidR="00C87C4A">
        <w:t>w </w:t>
      </w:r>
      <w:r>
        <w:t xml:space="preserve">pole </w:t>
      </w:r>
      <w:r w:rsidRPr="00F277E5">
        <w:rPr>
          <w:rStyle w:val="OdsyaczZnak"/>
        </w:rPr>
        <w:t>Typ</w:t>
      </w:r>
      <w:r>
        <w:t xml:space="preserve"> pojawi się menu kontekstowe z listą wszystkich typów (kategorii) atrakcji - w tym miejscu użytkownik może wyszukać jeden lub kilka elementów na raz. Aby przefiltrować listę atrakcji, należy kliknąć przycisk </w:t>
      </w:r>
      <w:r w:rsidRPr="00F277E5">
        <w:rPr>
          <w:rStyle w:val="OdsyaczZnak"/>
        </w:rPr>
        <w:t>Filtruj</w:t>
      </w:r>
      <w:r>
        <w:t>.</w:t>
      </w:r>
    </w:p>
    <w:p w14:paraId="20018641" w14:textId="77777777" w:rsidR="00B42833" w:rsidRDefault="00B42833" w:rsidP="009F5055">
      <w:pPr>
        <w:pStyle w:val="Zwykyakapit"/>
      </w:pPr>
      <w:r>
        <w:t xml:space="preserve">Poniżej opcji związanych z filtrowaniem znajduje się sekcja </w:t>
      </w:r>
      <w:r w:rsidRPr="00F277E5">
        <w:rPr>
          <w:rStyle w:val="OdsyaczZnak"/>
        </w:rPr>
        <w:t>Dodatkowe możliwości</w:t>
      </w:r>
      <w:r>
        <w:t>, w</w:t>
      </w:r>
      <w:r w:rsidR="00A97765">
        <w:t> </w:t>
      </w:r>
      <w:r>
        <w:t xml:space="preserve">której znajdują się dwa przyciski. Przycisk </w:t>
      </w:r>
      <w:r w:rsidRPr="00F277E5">
        <w:rPr>
          <w:rStyle w:val="OdsyaczZnak"/>
        </w:rPr>
        <w:t>Dodaj nowe miejsce</w:t>
      </w:r>
      <w:r>
        <w:t xml:space="preserve">, widoczny dla wszystkich użytkowników, przekieruje na ekran proponowania nowej atrakcji. Przycisk </w:t>
      </w:r>
      <w:r w:rsidRPr="00F277E5">
        <w:rPr>
          <w:rStyle w:val="OdsyaczZnak"/>
        </w:rPr>
        <w:t>Dodaj nowy typ atrakcji</w:t>
      </w:r>
      <w:r>
        <w:t>, widoczny tylko dla administratora, przenosi na widok dodawania nowego typu atrakcji.</w:t>
      </w:r>
    </w:p>
    <w:p w14:paraId="758820CF" w14:textId="77777777" w:rsidR="00B42833" w:rsidRDefault="00B42833" w:rsidP="002A41BA">
      <w:pPr>
        <w:pStyle w:val="Nagwek3"/>
      </w:pPr>
      <w:bookmarkStart w:id="272" w:name="_Toc437097114"/>
      <w:bookmarkStart w:id="273" w:name="_Ref437128158"/>
      <w:bookmarkStart w:id="274" w:name="_Toc437130560"/>
      <w:bookmarkStart w:id="275" w:name="_Ref437160935"/>
      <w:bookmarkStart w:id="276" w:name="_Toc437190865"/>
      <w:r w:rsidRPr="00F277E5">
        <w:lastRenderedPageBreak/>
        <w:t>Wyświetlanie szczegółowych informacji o atrakcji</w:t>
      </w:r>
      <w:bookmarkEnd w:id="272"/>
      <w:bookmarkEnd w:id="273"/>
      <w:bookmarkEnd w:id="274"/>
      <w:bookmarkEnd w:id="275"/>
      <w:bookmarkEnd w:id="276"/>
    </w:p>
    <w:p w14:paraId="025FA40F" w14:textId="77777777" w:rsidR="00B42833" w:rsidRDefault="00B42833" w:rsidP="00B42833">
      <w:pPr>
        <w:keepNext/>
        <w:jc w:val="center"/>
      </w:pPr>
      <w:r>
        <w:rPr>
          <w:noProof/>
        </w:rPr>
        <w:drawing>
          <wp:inline distT="0" distB="0" distL="0" distR="0" wp14:anchorId="2AD05A4B" wp14:editId="1624B070">
            <wp:extent cx="4176008" cy="4234619"/>
            <wp:effectExtent l="19050" t="0" r="0" b="0"/>
            <wp:docPr id="205" name="Obraz 31" descr="wyswietlanie_atrakc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swietlanie_atrakcji.jpg"/>
                    <pic:cNvPicPr/>
                  </pic:nvPicPr>
                  <pic:blipFill>
                    <a:blip r:embed="rId41" cstate="print"/>
                    <a:stretch>
                      <a:fillRect/>
                    </a:stretch>
                  </pic:blipFill>
                  <pic:spPr>
                    <a:xfrm>
                      <a:off x="0" y="0"/>
                      <a:ext cx="4176008" cy="4234619"/>
                    </a:xfrm>
                    <a:prstGeom prst="rect">
                      <a:avLst/>
                    </a:prstGeom>
                  </pic:spPr>
                </pic:pic>
              </a:graphicData>
            </a:graphic>
          </wp:inline>
        </w:drawing>
      </w:r>
    </w:p>
    <w:p w14:paraId="2A25747F" w14:textId="77777777" w:rsidR="00B42833" w:rsidRDefault="00B42833" w:rsidP="00B42833">
      <w:pPr>
        <w:pStyle w:val="Podpisobrazka"/>
      </w:pPr>
      <w:bookmarkStart w:id="277" w:name="_Ref437128246"/>
      <w:bookmarkStart w:id="278" w:name="_Toc437271157"/>
      <w:r>
        <w:t xml:space="preserve">Rys. </w:t>
      </w:r>
      <w:r w:rsidR="00C65655">
        <w:fldChar w:fldCharType="begin"/>
      </w:r>
      <w:r w:rsidR="00B569F6">
        <w:instrText xml:space="preserve"> STYLEREF 1 \s </w:instrText>
      </w:r>
      <w:r w:rsidR="00C65655">
        <w:fldChar w:fldCharType="separate"/>
      </w:r>
      <w:r w:rsidR="002A16C7">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3</w:t>
      </w:r>
      <w:r w:rsidR="00C65655">
        <w:rPr>
          <w:noProof/>
        </w:rPr>
        <w:fldChar w:fldCharType="end"/>
      </w:r>
      <w:bookmarkEnd w:id="277"/>
      <w:r>
        <w:t xml:space="preserve">. </w:t>
      </w:r>
      <w:r w:rsidRPr="00A30CD5">
        <w:t>Fragment widoku szczegółowych informacji o atrakcji</w:t>
      </w:r>
      <w:bookmarkEnd w:id="278"/>
    </w:p>
    <w:p w14:paraId="79F2E395" w14:textId="77777777" w:rsidR="00B42833" w:rsidRDefault="009822CA" w:rsidP="009F5055">
      <w:pPr>
        <w:pStyle w:val="Zwykyakapit"/>
      </w:pPr>
      <w:r>
        <w:fldChar w:fldCharType="begin"/>
      </w:r>
      <w:r>
        <w:instrText xml:space="preserve"> REF _Ref437128246 \h  \* MERGEFORMAT </w:instrText>
      </w:r>
      <w:r>
        <w:fldChar w:fldCharType="separate"/>
      </w:r>
      <w:r w:rsidR="002A16C7" w:rsidRPr="00E47743">
        <w:rPr>
          <w:i/>
        </w:rPr>
        <w:t xml:space="preserve">Rys. </w:t>
      </w:r>
      <w:r w:rsidR="002A16C7" w:rsidRPr="00E47743">
        <w:rPr>
          <w:i/>
          <w:noProof/>
        </w:rPr>
        <w:t>6</w:t>
      </w:r>
      <w:r w:rsidR="002A16C7" w:rsidRPr="00E47743">
        <w:rPr>
          <w:i/>
        </w:rPr>
        <w:t>.3</w:t>
      </w:r>
      <w:r>
        <w:fldChar w:fldCharType="end"/>
      </w:r>
      <w:r w:rsidR="00B42833" w:rsidRPr="00BD5DEC">
        <w:rPr>
          <w:rStyle w:val="OdsyaczZnak"/>
        </w:rPr>
        <w:t>.</w:t>
      </w:r>
      <w:r w:rsidR="00D53FFC">
        <w:t xml:space="preserve"> P</w:t>
      </w:r>
      <w:r w:rsidR="00B42833">
        <w:t>rezentuje widok szczegółowych informacji na temat atrakcji. Podstrona ta</w:t>
      </w:r>
      <w:r w:rsidR="00A97765">
        <w:t> </w:t>
      </w:r>
      <w:r w:rsidR="00B42833">
        <w:t>składa się z trzech głównych sekcji: opisu ogólnego atrakcji, danych szczegółowych atrakcji oraz opinii użytkowników.</w:t>
      </w:r>
    </w:p>
    <w:p w14:paraId="7611CBDA" w14:textId="77777777" w:rsidR="00B42833" w:rsidRDefault="00B42833" w:rsidP="009F5055">
      <w:pPr>
        <w:pStyle w:val="Zwykyakapit"/>
      </w:pPr>
      <w:r>
        <w:t>Pierwsza sekcja zawiera podstawowe informacje o atrakcji - tutaj wyświetlana jest jej</w:t>
      </w:r>
      <w:r w:rsidR="00A97765">
        <w:t> </w:t>
      </w:r>
      <w:r>
        <w:t>nazwa, główny obrazek-miniaturka (możliwy do ustawienia przez administratora/właściciela atrakcji), średnia ocen, opis oraz kategorie, do których należy.</w:t>
      </w:r>
    </w:p>
    <w:p w14:paraId="23C66CCC" w14:textId="77777777" w:rsidR="00B42833" w:rsidRDefault="00B42833" w:rsidP="009F5055">
      <w:pPr>
        <w:pStyle w:val="Zwykyakapit"/>
      </w:pPr>
      <w:r>
        <w:t>Druga sekcja, ze względu na swoje rozbudowanie, została podzielona na zakładki:</w:t>
      </w:r>
    </w:p>
    <w:p w14:paraId="0E4898AB" w14:textId="77777777" w:rsidR="00B42833" w:rsidRDefault="00B42833" w:rsidP="00B42833">
      <w:pPr>
        <w:pStyle w:val="Akapitzlist"/>
        <w:numPr>
          <w:ilvl w:val="0"/>
          <w:numId w:val="4"/>
        </w:numPr>
      </w:pPr>
      <w:r w:rsidRPr="00BD5DEC">
        <w:rPr>
          <w:rStyle w:val="OdsyaczZnak"/>
        </w:rPr>
        <w:t>Kontakt</w:t>
      </w:r>
      <w:r>
        <w:t xml:space="preserve"> - prezentuje dane kontaktowe, wprowadzone do opisu atrakcji. Dodatkowo prezentowana jest tutaj sekcja kontaktu z właścicielem, która może znajdować się w trzech stanach: brak właściciela (wówczas znajduje się tutaj link Zarejestruj swoje konto jako właściciela atrakcji), właściciel w stanie oczekiwania na akceptację oraz dane kontaktowe do właściciela (w zależności od tego, jakie dane uzupełnił w</w:t>
      </w:r>
      <w:r w:rsidR="00A97765">
        <w:t> </w:t>
      </w:r>
      <w:r>
        <w:t>swoim profilu).</w:t>
      </w:r>
    </w:p>
    <w:p w14:paraId="12158156" w14:textId="77777777" w:rsidR="00B42833" w:rsidRDefault="00B42833" w:rsidP="00B42833">
      <w:pPr>
        <w:pStyle w:val="Akapitzlist"/>
        <w:numPr>
          <w:ilvl w:val="0"/>
          <w:numId w:val="4"/>
        </w:numPr>
      </w:pPr>
      <w:r w:rsidRPr="00BD5DEC">
        <w:rPr>
          <w:rStyle w:val="OdsyaczZnak"/>
        </w:rPr>
        <w:t>Lokalizacja</w:t>
      </w:r>
      <w:r>
        <w:t xml:space="preserve"> - prezentuje miasto i adres atrakcji. Dodatkowo, jeżeli te dane </w:t>
      </w:r>
      <w:r w:rsidR="00C87C4A">
        <w:t>nie </w:t>
      </w:r>
      <w:r>
        <w:t xml:space="preserve">zostały pozostawione puste, pokazywana jest mapa okolic atrakcji, </w:t>
      </w:r>
      <w:r w:rsidR="00C87C4A">
        <w:t>przy </w:t>
      </w:r>
      <w:r>
        <w:t xml:space="preserve">wykorzystaniu </w:t>
      </w:r>
      <w:r w:rsidRPr="00BD5DEC">
        <w:rPr>
          <w:rStyle w:val="OdsyaczZnak"/>
        </w:rPr>
        <w:t>Google Maps</w:t>
      </w:r>
      <w:r>
        <w:t>.</w:t>
      </w:r>
    </w:p>
    <w:p w14:paraId="5E0F6FF8" w14:textId="77777777" w:rsidR="00B42833" w:rsidRDefault="00B42833" w:rsidP="00B42833">
      <w:pPr>
        <w:pStyle w:val="Akapitzlist"/>
        <w:numPr>
          <w:ilvl w:val="0"/>
          <w:numId w:val="4"/>
        </w:numPr>
      </w:pPr>
      <w:r w:rsidRPr="00BD5DEC">
        <w:rPr>
          <w:rStyle w:val="OdsyaczZnak"/>
        </w:rPr>
        <w:t>Cennik</w:t>
      </w:r>
      <w:r>
        <w:t xml:space="preserve"> - prezentuje menu danej atrakcji z podziałem na kategorie i elementy menu. Każda kategoria posiada swoją nazwę oraz listę elementów. Każdy element </w:t>
      </w:r>
      <w:r>
        <w:lastRenderedPageBreak/>
        <w:t xml:space="preserve">posiada swoją nazwę, opis oraz cenę. Jeżeli zalogowany użytkownik </w:t>
      </w:r>
      <w:r w:rsidR="00C87C4A">
        <w:t>jest </w:t>
      </w:r>
      <w:r>
        <w:t xml:space="preserve">właścicielem atrakcji, ma możliwość edycji menu atrakcji za pomocą przycisków </w:t>
      </w:r>
      <w:r w:rsidRPr="00BD5DEC">
        <w:rPr>
          <w:rStyle w:val="OdsyaczZnak"/>
        </w:rPr>
        <w:t>Dodaj nową kategorię</w:t>
      </w:r>
      <w:r>
        <w:t xml:space="preserve"> oraz </w:t>
      </w:r>
      <w:r w:rsidRPr="00BD5DEC">
        <w:rPr>
          <w:rStyle w:val="OdsyaczZnak"/>
        </w:rPr>
        <w:t>Edytuj</w:t>
      </w:r>
      <w:r>
        <w:t>.</w:t>
      </w:r>
    </w:p>
    <w:p w14:paraId="114771FC" w14:textId="77777777" w:rsidR="00B42833" w:rsidRDefault="00B42833" w:rsidP="00B42833">
      <w:pPr>
        <w:pStyle w:val="Akapitzlist"/>
        <w:numPr>
          <w:ilvl w:val="0"/>
          <w:numId w:val="4"/>
        </w:numPr>
      </w:pPr>
      <w:r w:rsidRPr="00BD5DEC">
        <w:rPr>
          <w:rStyle w:val="OdsyaczZnak"/>
        </w:rPr>
        <w:t>Wycieczki</w:t>
      </w:r>
      <w:r>
        <w:t xml:space="preserve"> - prezentuje listę wydarzeń, które dotyczą wybranej atrakcji. Dla</w:t>
      </w:r>
      <w:r w:rsidR="00A97765">
        <w:t> </w:t>
      </w:r>
      <w:r>
        <w:t xml:space="preserve">zalogowanego użytkownika wyświetlany jest przycisk </w:t>
      </w:r>
      <w:r w:rsidRPr="00514187">
        <w:rPr>
          <w:rStyle w:val="OdsyaczZnak"/>
        </w:rPr>
        <w:t>Dodaj nowe wydarzenie</w:t>
      </w:r>
      <w:r w:rsidRPr="00514187">
        <w:t>.</w:t>
      </w:r>
    </w:p>
    <w:p w14:paraId="7CEC91CE" w14:textId="77777777" w:rsidR="00B42833" w:rsidRDefault="00B42833" w:rsidP="00B42833">
      <w:pPr>
        <w:pStyle w:val="Akapitzlist"/>
        <w:numPr>
          <w:ilvl w:val="0"/>
          <w:numId w:val="4"/>
        </w:numPr>
      </w:pPr>
      <w:r w:rsidRPr="00BD5DEC">
        <w:rPr>
          <w:rStyle w:val="OdsyaczZnak"/>
        </w:rPr>
        <w:t>Zdjęcia użytkowników</w:t>
      </w:r>
      <w:r>
        <w:t xml:space="preserve"> - prezentuje listę dodanych przez użytkowników zdjęć, przypisanych do wybranej atrakcji. Dla zalogowanego użytkownika prezentowany jest przycisk umożliwiający dodanie nowego zdjęcia.</w:t>
      </w:r>
    </w:p>
    <w:p w14:paraId="1AA2940F" w14:textId="77777777" w:rsidR="00B42833" w:rsidRPr="00F277E5" w:rsidRDefault="00B42833" w:rsidP="009F5055">
      <w:pPr>
        <w:pStyle w:val="Zwykyakapit"/>
      </w:pPr>
      <w:r>
        <w:t xml:space="preserve">Trzecia sekcja pokazuje listę opinii, jakie wystawili użytkownicy wybranej atrakcji. Każda opinia składa się z awatara i nazwy jej twórcy, tytułu, treści oraz oceny. Twórcy opinii mogą edytować swoje wpisy, </w:t>
      </w:r>
      <w:r w:rsidR="00D53FFC">
        <w:t xml:space="preserve">natomiast administratorzy mogą </w:t>
      </w:r>
      <w:r>
        <w:t>edytować każdą opinię. Dodatkowo każdy użytkownik ma prawo zgłosić cudzy komentarz do sprawdzenia przez administrację serwisu. Dla zalogowanych użytkowników, którzy nie dodali jeszcze opinii na temat wybranej atrakcji, prezentowany jest formularz, przy pomocy którego mogą podzielić się swoim zdaniem z innymi użytkownikami.</w:t>
      </w:r>
    </w:p>
    <w:p w14:paraId="6A16BF9D" w14:textId="77777777" w:rsidR="00B42833" w:rsidRDefault="00B42833" w:rsidP="002A41BA">
      <w:pPr>
        <w:pStyle w:val="Nagwek3"/>
      </w:pPr>
      <w:bookmarkStart w:id="279" w:name="_Toc437097115"/>
      <w:bookmarkStart w:id="280" w:name="_Ref437126219"/>
      <w:bookmarkStart w:id="281" w:name="_Toc437130561"/>
      <w:bookmarkStart w:id="282" w:name="_Toc437190866"/>
      <w:r w:rsidRPr="00E927F1">
        <w:t>Rejestracja konta użytkownika</w:t>
      </w:r>
      <w:bookmarkEnd w:id="279"/>
      <w:bookmarkEnd w:id="280"/>
      <w:bookmarkEnd w:id="281"/>
      <w:bookmarkEnd w:id="282"/>
    </w:p>
    <w:p w14:paraId="05C1E4C6" w14:textId="77777777" w:rsidR="00B42833" w:rsidRDefault="00B42833" w:rsidP="00B42833">
      <w:pPr>
        <w:keepNext/>
        <w:jc w:val="center"/>
      </w:pPr>
      <w:r>
        <w:rPr>
          <w:noProof/>
        </w:rPr>
        <w:drawing>
          <wp:inline distT="0" distB="0" distL="0" distR="0" wp14:anchorId="18916D37" wp14:editId="1E17971F">
            <wp:extent cx="5400000" cy="3693843"/>
            <wp:effectExtent l="19050" t="0" r="0" b="0"/>
            <wp:docPr id="206" name="Obraz 25" descr="rejestracja_ste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tep0.jpg"/>
                    <pic:cNvPicPr/>
                  </pic:nvPicPr>
                  <pic:blipFill>
                    <a:blip r:embed="rId42" cstate="print"/>
                    <a:stretch>
                      <a:fillRect/>
                    </a:stretch>
                  </pic:blipFill>
                  <pic:spPr>
                    <a:xfrm>
                      <a:off x="0" y="0"/>
                      <a:ext cx="5400000" cy="3693843"/>
                    </a:xfrm>
                    <a:prstGeom prst="rect">
                      <a:avLst/>
                    </a:prstGeom>
                  </pic:spPr>
                </pic:pic>
              </a:graphicData>
            </a:graphic>
          </wp:inline>
        </w:drawing>
      </w:r>
    </w:p>
    <w:p w14:paraId="7A722145" w14:textId="77777777" w:rsidR="00B42833" w:rsidRDefault="00B42833" w:rsidP="00B42833">
      <w:pPr>
        <w:pStyle w:val="Podpisobrazka"/>
      </w:pPr>
      <w:bookmarkStart w:id="283" w:name="_Ref437128313"/>
      <w:bookmarkStart w:id="284" w:name="_Toc437271158"/>
      <w:r>
        <w:t xml:space="preserve">Rys. </w:t>
      </w:r>
      <w:r w:rsidR="00C65655">
        <w:fldChar w:fldCharType="begin"/>
      </w:r>
      <w:r w:rsidR="00B569F6">
        <w:instrText xml:space="preserve"> STYLEREF 1 \s </w:instrText>
      </w:r>
      <w:r w:rsidR="00C65655">
        <w:fldChar w:fldCharType="separate"/>
      </w:r>
      <w:r w:rsidR="002A16C7">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4</w:t>
      </w:r>
      <w:r w:rsidR="00C65655">
        <w:rPr>
          <w:noProof/>
        </w:rPr>
        <w:fldChar w:fldCharType="end"/>
      </w:r>
      <w:bookmarkEnd w:id="283"/>
      <w:r>
        <w:t xml:space="preserve">. </w:t>
      </w:r>
      <w:r w:rsidRPr="00167638">
        <w:t>Fragment ekranu startowego rejestracji użytkownika</w:t>
      </w:r>
      <w:bookmarkEnd w:id="284"/>
    </w:p>
    <w:p w14:paraId="07734DC1" w14:textId="77777777" w:rsidR="00B42833" w:rsidRDefault="00B42833" w:rsidP="009F5055">
      <w:pPr>
        <w:pStyle w:val="Zwykyakapit"/>
      </w:pPr>
      <w:r>
        <w:t xml:space="preserve">Tworzenie konta użytkownika jest wieloetapowym procesem - składa się z kilku kroków: rozpoczęcia rejestracji, wypełnienia pól wymaganych, wypełnienia pól opcjonalnych </w:t>
      </w:r>
      <w:r w:rsidR="00C87C4A">
        <w:t>oraz </w:t>
      </w:r>
      <w:r>
        <w:t>podsumowania procesu rejestracji.</w:t>
      </w:r>
    </w:p>
    <w:p w14:paraId="6D7A97FD" w14:textId="77777777" w:rsidR="00B42833" w:rsidRDefault="009822CA" w:rsidP="009F5055">
      <w:pPr>
        <w:pStyle w:val="Zwykyakapit"/>
      </w:pPr>
      <w:r>
        <w:fldChar w:fldCharType="begin"/>
      </w:r>
      <w:r>
        <w:instrText xml:space="preserve"> REF _Ref437128313 \h  \* MERGEFORMAT </w:instrText>
      </w:r>
      <w:r>
        <w:fldChar w:fldCharType="separate"/>
      </w:r>
      <w:r w:rsidR="002A16C7" w:rsidRPr="00E47743">
        <w:rPr>
          <w:i/>
        </w:rPr>
        <w:t xml:space="preserve">Rys. </w:t>
      </w:r>
      <w:r w:rsidR="002A16C7" w:rsidRPr="00E47743">
        <w:rPr>
          <w:i/>
          <w:noProof/>
        </w:rPr>
        <w:t>6</w:t>
      </w:r>
      <w:r w:rsidR="002A16C7" w:rsidRPr="00E47743">
        <w:rPr>
          <w:i/>
        </w:rPr>
        <w:t>.4</w:t>
      </w:r>
      <w:r>
        <w:fldChar w:fldCharType="end"/>
      </w:r>
      <w:r w:rsidR="00B42833" w:rsidRPr="00F51FB0">
        <w:rPr>
          <w:rStyle w:val="OdsyaczZnak"/>
        </w:rPr>
        <w:t>.</w:t>
      </w:r>
      <w:r w:rsidR="00B42833">
        <w:t xml:space="preserve"> prezentuje ekran startowy rejestracji nowego konta. W tym miejscu użytkownik może znaleźć informacje o tym, dlaczego warto utworzyć swoje konto lub rozpocząć rejestrację, </w:t>
      </w:r>
      <w:r w:rsidR="00B42833">
        <w:lastRenderedPageBreak/>
        <w:t xml:space="preserve">klikając w przycisk </w:t>
      </w:r>
      <w:r w:rsidR="00B42833" w:rsidRPr="00F51FB0">
        <w:rPr>
          <w:i/>
        </w:rPr>
        <w:t>Rozpocznij rejestrację</w:t>
      </w:r>
      <w:r w:rsidR="00B42833">
        <w:t xml:space="preserve">, który prowadzi go do następnego widoku, pokazanego na </w:t>
      </w:r>
      <w:r>
        <w:fldChar w:fldCharType="begin"/>
      </w:r>
      <w:r>
        <w:instrText xml:space="preserve"> REF _Ref437128342 \h  \* MERGEFORMAT </w:instrText>
      </w:r>
      <w:r>
        <w:fldChar w:fldCharType="separate"/>
      </w:r>
      <w:r w:rsidR="002A16C7" w:rsidRPr="00E47743">
        <w:rPr>
          <w:rStyle w:val="OdsyaczZnak"/>
        </w:rPr>
        <w:t>Rys. 6.5</w:t>
      </w:r>
      <w:r>
        <w:fldChar w:fldCharType="end"/>
      </w:r>
      <w:r w:rsidR="00B42833" w:rsidRPr="006F6F8B">
        <w:rPr>
          <w:rStyle w:val="OdsyaczZnak"/>
        </w:rPr>
        <w:t>.</w:t>
      </w:r>
    </w:p>
    <w:p w14:paraId="1325AB91" w14:textId="77777777" w:rsidR="00B42833" w:rsidRDefault="00B42833" w:rsidP="00B42833">
      <w:pPr>
        <w:keepNext/>
        <w:ind w:firstLine="284"/>
        <w:jc w:val="center"/>
      </w:pPr>
      <w:r>
        <w:rPr>
          <w:noProof/>
        </w:rPr>
        <w:drawing>
          <wp:inline distT="0" distB="0" distL="0" distR="0" wp14:anchorId="0A0D4653" wp14:editId="3A4F8B43">
            <wp:extent cx="5400000" cy="2294701"/>
            <wp:effectExtent l="19050" t="0" r="0" b="0"/>
            <wp:docPr id="207" name="Obraz 26" descr="rejestracja_ste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tep1.jpg"/>
                    <pic:cNvPicPr/>
                  </pic:nvPicPr>
                  <pic:blipFill>
                    <a:blip r:embed="rId43" cstate="print"/>
                    <a:stretch>
                      <a:fillRect/>
                    </a:stretch>
                  </pic:blipFill>
                  <pic:spPr>
                    <a:xfrm>
                      <a:off x="0" y="0"/>
                      <a:ext cx="5400000" cy="2294701"/>
                    </a:xfrm>
                    <a:prstGeom prst="rect">
                      <a:avLst/>
                    </a:prstGeom>
                  </pic:spPr>
                </pic:pic>
              </a:graphicData>
            </a:graphic>
          </wp:inline>
        </w:drawing>
      </w:r>
    </w:p>
    <w:p w14:paraId="27338775" w14:textId="77777777" w:rsidR="00B42833" w:rsidRDefault="00B42833" w:rsidP="00B42833">
      <w:pPr>
        <w:pStyle w:val="Podpisobrazka"/>
      </w:pPr>
      <w:bookmarkStart w:id="285" w:name="_Ref437128342"/>
      <w:bookmarkStart w:id="286" w:name="_Toc437271159"/>
      <w:r>
        <w:t xml:space="preserve">Rys. </w:t>
      </w:r>
      <w:r w:rsidR="00C65655">
        <w:fldChar w:fldCharType="begin"/>
      </w:r>
      <w:r w:rsidR="00B569F6">
        <w:instrText xml:space="preserve"> STYLEREF 1 \s </w:instrText>
      </w:r>
      <w:r w:rsidR="00C65655">
        <w:fldChar w:fldCharType="separate"/>
      </w:r>
      <w:r w:rsidR="002A16C7">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5</w:t>
      </w:r>
      <w:r w:rsidR="00C65655">
        <w:rPr>
          <w:noProof/>
        </w:rPr>
        <w:fldChar w:fldCharType="end"/>
      </w:r>
      <w:bookmarkEnd w:id="285"/>
      <w:r>
        <w:t xml:space="preserve">. </w:t>
      </w:r>
      <w:r w:rsidRPr="00EA5C95">
        <w:t>Fragment widoku Krok pierwszy rejestracji - uzupełnianie pól wymaganych</w:t>
      </w:r>
      <w:bookmarkEnd w:id="286"/>
    </w:p>
    <w:p w14:paraId="7EE06CAA" w14:textId="77777777" w:rsidR="00B42833" w:rsidRDefault="009822CA" w:rsidP="009F5055">
      <w:pPr>
        <w:pStyle w:val="Zwykyakapit"/>
      </w:pPr>
      <w:r>
        <w:fldChar w:fldCharType="begin"/>
      </w:r>
      <w:r>
        <w:instrText xml:space="preserve"> REF _Ref437128342 \h  \* MERGEFORMAT </w:instrText>
      </w:r>
      <w:r>
        <w:fldChar w:fldCharType="separate"/>
      </w:r>
      <w:r w:rsidR="002A16C7" w:rsidRPr="00E47743">
        <w:rPr>
          <w:i/>
        </w:rPr>
        <w:t xml:space="preserve">Rys. </w:t>
      </w:r>
      <w:r w:rsidR="002A16C7" w:rsidRPr="00E47743">
        <w:rPr>
          <w:i/>
          <w:noProof/>
        </w:rPr>
        <w:t>6</w:t>
      </w:r>
      <w:r w:rsidR="002A16C7" w:rsidRPr="00E47743">
        <w:rPr>
          <w:i/>
        </w:rPr>
        <w:t>.5</w:t>
      </w:r>
      <w:r>
        <w:fldChar w:fldCharType="end"/>
      </w:r>
      <w:r w:rsidR="00B42833" w:rsidRPr="006F6F8B">
        <w:rPr>
          <w:rStyle w:val="OdsyaczZnak"/>
        </w:rPr>
        <w:t>.</w:t>
      </w:r>
      <w:r w:rsidR="00B42833">
        <w:t xml:space="preserve"> </w:t>
      </w:r>
      <w:r w:rsidR="00B42833" w:rsidRPr="006F6F8B">
        <w:t xml:space="preserve">prezentuje Krok 1. rejestracji wieloetapowej - uzupełnianie wymaganych danych, służących do logowania. </w:t>
      </w:r>
    </w:p>
    <w:p w14:paraId="02B5BBCF" w14:textId="77777777" w:rsidR="00B42833" w:rsidRDefault="00B42833" w:rsidP="009F5055">
      <w:pPr>
        <w:pStyle w:val="Zwykyakapit"/>
        <w:rPr>
          <w:rStyle w:val="OdsyaczZnak"/>
        </w:rPr>
      </w:pPr>
      <w:r w:rsidRPr="006F6F8B">
        <w:t>W tym kroku użytkownik jest proszony o podanie unikatowej nazwy użytkownika, hasła składającego się z co najmniej 5 znaków oraz unikatowego adresu e-mail. Po wypełnieniu tych</w:t>
      </w:r>
      <w:r w:rsidR="00A97765">
        <w:t> </w:t>
      </w:r>
      <w:r w:rsidRPr="006F6F8B">
        <w:t xml:space="preserve">pól i kliknięciu przycisku </w:t>
      </w:r>
      <w:r w:rsidRPr="006F6F8B">
        <w:rPr>
          <w:rStyle w:val="OdsyaczZnak"/>
        </w:rPr>
        <w:t>Przejdź dalej</w:t>
      </w:r>
      <w:r w:rsidRPr="006F6F8B">
        <w:t xml:space="preserve"> dane wprowadzone przez użytkownika </w:t>
      </w:r>
      <w:r w:rsidR="00C87C4A" w:rsidRPr="006F6F8B">
        <w:t>są</w:t>
      </w:r>
      <w:r w:rsidR="00C87C4A">
        <w:t> </w:t>
      </w:r>
      <w:r w:rsidRPr="006F6F8B">
        <w:t xml:space="preserve">walidowane. Jeżeli użytkownik wprowadził błędne dane, prezentowane mu są informacje </w:t>
      </w:r>
      <w:r w:rsidR="00C87C4A" w:rsidRPr="006F6F8B">
        <w:t>o</w:t>
      </w:r>
      <w:r w:rsidR="00C87C4A">
        <w:t> </w:t>
      </w:r>
      <w:r w:rsidRPr="006F6F8B">
        <w:t xml:space="preserve">błędach, które wykryto. </w:t>
      </w:r>
      <w:r>
        <w:t>W innym przypadku</w:t>
      </w:r>
      <w:r w:rsidRPr="006F6F8B">
        <w:t xml:space="preserve"> zostaje </w:t>
      </w:r>
      <w:r>
        <w:t xml:space="preserve">on </w:t>
      </w:r>
      <w:r w:rsidRPr="006F6F8B">
        <w:t>przekierowany do kolejnego etapu, pokazanego na</w:t>
      </w:r>
      <w:r w:rsidR="00A97765">
        <w:t> </w:t>
      </w:r>
      <w:r w:rsidR="009822CA">
        <w:fldChar w:fldCharType="begin"/>
      </w:r>
      <w:r w:rsidR="009822CA">
        <w:instrText xml:space="preserve"> REF _Ref437128373 \h  \* MERGEFORMAT </w:instrText>
      </w:r>
      <w:r w:rsidR="009822CA">
        <w:fldChar w:fldCharType="separate"/>
      </w:r>
      <w:r w:rsidR="002A16C7" w:rsidRPr="00E47743">
        <w:rPr>
          <w:rStyle w:val="OdsyaczZnak"/>
        </w:rPr>
        <w:t>Rys. 6.6</w:t>
      </w:r>
      <w:r w:rsidR="009822CA">
        <w:fldChar w:fldCharType="end"/>
      </w:r>
      <w:r>
        <w:rPr>
          <w:rStyle w:val="OdsyaczZnak"/>
        </w:rPr>
        <w:t>.</w:t>
      </w:r>
    </w:p>
    <w:p w14:paraId="10F2A608" w14:textId="77777777" w:rsidR="00B42833" w:rsidRDefault="00B42833" w:rsidP="00B42833">
      <w:pPr>
        <w:keepNext/>
        <w:ind w:firstLine="284"/>
        <w:jc w:val="center"/>
      </w:pPr>
      <w:r>
        <w:rPr>
          <w:noProof/>
        </w:rPr>
        <w:drawing>
          <wp:inline distT="0" distB="0" distL="0" distR="0" wp14:anchorId="189E4A28" wp14:editId="0B8F9895">
            <wp:extent cx="5400000" cy="2960791"/>
            <wp:effectExtent l="19050" t="0" r="0" b="0"/>
            <wp:docPr id="208" name="Obraz 27" descr="rejestracja_ste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tep2.jpg"/>
                    <pic:cNvPicPr/>
                  </pic:nvPicPr>
                  <pic:blipFill>
                    <a:blip r:embed="rId44" cstate="print"/>
                    <a:stretch>
                      <a:fillRect/>
                    </a:stretch>
                  </pic:blipFill>
                  <pic:spPr>
                    <a:xfrm>
                      <a:off x="0" y="0"/>
                      <a:ext cx="5400000" cy="2960791"/>
                    </a:xfrm>
                    <a:prstGeom prst="rect">
                      <a:avLst/>
                    </a:prstGeom>
                  </pic:spPr>
                </pic:pic>
              </a:graphicData>
            </a:graphic>
          </wp:inline>
        </w:drawing>
      </w:r>
    </w:p>
    <w:p w14:paraId="47D82C5E" w14:textId="77777777" w:rsidR="00B42833" w:rsidRDefault="00B42833" w:rsidP="00B42833">
      <w:pPr>
        <w:pStyle w:val="Podpisobrazka"/>
      </w:pPr>
      <w:bookmarkStart w:id="287" w:name="_Ref437128373"/>
      <w:bookmarkStart w:id="288" w:name="_Toc437271160"/>
      <w:r>
        <w:t xml:space="preserve">Rys. </w:t>
      </w:r>
      <w:r w:rsidR="00C65655">
        <w:fldChar w:fldCharType="begin"/>
      </w:r>
      <w:r w:rsidR="00B569F6">
        <w:instrText xml:space="preserve"> STYLEREF 1 \s </w:instrText>
      </w:r>
      <w:r w:rsidR="00C65655">
        <w:fldChar w:fldCharType="separate"/>
      </w:r>
      <w:r w:rsidR="002A16C7">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6</w:t>
      </w:r>
      <w:r w:rsidR="00C65655">
        <w:rPr>
          <w:noProof/>
        </w:rPr>
        <w:fldChar w:fldCharType="end"/>
      </w:r>
      <w:bookmarkEnd w:id="287"/>
      <w:r>
        <w:t xml:space="preserve">. </w:t>
      </w:r>
      <w:r w:rsidRPr="003330A6">
        <w:t>Fragment widoku Kroku drugiego - wypełnianie pól opcjonalnych</w:t>
      </w:r>
      <w:bookmarkEnd w:id="288"/>
    </w:p>
    <w:p w14:paraId="4B2AEA1D" w14:textId="77777777" w:rsidR="00B42833" w:rsidRDefault="009822CA" w:rsidP="009F5055">
      <w:pPr>
        <w:pStyle w:val="Zwykyakapit"/>
        <w:rPr>
          <w:rStyle w:val="OdsyaczZnak"/>
        </w:rPr>
      </w:pPr>
      <w:r>
        <w:fldChar w:fldCharType="begin"/>
      </w:r>
      <w:r>
        <w:instrText xml:space="preserve"> REF _Ref437128373 \h  \* MERGEFORMAT </w:instrText>
      </w:r>
      <w:r>
        <w:fldChar w:fldCharType="separate"/>
      </w:r>
      <w:r w:rsidR="002A16C7" w:rsidRPr="00E47743">
        <w:rPr>
          <w:rStyle w:val="OdsyaczZnak"/>
        </w:rPr>
        <w:t>Rys. 6.6</w:t>
      </w:r>
      <w:r>
        <w:fldChar w:fldCharType="end"/>
      </w:r>
      <w:r w:rsidR="00B42833">
        <w:rPr>
          <w:rStyle w:val="OdsyaczZnak"/>
        </w:rPr>
        <w:t xml:space="preserve">. </w:t>
      </w:r>
      <w:r w:rsidR="00B42833" w:rsidRPr="00843A05">
        <w:t>prezentuje drugi krok rejestracji - wypełnianie pól opcjonalnych. W tym miejscu użytkownik</w:t>
      </w:r>
      <w:r w:rsidR="00B42833">
        <w:t xml:space="preserve"> może uzupełnić takie pola jak imię, nazwisko, miasto, adres zamieszkania oraz k</w:t>
      </w:r>
      <w:r w:rsidR="00B42833" w:rsidRPr="00843A05">
        <w:t xml:space="preserve">ilka zdań na swój temat. Jeżeli użytkownik stwierdzi, że chce poprawić dane uzupełnione w poprzednim etapie, może kliknąć przycisk </w:t>
      </w:r>
      <w:r w:rsidR="00B42833" w:rsidRPr="00843A05">
        <w:rPr>
          <w:rStyle w:val="OdsyaczZnak"/>
        </w:rPr>
        <w:t>Wróć do danych logowania</w:t>
      </w:r>
      <w:r w:rsidR="00B42833" w:rsidRPr="00843A05">
        <w:t xml:space="preserve">, który odrzuci zmiany </w:t>
      </w:r>
      <w:r w:rsidR="00B42833" w:rsidRPr="00843A05">
        <w:lastRenderedPageBreak/>
        <w:t xml:space="preserve">na obecnym widoku i cofnie go do </w:t>
      </w:r>
      <w:r w:rsidR="00B42833" w:rsidRPr="00843A05">
        <w:rPr>
          <w:rStyle w:val="OdsyaczZnak"/>
        </w:rPr>
        <w:t>Kroku pierwszego</w:t>
      </w:r>
      <w:r w:rsidR="00B42833" w:rsidRPr="00843A05">
        <w:t xml:space="preserve">. W przypadku kliknięcia przycisku </w:t>
      </w:r>
      <w:r w:rsidR="00B42833" w:rsidRPr="00843A05">
        <w:rPr>
          <w:rStyle w:val="OdsyaczZnak"/>
        </w:rPr>
        <w:t>Podsumowanie</w:t>
      </w:r>
      <w:r w:rsidR="00B42833" w:rsidRPr="00843A05">
        <w:t>, użytkownik zostanie przekierowany na ostatni widok rejestracji, pokazany na</w:t>
      </w:r>
      <w:r w:rsidR="00A97765">
        <w:t> </w:t>
      </w:r>
      <w:r>
        <w:fldChar w:fldCharType="begin"/>
      </w:r>
      <w:r>
        <w:instrText xml:space="preserve"> REF _Ref437128417 \h  \* MERGEFORMAT </w:instrText>
      </w:r>
      <w:r>
        <w:fldChar w:fldCharType="separate"/>
      </w:r>
      <w:r w:rsidR="002A16C7" w:rsidRPr="00E47743">
        <w:rPr>
          <w:rStyle w:val="OdsyaczZnak"/>
        </w:rPr>
        <w:t>Rys. 6.7</w:t>
      </w:r>
      <w:r>
        <w:fldChar w:fldCharType="end"/>
      </w:r>
      <w:r w:rsidR="00B42833" w:rsidRPr="00843A05">
        <w:rPr>
          <w:rStyle w:val="OdsyaczZnak"/>
        </w:rPr>
        <w:t>.</w:t>
      </w:r>
    </w:p>
    <w:p w14:paraId="48643DD1" w14:textId="77777777" w:rsidR="00B42833" w:rsidRDefault="00B42833" w:rsidP="00B42833">
      <w:pPr>
        <w:keepNext/>
        <w:ind w:firstLine="284"/>
        <w:jc w:val="center"/>
      </w:pPr>
      <w:r>
        <w:rPr>
          <w:noProof/>
        </w:rPr>
        <w:drawing>
          <wp:inline distT="0" distB="0" distL="0" distR="0" wp14:anchorId="1EDD3A83" wp14:editId="281A77C7">
            <wp:extent cx="5400000" cy="3210392"/>
            <wp:effectExtent l="19050" t="0" r="0" b="0"/>
            <wp:docPr id="209" name="Obraz 28" descr="rejestracja_summ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ummary.jpg"/>
                    <pic:cNvPicPr/>
                  </pic:nvPicPr>
                  <pic:blipFill>
                    <a:blip r:embed="rId45" cstate="print"/>
                    <a:stretch>
                      <a:fillRect/>
                    </a:stretch>
                  </pic:blipFill>
                  <pic:spPr>
                    <a:xfrm>
                      <a:off x="0" y="0"/>
                      <a:ext cx="5400000" cy="3210392"/>
                    </a:xfrm>
                    <a:prstGeom prst="rect">
                      <a:avLst/>
                    </a:prstGeom>
                  </pic:spPr>
                </pic:pic>
              </a:graphicData>
            </a:graphic>
          </wp:inline>
        </w:drawing>
      </w:r>
    </w:p>
    <w:p w14:paraId="48A44840" w14:textId="77777777" w:rsidR="00B42833" w:rsidRDefault="00B42833" w:rsidP="00B42833">
      <w:pPr>
        <w:pStyle w:val="Podpisobrazka"/>
      </w:pPr>
      <w:bookmarkStart w:id="289" w:name="_Ref437128417"/>
      <w:bookmarkStart w:id="290" w:name="_Toc437271161"/>
      <w:r>
        <w:t xml:space="preserve">Rys. </w:t>
      </w:r>
      <w:r w:rsidR="00C65655">
        <w:fldChar w:fldCharType="begin"/>
      </w:r>
      <w:r w:rsidR="00B569F6">
        <w:instrText xml:space="preserve"> STYLEREF 1 \s </w:instrText>
      </w:r>
      <w:r w:rsidR="00C65655">
        <w:fldChar w:fldCharType="separate"/>
      </w:r>
      <w:r w:rsidR="002A16C7">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7</w:t>
      </w:r>
      <w:r w:rsidR="00C65655">
        <w:rPr>
          <w:noProof/>
        </w:rPr>
        <w:fldChar w:fldCharType="end"/>
      </w:r>
      <w:bookmarkEnd w:id="289"/>
      <w:r>
        <w:t xml:space="preserve">. </w:t>
      </w:r>
      <w:r w:rsidRPr="0092650E">
        <w:t>Fragment widoku Podsumowanie wieloetapowej rejestracji</w:t>
      </w:r>
      <w:bookmarkEnd w:id="290"/>
    </w:p>
    <w:p w14:paraId="6174AA78" w14:textId="77777777" w:rsidR="00B42833" w:rsidRDefault="00B42833" w:rsidP="009F5055">
      <w:pPr>
        <w:pStyle w:val="Zwykyakapit"/>
      </w:pPr>
      <w:r w:rsidRPr="00195FBD">
        <w:t xml:space="preserve">Jak widać na </w:t>
      </w:r>
      <w:r w:rsidR="009822CA">
        <w:fldChar w:fldCharType="begin"/>
      </w:r>
      <w:r w:rsidR="009822CA">
        <w:instrText xml:space="preserve"> REF _Ref437128417 \h  \* MERGEFORMAT </w:instrText>
      </w:r>
      <w:r w:rsidR="009822CA">
        <w:fldChar w:fldCharType="separate"/>
      </w:r>
      <w:r w:rsidR="002A16C7" w:rsidRPr="00E47743">
        <w:rPr>
          <w:rStyle w:val="OdsyaczZnak"/>
        </w:rPr>
        <w:t>Rys. 6.7</w:t>
      </w:r>
      <w:r w:rsidR="009822CA">
        <w:fldChar w:fldCharType="end"/>
      </w:r>
      <w:r>
        <w:rPr>
          <w:rStyle w:val="OdsyaczZnak"/>
        </w:rPr>
        <w:t xml:space="preserve">., </w:t>
      </w:r>
      <w:r w:rsidRPr="00195FBD">
        <w:t xml:space="preserve">na ostatnim etapie rejestracji użytkownikowi prezentowane </w:t>
      </w:r>
      <w:r w:rsidR="00C87C4A" w:rsidRPr="00195FBD">
        <w:t>są</w:t>
      </w:r>
      <w:r w:rsidR="00C87C4A">
        <w:t> </w:t>
      </w:r>
      <w:r w:rsidRPr="00195FBD">
        <w:t>dane, które wypełnił podczas poprzednich kroków. Dzięki temu może zweryfikować, czy</w:t>
      </w:r>
      <w:r w:rsidR="00A97765">
        <w:t> </w:t>
      </w:r>
      <w:r w:rsidRPr="00195FBD">
        <w:t>wszystkie informacje zostały u</w:t>
      </w:r>
      <w:r>
        <w:t>z</w:t>
      </w:r>
      <w:r w:rsidRPr="00195FBD">
        <w:t xml:space="preserve">upełnione w prawidłowy sposób. Jeżeli w tym momencie kliknie przycisk </w:t>
      </w:r>
      <w:r w:rsidRPr="00195FBD">
        <w:rPr>
          <w:rStyle w:val="OdsyaczZnak"/>
        </w:rPr>
        <w:t>Chcę poprawić poprzednie dane</w:t>
      </w:r>
      <w:r w:rsidRPr="00195FBD">
        <w:t xml:space="preserve">, zostanie przekierowany do Kroku 2 rejestracji. W przypadku kliknięcia przycisku </w:t>
      </w:r>
      <w:r w:rsidRPr="00195FBD">
        <w:rPr>
          <w:rStyle w:val="OdsyaczZnak"/>
        </w:rPr>
        <w:t>Zakończ rejestrację</w:t>
      </w:r>
      <w:r>
        <w:t>, nowe konto zostanie zapisane</w:t>
      </w:r>
      <w:r w:rsidRPr="00195FBD">
        <w:t>, a</w:t>
      </w:r>
      <w:r w:rsidR="00A97765">
        <w:t> </w:t>
      </w:r>
      <w:r w:rsidRPr="00195FBD">
        <w:t>użytkownik zostanie przekierowany na stronę główną.</w:t>
      </w:r>
    </w:p>
    <w:p w14:paraId="53BCBB06" w14:textId="77777777" w:rsidR="00B42833" w:rsidRDefault="00B42833" w:rsidP="002A41BA">
      <w:pPr>
        <w:pStyle w:val="Nagwek3"/>
      </w:pPr>
      <w:bookmarkStart w:id="291" w:name="_Toc437097116"/>
      <w:bookmarkStart w:id="292" w:name="_Toc437130562"/>
      <w:bookmarkStart w:id="293" w:name="_Ref437160874"/>
      <w:bookmarkStart w:id="294" w:name="_Toc437190867"/>
      <w:r>
        <w:t>Panel administratora</w:t>
      </w:r>
      <w:bookmarkEnd w:id="291"/>
      <w:bookmarkEnd w:id="292"/>
      <w:bookmarkEnd w:id="293"/>
      <w:bookmarkEnd w:id="294"/>
    </w:p>
    <w:p w14:paraId="0A5FB192" w14:textId="77777777" w:rsidR="00B42833" w:rsidRDefault="00B42833" w:rsidP="009F5055">
      <w:pPr>
        <w:pStyle w:val="Zwykyakapit"/>
      </w:pPr>
      <w:r w:rsidRPr="00F37E22">
        <w:t>Panel administratora jest widokiem dostępnym jedynie dla użytkowników o</w:t>
      </w:r>
      <w:r w:rsidR="00A97765">
        <w:t> </w:t>
      </w:r>
      <w:r w:rsidRPr="00F37E22">
        <w:t>wystarczająco wysokich uprawnieniach - administratorów systemu. Można do niego dotrzeć, klikaj</w:t>
      </w:r>
      <w:r>
        <w:t xml:space="preserve">ąc Panel administratora w sekcji </w:t>
      </w:r>
      <w:r w:rsidRPr="00F37E22">
        <w:rPr>
          <w:rStyle w:val="OdsyaczZnak"/>
        </w:rPr>
        <w:t>Menu strony</w:t>
      </w:r>
      <w:r w:rsidRPr="00F37E22">
        <w:t xml:space="preserve"> w stopce.</w:t>
      </w:r>
    </w:p>
    <w:p w14:paraId="142BE018" w14:textId="77777777" w:rsidR="00B42833" w:rsidRDefault="00B42833" w:rsidP="00B42833">
      <w:pPr>
        <w:keepNext/>
        <w:ind w:firstLine="284"/>
        <w:jc w:val="center"/>
      </w:pPr>
      <w:r>
        <w:rPr>
          <w:noProof/>
        </w:rPr>
        <w:lastRenderedPageBreak/>
        <w:drawing>
          <wp:inline distT="0" distB="0" distL="0" distR="0" wp14:anchorId="1A71CC03" wp14:editId="1AAC43D8">
            <wp:extent cx="5362073" cy="6119541"/>
            <wp:effectExtent l="19050" t="0" r="0" b="0"/>
            <wp:docPr id="210" name="Obraz 32" descr="panel_administrat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administratora.jpg"/>
                    <pic:cNvPicPr/>
                  </pic:nvPicPr>
                  <pic:blipFill>
                    <a:blip r:embed="rId46" cstate="print"/>
                    <a:stretch>
                      <a:fillRect/>
                    </a:stretch>
                  </pic:blipFill>
                  <pic:spPr>
                    <a:xfrm>
                      <a:off x="0" y="0"/>
                      <a:ext cx="5362073" cy="6119541"/>
                    </a:xfrm>
                    <a:prstGeom prst="rect">
                      <a:avLst/>
                    </a:prstGeom>
                  </pic:spPr>
                </pic:pic>
              </a:graphicData>
            </a:graphic>
          </wp:inline>
        </w:drawing>
      </w:r>
    </w:p>
    <w:p w14:paraId="7240B914" w14:textId="77777777" w:rsidR="00B42833" w:rsidRDefault="00B42833" w:rsidP="00B42833">
      <w:pPr>
        <w:pStyle w:val="Podpisobrazka"/>
      </w:pPr>
      <w:bookmarkStart w:id="295" w:name="_Ref437128465"/>
      <w:bookmarkStart w:id="296" w:name="_Toc437271162"/>
      <w:r>
        <w:t xml:space="preserve">Rys. </w:t>
      </w:r>
      <w:r w:rsidR="00C65655">
        <w:fldChar w:fldCharType="begin"/>
      </w:r>
      <w:r w:rsidR="00B569F6">
        <w:instrText xml:space="preserve"> STYLEREF 1 \s </w:instrText>
      </w:r>
      <w:r w:rsidR="00C65655">
        <w:fldChar w:fldCharType="separate"/>
      </w:r>
      <w:r w:rsidR="002A16C7">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8</w:t>
      </w:r>
      <w:r w:rsidR="00C65655">
        <w:rPr>
          <w:noProof/>
        </w:rPr>
        <w:fldChar w:fldCharType="end"/>
      </w:r>
      <w:bookmarkEnd w:id="295"/>
      <w:r>
        <w:t xml:space="preserve">. </w:t>
      </w:r>
      <w:r w:rsidRPr="00D01C68">
        <w:t>Widok pierwszej zakładki w Panelu administratora</w:t>
      </w:r>
      <w:bookmarkEnd w:id="296"/>
    </w:p>
    <w:p w14:paraId="38093598" w14:textId="77777777" w:rsidR="00B42833" w:rsidRDefault="009822CA" w:rsidP="009F5055">
      <w:pPr>
        <w:pStyle w:val="Zwykyakapit"/>
      </w:pPr>
      <w:r>
        <w:fldChar w:fldCharType="begin"/>
      </w:r>
      <w:r>
        <w:instrText xml:space="preserve"> REF _Ref437128465 \h  \* MERGEFORMAT </w:instrText>
      </w:r>
      <w:r>
        <w:fldChar w:fldCharType="separate"/>
      </w:r>
      <w:r w:rsidR="002A16C7" w:rsidRPr="00E47743">
        <w:rPr>
          <w:rStyle w:val="OdsyaczZnak"/>
        </w:rPr>
        <w:t>Rys. 6.8</w:t>
      </w:r>
      <w:r>
        <w:fldChar w:fldCharType="end"/>
      </w:r>
      <w:r w:rsidR="00B42833" w:rsidRPr="00CD717B">
        <w:rPr>
          <w:rStyle w:val="OdsyaczZnak"/>
        </w:rPr>
        <w:t>.</w:t>
      </w:r>
      <w:r w:rsidR="00B42833">
        <w:t xml:space="preserve"> pokazuje widok Panelu administratora, którego funkcjonalność została podzielona na pięć zakładek - każda z nich dotyczy innego modułu strony. Ze względu na</w:t>
      </w:r>
      <w:r w:rsidR="00A97765">
        <w:t> </w:t>
      </w:r>
      <w:r w:rsidR="00B42833">
        <w:t>zwiększenie wygody korzystania z Panelu administratora, akcje, jakie może podjąć administrator, wykonywane są przy użyciu skryptów Ajaxowych - najczęściej wykorzystywane opcje powodują odświeżenie widoku bez konieczności przeładowania strony.</w:t>
      </w:r>
    </w:p>
    <w:p w14:paraId="5459CF7A" w14:textId="77777777" w:rsidR="00B42833" w:rsidRDefault="00B42833" w:rsidP="009F5055">
      <w:pPr>
        <w:pStyle w:val="Zwykyakapit"/>
      </w:pPr>
      <w:r>
        <w:t>Pierwsza zakładka na liście dotyczy atrakcji w systemie. W górnej części tego widoku znajdują się przyciski akcji, dzięki którym administrator może w łatwy sposób skorzystać z</w:t>
      </w:r>
      <w:r w:rsidR="00A97765">
        <w:t> </w:t>
      </w:r>
      <w:r>
        <w:t xml:space="preserve">ogólnych funkcji systemu. Przycisk </w:t>
      </w:r>
      <w:r w:rsidRPr="00CD717B">
        <w:rPr>
          <w:rStyle w:val="OdsyaczZnak"/>
        </w:rPr>
        <w:t>Idź do sekcji</w:t>
      </w:r>
      <w:r>
        <w:t xml:space="preserve"> rozwija menu z listą sekcji dostępnych w</w:t>
      </w:r>
      <w:r w:rsidR="00A97765">
        <w:t> </w:t>
      </w:r>
      <w:r>
        <w:t>tym</w:t>
      </w:r>
      <w:r w:rsidR="00A97765">
        <w:t> </w:t>
      </w:r>
      <w:r>
        <w:t xml:space="preserve">widoku - wybierając jedną z nich, administrator może szybko przesunąć stronę bez konieczności przewijania. Przycisk </w:t>
      </w:r>
      <w:r w:rsidRPr="00CD717B">
        <w:rPr>
          <w:rStyle w:val="OdsyaczZnak"/>
        </w:rPr>
        <w:t>Dodaj nową atrakcję</w:t>
      </w:r>
      <w:r>
        <w:t xml:space="preserve"> przekierowuje na ekran tworzenia </w:t>
      </w:r>
      <w:r>
        <w:lastRenderedPageBreak/>
        <w:t xml:space="preserve">nowej atrakcji. Przycisk </w:t>
      </w:r>
      <w:r w:rsidRPr="00CD717B">
        <w:rPr>
          <w:rStyle w:val="OdsyaczZnak"/>
        </w:rPr>
        <w:t>Dodaj nowy rodzaj atrakcji</w:t>
      </w:r>
      <w:r>
        <w:t xml:space="preserve"> przekierowuje na ekran tworzenia nowego typu atrakcji.</w:t>
      </w:r>
    </w:p>
    <w:p w14:paraId="14794B32" w14:textId="77777777" w:rsidR="00B42833" w:rsidRDefault="00B42833" w:rsidP="009F5055">
      <w:pPr>
        <w:pStyle w:val="Zwykyakapit"/>
      </w:pPr>
      <w:r>
        <w:t>Poniżej paska przycisków znajdują się cztery sekcje:</w:t>
      </w:r>
    </w:p>
    <w:p w14:paraId="0C4688C5" w14:textId="77777777" w:rsidR="00B42833" w:rsidRDefault="00B42833" w:rsidP="00B42833">
      <w:pPr>
        <w:pStyle w:val="Akapitzlist"/>
        <w:numPr>
          <w:ilvl w:val="0"/>
          <w:numId w:val="5"/>
        </w:numPr>
      </w:pPr>
      <w:r w:rsidRPr="00CD717B">
        <w:rPr>
          <w:rStyle w:val="OdsyaczZnak"/>
        </w:rPr>
        <w:t>Lista proponowanych atrakcji przez użytkowników</w:t>
      </w:r>
      <w:r>
        <w:t xml:space="preserve"> - zawiera listę atrakcji dodanych przez użytkowników, które oczekują na akceptację administratora, zanim zostaną upublicznione.  Każda pozycja na liście posiada nazwę, miasto, adres oraz opis atrakcji. Administrator może edytować, odrzucić lub akceptować taką </w:t>
      </w:r>
      <w:r w:rsidR="00D53FFC">
        <w:t>propozycję</w:t>
      </w:r>
      <w:r>
        <w:t>.</w:t>
      </w:r>
    </w:p>
    <w:p w14:paraId="08F9AB9C" w14:textId="77777777" w:rsidR="00B42833" w:rsidRDefault="00B42833" w:rsidP="00B42833">
      <w:pPr>
        <w:pStyle w:val="Akapitzlist"/>
        <w:numPr>
          <w:ilvl w:val="0"/>
          <w:numId w:val="5"/>
        </w:numPr>
      </w:pPr>
      <w:r w:rsidRPr="00CD717B">
        <w:rPr>
          <w:rStyle w:val="OdsyaczZnak"/>
        </w:rPr>
        <w:t>Prośby o akceptację administracji obiektem</w:t>
      </w:r>
      <w:r>
        <w:t xml:space="preserve"> - zawierają prośby o przyznanie praw właściciela do obiektu. Każda pozycja na liście posiada nazwę użytkownika proszącego o prawa właściciela oraz nazwę, miasto i opis obiektu. Administrator może akceptować lub odrzucić taką prośbę. Sama weryfikacja odbywa się poza systemem.</w:t>
      </w:r>
    </w:p>
    <w:p w14:paraId="6D39426E" w14:textId="77777777" w:rsidR="00B42833" w:rsidRDefault="00B42833" w:rsidP="00B42833">
      <w:pPr>
        <w:pStyle w:val="Akapitzlist"/>
        <w:numPr>
          <w:ilvl w:val="0"/>
          <w:numId w:val="5"/>
        </w:numPr>
      </w:pPr>
      <w:r w:rsidRPr="00CD717B">
        <w:rPr>
          <w:rStyle w:val="OdsyaczZnak"/>
        </w:rPr>
        <w:t>Znajdź miejsce</w:t>
      </w:r>
      <w:r>
        <w:t xml:space="preserve"> - służy do filtrowania atrakcji według nazwy, miejsca lub adresu.</w:t>
      </w:r>
    </w:p>
    <w:p w14:paraId="48B67018" w14:textId="77777777" w:rsidR="00B42833" w:rsidRDefault="00B42833" w:rsidP="00B42833">
      <w:pPr>
        <w:pStyle w:val="Akapitzlist"/>
        <w:numPr>
          <w:ilvl w:val="0"/>
          <w:numId w:val="5"/>
        </w:numPr>
      </w:pPr>
      <w:r w:rsidRPr="00CD717B">
        <w:rPr>
          <w:rStyle w:val="OdsyaczZnak"/>
        </w:rPr>
        <w:t>Lista wszystkich atrakcji</w:t>
      </w:r>
      <w:r>
        <w:t xml:space="preserve"> - domyślnie zawiera listę wszystkich atrakcji. Każda pozycja na liście posiada nazwę, miasto, adres oraz opis atrakcji. Po </w:t>
      </w:r>
      <w:r w:rsidR="00D135D2">
        <w:t>w</w:t>
      </w:r>
      <w:r>
        <w:t xml:space="preserve">prowadzeniu danych w sekcji </w:t>
      </w:r>
      <w:r w:rsidRPr="00CD717B">
        <w:rPr>
          <w:rStyle w:val="OdsyaczZnak"/>
        </w:rPr>
        <w:t>Znajdź miejsce</w:t>
      </w:r>
      <w:r>
        <w:t xml:space="preserve"> w tej sekcji prezentowane są wyniki.</w:t>
      </w:r>
    </w:p>
    <w:p w14:paraId="19F7258F" w14:textId="77777777" w:rsidR="00B42833" w:rsidRDefault="00B42833" w:rsidP="009F5055">
      <w:pPr>
        <w:pStyle w:val="Zwykyakapit"/>
      </w:pPr>
      <w:r>
        <w:t>Druga zakładka Panelu administratora dotyczy opinii, które wystawiają atrakcjom użytkownicy. Wewnątrz niej wyświetlają się komentarze zgłoszone przez użytkowników - administrator może je edytować, akceptować lub usunąć, jeżeli jego zdaniem nie spełniają norm. Dodatkowo prezentowana jest też lista najnowszych komentarzy.</w:t>
      </w:r>
    </w:p>
    <w:p w14:paraId="39689473" w14:textId="77777777" w:rsidR="00B42833" w:rsidRDefault="00B42833" w:rsidP="009F5055">
      <w:pPr>
        <w:pStyle w:val="Zwykyakapit"/>
      </w:pPr>
      <w:r>
        <w:t>Trzecia zakładka dotyczy użytkowników. Tutaj można skorzystać z wyszukiwania, które działa w podobny sposób do wyszukiwania atrakcji z pierwszej zakładki. Wyszukiwanie odbywa się względem nazwy użytkownika lub adresu e-mail. Dodatkowo domyślnie prezentowana jest lista wszystkich użytkowników - każda pozycja na liście posiada nazwę konta, adres e-mail oraz uprawnienia, jakie posiada użytkownik na stronie. Administrator może wyświetlić lub edytować użytkownika.</w:t>
      </w:r>
    </w:p>
    <w:p w14:paraId="7C13CDC6" w14:textId="77777777" w:rsidR="00B42833" w:rsidRDefault="00B42833" w:rsidP="009F5055">
      <w:pPr>
        <w:pStyle w:val="Zwykyakapit"/>
      </w:pPr>
      <w:r>
        <w:t>Czwarta zakładka pokazuje listę kafelków ze zdjęciami, które użytkownicy przypisali do</w:t>
      </w:r>
      <w:r w:rsidR="00A97765">
        <w:t> </w:t>
      </w:r>
      <w:r>
        <w:t xml:space="preserve">atrakcji. Każdy kafelek składa się z tytułu zdjęcia (jeżeli takowy posiada), miniaturki zdjęcia, autora, daty dodania zdjęcia oraz dwóch przycisków - </w:t>
      </w:r>
      <w:r w:rsidRPr="00CD717B">
        <w:rPr>
          <w:rStyle w:val="OdsyaczZnak"/>
        </w:rPr>
        <w:t>Akceptuj</w:t>
      </w:r>
      <w:r>
        <w:t xml:space="preserve"> oraz </w:t>
      </w:r>
      <w:r w:rsidRPr="00CD717B">
        <w:rPr>
          <w:rStyle w:val="OdsyaczZnak"/>
        </w:rPr>
        <w:t>Odrzuć</w:t>
      </w:r>
      <w:r>
        <w:t>. W zależności od</w:t>
      </w:r>
      <w:r w:rsidR="00A97765">
        <w:t> </w:t>
      </w:r>
      <w:r>
        <w:t xml:space="preserve">wybranego przycisku, administrator decyduje, czy zdjęcie będzie się wyświetlać na widoku wyświetlania atrakcji, opisanego w </w:t>
      </w:r>
      <w:r w:rsidRPr="00D37E08">
        <w:rPr>
          <w:rStyle w:val="OdsyaczZnak"/>
        </w:rPr>
        <w:t>punkcie</w:t>
      </w:r>
      <w:r w:rsidR="00D37E08" w:rsidRPr="00D37E08">
        <w:rPr>
          <w:rStyle w:val="OdsyaczZnak"/>
        </w:rPr>
        <w:t xml:space="preserve"> </w:t>
      </w:r>
      <w:r w:rsidR="009822CA">
        <w:fldChar w:fldCharType="begin"/>
      </w:r>
      <w:r w:rsidR="009822CA">
        <w:instrText xml:space="preserve"> REF _Ref437160935 \r \h  \* MERGEFORMAT </w:instrText>
      </w:r>
      <w:r w:rsidR="009822CA">
        <w:fldChar w:fldCharType="separate"/>
      </w:r>
      <w:r w:rsidR="002A16C7" w:rsidRPr="00E47743">
        <w:rPr>
          <w:rStyle w:val="OdsyaczZnak"/>
        </w:rPr>
        <w:t>6.1.3</w:t>
      </w:r>
      <w:r w:rsidR="009822CA">
        <w:fldChar w:fldCharType="end"/>
      </w:r>
      <w:r>
        <w:t>, czy też powinno pozostać ukryte.</w:t>
      </w:r>
    </w:p>
    <w:p w14:paraId="1ECA2882" w14:textId="77777777" w:rsidR="00B42833" w:rsidRDefault="00B42833" w:rsidP="009F5055">
      <w:pPr>
        <w:pStyle w:val="Zwykyakapit"/>
      </w:pPr>
      <w:r>
        <w:t>Piąty, ostatni kafelek prezentuje listę najnowszych wydarzeń, jakie użytkownicy przypisują do wybranych miejsc. Każda pozycja na liście pokazuje tytuł, opis, datę rozpoczęcia i zakończenia oraz atrakcję, do której wydarzenie zostało przypisane. Administrator może wyświetlić lub edytować wydarzenie.</w:t>
      </w:r>
    </w:p>
    <w:p w14:paraId="4C80B534" w14:textId="77777777" w:rsidR="00B42833" w:rsidRDefault="00B42833" w:rsidP="002A41BA">
      <w:pPr>
        <w:pStyle w:val="Nagwek3"/>
      </w:pPr>
      <w:bookmarkStart w:id="297" w:name="_Toc437097117"/>
      <w:bookmarkStart w:id="298" w:name="_Toc437130563"/>
      <w:bookmarkStart w:id="299" w:name="_Toc437190868"/>
      <w:r>
        <w:t>Profil użytkownika</w:t>
      </w:r>
      <w:bookmarkEnd w:id="297"/>
      <w:bookmarkEnd w:id="298"/>
      <w:bookmarkEnd w:id="299"/>
    </w:p>
    <w:p w14:paraId="00B46BA7" w14:textId="0CE7C071" w:rsidR="00B42833" w:rsidRDefault="00B42833" w:rsidP="009F5055">
      <w:pPr>
        <w:pStyle w:val="Zwykyakapit"/>
      </w:pPr>
      <w:r>
        <w:t xml:space="preserve">Profil użytkownika jest podstawową metodą interakcji użytkownika systemu z </w:t>
      </w:r>
      <w:r w:rsidR="009423ED">
        <w:t xml:space="preserve">innymi. </w:t>
      </w:r>
      <w:r>
        <w:t xml:space="preserve">Aby się do niego dostać, po zalogowaniu na swoje konto, należy użyć przycisku, który jest przyklejony do lewej krawędzi ekranu. Otworzy on małe menu, które posiada, oprócz bezpośredniego odwołania do strony profilowej, szereg dodatkowych funkcjonalności. </w:t>
      </w:r>
      <w:r>
        <w:lastRenderedPageBreak/>
        <w:t xml:space="preserve">Nasłuchuje ono aktywności innych użytkowników systemu i spośród nich wybiera te, które mogłyby zainteresować obecnie zalogowanego klienta - aktywności jego znajomych oraz zaproszenia do znajomych. Informacja ta jest przekazywana dynamicznie w postaci </w:t>
      </w:r>
      <w:bookmarkStart w:id="300" w:name="__bookmark_1"/>
      <w:bookmarkEnd w:id="300"/>
      <w:r w:rsidR="002401F8">
        <w:rPr>
          <w:noProof/>
        </w:rPr>
        <w:drawing>
          <wp:anchor distT="0" distB="0" distL="114300" distR="114300" simplePos="0" relativeHeight="251665408" behindDoc="0" locked="0" layoutInCell="1" allowOverlap="1" wp14:anchorId="5DB36426" wp14:editId="4615E5DD">
            <wp:simplePos x="0" y="0"/>
            <wp:positionH relativeFrom="column">
              <wp:posOffset>17780</wp:posOffset>
            </wp:positionH>
            <wp:positionV relativeFrom="paragraph">
              <wp:posOffset>876300</wp:posOffset>
            </wp:positionV>
            <wp:extent cx="5395595" cy="6229350"/>
            <wp:effectExtent l="19050" t="0" r="0" b="0"/>
            <wp:wrapSquare wrapText="bothSides"/>
            <wp:docPr id="4" name="Obraz 3" descr="profil_uzytkow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_uzytkownika.jpg"/>
                    <pic:cNvPicPr/>
                  </pic:nvPicPr>
                  <pic:blipFill>
                    <a:blip r:embed="rId47"/>
                    <a:stretch>
                      <a:fillRect/>
                    </a:stretch>
                  </pic:blipFill>
                  <pic:spPr>
                    <a:xfrm>
                      <a:off x="0" y="0"/>
                      <a:ext cx="5395595" cy="6229350"/>
                    </a:xfrm>
                    <a:prstGeom prst="rect">
                      <a:avLst/>
                    </a:prstGeom>
                  </pic:spPr>
                </pic:pic>
              </a:graphicData>
            </a:graphic>
          </wp:anchor>
        </w:drawing>
      </w:r>
      <w:r w:rsidR="0006047B">
        <w:rPr>
          <w:noProof/>
        </w:rPr>
        <mc:AlternateContent>
          <mc:Choice Requires="wps">
            <w:drawing>
              <wp:anchor distT="0" distB="0" distL="114300" distR="114300" simplePos="0" relativeHeight="251667456" behindDoc="0" locked="0" layoutInCell="1" allowOverlap="1" wp14:anchorId="43203BA4" wp14:editId="27373B39">
                <wp:simplePos x="0" y="0"/>
                <wp:positionH relativeFrom="column">
                  <wp:posOffset>15875</wp:posOffset>
                </wp:positionH>
                <wp:positionV relativeFrom="paragraph">
                  <wp:posOffset>7167245</wp:posOffset>
                </wp:positionV>
                <wp:extent cx="5400675" cy="226695"/>
                <wp:effectExtent l="0" t="0" r="0" b="0"/>
                <wp:wrapSquare wrapText="bothSides"/>
                <wp:docPr id="10"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2266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11A0BE" w14:textId="77777777" w:rsidR="009822CA" w:rsidRPr="00DD1902" w:rsidRDefault="009822CA" w:rsidP="003C7DA7">
                            <w:pPr>
                              <w:pStyle w:val="Odsyacz"/>
                              <w:jc w:val="center"/>
                            </w:pPr>
                            <w:bookmarkStart w:id="301" w:name="_Ref437182823"/>
                            <w:bookmarkStart w:id="302" w:name="_Toc437271163"/>
                            <w:r>
                              <w:t xml:space="preserve">Rys. </w:t>
                            </w:r>
                            <w:fldSimple w:instr=" STYLEREF 1 \s ">
                              <w:r>
                                <w:rPr>
                                  <w:noProof/>
                                </w:rPr>
                                <w:t>6</w:t>
                              </w:r>
                            </w:fldSimple>
                            <w:r>
                              <w:t>.</w:t>
                            </w:r>
                            <w:fldSimple w:instr=" SEQ Rys. \* ARABIC \s 1 ">
                              <w:r>
                                <w:rPr>
                                  <w:noProof/>
                                </w:rPr>
                                <w:t>9</w:t>
                              </w:r>
                            </w:fldSimple>
                            <w:bookmarkEnd w:id="301"/>
                            <w:r>
                              <w:t>. Fragment widoku profilu użytkownika</w:t>
                            </w:r>
                            <w:bookmarkEnd w:id="30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3203BA4" id="_x0000_t202" coordsize="21600,21600" o:spt="202" path="m,l,21600r21600,l21600,xe">
                <v:stroke joinstyle="miter"/>
                <v:path gradientshapeok="t" o:connecttype="rect"/>
              </v:shapetype>
              <v:shape id="Text Box 18" o:spid="_x0000_s1026" type="#_x0000_t202" style="position:absolute;left:0;text-align:left;margin-left:1.25pt;margin-top:564.35pt;width:425.25pt;height:17.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" stroked="f">
                <v:textbox style="mso-fit-shape-to-text:t" inset="0,0,0,0">
                  <w:txbxContent>
                    <w:p w14:paraId="3111A0BE" w14:textId="77777777" w:rsidR="009822CA" w:rsidRPr="00DD1902" w:rsidRDefault="009822CA" w:rsidP="003C7DA7">
                      <w:pPr>
                        <w:pStyle w:val="Odsyacz"/>
                        <w:jc w:val="center"/>
                      </w:pPr>
                      <w:bookmarkStart w:id="303" w:name="_Ref437182823"/>
                      <w:bookmarkStart w:id="304" w:name="_Toc437271163"/>
                      <w:r>
                        <w:t xml:space="preserve">Rys. </w:t>
                      </w:r>
                      <w:fldSimple w:instr=" STYLEREF 1 \s ">
                        <w:r>
                          <w:rPr>
                            <w:noProof/>
                          </w:rPr>
                          <w:t>6</w:t>
                        </w:r>
                      </w:fldSimple>
                      <w:r>
                        <w:t>.</w:t>
                      </w:r>
                      <w:fldSimple w:instr=" SEQ Rys. \* ARABIC \s 1 ">
                        <w:r>
                          <w:rPr>
                            <w:noProof/>
                          </w:rPr>
                          <w:t>9</w:t>
                        </w:r>
                      </w:fldSimple>
                      <w:bookmarkEnd w:id="303"/>
                      <w:r>
                        <w:t>. Fragment widoku profilu użytkownika</w:t>
                      </w:r>
                      <w:bookmarkEnd w:id="304"/>
                    </w:p>
                  </w:txbxContent>
                </v:textbox>
                <w10:wrap type="square"/>
              </v:shape>
            </w:pict>
          </mc:Fallback>
        </mc:AlternateContent>
      </w:r>
      <w:r>
        <w:t>zwiększającego się licznika na ikonce torsu.</w:t>
      </w:r>
    </w:p>
    <w:p w14:paraId="24929E64" w14:textId="77777777" w:rsidR="003C7DA7" w:rsidRDefault="003C7DA7" w:rsidP="003C7DA7">
      <w:pPr>
        <w:pStyle w:val="Zwykyakapit"/>
        <w:jc w:val="center"/>
      </w:pPr>
    </w:p>
    <w:p w14:paraId="27D32910" w14:textId="77777777" w:rsidR="00B42833" w:rsidRDefault="009822CA" w:rsidP="009F5055">
      <w:pPr>
        <w:pStyle w:val="Zwykyakapit"/>
      </w:pPr>
      <w:r>
        <w:fldChar w:fldCharType="begin"/>
      </w:r>
      <w:r>
        <w:instrText xml:space="preserve"> REF _Ref437182823 \h  \* MERGEFORMAT </w:instrText>
      </w:r>
      <w:r>
        <w:fldChar w:fldCharType="separate"/>
      </w:r>
      <w:r w:rsidR="002A16C7" w:rsidRPr="00E47743">
        <w:rPr>
          <w:rStyle w:val="OdsyaczZnak"/>
        </w:rPr>
        <w:t>Rys. 6.9</w:t>
      </w:r>
      <w:r>
        <w:fldChar w:fldCharType="end"/>
      </w:r>
      <w:r w:rsidR="00B42833" w:rsidRPr="00CD717B">
        <w:rPr>
          <w:rStyle w:val="OdsyaczZnak"/>
        </w:rPr>
        <w:t>.</w:t>
      </w:r>
      <w:r w:rsidR="00B42833">
        <w:t xml:space="preserve"> przedstawia główny widok profilu obecnie zalogowanego użytkownika. Jest on</w:t>
      </w:r>
      <w:r w:rsidR="00A97765">
        <w:t> </w:t>
      </w:r>
      <w:r w:rsidR="00B42833">
        <w:t xml:space="preserve">podzielony na zakładki. </w:t>
      </w:r>
    </w:p>
    <w:p w14:paraId="6ADB1BC5" w14:textId="77777777" w:rsidR="00B42833" w:rsidRDefault="00B42833" w:rsidP="009F5055">
      <w:pPr>
        <w:pStyle w:val="Zwykyakapit"/>
      </w:pPr>
      <w:r>
        <w:t xml:space="preserve">Pierwszą, podstawową zakładką jest </w:t>
      </w:r>
      <w:r w:rsidRPr="006F1B5E">
        <w:rPr>
          <w:rStyle w:val="OdsyaczZnak"/>
        </w:rPr>
        <w:t>Profil</w:t>
      </w:r>
      <w:r>
        <w:t>. Na niej, oprócz odwołań do edycji informacji o profilu oraz naszego zdjęcia profilowego, znajdują się szczegóły na temat aktywności naszych znajomych. Każda aktywność jest reprezentowana w postaci kafelk</w:t>
      </w:r>
      <w:r w:rsidR="009423ED">
        <w:t>a</w:t>
      </w:r>
      <w:r>
        <w:t>, któr</w:t>
      </w:r>
      <w:r w:rsidR="009423ED">
        <w:t>y</w:t>
      </w:r>
      <w:r>
        <w:t xml:space="preserve"> posiada nazwę </w:t>
      </w:r>
      <w:r>
        <w:lastRenderedPageBreak/>
        <w:t>użytkownika wraz ze zdjęciem profilowym (jeżeli nie zostało wybrane - zdjęciem zastępczym) oraz datą podjęcia się tej aktywności. Jeżeli data aktywności nie przekroczyła siedmiu dni od</w:t>
      </w:r>
      <w:r w:rsidR="00A97765">
        <w:t> </w:t>
      </w:r>
      <w:r>
        <w:t>daty jej wyświetlenia to jest formatowana do odpowiedniego napisu. Oprócz tego w</w:t>
      </w:r>
      <w:r w:rsidR="00A97765">
        <w:t> </w:t>
      </w:r>
      <w:r>
        <w:t>zależności od typu aktywności, pozostałe informacje na kafelce mogą się między sobą różnić. Dla recenzji będzie to tytuł recenzji, ocena oraz miejsce, dla którego napisano daną recenzję wraz z</w:t>
      </w:r>
      <w:r w:rsidR="00A97765">
        <w:t> </w:t>
      </w:r>
      <w:r>
        <w:t>losowym zdjęciem danego miejsca (jeżeli jest dostępne). Z innej strony, dla zawarcia znajomości będzie to informacja o zawarciu znajomości, nazwa użytkownika, z którym znajomy zawarł znajomość i jego zdjęcie profilowe. Aktywności są ładowane dynamicznie w paczkach po</w:t>
      </w:r>
      <w:r w:rsidR="00A97765">
        <w:t> </w:t>
      </w:r>
      <w:r>
        <w:t>pięć</w:t>
      </w:r>
      <w:r w:rsidR="009F5055">
        <w:t>.</w:t>
      </w:r>
    </w:p>
    <w:p w14:paraId="72C54BAA" w14:textId="77777777" w:rsidR="00B42833" w:rsidRDefault="00B42833" w:rsidP="009F5055">
      <w:pPr>
        <w:pStyle w:val="Zwykyakapit"/>
      </w:pPr>
      <w:r>
        <w:t xml:space="preserve">Drugą zakładką są </w:t>
      </w:r>
      <w:r w:rsidRPr="006F1B5E">
        <w:rPr>
          <w:rStyle w:val="OdsyaczZnak"/>
        </w:rPr>
        <w:t>Zdjęcia</w:t>
      </w:r>
      <w:r>
        <w:t>. Na tym widoku użytkownik zobaczy listę wszystkich dodanych przez niego zdjęć w postaci miniaturek. Po wybraniu jednej z nich, pojawi się ona dodatkowo powyżej listy wszystkich zdjęć, dynamicznie skalując swoją wielkość do</w:t>
      </w:r>
      <w:r w:rsidR="00A97765">
        <w:t> </w:t>
      </w:r>
      <w:r>
        <w:t>oryginalnego rozmiaru. Poniżej wybranego zdjęcia znajduje się jego tytuł, data dodania i opis (o ile istnieje). Dodatkowo jest też ikona zębatki, po kliknięciu na którą, rozwinie się menu kontekstowe z dodatkowymi opcjami: usunięcia i edycji. Żeby dodać nowe zdjęcie musimy wybrać przycisk plusa, który znajduje się jako pierwszy na liście wszystkich zdjęć. Otworzy nam się okno dialogowe z plikami do wyboru. Wybrane zdjęcie nie może przekraczać 5 MB, w</w:t>
      </w:r>
      <w:r w:rsidR="00A97765">
        <w:t> </w:t>
      </w:r>
      <w:r>
        <w:t>przeciwnym wypadku wystąpi błąd. Po wybraniu zdjęcia, na czas wrzucenia pliku, przycisk plusa zostanie zastąpiony paskiem postępu, który dynamicznie pokazuje stan załadowania pliku na serwerze. Po skończeniu, zdjęcie będzie dostępne do wyboru z listy miniaturek wszystkich zdjęć.</w:t>
      </w:r>
    </w:p>
    <w:p w14:paraId="15F49AFE" w14:textId="77777777" w:rsidR="00B42833" w:rsidRDefault="00B42833" w:rsidP="009F5055">
      <w:pPr>
        <w:pStyle w:val="Zwykyakapit"/>
      </w:pPr>
      <w:r>
        <w:t xml:space="preserve">Trzecią zakładką są </w:t>
      </w:r>
      <w:r w:rsidRPr="006F1B5E">
        <w:rPr>
          <w:rStyle w:val="OdsyaczZnak"/>
        </w:rPr>
        <w:t>Znajomi</w:t>
      </w:r>
      <w:r>
        <w:t>. Ta zakładka jest sama w sobie podzielona na trzy podstrony. Na każdej podstronie reprezentowana jest jakaś lista użytkowników. Użytkownik jest przedstawiony w postaci kafelki. Kafelka posiada jego zdjęcie profilowe (jeżeli jest dostępne), nazwę użytkownika oraz pewną liczbę przycisków funkcyjnych, zależną od rodzaju listy. Pierwszą podstroną są znajomi i jest to lista aktualnych znajomych danego użytkownika. Na tej liście kafelki mają tylko przycisk usunięcia, który usuwa użytkownika z listy znajomych. Druga podstrona zawiera dwie listy. Pierwszą z nich jest lista osób, które zaprosiły zalogowanego użytkownika. Kafelki z użytkownikami posiadają dwa przyciski - zaakceptowania zaproszenia i</w:t>
      </w:r>
      <w:r w:rsidR="00A97765">
        <w:t> </w:t>
      </w:r>
      <w:r>
        <w:t>odrzucenia zaproszenia. Druga lista posiada osoby, do których użytkownik wysłał zaproszenia, ale te osoby ani nie zaakceptowały, ani nie odrzuciły zaproszenia. Na kafelce mamy możliwość anulowania zaproszenia.</w:t>
      </w:r>
      <w:r w:rsidR="00D53FFC">
        <w:t xml:space="preserve"> Ostatnia ‘podzakładka’ umożliwia wyszukanie użytkownika z listy dostępnych użytkowników i zaproszenia go do znajomych.</w:t>
      </w:r>
    </w:p>
    <w:p w14:paraId="63EABAD8" w14:textId="77777777" w:rsidR="00D53FFC" w:rsidRDefault="00D53FFC" w:rsidP="009F5055">
      <w:pPr>
        <w:pStyle w:val="Zwykyakapit"/>
      </w:pPr>
      <w:r>
        <w:t>Ostatnią zakładką są „Wydarzenia”. Znajduje się na niej tabelka uzupełniona wszystkimi wydarzeniami, do których dołączył użytkownik.</w:t>
      </w:r>
    </w:p>
    <w:p w14:paraId="3F0ECFA1" w14:textId="77777777" w:rsidR="00B42833" w:rsidRDefault="00B42833" w:rsidP="002A41BA">
      <w:pPr>
        <w:pStyle w:val="Nagwek3"/>
      </w:pPr>
      <w:bookmarkStart w:id="305" w:name="_Toc437097118"/>
      <w:bookmarkStart w:id="306" w:name="_Toc437130564"/>
      <w:bookmarkStart w:id="307" w:name="_Toc437190869"/>
      <w:r>
        <w:lastRenderedPageBreak/>
        <w:t>Wydarzenia</w:t>
      </w:r>
      <w:bookmarkEnd w:id="305"/>
      <w:bookmarkEnd w:id="306"/>
      <w:bookmarkEnd w:id="307"/>
    </w:p>
    <w:p w14:paraId="36402131" w14:textId="77777777" w:rsidR="00A41402" w:rsidRDefault="00A41402" w:rsidP="00A41402">
      <w:pPr>
        <w:keepNext/>
      </w:pPr>
      <w:r>
        <w:rPr>
          <w:noProof/>
        </w:rPr>
        <w:drawing>
          <wp:inline distT="0" distB="0" distL="0" distR="0" wp14:anchorId="590D4B59" wp14:editId="6E1082A6">
            <wp:extent cx="5398770" cy="3523615"/>
            <wp:effectExtent l="19050" t="0" r="0" b="0"/>
            <wp:docPr id="7" name="Obraz 6" descr="wydarzen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darzenia.jpg"/>
                    <pic:cNvPicPr/>
                  </pic:nvPicPr>
                  <pic:blipFill>
                    <a:blip r:embed="rId48" cstate="print"/>
                    <a:stretch>
                      <a:fillRect/>
                    </a:stretch>
                  </pic:blipFill>
                  <pic:spPr>
                    <a:xfrm>
                      <a:off x="0" y="0"/>
                      <a:ext cx="5398770" cy="3523615"/>
                    </a:xfrm>
                    <a:prstGeom prst="rect">
                      <a:avLst/>
                    </a:prstGeom>
                  </pic:spPr>
                </pic:pic>
              </a:graphicData>
            </a:graphic>
          </wp:inline>
        </w:drawing>
      </w:r>
    </w:p>
    <w:p w14:paraId="55461623" w14:textId="77777777" w:rsidR="00A41402" w:rsidRPr="00A41402" w:rsidRDefault="00A41402" w:rsidP="00A41402">
      <w:pPr>
        <w:pStyle w:val="Podpisobrazka"/>
      </w:pPr>
      <w:bookmarkStart w:id="308" w:name="_Ref437188522"/>
      <w:bookmarkStart w:id="309" w:name="_Toc437271164"/>
      <w:r>
        <w:t xml:space="preserve">Rys. </w:t>
      </w:r>
      <w:r w:rsidR="00C65655">
        <w:fldChar w:fldCharType="begin"/>
      </w:r>
      <w:r w:rsidR="00B569F6">
        <w:instrText xml:space="preserve"> STYLEREF 1 \s </w:instrText>
      </w:r>
      <w:r w:rsidR="00C65655">
        <w:fldChar w:fldCharType="separate"/>
      </w:r>
      <w:r w:rsidR="002A16C7">
        <w:rPr>
          <w:noProof/>
        </w:rPr>
        <w:t>6</w:t>
      </w:r>
      <w:r w:rsidR="00C65655">
        <w:rPr>
          <w:noProof/>
        </w:rPr>
        <w:fldChar w:fldCharType="end"/>
      </w:r>
      <w:r>
        <w:t>.</w:t>
      </w:r>
      <w:r w:rsidR="00C65655">
        <w:fldChar w:fldCharType="begin"/>
      </w:r>
      <w:r w:rsidR="00B569F6">
        <w:instrText xml:space="preserve"> SEQ Rys. \* ARABIC \s 1 </w:instrText>
      </w:r>
      <w:r w:rsidR="00C65655">
        <w:fldChar w:fldCharType="separate"/>
      </w:r>
      <w:r w:rsidR="002A16C7">
        <w:rPr>
          <w:noProof/>
        </w:rPr>
        <w:t>10</w:t>
      </w:r>
      <w:r w:rsidR="00C65655">
        <w:rPr>
          <w:noProof/>
        </w:rPr>
        <w:fldChar w:fldCharType="end"/>
      </w:r>
      <w:bookmarkEnd w:id="308"/>
      <w:r>
        <w:t>. Fragment widoku wydarzeń</w:t>
      </w:r>
      <w:bookmarkEnd w:id="309"/>
    </w:p>
    <w:p w14:paraId="7CCC2589" w14:textId="77777777" w:rsidR="00B42833" w:rsidRDefault="00B42833" w:rsidP="009F5055">
      <w:pPr>
        <w:pStyle w:val="Zwykyakapit"/>
      </w:pPr>
      <w:r>
        <w:t xml:space="preserve">Ekran wyszukiwania wydarzeń, pokazany na </w:t>
      </w:r>
      <w:r w:rsidR="009822CA">
        <w:fldChar w:fldCharType="begin"/>
      </w:r>
      <w:r w:rsidR="009822CA">
        <w:instrText xml:space="preserve"> REF _Ref437188522 \h  \* MERGEFORMAT </w:instrText>
      </w:r>
      <w:r w:rsidR="009822CA">
        <w:fldChar w:fldCharType="separate"/>
      </w:r>
      <w:r w:rsidR="002A16C7" w:rsidRPr="00E47743">
        <w:rPr>
          <w:i/>
        </w:rPr>
        <w:t xml:space="preserve">Rys. </w:t>
      </w:r>
      <w:r w:rsidR="002A16C7" w:rsidRPr="00E47743">
        <w:rPr>
          <w:i/>
          <w:noProof/>
        </w:rPr>
        <w:t>6</w:t>
      </w:r>
      <w:r w:rsidR="002A16C7" w:rsidRPr="00E47743">
        <w:rPr>
          <w:i/>
        </w:rPr>
        <w:t>.</w:t>
      </w:r>
      <w:r w:rsidR="002A16C7" w:rsidRPr="00E47743">
        <w:rPr>
          <w:i/>
          <w:noProof/>
        </w:rPr>
        <w:t>10</w:t>
      </w:r>
      <w:r w:rsidR="009822CA">
        <w:fldChar w:fldCharType="end"/>
      </w:r>
      <w:r>
        <w:t xml:space="preserve">, prezentowany </w:t>
      </w:r>
      <w:r w:rsidR="00C87C4A">
        <w:t>jest </w:t>
      </w:r>
      <w:r>
        <w:t xml:space="preserve">użytkownikowi po kliknięciu na pozycję </w:t>
      </w:r>
      <w:r w:rsidRPr="00BC2AE3">
        <w:rPr>
          <w:rStyle w:val="OdsyaczZnak"/>
        </w:rPr>
        <w:t>Wydarzenia w menu głównym aplikacji</w:t>
      </w:r>
      <w:r>
        <w:t>.</w:t>
      </w:r>
    </w:p>
    <w:p w14:paraId="3EC8FD65" w14:textId="77777777" w:rsidR="00B42833" w:rsidRDefault="00B42833" w:rsidP="009F5055">
      <w:pPr>
        <w:pStyle w:val="Zwykyakapit"/>
      </w:pPr>
      <w:r>
        <w:t xml:space="preserve">Lista wydarzeń prezentowana jest w trybie kafelkowym, za zdjęcie przyjmując główne zdjęcie miejsca, do którego jest przypisane. W lewej części ekranu znajduje się filtr umożliwiający wyszukiwanie po nazwie wydarzenia, bądź czasie, w jakim ono trwa. Na stronie widoczny jest również przycisk </w:t>
      </w:r>
      <w:r w:rsidRPr="00BC2AE3">
        <w:rPr>
          <w:rStyle w:val="OdsyaczZnak"/>
        </w:rPr>
        <w:t>Utwórz</w:t>
      </w:r>
      <w:r>
        <w:t>, który przenosi do strony tworzenia nowego wydarzenia.</w:t>
      </w:r>
    </w:p>
    <w:p w14:paraId="3FADD2A6" w14:textId="77777777" w:rsidR="00B42833" w:rsidRDefault="00B42833" w:rsidP="009F5055">
      <w:pPr>
        <w:pStyle w:val="Zwykyakapit"/>
      </w:pPr>
      <w:r>
        <w:t xml:space="preserve">Kreator wydarzenia zawiera pięć pól i wszystkie one są wymagane. Lista rozwijalna Miejsce wydarzenia umożliwia nam wybranie miejsca z listy rozwijalnej oraz upraszcza wyszukiwanie atrakcji poprzez możliwość wpisywania nazwy ręcznie zawężając jednocześnie pulę wyboru. Po kliknięciu na pole </w:t>
      </w:r>
      <w:r w:rsidRPr="0089112A">
        <w:rPr>
          <w:rStyle w:val="OdsyaczZnak"/>
        </w:rPr>
        <w:t>Data rozpoczęcia</w:t>
      </w:r>
      <w:r>
        <w:t xml:space="preserve">, bądź </w:t>
      </w:r>
      <w:r w:rsidRPr="0089112A">
        <w:rPr>
          <w:rStyle w:val="OdsyaczZnak"/>
        </w:rPr>
        <w:t>Data zakończenia</w:t>
      </w:r>
      <w:r>
        <w:rPr>
          <w:rStyle w:val="OdsyaczZnak"/>
        </w:rPr>
        <w:t>,</w:t>
      </w:r>
      <w:r>
        <w:t xml:space="preserve"> wyświetla się</w:t>
      </w:r>
      <w:r w:rsidR="00A97765">
        <w:t> </w:t>
      </w:r>
      <w:r>
        <w:t xml:space="preserve">kalendarz, z którego należy wybrać czas wydarzenia. </w:t>
      </w:r>
      <w:r w:rsidRPr="0089112A">
        <w:rPr>
          <w:rStyle w:val="OdsyaczZnak"/>
        </w:rPr>
        <w:t>Data rozpoczęcia</w:t>
      </w:r>
      <w:r>
        <w:t xml:space="preserve"> musi być późniejsza od aktualnej daty, natomiast </w:t>
      </w:r>
      <w:r w:rsidRPr="0089112A">
        <w:rPr>
          <w:rStyle w:val="OdsyaczZnak"/>
        </w:rPr>
        <w:t>Data zakończenia</w:t>
      </w:r>
      <w:r>
        <w:t xml:space="preserve"> nie może być wcześniejsza niż wartość poprzedniego pola. Po kliknięciu przycisku </w:t>
      </w:r>
      <w:r w:rsidRPr="0089112A">
        <w:rPr>
          <w:rStyle w:val="OdsyaczZnak"/>
        </w:rPr>
        <w:t>Utwórz</w:t>
      </w:r>
      <w:r>
        <w:t xml:space="preserve"> serwis przekierowuje na stronę wydarzenia.</w:t>
      </w:r>
    </w:p>
    <w:p w14:paraId="0A7704AC" w14:textId="77777777" w:rsidR="00B42833" w:rsidRDefault="00B42833" w:rsidP="009F5055">
      <w:pPr>
        <w:pStyle w:val="Zwykyakapit"/>
      </w:pPr>
      <w:r>
        <w:t xml:space="preserve">Szczegóły wydarzeń posiadają dwie zakładki. Pierwszą z nich są informacje, w których zawarty jest opis atrakcji. W drugiej zakładce widoczna jest lista użytkowników, którzy zgłosili chęć wzięcia udziału w wydarzeniu. Klikając na nazwę jednego z użytkowników biorących udział w wydarzeniu, możemy przenieść się do jego profilu. Zalogowani użytkownicy mają na tej zakładce możliwość zapisywania się oraz wypisywania z wydarzenia. </w:t>
      </w:r>
    </w:p>
    <w:p w14:paraId="12FAF036" w14:textId="77777777" w:rsidR="00B42833" w:rsidRDefault="00B42833" w:rsidP="009F5055">
      <w:pPr>
        <w:pStyle w:val="Zwykyakapit"/>
      </w:pPr>
      <w:r>
        <w:t xml:space="preserve">Poniżej sekcji z zakładkami znajduje się sekcja komentarzy. Zalogowany użytkownik ma możliwość dodania komentarza, który wyświetli się z jego awatarem i nazwą. Tak samo, </w:t>
      </w:r>
      <w:r w:rsidR="00C87C4A">
        <w:t>jak </w:t>
      </w:r>
      <w:r>
        <w:t>w liście zapisanych użytkowników, tak i w komentarzach można przenieść się do strony z</w:t>
      </w:r>
      <w:r w:rsidR="00A97765">
        <w:t> </w:t>
      </w:r>
      <w:r>
        <w:t>profilem użytkownika komentującego.</w:t>
      </w:r>
    </w:p>
    <w:p w14:paraId="3FDE0429" w14:textId="77777777" w:rsidR="00B42833" w:rsidRDefault="00B42833" w:rsidP="002A41BA">
      <w:pPr>
        <w:pStyle w:val="Nagwek2"/>
      </w:pPr>
      <w:bookmarkStart w:id="310" w:name="_Toc437097119"/>
      <w:bookmarkStart w:id="311" w:name="_Toc437130565"/>
      <w:bookmarkStart w:id="312" w:name="_Toc437190870"/>
      <w:r>
        <w:lastRenderedPageBreak/>
        <w:t>Wersja mobilna aplikacji</w:t>
      </w:r>
      <w:bookmarkEnd w:id="310"/>
      <w:bookmarkEnd w:id="311"/>
      <w:bookmarkEnd w:id="312"/>
    </w:p>
    <w:p w14:paraId="435269BE" w14:textId="77777777" w:rsidR="00B42833" w:rsidRPr="00943F87" w:rsidRDefault="00B42833" w:rsidP="009F5055">
      <w:pPr>
        <w:pStyle w:val="Zwykyakapit"/>
      </w:pPr>
      <w:r w:rsidRPr="00943F87">
        <w:t xml:space="preserve">Oprócz wersji webowej produkt posiada także dedykowaną aplikację </w:t>
      </w:r>
      <w:r>
        <w:t>dla użytkowników urządzeń mobilnych z systemem Android</w:t>
      </w:r>
      <w:r w:rsidRPr="00943F87">
        <w:t>. Aplikacja została utworzona</w:t>
      </w:r>
      <w:r>
        <w:t xml:space="preserve"> w taki sposób,</w:t>
      </w:r>
      <w:r w:rsidRPr="00943F87">
        <w:t xml:space="preserve"> aby</w:t>
      </w:r>
      <w:r w:rsidR="00A97765">
        <w:t> </w:t>
      </w:r>
      <w:r>
        <w:t>utrzymać stylistykę interfejsu części webowej</w:t>
      </w:r>
      <w:r w:rsidRPr="00943F87">
        <w:t xml:space="preserve">. Wszystkie dane </w:t>
      </w:r>
      <w:r>
        <w:t xml:space="preserve">w aplikacji mobilnej </w:t>
      </w:r>
      <w:r w:rsidRPr="00943F87">
        <w:t>po</w:t>
      </w:r>
      <w:r>
        <w:t>bierane są na bieżąco z serwera, dzięki czemu prezentuje ona jednolitą zawartość z aplikacją dostępną poprzez przeglądarkę internetową.</w:t>
      </w:r>
    </w:p>
    <w:p w14:paraId="4BAF777D" w14:textId="77777777" w:rsidR="00B42833" w:rsidRDefault="00B42833" w:rsidP="002A41BA">
      <w:pPr>
        <w:pStyle w:val="Nagwek3"/>
      </w:pPr>
      <w:bookmarkStart w:id="313" w:name="_Toc437097120"/>
      <w:bookmarkStart w:id="314" w:name="_Toc437130566"/>
      <w:bookmarkStart w:id="315" w:name="_Toc437190871"/>
      <w:r>
        <w:t>Ekran startowy aplikacji</w:t>
      </w:r>
      <w:bookmarkEnd w:id="313"/>
      <w:bookmarkEnd w:id="314"/>
      <w:bookmarkEnd w:id="315"/>
    </w:p>
    <w:p w14:paraId="2587CB9B" w14:textId="77777777" w:rsidR="00B42833" w:rsidRDefault="00B42833" w:rsidP="00B42833">
      <w:pPr>
        <w:keepNext/>
        <w:jc w:val="center"/>
      </w:pPr>
      <w:r>
        <w:rPr>
          <w:noProof/>
        </w:rPr>
        <w:drawing>
          <wp:inline distT="0" distB="0" distL="0" distR="0" wp14:anchorId="0A711B09" wp14:editId="3026DE25">
            <wp:extent cx="2879999" cy="4800000"/>
            <wp:effectExtent l="19050" t="0" r="0" b="0"/>
            <wp:docPr id="211" name="Obraz 2" descr="imag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4.png"/>
                    <pic:cNvPicPr/>
                  </pic:nvPicPr>
                  <pic:blipFill>
                    <a:blip r:embed="rId49" cstate="print"/>
                    <a:stretch>
                      <a:fillRect/>
                    </a:stretch>
                  </pic:blipFill>
                  <pic:spPr>
                    <a:xfrm>
                      <a:off x="0" y="0"/>
                      <a:ext cx="2879999" cy="4800000"/>
                    </a:xfrm>
                    <a:prstGeom prst="rect">
                      <a:avLst/>
                    </a:prstGeom>
                  </pic:spPr>
                </pic:pic>
              </a:graphicData>
            </a:graphic>
          </wp:inline>
        </w:drawing>
      </w:r>
    </w:p>
    <w:p w14:paraId="659AC0F0" w14:textId="77777777" w:rsidR="00B42833" w:rsidRDefault="00B42833" w:rsidP="00B42833">
      <w:pPr>
        <w:pStyle w:val="Podpisobrazka"/>
      </w:pPr>
      <w:bookmarkStart w:id="316" w:name="_Ref437128540"/>
      <w:bookmarkStart w:id="317" w:name="_Toc437271165"/>
      <w:r>
        <w:t xml:space="preserve">Rys. </w:t>
      </w:r>
      <w:r w:rsidR="00C65655">
        <w:fldChar w:fldCharType="begin"/>
      </w:r>
      <w:r w:rsidR="00B569F6">
        <w:instrText xml:space="preserve"> STYLEREF 1 \s </w:instrText>
      </w:r>
      <w:r w:rsidR="00C65655">
        <w:fldChar w:fldCharType="separate"/>
      </w:r>
      <w:r w:rsidR="002A16C7">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11</w:t>
      </w:r>
      <w:r w:rsidR="00C65655">
        <w:rPr>
          <w:noProof/>
        </w:rPr>
        <w:fldChar w:fldCharType="end"/>
      </w:r>
      <w:bookmarkEnd w:id="316"/>
      <w:r>
        <w:t xml:space="preserve">. </w:t>
      </w:r>
      <w:r w:rsidRPr="00CA6B8A">
        <w:t>Ekran startowy aplikacji mobilnej</w:t>
      </w:r>
      <w:bookmarkEnd w:id="317"/>
    </w:p>
    <w:p w14:paraId="7CE8A9E6" w14:textId="77777777" w:rsidR="00B42833" w:rsidRDefault="00B42833" w:rsidP="009F5055">
      <w:pPr>
        <w:pStyle w:val="Zwykyakapit"/>
      </w:pPr>
      <w:r w:rsidRPr="00943F87">
        <w:t>Pierwszy ekran</w:t>
      </w:r>
      <w:r>
        <w:t xml:space="preserve"> </w:t>
      </w:r>
      <w:r w:rsidRPr="00943F87">
        <w:t>(</w:t>
      </w:r>
      <w:r>
        <w:t xml:space="preserve">pokazany na </w:t>
      </w:r>
      <w:r w:rsidR="009822CA">
        <w:fldChar w:fldCharType="begin"/>
      </w:r>
      <w:r w:rsidR="009822CA">
        <w:instrText xml:space="preserve"> REF _Ref437128540 \h  \* MERGEFORMAT </w:instrText>
      </w:r>
      <w:r w:rsidR="009822CA">
        <w:fldChar w:fldCharType="separate"/>
      </w:r>
      <w:r w:rsidR="002A16C7" w:rsidRPr="00E47743">
        <w:rPr>
          <w:rStyle w:val="OdsyaczZnak"/>
        </w:rPr>
        <w:t>Rys. 6.11</w:t>
      </w:r>
      <w:r w:rsidR="009822CA">
        <w:fldChar w:fldCharType="end"/>
      </w:r>
      <w:r w:rsidRPr="00943F87">
        <w:rPr>
          <w:rStyle w:val="OdsyaczZnak"/>
        </w:rPr>
        <w:t>.</w:t>
      </w:r>
      <w:r w:rsidRPr="00943F87">
        <w:t>)</w:t>
      </w:r>
      <w:r>
        <w:t>,</w:t>
      </w:r>
      <w:r w:rsidRPr="00943F87">
        <w:t xml:space="preserve"> </w:t>
      </w:r>
      <w:r>
        <w:t xml:space="preserve">widoczny dla użytkownika po uruchomieniu aplikacji, </w:t>
      </w:r>
      <w:r w:rsidRPr="00943F87">
        <w:t xml:space="preserve">pozwala na zalogowanie się do systemu, wyszukanie atrakcji </w:t>
      </w:r>
      <w:r>
        <w:t>z podziałem na</w:t>
      </w:r>
      <w:r w:rsidR="00A97765">
        <w:t> </w:t>
      </w:r>
      <w:r>
        <w:t>kategorie: odpowiednio restauracje, atrakcje, hotele i wszystkie na raz</w:t>
      </w:r>
      <w:r w:rsidRPr="00943F87">
        <w:t xml:space="preserve"> oraz wyświetlenie wyszukanych kategorii na mapie.</w:t>
      </w:r>
    </w:p>
    <w:p w14:paraId="04CAE048" w14:textId="77777777" w:rsidR="00B42833" w:rsidRDefault="00B42833" w:rsidP="009F5055">
      <w:pPr>
        <w:pStyle w:val="Zwykyakapit"/>
      </w:pPr>
      <w:r w:rsidRPr="005655EA">
        <w:t xml:space="preserve">Poniżej przycisku </w:t>
      </w:r>
      <w:r>
        <w:t xml:space="preserve">służącego do </w:t>
      </w:r>
      <w:r w:rsidRPr="005655EA">
        <w:t>logowania</w:t>
      </w:r>
      <w:r>
        <w:t xml:space="preserve"> lub </w:t>
      </w:r>
      <w:r w:rsidRPr="005655EA">
        <w:t>wylogow</w:t>
      </w:r>
      <w:r>
        <w:t xml:space="preserve">ania użytkownika, ukazane są przyciski, </w:t>
      </w:r>
      <w:r w:rsidRPr="005655EA">
        <w:t xml:space="preserve">dzięki którym możliwe jest pobieranie listy atrakcji dostępnych w okolicy. </w:t>
      </w:r>
      <w:r>
        <w:t xml:space="preserve">Wybór jakiegokolwiek z tych przycisków </w:t>
      </w:r>
      <w:r w:rsidR="00430D37">
        <w:t>powoduje pobranie aktualnej pozycji</w:t>
      </w:r>
      <w:r w:rsidRPr="005655EA">
        <w:t xml:space="preserve"> użytkownika na</w:t>
      </w:r>
      <w:r w:rsidR="00A97765">
        <w:t> </w:t>
      </w:r>
      <w:r w:rsidRPr="005655EA">
        <w:t>podstawie modułu GPS</w:t>
      </w:r>
      <w:r>
        <w:t xml:space="preserve"> – jeżeli nie jest ona dostępna, pozycja jest wybierana na podstawie sieci komórkowej</w:t>
      </w:r>
      <w:r w:rsidRPr="005655EA">
        <w:t xml:space="preserve">. </w:t>
      </w:r>
    </w:p>
    <w:p w14:paraId="760AEA38" w14:textId="77777777" w:rsidR="00B42833" w:rsidRPr="005655EA" w:rsidRDefault="00B42833" w:rsidP="009F5055">
      <w:pPr>
        <w:pStyle w:val="Zwykyakapit"/>
      </w:pPr>
      <w:r w:rsidRPr="005655EA">
        <w:lastRenderedPageBreak/>
        <w:t>Pierwszy przycisk umożliwia wyświetlenie tylko pobliskich restauracji. Drugi pozwala na</w:t>
      </w:r>
      <w:r w:rsidR="00A97765">
        <w:t> </w:t>
      </w:r>
      <w:r w:rsidRPr="005655EA">
        <w:t xml:space="preserve">wyszukanie atrakcji, trzeci </w:t>
      </w:r>
      <w:r>
        <w:t>wyświetl</w:t>
      </w:r>
      <w:r w:rsidR="00430D37">
        <w:t>a</w:t>
      </w:r>
      <w:r>
        <w:t xml:space="preserve"> listę hoteli w okolicy</w:t>
      </w:r>
      <w:r w:rsidRPr="005655EA">
        <w:t>. Ostatni przycisk nie wprowadza filtrowania i pokazuje na liście wszystkie pobliskie miejsca wprowadzone do systemu</w:t>
      </w:r>
      <w:r>
        <w:t>,</w:t>
      </w:r>
      <w:r w:rsidRPr="005655EA">
        <w:t xml:space="preserve"> </w:t>
      </w:r>
      <w:r w:rsidR="00C87C4A" w:rsidRPr="005655EA">
        <w:t>bez</w:t>
      </w:r>
      <w:r w:rsidR="00C87C4A">
        <w:t> </w:t>
      </w:r>
      <w:r w:rsidRPr="005655EA">
        <w:t>względu na ich kategorię.</w:t>
      </w:r>
    </w:p>
    <w:p w14:paraId="1BC84BCD" w14:textId="77777777" w:rsidR="00B42833" w:rsidRPr="00943F87" w:rsidRDefault="00430D37" w:rsidP="009F5055">
      <w:pPr>
        <w:pStyle w:val="Zwykyakapit"/>
      </w:pPr>
      <w:r>
        <w:t>Wybór</w:t>
      </w:r>
      <w:r w:rsidR="003C7DA7">
        <w:t xml:space="preserve"> jakiej</w:t>
      </w:r>
      <w:r w:rsidR="00B42833">
        <w:t>kolwiek atrakcj</w:t>
      </w:r>
      <w:r>
        <w:t>i</w:t>
      </w:r>
      <w:r w:rsidR="00B42833">
        <w:t xml:space="preserve"> </w:t>
      </w:r>
      <w:r>
        <w:t>z</w:t>
      </w:r>
      <w:r w:rsidR="00B42833">
        <w:t xml:space="preserve"> li</w:t>
      </w:r>
      <w:r>
        <w:t>sty</w:t>
      </w:r>
      <w:r w:rsidR="00B42833">
        <w:t xml:space="preserve"> prowadzi do wyświetlenia szczegółowych informacji o</w:t>
      </w:r>
      <w:r w:rsidR="00A97765">
        <w:t> </w:t>
      </w:r>
      <w:r w:rsidR="00B42833">
        <w:t xml:space="preserve">atrakcji, jak pokazano w </w:t>
      </w:r>
      <w:r w:rsidR="00B42833" w:rsidRPr="0013735B">
        <w:rPr>
          <w:rStyle w:val="OdsyaczZnak"/>
        </w:rPr>
        <w:t xml:space="preserve">punkcie </w:t>
      </w:r>
      <w:r w:rsidR="009822CA">
        <w:fldChar w:fldCharType="begin"/>
      </w:r>
      <w:r w:rsidR="009822CA">
        <w:instrText xml:space="preserve"> REF _Ref437128579 \r \h  \* MERGEFORMAT </w:instrText>
      </w:r>
      <w:r w:rsidR="009822CA">
        <w:fldChar w:fldCharType="separate"/>
      </w:r>
      <w:r w:rsidR="002A16C7" w:rsidRPr="00E47743">
        <w:rPr>
          <w:rStyle w:val="OdsyaczZnak"/>
        </w:rPr>
        <w:t>6.2.3</w:t>
      </w:r>
      <w:r w:rsidR="009822CA">
        <w:fldChar w:fldCharType="end"/>
      </w:r>
      <w:r w:rsidR="00B42833" w:rsidRPr="005655EA">
        <w:rPr>
          <w:rStyle w:val="OdsyaczZnak"/>
        </w:rPr>
        <w:t>.</w:t>
      </w:r>
    </w:p>
    <w:p w14:paraId="6E10A8D9" w14:textId="77777777" w:rsidR="00B42833" w:rsidRDefault="00B42833" w:rsidP="002A41BA">
      <w:pPr>
        <w:pStyle w:val="Nagwek3"/>
      </w:pPr>
      <w:bookmarkStart w:id="318" w:name="_Toc437097121"/>
      <w:bookmarkStart w:id="319" w:name="_Toc437130567"/>
      <w:bookmarkStart w:id="320" w:name="_Toc437190872"/>
      <w:r>
        <w:t>Logowanie</w:t>
      </w:r>
      <w:bookmarkEnd w:id="318"/>
      <w:bookmarkEnd w:id="319"/>
      <w:bookmarkEnd w:id="320"/>
    </w:p>
    <w:p w14:paraId="102A8193" w14:textId="77777777" w:rsidR="00B42833" w:rsidRDefault="00B42833" w:rsidP="00B42833">
      <w:pPr>
        <w:keepNext/>
        <w:jc w:val="center"/>
      </w:pPr>
      <w:r>
        <w:rPr>
          <w:noProof/>
        </w:rPr>
        <w:drawing>
          <wp:inline distT="0" distB="0" distL="0" distR="0" wp14:anchorId="5E24FBEB" wp14:editId="4BE15557">
            <wp:extent cx="2880000" cy="4800000"/>
            <wp:effectExtent l="19050" t="0" r="0" b="0"/>
            <wp:docPr id="212" name="Obraz 3" descr="imag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png"/>
                    <pic:cNvPicPr/>
                  </pic:nvPicPr>
                  <pic:blipFill>
                    <a:blip r:embed="rId50" cstate="print"/>
                    <a:stretch>
                      <a:fillRect/>
                    </a:stretch>
                  </pic:blipFill>
                  <pic:spPr>
                    <a:xfrm>
                      <a:off x="0" y="0"/>
                      <a:ext cx="2880000" cy="4800000"/>
                    </a:xfrm>
                    <a:prstGeom prst="rect">
                      <a:avLst/>
                    </a:prstGeom>
                  </pic:spPr>
                </pic:pic>
              </a:graphicData>
            </a:graphic>
          </wp:inline>
        </w:drawing>
      </w:r>
    </w:p>
    <w:p w14:paraId="49B997E1" w14:textId="77777777" w:rsidR="00B42833" w:rsidRDefault="00B42833" w:rsidP="00B42833">
      <w:pPr>
        <w:pStyle w:val="Podpisobrazka"/>
      </w:pPr>
      <w:bookmarkStart w:id="321" w:name="_Ref437128618"/>
      <w:bookmarkStart w:id="322" w:name="_Toc437271166"/>
      <w:r>
        <w:t xml:space="preserve">Rys. </w:t>
      </w:r>
      <w:r w:rsidR="00C65655">
        <w:fldChar w:fldCharType="begin"/>
      </w:r>
      <w:r w:rsidR="00B569F6">
        <w:instrText xml:space="preserve"> STYLEREF 1 \s </w:instrText>
      </w:r>
      <w:r w:rsidR="00C65655">
        <w:fldChar w:fldCharType="separate"/>
      </w:r>
      <w:r w:rsidR="002A16C7">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12</w:t>
      </w:r>
      <w:r w:rsidR="00C65655">
        <w:rPr>
          <w:noProof/>
        </w:rPr>
        <w:fldChar w:fldCharType="end"/>
      </w:r>
      <w:bookmarkEnd w:id="321"/>
      <w:r>
        <w:t xml:space="preserve">. </w:t>
      </w:r>
      <w:r w:rsidRPr="00322E7A">
        <w:t>Ekran logowania w aplikacji mobilnej</w:t>
      </w:r>
      <w:bookmarkEnd w:id="322"/>
    </w:p>
    <w:p w14:paraId="70046468" w14:textId="77777777" w:rsidR="00B42833" w:rsidRDefault="00B42833" w:rsidP="009F5055">
      <w:pPr>
        <w:pStyle w:val="Zwykyakapit"/>
      </w:pPr>
      <w:r>
        <w:t xml:space="preserve">Jak pokazuje </w:t>
      </w:r>
      <w:r w:rsidR="009822CA">
        <w:fldChar w:fldCharType="begin"/>
      </w:r>
      <w:r w:rsidR="009822CA">
        <w:instrText xml:space="preserve"> REF _Ref437128618 \h  \* MERGEFORMAT </w:instrText>
      </w:r>
      <w:r w:rsidR="009822CA">
        <w:fldChar w:fldCharType="separate"/>
      </w:r>
      <w:r w:rsidR="002A16C7" w:rsidRPr="00E47743">
        <w:rPr>
          <w:i/>
        </w:rPr>
        <w:t xml:space="preserve">Rys. </w:t>
      </w:r>
      <w:r w:rsidR="002A16C7" w:rsidRPr="00E47743">
        <w:rPr>
          <w:i/>
          <w:noProof/>
        </w:rPr>
        <w:t>6</w:t>
      </w:r>
      <w:r w:rsidR="002A16C7" w:rsidRPr="00E47743">
        <w:rPr>
          <w:i/>
        </w:rPr>
        <w:t>.</w:t>
      </w:r>
      <w:r w:rsidR="002A16C7" w:rsidRPr="00E47743">
        <w:rPr>
          <w:i/>
          <w:noProof/>
        </w:rPr>
        <w:t>12</w:t>
      </w:r>
      <w:r w:rsidR="009822CA">
        <w:fldChar w:fldCharType="end"/>
      </w:r>
      <w:r w:rsidRPr="0013735B">
        <w:rPr>
          <w:rStyle w:val="OdsyaczZnak"/>
        </w:rPr>
        <w:t>.</w:t>
      </w:r>
      <w:r>
        <w:rPr>
          <w:rStyle w:val="OdsyaczZnak"/>
        </w:rPr>
        <w:t xml:space="preserve">, </w:t>
      </w:r>
      <w:r>
        <w:t>na ekranie logowania użytkownik może podać swoje hasło i</w:t>
      </w:r>
      <w:r w:rsidR="00A97765">
        <w:t> </w:t>
      </w:r>
      <w:r>
        <w:t>login – system umożliwia logowanie się na to samo konto, co w przypadku aplikacji webowej.</w:t>
      </w:r>
    </w:p>
    <w:p w14:paraId="738CE988" w14:textId="77777777" w:rsidR="00B42833" w:rsidRPr="00D247B4" w:rsidRDefault="00B42833" w:rsidP="009F5055">
      <w:pPr>
        <w:pStyle w:val="Zwykyakapit"/>
      </w:pPr>
      <w:r>
        <w:t xml:space="preserve"> Na </w:t>
      </w:r>
      <w:r w:rsidR="009822CA">
        <w:fldChar w:fldCharType="begin"/>
      </w:r>
      <w:r w:rsidR="009822CA">
        <w:instrText xml:space="preserve"> REF _Ref437128618 \h  \* MERGEFORMAT </w:instrText>
      </w:r>
      <w:r w:rsidR="009822CA">
        <w:fldChar w:fldCharType="separate"/>
      </w:r>
      <w:r w:rsidR="002A16C7" w:rsidRPr="00E47743">
        <w:rPr>
          <w:i/>
        </w:rPr>
        <w:t xml:space="preserve">Rys. </w:t>
      </w:r>
      <w:r w:rsidR="002A16C7" w:rsidRPr="00E47743">
        <w:rPr>
          <w:i/>
          <w:noProof/>
        </w:rPr>
        <w:t>6</w:t>
      </w:r>
      <w:r w:rsidR="002A16C7" w:rsidRPr="00E47743">
        <w:rPr>
          <w:i/>
        </w:rPr>
        <w:t>.</w:t>
      </w:r>
      <w:r w:rsidR="002A16C7" w:rsidRPr="00E47743">
        <w:rPr>
          <w:i/>
          <w:noProof/>
        </w:rPr>
        <w:t>12</w:t>
      </w:r>
      <w:r w:rsidR="009822CA">
        <w:fldChar w:fldCharType="end"/>
      </w:r>
      <w:r w:rsidRPr="0013735B">
        <w:rPr>
          <w:rStyle w:val="OdsyaczZnak"/>
        </w:rPr>
        <w:t>.</w:t>
      </w:r>
      <w:r w:rsidRPr="00D247B4">
        <w:t>,</w:t>
      </w:r>
      <w:r>
        <w:t xml:space="preserve"> można zauważyć także link do rejestracji, który otwiera stronę rejestracji wieloetapowej w domyślnej przeglądarce internetowej. Po poprawnym zalogowaniu się do systemu użytkownik zostaje przeniesiony na ekran startowy aplikacji mobilnej. Dzięki zalogowaniu się użytkownik uzyskuje dostęp do oceniania atrakcji oraz do wstawiania zdjęć prosto z aparatu fotograficznego dostępnego w telefonie.</w:t>
      </w:r>
    </w:p>
    <w:p w14:paraId="7FE7FB11" w14:textId="77777777" w:rsidR="00B42833" w:rsidRDefault="00B42833" w:rsidP="002A41BA">
      <w:pPr>
        <w:pStyle w:val="Nagwek3"/>
      </w:pPr>
      <w:bookmarkStart w:id="323" w:name="_Toc437097122"/>
      <w:bookmarkStart w:id="324" w:name="_Ref437128579"/>
      <w:bookmarkStart w:id="325" w:name="_Toc437130568"/>
      <w:bookmarkStart w:id="326" w:name="_Ref437160902"/>
      <w:bookmarkStart w:id="327" w:name="_Toc437190873"/>
      <w:r w:rsidRPr="003F57AC">
        <w:lastRenderedPageBreak/>
        <w:t>Wyświetlanie szczegółów atrakcji</w:t>
      </w:r>
      <w:bookmarkEnd w:id="323"/>
      <w:bookmarkEnd w:id="324"/>
      <w:bookmarkEnd w:id="325"/>
      <w:bookmarkEnd w:id="326"/>
      <w:bookmarkEnd w:id="327"/>
    </w:p>
    <w:p w14:paraId="0197B457" w14:textId="77777777" w:rsidR="00B42833" w:rsidRDefault="00B42833" w:rsidP="00B42833">
      <w:pPr>
        <w:keepNext/>
        <w:jc w:val="center"/>
      </w:pPr>
      <w:r>
        <w:rPr>
          <w:noProof/>
        </w:rPr>
        <w:drawing>
          <wp:inline distT="0" distB="0" distL="0" distR="0" wp14:anchorId="1E93C4D2" wp14:editId="25F27A71">
            <wp:extent cx="2879999" cy="4800000"/>
            <wp:effectExtent l="19050" t="0" r="0" b="0"/>
            <wp:docPr id="213" name="Obraz 4" descr="imag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6.png"/>
                    <pic:cNvPicPr/>
                  </pic:nvPicPr>
                  <pic:blipFill>
                    <a:blip r:embed="rId51" cstate="print"/>
                    <a:stretch>
                      <a:fillRect/>
                    </a:stretch>
                  </pic:blipFill>
                  <pic:spPr>
                    <a:xfrm>
                      <a:off x="0" y="0"/>
                      <a:ext cx="2879999" cy="4800000"/>
                    </a:xfrm>
                    <a:prstGeom prst="rect">
                      <a:avLst/>
                    </a:prstGeom>
                  </pic:spPr>
                </pic:pic>
              </a:graphicData>
            </a:graphic>
          </wp:inline>
        </w:drawing>
      </w:r>
    </w:p>
    <w:p w14:paraId="33EE1625" w14:textId="77777777" w:rsidR="00B42833" w:rsidRDefault="00B42833" w:rsidP="00B42833">
      <w:pPr>
        <w:pStyle w:val="Podpisobrazka"/>
      </w:pPr>
      <w:bookmarkStart w:id="328" w:name="_Ref437128669"/>
      <w:bookmarkStart w:id="329" w:name="_Toc437271167"/>
      <w:r>
        <w:t xml:space="preserve">Rys. </w:t>
      </w:r>
      <w:r w:rsidR="00C65655">
        <w:fldChar w:fldCharType="begin"/>
      </w:r>
      <w:r w:rsidR="00B569F6">
        <w:instrText xml:space="preserve"> STYLEREF 1 \s </w:instrText>
      </w:r>
      <w:r w:rsidR="00C65655">
        <w:fldChar w:fldCharType="separate"/>
      </w:r>
      <w:r w:rsidR="002A16C7">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13</w:t>
      </w:r>
      <w:r w:rsidR="00C65655">
        <w:rPr>
          <w:noProof/>
        </w:rPr>
        <w:fldChar w:fldCharType="end"/>
      </w:r>
      <w:bookmarkEnd w:id="328"/>
      <w:r>
        <w:t xml:space="preserve">. </w:t>
      </w:r>
      <w:r w:rsidRPr="009C451A">
        <w:t>Ekran wyświetlania szczegółów atrakcji w aplikacji mobilnej</w:t>
      </w:r>
      <w:bookmarkEnd w:id="329"/>
    </w:p>
    <w:p w14:paraId="4FD4472F" w14:textId="77777777" w:rsidR="00B42833" w:rsidRDefault="00B42833" w:rsidP="009F5055">
      <w:pPr>
        <w:pStyle w:val="Zwykyakapit"/>
      </w:pPr>
      <w:r w:rsidRPr="005655EA">
        <w:t>Widok</w:t>
      </w:r>
      <w:r>
        <w:t xml:space="preserve"> wyświetlania szczegółowych informacji o atrakcji, pokazany na </w:t>
      </w:r>
      <w:r w:rsidR="009822CA">
        <w:fldChar w:fldCharType="begin"/>
      </w:r>
      <w:r w:rsidR="009822CA">
        <w:instrText xml:space="preserve"> REF _Ref437128669 \h  \* MERGEFORMAT </w:instrText>
      </w:r>
      <w:r w:rsidR="009822CA">
        <w:fldChar w:fldCharType="separate"/>
      </w:r>
      <w:r w:rsidR="002A16C7" w:rsidRPr="00E47743">
        <w:rPr>
          <w:i/>
        </w:rPr>
        <w:t xml:space="preserve">Rys. </w:t>
      </w:r>
      <w:r w:rsidR="002A16C7" w:rsidRPr="00E47743">
        <w:rPr>
          <w:i/>
          <w:noProof/>
        </w:rPr>
        <w:t>6</w:t>
      </w:r>
      <w:r w:rsidR="002A16C7" w:rsidRPr="00E47743">
        <w:rPr>
          <w:i/>
        </w:rPr>
        <w:t>.</w:t>
      </w:r>
      <w:r w:rsidR="002A16C7" w:rsidRPr="00E47743">
        <w:rPr>
          <w:i/>
          <w:noProof/>
        </w:rPr>
        <w:t>13</w:t>
      </w:r>
      <w:r w:rsidR="009822CA">
        <w:fldChar w:fldCharType="end"/>
      </w:r>
      <w:r w:rsidRPr="005655EA">
        <w:rPr>
          <w:rStyle w:val="OdsyaczZnak"/>
        </w:rPr>
        <w:t>.</w:t>
      </w:r>
      <w:r>
        <w:t xml:space="preserve">, </w:t>
      </w:r>
      <w:r w:rsidRPr="005655EA">
        <w:t xml:space="preserve"> </w:t>
      </w:r>
      <w:r>
        <w:t>pozwala na pokazanie</w:t>
      </w:r>
      <w:r w:rsidRPr="005655EA">
        <w:t xml:space="preserve"> kompleksow</w:t>
      </w:r>
      <w:r>
        <w:t>ych</w:t>
      </w:r>
      <w:r w:rsidRPr="005655EA">
        <w:t xml:space="preserve"> informacj</w:t>
      </w:r>
      <w:r>
        <w:t>i</w:t>
      </w:r>
      <w:r w:rsidRPr="005655EA">
        <w:t xml:space="preserve"> potrzebn</w:t>
      </w:r>
      <w:r>
        <w:t>ych</w:t>
      </w:r>
      <w:r w:rsidRPr="005655EA">
        <w:t xml:space="preserve"> użytkownikowi</w:t>
      </w:r>
      <w:r>
        <w:t>, z podziałem na</w:t>
      </w:r>
      <w:r w:rsidR="00A97765">
        <w:t> </w:t>
      </w:r>
      <w:r>
        <w:t>zakładki</w:t>
      </w:r>
      <w:r w:rsidRPr="005655EA">
        <w:t xml:space="preserve">. </w:t>
      </w:r>
    </w:p>
    <w:p w14:paraId="1DBBAED4" w14:textId="77777777" w:rsidR="00B42833" w:rsidRDefault="00B42833" w:rsidP="009F5055">
      <w:pPr>
        <w:pStyle w:val="Zwykyakapit"/>
      </w:pPr>
      <w:r w:rsidRPr="005655EA">
        <w:t>Na pierwszej zakładce wyświetlone są podstawowe informacje, takie jak: nazwa, opis, adres miejsca oraz pokazana jest średnia ocena użytkowników. Dla zalogowanych użytkowników dostępne także na tym ekranie są przyciski pozwalające na dodanie opinii lub</w:t>
      </w:r>
      <w:r w:rsidR="00A97765">
        <w:t> </w:t>
      </w:r>
      <w:r w:rsidRPr="005655EA">
        <w:t xml:space="preserve">dodanie zdjęcia. </w:t>
      </w:r>
    </w:p>
    <w:p w14:paraId="442EC798" w14:textId="77777777" w:rsidR="00B42833" w:rsidRDefault="00B42833" w:rsidP="0091207B">
      <w:pPr>
        <w:keepNext/>
        <w:ind w:firstLine="360"/>
        <w:jc w:val="center"/>
      </w:pPr>
      <w:r>
        <w:rPr>
          <w:noProof/>
        </w:rPr>
        <w:lastRenderedPageBreak/>
        <w:drawing>
          <wp:inline distT="0" distB="0" distL="0" distR="0" wp14:anchorId="625005D5" wp14:editId="32FCB2D7">
            <wp:extent cx="2879999" cy="4800000"/>
            <wp:effectExtent l="19050" t="0" r="0" b="0"/>
            <wp:docPr id="214" name="Obraz 6" descr="imag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png"/>
                    <pic:cNvPicPr/>
                  </pic:nvPicPr>
                  <pic:blipFill>
                    <a:blip r:embed="rId52" cstate="print"/>
                    <a:stretch>
                      <a:fillRect/>
                    </a:stretch>
                  </pic:blipFill>
                  <pic:spPr>
                    <a:xfrm>
                      <a:off x="0" y="0"/>
                      <a:ext cx="2879999" cy="4800000"/>
                    </a:xfrm>
                    <a:prstGeom prst="rect">
                      <a:avLst/>
                    </a:prstGeom>
                  </pic:spPr>
                </pic:pic>
              </a:graphicData>
            </a:graphic>
          </wp:inline>
        </w:drawing>
      </w:r>
    </w:p>
    <w:p w14:paraId="51ABDE1F" w14:textId="77777777" w:rsidR="00B42833" w:rsidRDefault="00B42833" w:rsidP="00B42833">
      <w:pPr>
        <w:pStyle w:val="Podpisobrazka"/>
      </w:pPr>
      <w:bookmarkStart w:id="330" w:name="_Ref437128714"/>
      <w:bookmarkStart w:id="331" w:name="_Toc437271168"/>
      <w:r>
        <w:t xml:space="preserve">Rys. </w:t>
      </w:r>
      <w:r w:rsidR="00C65655">
        <w:fldChar w:fldCharType="begin"/>
      </w:r>
      <w:r w:rsidR="00B569F6">
        <w:instrText xml:space="preserve"> STYLEREF 1 \s </w:instrText>
      </w:r>
      <w:r w:rsidR="00C65655">
        <w:fldChar w:fldCharType="separate"/>
      </w:r>
      <w:r w:rsidR="002A16C7">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14</w:t>
      </w:r>
      <w:r w:rsidR="00C65655">
        <w:rPr>
          <w:noProof/>
        </w:rPr>
        <w:fldChar w:fldCharType="end"/>
      </w:r>
      <w:bookmarkEnd w:id="330"/>
      <w:r>
        <w:t xml:space="preserve">. </w:t>
      </w:r>
      <w:r w:rsidRPr="00F921DC">
        <w:t>Widok zakładki Opinie w aplikacji mobilnej</w:t>
      </w:r>
      <w:bookmarkEnd w:id="331"/>
    </w:p>
    <w:p w14:paraId="4975252D" w14:textId="77777777" w:rsidR="00B42833" w:rsidRDefault="00B42833" w:rsidP="009F5055">
      <w:pPr>
        <w:pStyle w:val="Zwykyakapit"/>
      </w:pPr>
      <w:r>
        <w:t xml:space="preserve">Druga zakładka (pokazana na </w:t>
      </w:r>
      <w:r w:rsidR="009822CA">
        <w:fldChar w:fldCharType="begin"/>
      </w:r>
      <w:r w:rsidR="009822CA">
        <w:instrText xml:space="preserve"> REF _Ref437128714 \h  \* MERGEFORMAT </w:instrText>
      </w:r>
      <w:r w:rsidR="009822CA">
        <w:fldChar w:fldCharType="separate"/>
      </w:r>
      <w:r w:rsidR="002A16C7" w:rsidRPr="00E47743">
        <w:rPr>
          <w:rStyle w:val="OdsyaczZnak"/>
        </w:rPr>
        <w:t>Rys. 6.14</w:t>
      </w:r>
      <w:r w:rsidR="009822CA">
        <w:fldChar w:fldCharType="end"/>
      </w:r>
      <w:r>
        <w:t>.) umożliwia wyświetlenie listy opinii, jakie wprowadzili do systemu użytkownicy na temat wybranej atrakcji. Każda recenzja na liście posiada swój tytuł i treść recenzji oraz nazwę i awatar użytkownika, który ją napisał.</w:t>
      </w:r>
    </w:p>
    <w:p w14:paraId="2E2007FD" w14:textId="77777777" w:rsidR="00B42833" w:rsidRDefault="00B42833" w:rsidP="00B42833">
      <w:pPr>
        <w:keepNext/>
        <w:ind w:firstLine="360"/>
        <w:jc w:val="center"/>
      </w:pPr>
      <w:r>
        <w:rPr>
          <w:noProof/>
        </w:rPr>
        <w:lastRenderedPageBreak/>
        <w:drawing>
          <wp:inline distT="0" distB="0" distL="0" distR="0" wp14:anchorId="2365C29D" wp14:editId="11E7D914">
            <wp:extent cx="2879999" cy="4800000"/>
            <wp:effectExtent l="19050" t="0" r="0" b="0"/>
            <wp:docPr id="215" name="Obraz 8" descr="imag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png"/>
                    <pic:cNvPicPr/>
                  </pic:nvPicPr>
                  <pic:blipFill>
                    <a:blip r:embed="rId53" cstate="print"/>
                    <a:stretch>
                      <a:fillRect/>
                    </a:stretch>
                  </pic:blipFill>
                  <pic:spPr>
                    <a:xfrm>
                      <a:off x="0" y="0"/>
                      <a:ext cx="2879999" cy="4800000"/>
                    </a:xfrm>
                    <a:prstGeom prst="rect">
                      <a:avLst/>
                    </a:prstGeom>
                  </pic:spPr>
                </pic:pic>
              </a:graphicData>
            </a:graphic>
          </wp:inline>
        </w:drawing>
      </w:r>
    </w:p>
    <w:p w14:paraId="1DDF4A2E" w14:textId="77777777" w:rsidR="00B42833" w:rsidRDefault="00B42833" w:rsidP="00B42833">
      <w:pPr>
        <w:pStyle w:val="Podpisobrazka"/>
      </w:pPr>
      <w:bookmarkStart w:id="332" w:name="_Ref437128747"/>
      <w:bookmarkStart w:id="333" w:name="_Toc437271169"/>
      <w:r>
        <w:t xml:space="preserve">Rys. </w:t>
      </w:r>
      <w:r w:rsidR="00C65655">
        <w:fldChar w:fldCharType="begin"/>
      </w:r>
      <w:r w:rsidR="00B569F6">
        <w:instrText xml:space="preserve"> STYLEREF 1 \s </w:instrText>
      </w:r>
      <w:r w:rsidR="00C65655">
        <w:fldChar w:fldCharType="separate"/>
      </w:r>
      <w:r w:rsidR="002A16C7">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15</w:t>
      </w:r>
      <w:r w:rsidR="00C65655">
        <w:rPr>
          <w:noProof/>
        </w:rPr>
        <w:fldChar w:fldCharType="end"/>
      </w:r>
      <w:bookmarkEnd w:id="332"/>
      <w:r>
        <w:t xml:space="preserve">. </w:t>
      </w:r>
      <w:r w:rsidRPr="005A1C1B">
        <w:t>Widok zakładki Zdjęcia w aplikacji mobilnej</w:t>
      </w:r>
      <w:bookmarkEnd w:id="333"/>
    </w:p>
    <w:p w14:paraId="1A2D9550" w14:textId="77777777" w:rsidR="00B42833" w:rsidRDefault="00B42833" w:rsidP="009F5055">
      <w:pPr>
        <w:pStyle w:val="Zwykyakapit"/>
      </w:pPr>
      <w:r>
        <w:t xml:space="preserve">Trzecia zakładka – widoczna na </w:t>
      </w:r>
      <w:r w:rsidR="009822CA">
        <w:fldChar w:fldCharType="begin"/>
      </w:r>
      <w:r w:rsidR="009822CA">
        <w:instrText xml:space="preserve"> REF _Ref437128747 \h  \* MERGEFORMAT </w:instrText>
      </w:r>
      <w:r w:rsidR="009822CA">
        <w:fldChar w:fldCharType="separate"/>
      </w:r>
      <w:r w:rsidR="002A16C7" w:rsidRPr="00E47743">
        <w:rPr>
          <w:rStyle w:val="OdsyaczZnak"/>
        </w:rPr>
        <w:t>Rys. 6.15</w:t>
      </w:r>
      <w:r w:rsidR="009822CA">
        <w:fldChar w:fldCharType="end"/>
      </w:r>
      <w:r w:rsidRPr="0091207B">
        <w:rPr>
          <w:rStyle w:val="OdsyaczZnak"/>
        </w:rPr>
        <w:t>.</w:t>
      </w:r>
      <w:r>
        <w:t xml:space="preserve"> -  umożliwia wyświetlenie albumu ze</w:t>
      </w:r>
      <w:r w:rsidR="00A97765">
        <w:t> </w:t>
      </w:r>
      <w:r>
        <w:t xml:space="preserve">zdjęciami przypisanymi do wybranej atrakcji przez innych użytkowników. Lista zdjęć prezentowana jest w postaci kafelków niewielkich rozmiarów. Miniaturki pobierane są w postaci pomniejszonej z serwera, co pozwala na optymalizację korzystania z zasobów internetowych urządzenia. </w:t>
      </w:r>
    </w:p>
    <w:p w14:paraId="61C5E64B" w14:textId="77777777" w:rsidR="00B42833" w:rsidRDefault="00B42833" w:rsidP="009F5055">
      <w:pPr>
        <w:pStyle w:val="Zwykyakapit"/>
      </w:pPr>
      <w:r>
        <w:t>Po kliknięciu na dowolne zdjęcie pojawi się on</w:t>
      </w:r>
      <w:r w:rsidR="00430D37">
        <w:t>o</w:t>
      </w:r>
      <w:r>
        <w:t xml:space="preserve"> powiększone, w nowym okienku. W tym widoku można się przełączać pomiędzy zdjęciami przesuwając palcem w lewą lub prawą stronę.</w:t>
      </w:r>
    </w:p>
    <w:p w14:paraId="0020A8FC" w14:textId="77777777" w:rsidR="00B42833" w:rsidRDefault="00B42833" w:rsidP="00B42833">
      <w:pPr>
        <w:keepNext/>
        <w:ind w:firstLine="360"/>
        <w:jc w:val="center"/>
      </w:pPr>
      <w:r>
        <w:rPr>
          <w:noProof/>
        </w:rPr>
        <w:lastRenderedPageBreak/>
        <w:drawing>
          <wp:inline distT="0" distB="0" distL="0" distR="0" wp14:anchorId="067F9828" wp14:editId="67FCD95F">
            <wp:extent cx="2879999" cy="4800000"/>
            <wp:effectExtent l="19050" t="0" r="0" b="0"/>
            <wp:docPr id="216" name="Obraz 5" descr="imag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5.png"/>
                    <pic:cNvPicPr/>
                  </pic:nvPicPr>
                  <pic:blipFill>
                    <a:blip r:embed="rId54" cstate="print"/>
                    <a:stretch>
                      <a:fillRect/>
                    </a:stretch>
                  </pic:blipFill>
                  <pic:spPr>
                    <a:xfrm>
                      <a:off x="0" y="0"/>
                      <a:ext cx="2879999" cy="4800000"/>
                    </a:xfrm>
                    <a:prstGeom prst="rect">
                      <a:avLst/>
                    </a:prstGeom>
                  </pic:spPr>
                </pic:pic>
              </a:graphicData>
            </a:graphic>
          </wp:inline>
        </w:drawing>
      </w:r>
    </w:p>
    <w:p w14:paraId="7FFF87EF" w14:textId="77777777" w:rsidR="00B42833" w:rsidRDefault="00B42833" w:rsidP="00B42833">
      <w:pPr>
        <w:pStyle w:val="Podpisobrazka"/>
      </w:pPr>
      <w:bookmarkStart w:id="334" w:name="_Ref437128784"/>
      <w:bookmarkStart w:id="335" w:name="_Toc437271170"/>
      <w:r>
        <w:t xml:space="preserve">Rys. </w:t>
      </w:r>
      <w:r w:rsidR="00C65655">
        <w:fldChar w:fldCharType="begin"/>
      </w:r>
      <w:r w:rsidR="00B569F6">
        <w:instrText xml:space="preserve"> STYLEREF 1 \s </w:instrText>
      </w:r>
      <w:r w:rsidR="00C65655">
        <w:fldChar w:fldCharType="separate"/>
      </w:r>
      <w:r w:rsidR="002A16C7">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16</w:t>
      </w:r>
      <w:r w:rsidR="00C65655">
        <w:rPr>
          <w:noProof/>
        </w:rPr>
        <w:fldChar w:fldCharType="end"/>
      </w:r>
      <w:bookmarkEnd w:id="334"/>
      <w:r>
        <w:t xml:space="preserve">. </w:t>
      </w:r>
      <w:r w:rsidRPr="00B20CAF">
        <w:t>Widok zakładki Mapa w aplikacji mobilnej</w:t>
      </w:r>
      <w:bookmarkEnd w:id="335"/>
    </w:p>
    <w:p w14:paraId="090EEB78" w14:textId="77777777" w:rsidR="00B42833" w:rsidRDefault="00B42833" w:rsidP="009F5055">
      <w:pPr>
        <w:pStyle w:val="Zwykyakapit"/>
        <w:rPr>
          <w:rStyle w:val="OdsyaczZnak"/>
        </w:rPr>
      </w:pPr>
      <w:r>
        <w:t xml:space="preserve">Ostatnia zakładka, </w:t>
      </w:r>
      <w:r>
        <w:rPr>
          <w:i/>
        </w:rPr>
        <w:t>Mapa</w:t>
      </w:r>
      <w:r>
        <w:t xml:space="preserve">, zasługuje na szczególną uwagę. Po kliknięciu w przycisk </w:t>
      </w:r>
      <w:r w:rsidRPr="006913D3">
        <w:rPr>
          <w:rStyle w:val="OdsyaczZnak"/>
        </w:rPr>
        <w:t>Otwórz mapę</w:t>
      </w:r>
      <w:r>
        <w:t xml:space="preserve">, prezentuje ona mapę okolic wybranej atrakcji – dodatkowo, jeżeli udało </w:t>
      </w:r>
      <w:r w:rsidR="00C87C4A">
        <w:t>się </w:t>
      </w:r>
      <w:r w:rsidR="0055298E">
        <w:t xml:space="preserve">określić prawidłową pozycję </w:t>
      </w:r>
      <w:r>
        <w:t xml:space="preserve">użytkownika przy pomocy modułu GPS, wyświetlana </w:t>
      </w:r>
      <w:r w:rsidR="00C87C4A">
        <w:t>jest </w:t>
      </w:r>
      <w:r>
        <w:t>na</w:t>
      </w:r>
      <w:r w:rsidR="00A97765">
        <w:t> </w:t>
      </w:r>
      <w:r>
        <w:t>niej</w:t>
      </w:r>
      <w:r w:rsidR="00A97765">
        <w:t> </w:t>
      </w:r>
      <w:r>
        <w:t xml:space="preserve">także aktualne miejsce pobytu oraz najkrótsza droga do danego miejsca. Widok ten prezentuje </w:t>
      </w:r>
      <w:r w:rsidR="009822CA">
        <w:fldChar w:fldCharType="begin"/>
      </w:r>
      <w:r w:rsidR="009822CA">
        <w:instrText xml:space="preserve"> REF _Ref437128784 \h  \* MERGEFORMAT </w:instrText>
      </w:r>
      <w:r w:rsidR="009822CA">
        <w:fldChar w:fldCharType="separate"/>
      </w:r>
      <w:r w:rsidR="002A16C7" w:rsidRPr="00E47743">
        <w:rPr>
          <w:rStyle w:val="OdsyaczZnak"/>
        </w:rPr>
        <w:t>Rys. 6.16</w:t>
      </w:r>
      <w:r w:rsidR="009822CA">
        <w:fldChar w:fldCharType="end"/>
      </w:r>
      <w:r w:rsidRPr="004C2AD9">
        <w:rPr>
          <w:rStyle w:val="OdsyaczZnak"/>
        </w:rPr>
        <w:t>.</w:t>
      </w:r>
      <w:r>
        <w:rPr>
          <w:rStyle w:val="OdsyaczZnak"/>
        </w:rPr>
        <w:t xml:space="preserve"> </w:t>
      </w:r>
      <w:r>
        <w:t xml:space="preserve">Mapy wykorzystywane w aplikacji mobilnej są generowane przy pomocy systemu </w:t>
      </w:r>
      <w:r w:rsidRPr="004C2AD9">
        <w:rPr>
          <w:rStyle w:val="OdsyaczZnak"/>
        </w:rPr>
        <w:t>Google Maps</w:t>
      </w:r>
      <w:r>
        <w:rPr>
          <w:rStyle w:val="OdsyaczZnak"/>
        </w:rPr>
        <w:t>.</w:t>
      </w:r>
    </w:p>
    <w:p w14:paraId="1C6BFE0A" w14:textId="77777777" w:rsidR="00B42833" w:rsidRDefault="00B42833" w:rsidP="002A41BA">
      <w:pPr>
        <w:pStyle w:val="Nagwek3"/>
      </w:pPr>
      <w:bookmarkStart w:id="336" w:name="_Toc437097123"/>
      <w:bookmarkStart w:id="337" w:name="_Toc437130569"/>
      <w:bookmarkStart w:id="338" w:name="_Toc437190874"/>
      <w:r>
        <w:lastRenderedPageBreak/>
        <w:t>Dodawanie zdjęć do atrakcji</w:t>
      </w:r>
      <w:bookmarkEnd w:id="336"/>
      <w:bookmarkEnd w:id="337"/>
      <w:bookmarkEnd w:id="338"/>
    </w:p>
    <w:p w14:paraId="75FD75E2" w14:textId="77777777" w:rsidR="002A2FE3" w:rsidRDefault="002A2FE3" w:rsidP="002A2FE3">
      <w:pPr>
        <w:keepNext/>
        <w:jc w:val="center"/>
      </w:pPr>
      <w:r>
        <w:rPr>
          <w:noProof/>
        </w:rPr>
        <w:drawing>
          <wp:inline distT="0" distB="0" distL="0" distR="0" wp14:anchorId="6A2BFD1B" wp14:editId="3499EEB8">
            <wp:extent cx="2160000" cy="3600000"/>
            <wp:effectExtent l="19050" t="0" r="0" b="0"/>
            <wp:docPr id="5" name="Obraz 4" descr="device-2015-12-06-171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5-12-06-171546.png"/>
                    <pic:cNvPicPr/>
                  </pic:nvPicPr>
                  <pic:blipFill>
                    <a:blip r:embed="rId55" cstate="print"/>
                    <a:stretch>
                      <a:fillRect/>
                    </a:stretch>
                  </pic:blipFill>
                  <pic:spPr>
                    <a:xfrm>
                      <a:off x="0" y="0"/>
                      <a:ext cx="2160000" cy="3600000"/>
                    </a:xfrm>
                    <a:prstGeom prst="rect">
                      <a:avLst/>
                    </a:prstGeom>
                  </pic:spPr>
                </pic:pic>
              </a:graphicData>
            </a:graphic>
          </wp:inline>
        </w:drawing>
      </w:r>
    </w:p>
    <w:p w14:paraId="17A05E68" w14:textId="77777777" w:rsidR="002A2FE3" w:rsidRPr="002A2FE3" w:rsidRDefault="002A2FE3" w:rsidP="002A2FE3">
      <w:pPr>
        <w:pStyle w:val="Podpisobrazka"/>
      </w:pPr>
      <w:bookmarkStart w:id="339" w:name="_Ref437188236"/>
      <w:bookmarkStart w:id="340" w:name="_Toc437271171"/>
      <w:r>
        <w:t xml:space="preserve">Rys. </w:t>
      </w:r>
      <w:r w:rsidR="00C65655">
        <w:fldChar w:fldCharType="begin"/>
      </w:r>
      <w:r w:rsidR="00B569F6">
        <w:instrText xml:space="preserve"> STYLEREF 1 \s </w:instrText>
      </w:r>
      <w:r w:rsidR="00C65655">
        <w:fldChar w:fldCharType="separate"/>
      </w:r>
      <w:r w:rsidR="002A16C7">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17</w:t>
      </w:r>
      <w:r w:rsidR="00C65655">
        <w:rPr>
          <w:noProof/>
        </w:rPr>
        <w:fldChar w:fldCharType="end"/>
      </w:r>
      <w:bookmarkEnd w:id="339"/>
      <w:r>
        <w:t>. Widok dodawania zdjęcia do atrakcji w aplikacji mobilnej</w:t>
      </w:r>
      <w:bookmarkEnd w:id="340"/>
    </w:p>
    <w:p w14:paraId="7E5286A2" w14:textId="77777777" w:rsidR="00B42833" w:rsidRPr="00231177" w:rsidRDefault="00B42833" w:rsidP="009F5055">
      <w:pPr>
        <w:pStyle w:val="Zwykyakapit"/>
      </w:pPr>
      <w:r w:rsidRPr="00231177">
        <w:t xml:space="preserve">Aplikacja dostarcza </w:t>
      </w:r>
      <w:r>
        <w:t>dla zalogowany</w:t>
      </w:r>
      <w:r w:rsidR="0055298E">
        <w:t>m</w:t>
      </w:r>
      <w:r>
        <w:t xml:space="preserve"> w systemie użytkownik</w:t>
      </w:r>
      <w:r w:rsidR="0055298E">
        <w:t>om</w:t>
      </w:r>
      <w:r w:rsidRPr="00231177">
        <w:t xml:space="preserve"> możliwość dodawania zdjęć</w:t>
      </w:r>
      <w:r>
        <w:t xml:space="preserve"> </w:t>
      </w:r>
      <w:r w:rsidRPr="00231177">
        <w:t xml:space="preserve">do galerii </w:t>
      </w:r>
      <w:r>
        <w:t xml:space="preserve">przy użyciu </w:t>
      </w:r>
      <w:r w:rsidR="0055298E">
        <w:t xml:space="preserve">aparatu </w:t>
      </w:r>
      <w:r>
        <w:t xml:space="preserve"> dostępne</w:t>
      </w:r>
      <w:r w:rsidR="0055298E">
        <w:t>go</w:t>
      </w:r>
      <w:r>
        <w:t xml:space="preserve"> w urządzeniu mobilnym</w:t>
      </w:r>
      <w:r w:rsidRPr="00231177">
        <w:t xml:space="preserve">. </w:t>
      </w:r>
      <w:r>
        <w:t>Funkcjonalność ta</w:t>
      </w:r>
      <w:r w:rsidR="00A97765">
        <w:t> </w:t>
      </w:r>
      <w:r>
        <w:t xml:space="preserve">jest realizowana przy pomocy widoku </w:t>
      </w:r>
      <w:r>
        <w:rPr>
          <w:i/>
        </w:rPr>
        <w:t>Dodawania zdjęć do atrakcji</w:t>
      </w:r>
      <w:r>
        <w:t xml:space="preserve">, prezentowanego na </w:t>
      </w:r>
      <w:r w:rsidR="009822CA">
        <w:fldChar w:fldCharType="begin"/>
      </w:r>
      <w:r w:rsidR="009822CA">
        <w:instrText xml:space="preserve"> REF _Ref437188236 \h  \* MERGEFORMAT </w:instrText>
      </w:r>
      <w:r w:rsidR="009822CA">
        <w:fldChar w:fldCharType="separate"/>
      </w:r>
      <w:r w:rsidR="002A16C7" w:rsidRPr="00E47743">
        <w:rPr>
          <w:rStyle w:val="OdsyaczZnak"/>
        </w:rPr>
        <w:t>Rys. 6.17</w:t>
      </w:r>
      <w:r w:rsidR="009822CA">
        <w:fldChar w:fldCharType="end"/>
      </w:r>
      <w:r>
        <w:t>.</w:t>
      </w:r>
    </w:p>
    <w:p w14:paraId="3F03E04D" w14:textId="77777777" w:rsidR="00B42833" w:rsidRPr="004056EA" w:rsidRDefault="00B42833" w:rsidP="002A41BA">
      <w:pPr>
        <w:pStyle w:val="Zwykyakapit"/>
      </w:pPr>
      <w:r>
        <w:t xml:space="preserve">Po naciśnięciu przycisku </w:t>
      </w:r>
      <w:r w:rsidRPr="00231177">
        <w:rPr>
          <w:rStyle w:val="OdsyaczZnak"/>
        </w:rPr>
        <w:t>Dodaj zdjęcie</w:t>
      </w:r>
      <w:r w:rsidRPr="00231177">
        <w:t xml:space="preserve"> </w:t>
      </w:r>
      <w:r>
        <w:t>pojawia się</w:t>
      </w:r>
      <w:r w:rsidRPr="00231177">
        <w:t xml:space="preserve"> systemowy widok aparatu</w:t>
      </w:r>
      <w:r>
        <w:t>,</w:t>
      </w:r>
      <w:r w:rsidRPr="00231177">
        <w:t xml:space="preserve"> który pozwoli na z</w:t>
      </w:r>
      <w:r>
        <w:t>r</w:t>
      </w:r>
      <w:r w:rsidRPr="00231177">
        <w:t xml:space="preserve">obienie zdjęcia. </w:t>
      </w:r>
      <w:r>
        <w:t>Po zakończeniu tej czynności</w:t>
      </w:r>
      <w:r w:rsidRPr="00231177">
        <w:t xml:space="preserve"> </w:t>
      </w:r>
      <w:r>
        <w:t>otwiera</w:t>
      </w:r>
      <w:r w:rsidRPr="00231177">
        <w:t xml:space="preserve"> się widok</w:t>
      </w:r>
      <w:r>
        <w:t>,</w:t>
      </w:r>
      <w:r w:rsidRPr="00231177">
        <w:t xml:space="preserve"> </w:t>
      </w:r>
      <w:r w:rsidR="0055298E">
        <w:t>w</w:t>
      </w:r>
      <w:r w:rsidRPr="00231177">
        <w:t xml:space="preserve"> którym możemy </w:t>
      </w:r>
      <w:r>
        <w:t>można podejrzeć wykonane przed chwilą zdjęcie</w:t>
      </w:r>
      <w:r w:rsidRPr="00231177">
        <w:t xml:space="preserve"> oraz </w:t>
      </w:r>
      <w:r w:rsidR="0055298E">
        <w:t>dodać</w:t>
      </w:r>
      <w:r w:rsidRPr="00231177">
        <w:t xml:space="preserve"> zdjęci</w:t>
      </w:r>
      <w:r w:rsidR="0055298E">
        <w:t>e</w:t>
      </w:r>
      <w:r w:rsidRPr="00231177">
        <w:t xml:space="preserve"> do galerii obiektu dostępnej w systemie.</w:t>
      </w:r>
    </w:p>
    <w:p w14:paraId="12C0AFBC" w14:textId="77777777" w:rsidR="00B42833" w:rsidRDefault="00B42833" w:rsidP="002A41BA">
      <w:pPr>
        <w:pStyle w:val="Nagwek3"/>
      </w:pPr>
      <w:bookmarkStart w:id="341" w:name="_Toc437097124"/>
      <w:bookmarkStart w:id="342" w:name="_Toc437130570"/>
      <w:bookmarkStart w:id="343" w:name="_Toc437190875"/>
      <w:r>
        <w:lastRenderedPageBreak/>
        <w:t>Dodawanie opinii do atrakcji</w:t>
      </w:r>
      <w:bookmarkEnd w:id="341"/>
      <w:bookmarkEnd w:id="342"/>
      <w:bookmarkEnd w:id="343"/>
    </w:p>
    <w:p w14:paraId="052276E6" w14:textId="77777777" w:rsidR="002A2FE3" w:rsidRDefault="002A2FE3" w:rsidP="002A2FE3">
      <w:pPr>
        <w:keepNext/>
        <w:jc w:val="center"/>
      </w:pPr>
      <w:r>
        <w:rPr>
          <w:noProof/>
        </w:rPr>
        <w:drawing>
          <wp:inline distT="0" distB="0" distL="0" distR="0" wp14:anchorId="1067D0A1" wp14:editId="79BB6469">
            <wp:extent cx="2160000" cy="3600000"/>
            <wp:effectExtent l="19050" t="0" r="0" b="0"/>
            <wp:docPr id="6" name="Obraz 5" descr="device-2015-12-06-171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5-12-06-171447.png"/>
                    <pic:cNvPicPr/>
                  </pic:nvPicPr>
                  <pic:blipFill>
                    <a:blip r:embed="rId56" cstate="print"/>
                    <a:stretch>
                      <a:fillRect/>
                    </a:stretch>
                  </pic:blipFill>
                  <pic:spPr>
                    <a:xfrm>
                      <a:off x="0" y="0"/>
                      <a:ext cx="2160000" cy="3600000"/>
                    </a:xfrm>
                    <a:prstGeom prst="rect">
                      <a:avLst/>
                    </a:prstGeom>
                  </pic:spPr>
                </pic:pic>
              </a:graphicData>
            </a:graphic>
          </wp:inline>
        </w:drawing>
      </w:r>
    </w:p>
    <w:p w14:paraId="1638007E" w14:textId="77777777" w:rsidR="002A2FE3" w:rsidRPr="002A2FE3" w:rsidRDefault="002A2FE3" w:rsidP="002A2FE3">
      <w:pPr>
        <w:pStyle w:val="Podpisobrazka"/>
      </w:pPr>
      <w:bookmarkStart w:id="344" w:name="_Ref437188301"/>
      <w:bookmarkStart w:id="345" w:name="_Toc437271172"/>
      <w:r>
        <w:t xml:space="preserve">Rys. </w:t>
      </w:r>
      <w:r w:rsidR="00C65655">
        <w:fldChar w:fldCharType="begin"/>
      </w:r>
      <w:r w:rsidR="00B569F6">
        <w:instrText xml:space="preserve"> STYLEREF 1 \s </w:instrText>
      </w:r>
      <w:r w:rsidR="00C65655">
        <w:fldChar w:fldCharType="separate"/>
      </w:r>
      <w:r w:rsidR="002A16C7">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18</w:t>
      </w:r>
      <w:r w:rsidR="00C65655">
        <w:rPr>
          <w:noProof/>
        </w:rPr>
        <w:fldChar w:fldCharType="end"/>
      </w:r>
      <w:bookmarkEnd w:id="344"/>
      <w:r>
        <w:t>. Widok dodawania opinii do atrakcji w aplikacji mobilnej</w:t>
      </w:r>
      <w:bookmarkEnd w:id="345"/>
    </w:p>
    <w:p w14:paraId="7D779851" w14:textId="77777777" w:rsidR="00B42833" w:rsidRDefault="00B42833" w:rsidP="009F5055">
      <w:pPr>
        <w:pStyle w:val="Zwykyakapit"/>
      </w:pPr>
      <w:r w:rsidRPr="007B0994">
        <w:t xml:space="preserve">Dla osób zalogowanych dostępna jest również opcja dodawania opinii </w:t>
      </w:r>
      <w:r>
        <w:t xml:space="preserve">na temat atrakcji. W ten sposób osoba korzystająca z aplikacji ma </w:t>
      </w:r>
      <w:r w:rsidRPr="007B0994">
        <w:t xml:space="preserve">możliwość podzielenia się swoimi wrażeniami </w:t>
      </w:r>
      <w:r>
        <w:t>z innymi użytkownikami</w:t>
      </w:r>
      <w:r w:rsidRPr="007B0994">
        <w:t xml:space="preserve">. </w:t>
      </w:r>
    </w:p>
    <w:p w14:paraId="701B649E" w14:textId="77777777" w:rsidR="00B42833" w:rsidRPr="001E323E" w:rsidRDefault="00B42833" w:rsidP="009F5055">
      <w:pPr>
        <w:pStyle w:val="Zwykyakapit"/>
      </w:pPr>
      <w:r>
        <w:t xml:space="preserve">Po kliknięciu przycisku </w:t>
      </w:r>
      <w:r w:rsidRPr="007B0994">
        <w:rPr>
          <w:rStyle w:val="OdsyaczZnak"/>
        </w:rPr>
        <w:t>Dodaj opinię</w:t>
      </w:r>
      <w:r>
        <w:rPr>
          <w:rStyle w:val="OdsyaczZnak"/>
        </w:rPr>
        <w:t xml:space="preserve"> </w:t>
      </w:r>
      <w:r>
        <w:t xml:space="preserve">aplikacja przenosi użytkownika do widoku dodawania opinii do atrakcji, pokazanego na </w:t>
      </w:r>
      <w:r w:rsidR="009822CA">
        <w:fldChar w:fldCharType="begin"/>
      </w:r>
      <w:r w:rsidR="009822CA">
        <w:instrText xml:space="preserve"> REF _Ref437188301 \h  \* MERGEFORMAT </w:instrText>
      </w:r>
      <w:r w:rsidR="009822CA">
        <w:fldChar w:fldCharType="separate"/>
      </w:r>
      <w:r w:rsidR="002A16C7" w:rsidRPr="00E47743">
        <w:rPr>
          <w:rStyle w:val="OdsyaczZnak"/>
        </w:rPr>
        <w:t>Rys. 6.18</w:t>
      </w:r>
      <w:r w:rsidR="009822CA">
        <w:fldChar w:fldCharType="end"/>
      </w:r>
      <w:r>
        <w:t xml:space="preserve">. Tutaj może on uzupełnić tytuł oraz treść recenzji, a także podsumować ją oceną, prezentowaną w postaci gwiazdek. Aby dodać ocenę do opinii, należy przeciągnąć palcem po gwiazdkach tak, by wskazywały wybraną wartość. </w:t>
      </w:r>
    </w:p>
    <w:p w14:paraId="65EFF1B7" w14:textId="77777777" w:rsidR="00B42833" w:rsidRPr="00B345D6" w:rsidRDefault="00B42833" w:rsidP="00B42833"/>
    <w:p w14:paraId="4118DE1C" w14:textId="77777777" w:rsidR="00B42833" w:rsidRDefault="00B42833" w:rsidP="002A41BA">
      <w:pPr>
        <w:pStyle w:val="Nagwek1"/>
      </w:pPr>
      <w:bookmarkStart w:id="346" w:name="_Toc437097125"/>
      <w:bookmarkStart w:id="347" w:name="_Toc437130571"/>
      <w:bookmarkStart w:id="348" w:name="_Toc437190876"/>
      <w:r>
        <w:lastRenderedPageBreak/>
        <w:t>Testowanie aplikacji</w:t>
      </w:r>
      <w:bookmarkEnd w:id="346"/>
      <w:bookmarkEnd w:id="347"/>
      <w:bookmarkEnd w:id="348"/>
    </w:p>
    <w:p w14:paraId="720DAFD6" w14:textId="77777777" w:rsidR="0091207B" w:rsidRDefault="0091207B" w:rsidP="009F5055">
      <w:pPr>
        <w:pStyle w:val="Zwykyakapit"/>
      </w:pPr>
      <w:r>
        <w:t xml:space="preserve">W ramach projektu przeprowadzono szereg kompleksowych testów, aby </w:t>
      </w:r>
      <w:r w:rsidR="008F5E3F">
        <w:t xml:space="preserve">sprawdzić </w:t>
      </w:r>
      <w:r>
        <w:t>jakość wytworzonego produktu. Proces testowania odbył się w kilku końcowych sprintach, z</w:t>
      </w:r>
      <w:r w:rsidR="00A97765">
        <w:t> </w:t>
      </w:r>
      <w:r w:rsidR="008F5E3F">
        <w:t>czego</w:t>
      </w:r>
      <w:r>
        <w:t xml:space="preserve"> w trakcie ostatniego, dziewiątego sprintu utworzono szereg przypadków testowych, przy pomocy których testowano funkcjonalność aplikacji.</w:t>
      </w:r>
    </w:p>
    <w:p w14:paraId="121F9284" w14:textId="77777777" w:rsidR="0091207B" w:rsidRDefault="0091207B" w:rsidP="009F5055">
      <w:pPr>
        <w:pStyle w:val="Zwykyakapit"/>
      </w:pPr>
      <w:r>
        <w:t>Zespół postanowił zrezygnować z testowania automatycznego, kładąc jednocześnie duży nacisk na te</w:t>
      </w:r>
      <w:r w:rsidR="008F5E3F">
        <w:t xml:space="preserve">sty ręczne i </w:t>
      </w:r>
      <w:r>
        <w:t xml:space="preserve">tworząc scenariusze testowe, które służyły do przeprowadzenia testów integracyjnych. </w:t>
      </w:r>
    </w:p>
    <w:p w14:paraId="60448979" w14:textId="77777777" w:rsidR="008F5E3F" w:rsidRDefault="008F5E3F" w:rsidP="009F5055">
      <w:pPr>
        <w:pStyle w:val="Zwykyakapit"/>
      </w:pPr>
      <w:r>
        <w:t>Prócz testowania aplikacji przy pomocy określonych scenariuszy, sprawdzano także funkcjonalność na etapie jej wdrażania, dzięki czemu udało się znaleźć błędy produktu w</w:t>
      </w:r>
      <w:r w:rsidR="00A97765">
        <w:t> </w:t>
      </w:r>
      <w:r>
        <w:t>bardzo wczesnym etapie jego wytwarzania.</w:t>
      </w:r>
    </w:p>
    <w:p w14:paraId="405AD7A6" w14:textId="77777777" w:rsidR="0091207B" w:rsidRDefault="0091207B" w:rsidP="009F5055">
      <w:pPr>
        <w:pStyle w:val="Zwykyakapit"/>
      </w:pPr>
      <w:r>
        <w:t xml:space="preserve">Tabele od </w:t>
      </w:r>
      <w:commentRangeStart w:id="349"/>
      <w:r w:rsidR="00C65655" w:rsidRPr="00E47743">
        <w:rPr>
          <w:rStyle w:val="OdsyaczZnak"/>
        </w:rPr>
        <w:fldChar w:fldCharType="begin"/>
      </w:r>
      <w:r w:rsidR="00C65655" w:rsidRPr="00E47743">
        <w:rPr>
          <w:rStyle w:val="OdsyaczZnak"/>
        </w:rPr>
        <w:instrText xml:space="preserve"> REF _Ref437183415 \h  \* MERGEFORMAT </w:instrText>
      </w:r>
      <w:r w:rsidR="00C65655" w:rsidRPr="00E47743">
        <w:rPr>
          <w:rStyle w:val="OdsyaczZnak"/>
        </w:rPr>
      </w:r>
      <w:r w:rsidR="00C65655" w:rsidRPr="00E47743">
        <w:rPr>
          <w:rStyle w:val="OdsyaczZnak"/>
        </w:rPr>
        <w:fldChar w:fldCharType="separate"/>
      </w:r>
      <w:r w:rsidR="002A16C7" w:rsidRPr="00E47743">
        <w:rPr>
          <w:rStyle w:val="OdsyaczZnak"/>
        </w:rPr>
        <w:t>Tabela 7.1</w:t>
      </w:r>
      <w:r w:rsidR="00C65655" w:rsidRPr="00E47743">
        <w:rPr>
          <w:rStyle w:val="OdsyaczZnak"/>
        </w:rPr>
        <w:fldChar w:fldCharType="end"/>
      </w:r>
      <w:commentRangeEnd w:id="349"/>
      <w:r w:rsidR="00C65655" w:rsidRPr="00E47743">
        <w:rPr>
          <w:rStyle w:val="OdsyaczZnak"/>
        </w:rPr>
        <w:commentReference w:id="349"/>
      </w:r>
      <w:r>
        <w:rPr>
          <w:rStyle w:val="OdsyaczZnak"/>
        </w:rPr>
        <w:t xml:space="preserve">. </w:t>
      </w:r>
      <w:r>
        <w:t xml:space="preserve">do </w:t>
      </w:r>
      <w:r w:rsidR="009822CA">
        <w:fldChar w:fldCharType="begin"/>
      </w:r>
      <w:r w:rsidR="009822CA">
        <w:instrText xml:space="preserve"> REF _Ref437183445 \h  \* MERGEFORMAT </w:instrText>
      </w:r>
      <w:r w:rsidR="009822CA">
        <w:fldChar w:fldCharType="separate"/>
      </w:r>
      <w:r w:rsidR="002A16C7" w:rsidRPr="00E47743">
        <w:rPr>
          <w:rStyle w:val="OdsyaczZnak"/>
        </w:rPr>
        <w:t>Tabela 7.18</w:t>
      </w:r>
      <w:r w:rsidR="009822CA">
        <w:fldChar w:fldCharType="end"/>
      </w:r>
      <w:r>
        <w:rPr>
          <w:rStyle w:val="OdsyaczZnak"/>
        </w:rPr>
        <w:t xml:space="preserve">. </w:t>
      </w:r>
      <w:r>
        <w:t>przedstawiają charakterystykę utworzonych przypadków testowych.</w:t>
      </w:r>
    </w:p>
    <w:p w14:paraId="780FDC55" w14:textId="77777777" w:rsidR="0091207B" w:rsidRPr="00462EB5" w:rsidRDefault="0091207B" w:rsidP="00462EB5">
      <w:pPr>
        <w:pStyle w:val="Zwykyakapit"/>
      </w:pPr>
      <w:r>
        <w:t xml:space="preserve">Tabele od </w:t>
      </w:r>
      <w:r w:rsidR="009822CA">
        <w:fldChar w:fldCharType="begin"/>
      </w:r>
      <w:r w:rsidR="009822CA">
        <w:instrText xml:space="preserve"> REF _Ref437183493 \h  \* MERGEFORMAT </w:instrText>
      </w:r>
      <w:r w:rsidR="009822CA">
        <w:fldChar w:fldCharType="separate"/>
      </w:r>
      <w:r w:rsidR="002A16C7" w:rsidRPr="00E47743">
        <w:rPr>
          <w:rStyle w:val="OdsyaczZnak"/>
        </w:rPr>
        <w:t>Tabela 7.19</w:t>
      </w:r>
      <w:r w:rsidR="009822CA">
        <w:fldChar w:fldCharType="end"/>
      </w:r>
      <w:r>
        <w:rPr>
          <w:rStyle w:val="OdsyaczZnak"/>
        </w:rPr>
        <w:t xml:space="preserve">. </w:t>
      </w:r>
      <w:r w:rsidRPr="0091207B">
        <w:t>do</w:t>
      </w:r>
      <w:r>
        <w:rPr>
          <w:rStyle w:val="OdsyaczZnak"/>
        </w:rPr>
        <w:t xml:space="preserve"> </w:t>
      </w:r>
      <w:r w:rsidR="009822CA">
        <w:fldChar w:fldCharType="begin"/>
      </w:r>
      <w:r w:rsidR="009822CA">
        <w:instrText xml:space="preserve"> REF _Ref437183517 \h  \* MERGEFORMAT </w:instrText>
      </w:r>
      <w:r w:rsidR="009822CA">
        <w:fldChar w:fldCharType="separate"/>
      </w:r>
      <w:r w:rsidR="002A16C7" w:rsidRPr="00E47743">
        <w:rPr>
          <w:rStyle w:val="OdsyaczZnak"/>
        </w:rPr>
        <w:t>Tabela 7.25</w:t>
      </w:r>
      <w:r w:rsidR="009822CA">
        <w:fldChar w:fldCharType="end"/>
      </w:r>
      <w:r>
        <w:rPr>
          <w:rStyle w:val="OdsyaczZnak"/>
        </w:rPr>
        <w:t>.</w:t>
      </w:r>
      <w:r w:rsidR="00462EB5">
        <w:rPr>
          <w:rStyle w:val="OdsyaczZnak"/>
        </w:rPr>
        <w:t xml:space="preserve"> </w:t>
      </w:r>
      <w:r w:rsidR="00462EB5" w:rsidRPr="00462EB5">
        <w:t>po</w:t>
      </w:r>
      <w:r w:rsidR="00462EB5">
        <w:t>kazują scenariusze testowe, zgodnie z</w:t>
      </w:r>
      <w:r w:rsidR="00A97765">
        <w:t> </w:t>
      </w:r>
      <w:r w:rsidR="00462EB5">
        <w:t>którymi testowano aplikację.</w:t>
      </w:r>
    </w:p>
    <w:p w14:paraId="1384B1B3" w14:textId="77777777" w:rsidR="00B42833" w:rsidRDefault="00B42833" w:rsidP="002A41BA">
      <w:pPr>
        <w:pStyle w:val="Nagwek2"/>
      </w:pPr>
      <w:bookmarkStart w:id="350" w:name="_Toc437097126"/>
      <w:bookmarkStart w:id="351" w:name="_Toc437130572"/>
      <w:bookmarkStart w:id="352" w:name="_Toc437190877"/>
      <w:r>
        <w:t>Przypadki testowe</w:t>
      </w:r>
      <w:bookmarkEnd w:id="350"/>
      <w:bookmarkEnd w:id="351"/>
      <w:bookmarkEnd w:id="352"/>
    </w:p>
    <w:p w14:paraId="64A1ED94" w14:textId="77777777" w:rsidR="00426908" w:rsidRDefault="00426908" w:rsidP="00426908">
      <w:pPr>
        <w:pStyle w:val="Zwykyakapit"/>
      </w:pPr>
      <w:r>
        <w:t xml:space="preserve">Każdy członek zespołu brał udział w tworzeniu i testowaniu przypadków testowych. Wszystkie przypadki testowe uzyskały swój identyfikator, który zgadza się ze wzorcem </w:t>
      </w:r>
      <w:r>
        <w:rPr>
          <w:i/>
        </w:rPr>
        <w:t>TC</w:t>
      </w:r>
      <w:r w:rsidR="00C87C4A">
        <w:rPr>
          <w:i/>
        </w:rPr>
        <w:t>-</w:t>
      </w:r>
      <w:r>
        <w:rPr>
          <w:i/>
        </w:rPr>
        <w:t>KOD_OSOBY-KOD_PRZYPADKU_TESTOWEGO</w:t>
      </w:r>
      <w:r>
        <w:t xml:space="preserve">, gdzie </w:t>
      </w:r>
      <w:r>
        <w:rPr>
          <w:i/>
        </w:rPr>
        <w:t>KOD_OSOBY</w:t>
      </w:r>
      <w:r>
        <w:t xml:space="preserve"> przypada odpowiednio dla członków zespołu:</w:t>
      </w:r>
    </w:p>
    <w:p w14:paraId="33242088" w14:textId="77777777" w:rsidR="00426908" w:rsidRDefault="00426908" w:rsidP="00426908">
      <w:pPr>
        <w:pStyle w:val="Zwykyakapit"/>
        <w:numPr>
          <w:ilvl w:val="0"/>
          <w:numId w:val="66"/>
        </w:numPr>
      </w:pPr>
      <w:r>
        <w:t>Dorian Krefft – kod 01</w:t>
      </w:r>
    </w:p>
    <w:p w14:paraId="0C00CC1D" w14:textId="77777777" w:rsidR="00426908" w:rsidRDefault="00426908" w:rsidP="00426908">
      <w:pPr>
        <w:pStyle w:val="Zwykyakapit"/>
        <w:numPr>
          <w:ilvl w:val="0"/>
          <w:numId w:val="66"/>
        </w:numPr>
      </w:pPr>
      <w:r>
        <w:t>Marcin Kozij – kod 02</w:t>
      </w:r>
    </w:p>
    <w:p w14:paraId="15A32BAF" w14:textId="77777777" w:rsidR="00426908" w:rsidRDefault="00426908" w:rsidP="00426908">
      <w:pPr>
        <w:pStyle w:val="Zwykyakapit"/>
        <w:numPr>
          <w:ilvl w:val="0"/>
          <w:numId w:val="66"/>
        </w:numPr>
      </w:pPr>
      <w:r>
        <w:t>Artur Kąkol – kod 03</w:t>
      </w:r>
    </w:p>
    <w:p w14:paraId="2FCFA66D" w14:textId="77777777" w:rsidR="00426908" w:rsidRPr="00426908" w:rsidRDefault="00426908" w:rsidP="00426908">
      <w:pPr>
        <w:pStyle w:val="Zwykyakapit"/>
        <w:numPr>
          <w:ilvl w:val="0"/>
          <w:numId w:val="66"/>
        </w:numPr>
      </w:pPr>
      <w:r>
        <w:t>Patryk Kuśmierek – kod 04</w:t>
      </w:r>
    </w:p>
    <w:p w14:paraId="4C3072DF" w14:textId="77777777" w:rsidR="00B42833" w:rsidRDefault="00B42833" w:rsidP="00B42833">
      <w:pPr>
        <w:pStyle w:val="Nagwektabeli"/>
      </w:pPr>
      <w:bookmarkStart w:id="353" w:name="_Ref437183415"/>
      <w:bookmarkStart w:id="354" w:name="_Toc437271194"/>
      <w:r w:rsidRPr="00DB1FD9">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w:t>
      </w:r>
      <w:r w:rsidR="00C65655">
        <w:rPr>
          <w:b/>
        </w:rPr>
        <w:fldChar w:fldCharType="end"/>
      </w:r>
      <w:bookmarkEnd w:id="353"/>
      <w:r w:rsidRPr="00DB1FD9">
        <w:rPr>
          <w:b/>
        </w:rPr>
        <w:t>.</w:t>
      </w:r>
      <w:r>
        <w:t xml:space="preserve"> </w:t>
      </w:r>
      <w:r w:rsidRPr="008A3D97">
        <w:t>Przypadek testowy prawidłowego rejestrowania nowego użytkownika</w:t>
      </w:r>
      <w:bookmarkEnd w:id="354"/>
    </w:p>
    <w:tbl>
      <w:tblPr>
        <w:tblStyle w:val="Tabela-Siatka"/>
        <w:tblW w:w="0" w:type="auto"/>
        <w:tblLook w:val="04A0" w:firstRow="1" w:lastRow="0" w:firstColumn="1" w:lastColumn="0" w:noHBand="0" w:noVBand="1"/>
      </w:tblPr>
      <w:tblGrid>
        <w:gridCol w:w="1996"/>
        <w:gridCol w:w="6722"/>
      </w:tblGrid>
      <w:tr w:rsidR="00B42833" w14:paraId="07670234" w14:textId="77777777" w:rsidTr="007C6741">
        <w:tc>
          <w:tcPr>
            <w:tcW w:w="2093" w:type="dxa"/>
            <w:tcMar>
              <w:top w:w="28" w:type="dxa"/>
              <w:bottom w:w="28" w:type="dxa"/>
            </w:tcMar>
          </w:tcPr>
          <w:p w14:paraId="79B3B597" w14:textId="77777777" w:rsidR="00B42833" w:rsidRPr="00B36007" w:rsidRDefault="00B42833" w:rsidP="007C6741">
            <w:pPr>
              <w:pStyle w:val="Normalny-sekcjapierwsza"/>
              <w:jc w:val="left"/>
              <w:rPr>
                <w:b/>
              </w:rPr>
            </w:pPr>
            <w:r w:rsidRPr="00B36007">
              <w:rPr>
                <w:b/>
              </w:rPr>
              <w:t>Identyfikator</w:t>
            </w:r>
          </w:p>
        </w:tc>
        <w:tc>
          <w:tcPr>
            <w:tcW w:w="7458" w:type="dxa"/>
            <w:tcMar>
              <w:top w:w="28" w:type="dxa"/>
              <w:bottom w:w="28" w:type="dxa"/>
            </w:tcMar>
          </w:tcPr>
          <w:p w14:paraId="7E4A6739" w14:textId="77777777" w:rsidR="00B42833" w:rsidRPr="00F77CD7" w:rsidRDefault="00426908" w:rsidP="007C6741">
            <w:pPr>
              <w:pStyle w:val="Normalny-sekcjapierwsza"/>
              <w:jc w:val="left"/>
            </w:pPr>
            <w:r>
              <w:t>TC-01-001a</w:t>
            </w:r>
          </w:p>
        </w:tc>
      </w:tr>
      <w:tr w:rsidR="00B42833" w14:paraId="1182DC4C" w14:textId="77777777" w:rsidTr="007C6741">
        <w:tc>
          <w:tcPr>
            <w:tcW w:w="2093" w:type="dxa"/>
            <w:tcMar>
              <w:top w:w="28" w:type="dxa"/>
              <w:bottom w:w="28" w:type="dxa"/>
            </w:tcMar>
          </w:tcPr>
          <w:p w14:paraId="15CC282F" w14:textId="77777777" w:rsidR="00B42833" w:rsidRPr="00B36007" w:rsidRDefault="00B42833" w:rsidP="007C6741">
            <w:pPr>
              <w:pStyle w:val="Normalny-sekcjapierwsza"/>
              <w:jc w:val="left"/>
              <w:rPr>
                <w:b/>
              </w:rPr>
            </w:pPr>
            <w:r w:rsidRPr="00B36007">
              <w:rPr>
                <w:b/>
              </w:rPr>
              <w:t>Testowana funkcja</w:t>
            </w:r>
          </w:p>
        </w:tc>
        <w:tc>
          <w:tcPr>
            <w:tcW w:w="7458" w:type="dxa"/>
            <w:tcMar>
              <w:top w:w="28" w:type="dxa"/>
              <w:bottom w:w="28" w:type="dxa"/>
            </w:tcMar>
          </w:tcPr>
          <w:p w14:paraId="542E5BC1" w14:textId="77777777" w:rsidR="00B42833" w:rsidRDefault="00B42833" w:rsidP="007C6741">
            <w:pPr>
              <w:pStyle w:val="Normalny-sekcjapierwsza"/>
              <w:jc w:val="left"/>
            </w:pPr>
            <w:r>
              <w:t>Rejestrowanie nowego użytkownika</w:t>
            </w:r>
          </w:p>
        </w:tc>
      </w:tr>
      <w:tr w:rsidR="00B42833" w14:paraId="11E4C811" w14:textId="77777777" w:rsidTr="007C6741">
        <w:tc>
          <w:tcPr>
            <w:tcW w:w="2093" w:type="dxa"/>
            <w:tcMar>
              <w:top w:w="28" w:type="dxa"/>
              <w:bottom w:w="28" w:type="dxa"/>
            </w:tcMar>
          </w:tcPr>
          <w:p w14:paraId="644A19A3" w14:textId="77777777" w:rsidR="00B42833" w:rsidRPr="00B36007" w:rsidRDefault="00B42833" w:rsidP="007C6741">
            <w:pPr>
              <w:pStyle w:val="Normalny-sekcjapierwsza"/>
              <w:jc w:val="left"/>
              <w:rPr>
                <w:b/>
              </w:rPr>
            </w:pPr>
            <w:r w:rsidRPr="00B36007">
              <w:rPr>
                <w:b/>
              </w:rPr>
              <w:t>Stan systemu przed wykonaniem testu</w:t>
            </w:r>
          </w:p>
        </w:tc>
        <w:tc>
          <w:tcPr>
            <w:tcW w:w="7458" w:type="dxa"/>
            <w:tcMar>
              <w:top w:w="28" w:type="dxa"/>
              <w:bottom w:w="28" w:type="dxa"/>
            </w:tcMar>
          </w:tcPr>
          <w:p w14:paraId="09C66DBE" w14:textId="77777777" w:rsidR="00B42833" w:rsidRDefault="00B42833" w:rsidP="00B42833">
            <w:pPr>
              <w:pStyle w:val="Normalny-sekcjapierwsza"/>
              <w:numPr>
                <w:ilvl w:val="0"/>
                <w:numId w:val="14"/>
              </w:numPr>
              <w:jc w:val="left"/>
            </w:pPr>
            <w:r>
              <w:t>Użytkownik nie posiada konta w systemie</w:t>
            </w:r>
          </w:p>
          <w:p w14:paraId="1C6CB83D" w14:textId="77777777" w:rsidR="00B42833" w:rsidRPr="003F1123" w:rsidRDefault="00B42833" w:rsidP="00B42833">
            <w:pPr>
              <w:pStyle w:val="Normalny-sekcjapierwsza"/>
              <w:numPr>
                <w:ilvl w:val="0"/>
                <w:numId w:val="14"/>
              </w:numPr>
              <w:jc w:val="left"/>
            </w:pPr>
            <w:r>
              <w:t>Użytkownik wejdzie na podstronę rejestracji</w:t>
            </w:r>
          </w:p>
        </w:tc>
      </w:tr>
      <w:tr w:rsidR="00B42833" w14:paraId="122BCC71" w14:textId="77777777" w:rsidTr="007C6741">
        <w:tc>
          <w:tcPr>
            <w:tcW w:w="2093" w:type="dxa"/>
            <w:tcMar>
              <w:top w:w="28" w:type="dxa"/>
              <w:bottom w:w="28" w:type="dxa"/>
            </w:tcMar>
          </w:tcPr>
          <w:p w14:paraId="10DBE7BB" w14:textId="77777777" w:rsidR="00B42833" w:rsidRPr="00B36007" w:rsidRDefault="00B42833" w:rsidP="007C6741">
            <w:pPr>
              <w:pStyle w:val="Normalny-sekcjapierwsza"/>
              <w:jc w:val="left"/>
              <w:rPr>
                <w:b/>
              </w:rPr>
            </w:pPr>
            <w:r w:rsidRPr="00B36007">
              <w:rPr>
                <w:b/>
              </w:rPr>
              <w:t>Kroki testowania</w:t>
            </w:r>
          </w:p>
        </w:tc>
        <w:tc>
          <w:tcPr>
            <w:tcW w:w="7458" w:type="dxa"/>
            <w:tcMar>
              <w:top w:w="28" w:type="dxa"/>
              <w:bottom w:w="28" w:type="dxa"/>
            </w:tcMar>
          </w:tcPr>
          <w:p w14:paraId="5F55A335" w14:textId="77777777" w:rsidR="00B42833" w:rsidRDefault="00B42833" w:rsidP="00B42833">
            <w:pPr>
              <w:pStyle w:val="Normalny-sekcjapierwsza"/>
              <w:numPr>
                <w:ilvl w:val="0"/>
                <w:numId w:val="13"/>
              </w:numPr>
              <w:jc w:val="left"/>
            </w:pPr>
            <w:r>
              <w:t xml:space="preserve">Na ekranie rozpoczęcia rejestracji kliknąć przycisk </w:t>
            </w:r>
            <w:r w:rsidRPr="00297C98">
              <w:t>Rozpocznij rejestrację</w:t>
            </w:r>
          </w:p>
          <w:p w14:paraId="736323E2" w14:textId="77777777" w:rsidR="00B42833" w:rsidRDefault="00B42833" w:rsidP="00B42833">
            <w:pPr>
              <w:pStyle w:val="Normalny-sekcjapierwsza"/>
              <w:numPr>
                <w:ilvl w:val="0"/>
                <w:numId w:val="13"/>
              </w:numPr>
              <w:jc w:val="left"/>
            </w:pPr>
            <w:r>
              <w:t xml:space="preserve">Uzupełnić pola wymagane: </w:t>
            </w:r>
            <w:r w:rsidRPr="00942033">
              <w:rPr>
                <w:i/>
              </w:rPr>
              <w:t>Nazwa</w:t>
            </w:r>
            <w:r>
              <w:t xml:space="preserve"> (“test_user”), </w:t>
            </w:r>
            <w:r w:rsidRPr="00942033">
              <w:rPr>
                <w:i/>
              </w:rPr>
              <w:t>hasło</w:t>
            </w:r>
            <w:r>
              <w:t xml:space="preserve"> (“qwerty123”), </w:t>
            </w:r>
            <w:r w:rsidRPr="00942033">
              <w:rPr>
                <w:i/>
              </w:rPr>
              <w:t>powtórz hasło</w:t>
            </w:r>
            <w:r>
              <w:t xml:space="preserve"> (“qwerty123”) oraz Adres e-mail (“test@gmail.com”) i kliknąć przycisk Przejdź dalej</w:t>
            </w:r>
          </w:p>
          <w:p w14:paraId="3D648A11" w14:textId="77777777" w:rsidR="00B42833" w:rsidRDefault="00B42833" w:rsidP="00B42833">
            <w:pPr>
              <w:pStyle w:val="Normalny-sekcjapierwsza"/>
              <w:numPr>
                <w:ilvl w:val="0"/>
                <w:numId w:val="13"/>
              </w:numPr>
              <w:jc w:val="left"/>
            </w:pPr>
            <w:r>
              <w:t>Uzupełnić pola opcjonalne:</w:t>
            </w:r>
            <w:r w:rsidRPr="00942033">
              <w:rPr>
                <w:i/>
              </w:rPr>
              <w:t xml:space="preserve"> imię</w:t>
            </w:r>
            <w:r>
              <w:t xml:space="preserve"> (“Test name”),</w:t>
            </w:r>
            <w:r w:rsidRPr="00942033">
              <w:rPr>
                <w:i/>
              </w:rPr>
              <w:t xml:space="preserve"> nazwisko </w:t>
            </w:r>
            <w:r>
              <w:t xml:space="preserve">(“Test last name”) oraz </w:t>
            </w:r>
            <w:r w:rsidRPr="00942033">
              <w:rPr>
                <w:i/>
              </w:rPr>
              <w:t>Kilka zdań na swój temat</w:t>
            </w:r>
            <w:r>
              <w:t xml:space="preserve">, a następnie przejść na ekran podsumowania, klikając przycisk </w:t>
            </w:r>
            <w:r w:rsidRPr="00942033">
              <w:rPr>
                <w:i/>
              </w:rPr>
              <w:t>Podsumowanie</w:t>
            </w:r>
          </w:p>
          <w:p w14:paraId="5511767B" w14:textId="77777777" w:rsidR="00B42833" w:rsidRDefault="00B42833" w:rsidP="00B42833">
            <w:pPr>
              <w:pStyle w:val="Normalny-sekcjapierwsza"/>
              <w:numPr>
                <w:ilvl w:val="0"/>
                <w:numId w:val="13"/>
              </w:numPr>
              <w:jc w:val="left"/>
            </w:pPr>
            <w:r>
              <w:t>Sprawdzić, czy zostały prawidłowo uzupełnione pola</w:t>
            </w:r>
            <w:r w:rsidRPr="00942033">
              <w:rPr>
                <w:i/>
              </w:rPr>
              <w:t xml:space="preserve"> Nazwa użytkownika</w:t>
            </w:r>
            <w:r>
              <w:t xml:space="preserve">, </w:t>
            </w:r>
            <w:r w:rsidRPr="00942033">
              <w:rPr>
                <w:i/>
              </w:rPr>
              <w:t>Imię, Nazwisko, Email</w:t>
            </w:r>
            <w:r>
              <w:t xml:space="preserve"> oraz </w:t>
            </w:r>
            <w:r w:rsidRPr="00942033">
              <w:rPr>
                <w:i/>
              </w:rPr>
              <w:t>Kilka zdań na swój temat</w:t>
            </w:r>
          </w:p>
          <w:p w14:paraId="19FB3164" w14:textId="77777777" w:rsidR="00B42833" w:rsidRDefault="00B42833" w:rsidP="00B42833">
            <w:pPr>
              <w:pStyle w:val="Normalny-sekcjapierwsza"/>
              <w:numPr>
                <w:ilvl w:val="0"/>
                <w:numId w:val="13"/>
              </w:numPr>
              <w:jc w:val="left"/>
            </w:pPr>
            <w:r>
              <w:lastRenderedPageBreak/>
              <w:t xml:space="preserve">Kliknąć przycisk </w:t>
            </w:r>
            <w:r w:rsidRPr="00942033">
              <w:rPr>
                <w:i/>
              </w:rPr>
              <w:t>Chcę poprawić poprzednie dane</w:t>
            </w:r>
          </w:p>
          <w:p w14:paraId="54A28199" w14:textId="77777777" w:rsidR="00B42833" w:rsidRDefault="00B42833" w:rsidP="00B42833">
            <w:pPr>
              <w:pStyle w:val="Normalny-sekcjapierwsza"/>
              <w:numPr>
                <w:ilvl w:val="0"/>
                <w:numId w:val="13"/>
              </w:numPr>
              <w:jc w:val="left"/>
            </w:pPr>
            <w:r>
              <w:t xml:space="preserve">Uzupełnić pola </w:t>
            </w:r>
            <w:r w:rsidRPr="00942033">
              <w:rPr>
                <w:i/>
              </w:rPr>
              <w:t>Miasto</w:t>
            </w:r>
            <w:r>
              <w:t xml:space="preserve"> (“Test town”) oraz</w:t>
            </w:r>
            <w:r w:rsidRPr="00942033">
              <w:rPr>
                <w:i/>
              </w:rPr>
              <w:t xml:space="preserve"> Adres </w:t>
            </w:r>
            <w:r>
              <w:t>(“Test adress”)</w:t>
            </w:r>
          </w:p>
          <w:p w14:paraId="7952B43A" w14:textId="77777777" w:rsidR="00B42833" w:rsidRDefault="00B42833" w:rsidP="00B42833">
            <w:pPr>
              <w:pStyle w:val="Normalny-sekcjapierwsza"/>
              <w:numPr>
                <w:ilvl w:val="0"/>
                <w:numId w:val="13"/>
              </w:numPr>
              <w:jc w:val="left"/>
            </w:pPr>
            <w:r>
              <w:t xml:space="preserve">Ponownie kliknąć przycisk </w:t>
            </w:r>
            <w:r w:rsidRPr="00942033">
              <w:rPr>
                <w:i/>
              </w:rPr>
              <w:t>Podsumowanie</w:t>
            </w:r>
          </w:p>
          <w:p w14:paraId="74D9199E" w14:textId="77777777" w:rsidR="00B42833" w:rsidRDefault="00B42833" w:rsidP="00B42833">
            <w:pPr>
              <w:pStyle w:val="Normalny-sekcjapierwsza"/>
              <w:numPr>
                <w:ilvl w:val="0"/>
                <w:numId w:val="13"/>
              </w:numPr>
              <w:jc w:val="left"/>
            </w:pPr>
            <w:r>
              <w:t>Sprawdzić, czy wszystkie pola zostały uzupełnione prawidłowo</w:t>
            </w:r>
          </w:p>
          <w:p w14:paraId="47B8A8AD" w14:textId="77777777" w:rsidR="00B42833" w:rsidRDefault="00B42833" w:rsidP="00B42833">
            <w:pPr>
              <w:pStyle w:val="Normalny-sekcjapierwsza"/>
              <w:numPr>
                <w:ilvl w:val="0"/>
                <w:numId w:val="13"/>
              </w:numPr>
              <w:jc w:val="left"/>
            </w:pPr>
            <w:r>
              <w:t xml:space="preserve">Kliknąć przycisk </w:t>
            </w:r>
            <w:r w:rsidRPr="00942033">
              <w:rPr>
                <w:i/>
              </w:rPr>
              <w:t>Zakończ rejestrację</w:t>
            </w:r>
          </w:p>
        </w:tc>
      </w:tr>
      <w:tr w:rsidR="00B42833" w14:paraId="7D679F50" w14:textId="77777777" w:rsidTr="007C6741">
        <w:tc>
          <w:tcPr>
            <w:tcW w:w="2093" w:type="dxa"/>
            <w:tcMar>
              <w:top w:w="28" w:type="dxa"/>
              <w:bottom w:w="28" w:type="dxa"/>
            </w:tcMar>
          </w:tcPr>
          <w:p w14:paraId="354ECB7D" w14:textId="77777777" w:rsidR="00B42833" w:rsidRPr="00B36007" w:rsidRDefault="00B42833" w:rsidP="007C6741">
            <w:pPr>
              <w:pStyle w:val="Normalny-sekcjapierwsza"/>
              <w:jc w:val="left"/>
              <w:rPr>
                <w:b/>
              </w:rPr>
            </w:pPr>
            <w:r w:rsidRPr="00B36007">
              <w:rPr>
                <w:b/>
              </w:rPr>
              <w:lastRenderedPageBreak/>
              <w:t>Oczekiwany stan systemu</w:t>
            </w:r>
          </w:p>
        </w:tc>
        <w:tc>
          <w:tcPr>
            <w:tcW w:w="7458" w:type="dxa"/>
            <w:tcMar>
              <w:top w:w="28" w:type="dxa"/>
              <w:bottom w:w="28" w:type="dxa"/>
            </w:tcMar>
          </w:tcPr>
          <w:p w14:paraId="2AE15C58" w14:textId="77777777" w:rsidR="00B42833" w:rsidRDefault="00B42833" w:rsidP="00B42833">
            <w:pPr>
              <w:pStyle w:val="Normalny-sekcjapierwsza"/>
              <w:numPr>
                <w:ilvl w:val="0"/>
                <w:numId w:val="15"/>
              </w:numPr>
              <w:jc w:val="left"/>
            </w:pPr>
            <w:r>
              <w:t>Użytkownik powinien zostać przekierowany na stronę główną</w:t>
            </w:r>
          </w:p>
          <w:p w14:paraId="22A05EF5" w14:textId="77777777" w:rsidR="00B42833" w:rsidRDefault="00B42833" w:rsidP="00B42833">
            <w:pPr>
              <w:pStyle w:val="Normalny-sekcjapierwsza"/>
              <w:numPr>
                <w:ilvl w:val="0"/>
                <w:numId w:val="15"/>
              </w:numPr>
              <w:jc w:val="left"/>
            </w:pPr>
            <w:r>
              <w:t>W systemie powinien dodać się nowy użytkownik z danymi wypełnionymi w trakcie etapu rejestracji</w:t>
            </w:r>
          </w:p>
        </w:tc>
      </w:tr>
      <w:tr w:rsidR="00B42833" w14:paraId="187A2E27" w14:textId="77777777" w:rsidTr="007C6741">
        <w:tc>
          <w:tcPr>
            <w:tcW w:w="2093" w:type="dxa"/>
            <w:tcMar>
              <w:top w:w="28" w:type="dxa"/>
              <w:bottom w:w="28" w:type="dxa"/>
            </w:tcMar>
          </w:tcPr>
          <w:p w14:paraId="0B57B6C1" w14:textId="77777777" w:rsidR="00B42833" w:rsidRPr="00B36007" w:rsidRDefault="00B42833" w:rsidP="007C6741">
            <w:pPr>
              <w:pStyle w:val="Normalny-sekcjapierwsza"/>
              <w:jc w:val="left"/>
              <w:rPr>
                <w:b/>
              </w:rPr>
            </w:pPr>
            <w:r w:rsidRPr="00B36007">
              <w:rPr>
                <w:b/>
              </w:rPr>
              <w:t>Status</w:t>
            </w:r>
          </w:p>
        </w:tc>
        <w:tc>
          <w:tcPr>
            <w:tcW w:w="7458" w:type="dxa"/>
            <w:tcMar>
              <w:top w:w="28" w:type="dxa"/>
              <w:bottom w:w="28" w:type="dxa"/>
            </w:tcMar>
          </w:tcPr>
          <w:p w14:paraId="3F0AB2CD" w14:textId="77777777" w:rsidR="00B42833" w:rsidRDefault="00B42833" w:rsidP="007C6741">
            <w:pPr>
              <w:pStyle w:val="Normalny-sekcjapierwsza"/>
              <w:jc w:val="left"/>
            </w:pPr>
            <w:r>
              <w:t>Zaliczone</w:t>
            </w:r>
          </w:p>
        </w:tc>
      </w:tr>
    </w:tbl>
    <w:p w14:paraId="2249532E" w14:textId="77777777" w:rsidR="00B42833" w:rsidRDefault="00B42833" w:rsidP="00B42833">
      <w:pPr>
        <w:pStyle w:val="Nagwektabeli"/>
      </w:pPr>
      <w:bookmarkStart w:id="355" w:name="_Toc437271195"/>
      <w:r w:rsidRPr="00DB1FD9">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2</w:t>
      </w:r>
      <w:r w:rsidR="00C65655">
        <w:rPr>
          <w:b/>
        </w:rPr>
        <w:fldChar w:fldCharType="end"/>
      </w:r>
      <w:r w:rsidRPr="00DB1FD9">
        <w:rPr>
          <w:b/>
        </w:rPr>
        <w:t>.</w:t>
      </w:r>
      <w:r>
        <w:t xml:space="preserve"> </w:t>
      </w:r>
      <w:r w:rsidRPr="000904B7">
        <w:t>Przypadek testowy rejestracji z podaniem błędnych danych</w:t>
      </w:r>
      <w:bookmarkEnd w:id="355"/>
    </w:p>
    <w:tbl>
      <w:tblPr>
        <w:tblStyle w:val="Tabela-Siatka"/>
        <w:tblW w:w="0" w:type="auto"/>
        <w:tblLook w:val="04A0" w:firstRow="1" w:lastRow="0" w:firstColumn="1" w:lastColumn="0" w:noHBand="0" w:noVBand="1"/>
      </w:tblPr>
      <w:tblGrid>
        <w:gridCol w:w="1973"/>
        <w:gridCol w:w="6745"/>
      </w:tblGrid>
      <w:tr w:rsidR="00B42833" w14:paraId="17A4BB59" w14:textId="77777777" w:rsidTr="007C6741">
        <w:tc>
          <w:tcPr>
            <w:tcW w:w="2093" w:type="dxa"/>
            <w:tcMar>
              <w:top w:w="28" w:type="dxa"/>
              <w:bottom w:w="28" w:type="dxa"/>
            </w:tcMar>
          </w:tcPr>
          <w:p w14:paraId="7208CA59" w14:textId="77777777"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14:paraId="5647B2D7" w14:textId="77777777" w:rsidR="00B42833" w:rsidRPr="00F77CD7" w:rsidRDefault="00426908" w:rsidP="007C6741">
            <w:pPr>
              <w:pStyle w:val="Normalny-sekcjapierwsza"/>
              <w:jc w:val="left"/>
            </w:pPr>
            <w:r>
              <w:t>TC-01-001b</w:t>
            </w:r>
          </w:p>
        </w:tc>
      </w:tr>
      <w:tr w:rsidR="00B42833" w14:paraId="254D75B5" w14:textId="77777777" w:rsidTr="007C6741">
        <w:tc>
          <w:tcPr>
            <w:tcW w:w="2093" w:type="dxa"/>
            <w:tcMar>
              <w:top w:w="28" w:type="dxa"/>
              <w:bottom w:w="28" w:type="dxa"/>
            </w:tcMar>
          </w:tcPr>
          <w:p w14:paraId="25B4059F" w14:textId="77777777"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14:paraId="064878C3" w14:textId="77777777" w:rsidR="00B42833" w:rsidRDefault="00B42833" w:rsidP="007C6741">
            <w:pPr>
              <w:pStyle w:val="Normalny-sekcjapierwsza"/>
              <w:jc w:val="left"/>
            </w:pPr>
            <w:r w:rsidRPr="003F1123">
              <w:t>Rejestrowanie nowego użytkownika z podaniem błędnych danych</w:t>
            </w:r>
          </w:p>
        </w:tc>
      </w:tr>
      <w:tr w:rsidR="00B42833" w14:paraId="02F5DEE0" w14:textId="77777777" w:rsidTr="007C6741">
        <w:tc>
          <w:tcPr>
            <w:tcW w:w="2093" w:type="dxa"/>
            <w:tcMar>
              <w:top w:w="28" w:type="dxa"/>
              <w:bottom w:w="28" w:type="dxa"/>
            </w:tcMar>
          </w:tcPr>
          <w:p w14:paraId="27A96251" w14:textId="77777777"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14:paraId="282D94CB" w14:textId="77777777" w:rsidR="00B42833" w:rsidRDefault="00B42833" w:rsidP="00B42833">
            <w:pPr>
              <w:pStyle w:val="Normalny-sekcjapierwsza"/>
              <w:numPr>
                <w:ilvl w:val="0"/>
                <w:numId w:val="16"/>
              </w:numPr>
              <w:jc w:val="left"/>
            </w:pPr>
            <w:r>
              <w:t>Użytkownik nie posiada konta w systemie</w:t>
            </w:r>
          </w:p>
          <w:p w14:paraId="77B201A4" w14:textId="77777777" w:rsidR="00B42833" w:rsidRDefault="00B42833" w:rsidP="00B42833">
            <w:pPr>
              <w:pStyle w:val="Normalny-sekcjapierwsza"/>
              <w:numPr>
                <w:ilvl w:val="0"/>
                <w:numId w:val="16"/>
              </w:numPr>
              <w:jc w:val="left"/>
            </w:pPr>
            <w:r>
              <w:t>Użytkownik wejdzie na podstronę rejestracji</w:t>
            </w:r>
          </w:p>
        </w:tc>
      </w:tr>
      <w:tr w:rsidR="00B42833" w14:paraId="4EC743F4" w14:textId="77777777" w:rsidTr="007C6741">
        <w:tc>
          <w:tcPr>
            <w:tcW w:w="2093" w:type="dxa"/>
            <w:tcMar>
              <w:top w:w="28" w:type="dxa"/>
              <w:bottom w:w="28" w:type="dxa"/>
            </w:tcMar>
          </w:tcPr>
          <w:p w14:paraId="2D73F93D" w14:textId="77777777"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14:paraId="552D660A" w14:textId="77777777" w:rsidR="00B42833" w:rsidRPr="003F1123" w:rsidRDefault="00B42833" w:rsidP="00B42833">
            <w:pPr>
              <w:pStyle w:val="Normalny-sekcjapierwsza"/>
              <w:numPr>
                <w:ilvl w:val="0"/>
                <w:numId w:val="17"/>
              </w:numPr>
              <w:jc w:val="left"/>
            </w:pPr>
            <w:r w:rsidRPr="003F1123">
              <w:t xml:space="preserve">Na ekranie rozpoczęcia rejestracji kliknąć przycisk </w:t>
            </w:r>
            <w:r w:rsidRPr="00942033">
              <w:rPr>
                <w:i/>
              </w:rPr>
              <w:t>Rozpocznij rejestrację</w:t>
            </w:r>
          </w:p>
          <w:p w14:paraId="49B0660C" w14:textId="77777777" w:rsidR="00B42833" w:rsidRDefault="00B42833" w:rsidP="00B42833">
            <w:pPr>
              <w:pStyle w:val="Normalny-sekcjapierwsza"/>
              <w:numPr>
                <w:ilvl w:val="0"/>
                <w:numId w:val="17"/>
              </w:numPr>
              <w:jc w:val="left"/>
            </w:pPr>
            <w:r w:rsidRPr="003F1123">
              <w:t xml:space="preserve">Uzupełnić pola jak następuje: </w:t>
            </w:r>
            <w:r w:rsidRPr="00942033">
              <w:rPr>
                <w:i/>
              </w:rPr>
              <w:t>Nazwa</w:t>
            </w:r>
            <w:r w:rsidRPr="003F1123">
              <w:t xml:space="preserve"> pozostawić puste,</w:t>
            </w:r>
            <w:r w:rsidRPr="00942033">
              <w:rPr>
                <w:i/>
              </w:rPr>
              <w:t xml:space="preserve"> Hasło</w:t>
            </w:r>
            <w:r w:rsidRPr="003F1123">
              <w:t xml:space="preserve"> - “a”, </w:t>
            </w:r>
            <w:r w:rsidRPr="00942033">
              <w:rPr>
                <w:i/>
              </w:rPr>
              <w:t>Powtórz hasło</w:t>
            </w:r>
            <w:r w:rsidRPr="003F1123">
              <w:t xml:space="preserve"> - “b”,</w:t>
            </w:r>
            <w:r w:rsidRPr="00942033">
              <w:rPr>
                <w:i/>
              </w:rPr>
              <w:t xml:space="preserve"> Email</w:t>
            </w:r>
            <w:r w:rsidRPr="003F1123">
              <w:t xml:space="preserve"> - “c”</w:t>
            </w:r>
          </w:p>
          <w:p w14:paraId="0F47C117" w14:textId="77777777" w:rsidR="00B42833" w:rsidRDefault="00B42833" w:rsidP="00B42833">
            <w:pPr>
              <w:pStyle w:val="Normalny-sekcjapierwsza"/>
              <w:numPr>
                <w:ilvl w:val="0"/>
                <w:numId w:val="17"/>
              </w:numPr>
              <w:jc w:val="left"/>
            </w:pPr>
            <w:r w:rsidRPr="003F1123">
              <w:t xml:space="preserve">Kliknąć przycisk </w:t>
            </w:r>
            <w:r w:rsidRPr="00942033">
              <w:rPr>
                <w:i/>
              </w:rPr>
              <w:t>Przejdź dalej</w:t>
            </w:r>
          </w:p>
        </w:tc>
      </w:tr>
      <w:tr w:rsidR="00B42833" w14:paraId="0E3DFB6D" w14:textId="77777777" w:rsidTr="007C6741">
        <w:tc>
          <w:tcPr>
            <w:tcW w:w="2093" w:type="dxa"/>
            <w:tcMar>
              <w:top w:w="28" w:type="dxa"/>
              <w:bottom w:w="28" w:type="dxa"/>
            </w:tcMar>
          </w:tcPr>
          <w:p w14:paraId="4D86D51C" w14:textId="77777777"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14:paraId="48AA7B79" w14:textId="77777777" w:rsidR="00B42833" w:rsidRDefault="00B42833" w:rsidP="00B42833">
            <w:pPr>
              <w:pStyle w:val="Normalny-sekcjapierwsza"/>
              <w:numPr>
                <w:ilvl w:val="0"/>
                <w:numId w:val="18"/>
              </w:numPr>
              <w:jc w:val="left"/>
            </w:pPr>
            <w:r w:rsidRPr="003F1123">
              <w:t xml:space="preserve">Użytkownikowi nie udało się przejść na kolejny ekran. </w:t>
            </w:r>
          </w:p>
          <w:p w14:paraId="4F4FA4CD" w14:textId="77777777" w:rsidR="00B42833" w:rsidRPr="003F1123" w:rsidRDefault="00B42833" w:rsidP="00B42833">
            <w:pPr>
              <w:pStyle w:val="Normalny-sekcjapierwsza"/>
              <w:numPr>
                <w:ilvl w:val="0"/>
                <w:numId w:val="18"/>
              </w:numPr>
              <w:jc w:val="left"/>
            </w:pPr>
            <w:r w:rsidRPr="003F1123">
              <w:t>Na obecnym ekranie prezentowana jest lista błędów:</w:t>
            </w:r>
          </w:p>
          <w:p w14:paraId="3D723021" w14:textId="77777777" w:rsidR="00B42833" w:rsidRPr="003F1123" w:rsidRDefault="00B42833" w:rsidP="00B42833">
            <w:pPr>
              <w:pStyle w:val="Normalny-sekcjapierwsza"/>
              <w:numPr>
                <w:ilvl w:val="0"/>
                <w:numId w:val="19"/>
              </w:numPr>
              <w:jc w:val="left"/>
            </w:pPr>
            <w:r w:rsidRPr="003F1123">
              <w:t>Login nie może być pusty</w:t>
            </w:r>
          </w:p>
          <w:p w14:paraId="60AD2BCA" w14:textId="77777777" w:rsidR="00B42833" w:rsidRPr="003F1123" w:rsidRDefault="00B42833" w:rsidP="00B42833">
            <w:pPr>
              <w:pStyle w:val="Normalny-sekcjapierwsza"/>
              <w:numPr>
                <w:ilvl w:val="0"/>
                <w:numId w:val="19"/>
              </w:numPr>
              <w:jc w:val="left"/>
            </w:pPr>
            <w:r w:rsidRPr="003F1123">
              <w:t>Podane hasło jest za krótkie.</w:t>
            </w:r>
          </w:p>
          <w:p w14:paraId="6E75E15C" w14:textId="77777777" w:rsidR="00B42833" w:rsidRPr="003F1123" w:rsidRDefault="00B42833" w:rsidP="00B42833">
            <w:pPr>
              <w:pStyle w:val="Normalny-sekcjapierwsza"/>
              <w:numPr>
                <w:ilvl w:val="0"/>
                <w:numId w:val="19"/>
              </w:numPr>
              <w:jc w:val="left"/>
            </w:pPr>
            <w:r w:rsidRPr="003F1123">
              <w:t>Podany adres email jest niepoprawny.</w:t>
            </w:r>
          </w:p>
          <w:p w14:paraId="3B5385BA" w14:textId="77777777" w:rsidR="00B42833" w:rsidRPr="003F1123" w:rsidRDefault="00B42833" w:rsidP="00B42833">
            <w:pPr>
              <w:pStyle w:val="Normalny-sekcjapierwsza"/>
              <w:numPr>
                <w:ilvl w:val="0"/>
                <w:numId w:val="19"/>
              </w:numPr>
              <w:jc w:val="left"/>
            </w:pPr>
            <w:r w:rsidRPr="003F1123">
              <w:t>Podane hasła nie są jednakowe</w:t>
            </w:r>
          </w:p>
        </w:tc>
      </w:tr>
      <w:tr w:rsidR="00B42833" w14:paraId="0271CF2D" w14:textId="77777777" w:rsidTr="007C6741">
        <w:tc>
          <w:tcPr>
            <w:tcW w:w="2093" w:type="dxa"/>
            <w:tcMar>
              <w:top w:w="28" w:type="dxa"/>
              <w:bottom w:w="28" w:type="dxa"/>
            </w:tcMar>
          </w:tcPr>
          <w:p w14:paraId="7AE349AE" w14:textId="77777777"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14:paraId="7C8E842E" w14:textId="77777777" w:rsidR="00B42833" w:rsidRDefault="00B42833" w:rsidP="007C6741">
            <w:pPr>
              <w:pStyle w:val="Normalny-sekcjapierwsza"/>
              <w:jc w:val="left"/>
            </w:pPr>
            <w:r>
              <w:t>Zaliczone</w:t>
            </w:r>
          </w:p>
        </w:tc>
      </w:tr>
    </w:tbl>
    <w:p w14:paraId="6325AB91" w14:textId="77777777" w:rsidR="00B42833" w:rsidRDefault="00B42833" w:rsidP="00B42833">
      <w:pPr>
        <w:pStyle w:val="Nagwektabeli"/>
      </w:pPr>
      <w:bookmarkStart w:id="356" w:name="_Toc437271196"/>
      <w:r w:rsidRPr="00DB1FD9">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3</w:t>
      </w:r>
      <w:r w:rsidR="00C65655">
        <w:rPr>
          <w:b/>
        </w:rPr>
        <w:fldChar w:fldCharType="end"/>
      </w:r>
      <w:r w:rsidRPr="00DB1FD9">
        <w:rPr>
          <w:b/>
        </w:rPr>
        <w:t xml:space="preserve">. </w:t>
      </w:r>
      <w:r w:rsidRPr="004C5619">
        <w:t>Przypadek testowy zgłaszania nowego właściciela atrakcji</w:t>
      </w:r>
      <w:bookmarkEnd w:id="356"/>
    </w:p>
    <w:tbl>
      <w:tblPr>
        <w:tblStyle w:val="Tabela-Siatka"/>
        <w:tblW w:w="0" w:type="auto"/>
        <w:tblLook w:val="04A0" w:firstRow="1" w:lastRow="0" w:firstColumn="1" w:lastColumn="0" w:noHBand="0" w:noVBand="1"/>
      </w:tblPr>
      <w:tblGrid>
        <w:gridCol w:w="1996"/>
        <w:gridCol w:w="6722"/>
      </w:tblGrid>
      <w:tr w:rsidR="00B42833" w14:paraId="18DDF645" w14:textId="77777777" w:rsidTr="007C6741">
        <w:tc>
          <w:tcPr>
            <w:tcW w:w="2093" w:type="dxa"/>
            <w:tcMar>
              <w:top w:w="28" w:type="dxa"/>
              <w:bottom w:w="28" w:type="dxa"/>
            </w:tcMar>
          </w:tcPr>
          <w:p w14:paraId="3733B8B0" w14:textId="77777777"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14:paraId="56410EB4" w14:textId="77777777" w:rsidR="00B42833" w:rsidRPr="00F77CD7" w:rsidRDefault="00426908" w:rsidP="007C6741">
            <w:pPr>
              <w:pStyle w:val="Normalny-sekcjapierwsza"/>
              <w:jc w:val="left"/>
            </w:pPr>
            <w:r>
              <w:t>TC-01-002a</w:t>
            </w:r>
          </w:p>
        </w:tc>
      </w:tr>
      <w:tr w:rsidR="00B42833" w14:paraId="6E386508" w14:textId="77777777" w:rsidTr="007C6741">
        <w:tc>
          <w:tcPr>
            <w:tcW w:w="2093" w:type="dxa"/>
            <w:tcMar>
              <w:top w:w="28" w:type="dxa"/>
              <w:bottom w:w="28" w:type="dxa"/>
            </w:tcMar>
          </w:tcPr>
          <w:p w14:paraId="163D779B" w14:textId="77777777"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14:paraId="4F22342C" w14:textId="77777777" w:rsidR="00B42833" w:rsidRDefault="00B42833" w:rsidP="00B42833">
            <w:pPr>
              <w:pStyle w:val="Normalny-sekcjapierwsza"/>
              <w:numPr>
                <w:ilvl w:val="0"/>
                <w:numId w:val="20"/>
              </w:numPr>
              <w:jc w:val="left"/>
            </w:pPr>
            <w:r>
              <w:t>Zgłaszanie konta zalogowanego użytkownika jako właściciela atrakcji</w:t>
            </w:r>
          </w:p>
        </w:tc>
      </w:tr>
      <w:tr w:rsidR="00B42833" w14:paraId="1B57BB8F" w14:textId="77777777" w:rsidTr="007C6741">
        <w:tc>
          <w:tcPr>
            <w:tcW w:w="2093" w:type="dxa"/>
            <w:tcMar>
              <w:top w:w="28" w:type="dxa"/>
              <w:bottom w:w="28" w:type="dxa"/>
            </w:tcMar>
          </w:tcPr>
          <w:p w14:paraId="0488D713" w14:textId="77777777"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14:paraId="10AFAE6D" w14:textId="77777777" w:rsidR="00B42833" w:rsidRDefault="00B42833" w:rsidP="00B42833">
            <w:pPr>
              <w:pStyle w:val="Normalny-sekcjapierwsza"/>
              <w:numPr>
                <w:ilvl w:val="0"/>
                <w:numId w:val="20"/>
              </w:numPr>
              <w:jc w:val="left"/>
            </w:pPr>
            <w:r>
              <w:t>Użytkownik posiada konto w systemie i jest na nim zalogowany</w:t>
            </w:r>
          </w:p>
          <w:p w14:paraId="3EC339C1" w14:textId="77777777" w:rsidR="00B42833" w:rsidRDefault="00B42833" w:rsidP="00B42833">
            <w:pPr>
              <w:pStyle w:val="Normalny-sekcjapierwsza"/>
              <w:numPr>
                <w:ilvl w:val="0"/>
                <w:numId w:val="20"/>
              </w:numPr>
              <w:jc w:val="left"/>
            </w:pPr>
            <w:r>
              <w:t>Wybrana atrakcja nie posiada jeszcze właściciela</w:t>
            </w:r>
          </w:p>
          <w:p w14:paraId="628B76C1" w14:textId="77777777" w:rsidR="00B42833" w:rsidRDefault="00B42833" w:rsidP="00B42833">
            <w:pPr>
              <w:pStyle w:val="Normalny-sekcjapierwsza"/>
              <w:numPr>
                <w:ilvl w:val="0"/>
                <w:numId w:val="20"/>
              </w:numPr>
              <w:jc w:val="left"/>
            </w:pPr>
            <w:r>
              <w:t>Użytkownik wyświetlił atrakcję, do której chce zgłosić siebie jako kandydata na właściciela</w:t>
            </w:r>
          </w:p>
        </w:tc>
      </w:tr>
      <w:tr w:rsidR="00B42833" w14:paraId="36415623" w14:textId="77777777" w:rsidTr="007C6741">
        <w:tc>
          <w:tcPr>
            <w:tcW w:w="2093" w:type="dxa"/>
            <w:tcMar>
              <w:top w:w="28" w:type="dxa"/>
              <w:bottom w:w="28" w:type="dxa"/>
            </w:tcMar>
          </w:tcPr>
          <w:p w14:paraId="0FC31094" w14:textId="77777777"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14:paraId="495FB703" w14:textId="77777777" w:rsidR="00B42833" w:rsidRDefault="00B42833" w:rsidP="00B42833">
            <w:pPr>
              <w:pStyle w:val="Normalny-sekcjapierwsza"/>
              <w:numPr>
                <w:ilvl w:val="0"/>
                <w:numId w:val="21"/>
              </w:numPr>
              <w:jc w:val="left"/>
            </w:pPr>
            <w:r>
              <w:t xml:space="preserve">Na ekranie wyświetlania atrakcji przełączyć się na zakładkę </w:t>
            </w:r>
            <w:r w:rsidRPr="00B528D7">
              <w:rPr>
                <w:i/>
              </w:rPr>
              <w:t>Kontakt</w:t>
            </w:r>
          </w:p>
          <w:p w14:paraId="77FCBF3C" w14:textId="77777777" w:rsidR="00B42833" w:rsidRDefault="00B42833" w:rsidP="00B42833">
            <w:pPr>
              <w:pStyle w:val="Normalny-sekcjapierwsza"/>
              <w:numPr>
                <w:ilvl w:val="0"/>
                <w:numId w:val="21"/>
              </w:numPr>
              <w:jc w:val="left"/>
            </w:pPr>
            <w:r>
              <w:t xml:space="preserve">W sekcji </w:t>
            </w:r>
            <w:r w:rsidRPr="00B528D7">
              <w:rPr>
                <w:i/>
              </w:rPr>
              <w:t>Kontakt z właścicielem</w:t>
            </w:r>
            <w:r>
              <w:t xml:space="preserve"> wybrać </w:t>
            </w:r>
            <w:r w:rsidRPr="00B528D7">
              <w:rPr>
                <w:i/>
              </w:rPr>
              <w:t>Zarejestruj swoje konto jako właściciela obiektu</w:t>
            </w:r>
          </w:p>
        </w:tc>
      </w:tr>
      <w:tr w:rsidR="00B42833" w14:paraId="6A8F86FA" w14:textId="77777777" w:rsidTr="007C6741">
        <w:tc>
          <w:tcPr>
            <w:tcW w:w="2093" w:type="dxa"/>
            <w:tcMar>
              <w:top w:w="28" w:type="dxa"/>
              <w:bottom w:w="28" w:type="dxa"/>
            </w:tcMar>
          </w:tcPr>
          <w:p w14:paraId="03924194" w14:textId="77777777"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14:paraId="1CEA7B79" w14:textId="77777777" w:rsidR="00B42833" w:rsidRDefault="00B42833" w:rsidP="007C6741">
            <w:pPr>
              <w:pStyle w:val="Normalny-sekcjapierwsza"/>
              <w:jc w:val="left"/>
            </w:pPr>
            <w:r>
              <w:t xml:space="preserve">W sekcji </w:t>
            </w:r>
            <w:r w:rsidRPr="00B528D7">
              <w:rPr>
                <w:i/>
              </w:rPr>
              <w:t>Kontakt z właścicielem</w:t>
            </w:r>
            <w:r>
              <w:t xml:space="preserve">, na zakładce </w:t>
            </w:r>
            <w:r w:rsidRPr="00B528D7">
              <w:rPr>
                <w:i/>
              </w:rPr>
              <w:t xml:space="preserve">Kontakt </w:t>
            </w:r>
            <w:r>
              <w:t xml:space="preserve">na ekranie wyświetlania atrakcji powinna pojawić się informacja </w:t>
            </w:r>
            <w:r w:rsidRPr="00B528D7">
              <w:rPr>
                <w:i/>
              </w:rPr>
              <w:t>Ten obiekt oczekuje na akceptację właściciela przez administrację.</w:t>
            </w:r>
          </w:p>
        </w:tc>
      </w:tr>
      <w:tr w:rsidR="00B42833" w14:paraId="561130A9" w14:textId="77777777" w:rsidTr="007C6741">
        <w:tc>
          <w:tcPr>
            <w:tcW w:w="2093" w:type="dxa"/>
            <w:tcMar>
              <w:top w:w="28" w:type="dxa"/>
              <w:bottom w:w="28" w:type="dxa"/>
            </w:tcMar>
          </w:tcPr>
          <w:p w14:paraId="1F3A239A" w14:textId="77777777"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14:paraId="14748B50" w14:textId="77777777" w:rsidR="00B42833" w:rsidRDefault="00B42833" w:rsidP="007C6741">
            <w:pPr>
              <w:pStyle w:val="Normalny-sekcjapierwsza"/>
              <w:jc w:val="left"/>
            </w:pPr>
            <w:r>
              <w:t>Zaliczone</w:t>
            </w:r>
          </w:p>
        </w:tc>
      </w:tr>
    </w:tbl>
    <w:p w14:paraId="6C84B0DD" w14:textId="77777777" w:rsidR="00B42833" w:rsidRDefault="00B42833" w:rsidP="00B42833">
      <w:pPr>
        <w:pStyle w:val="Nagwektabeli"/>
      </w:pPr>
      <w:bookmarkStart w:id="357" w:name="_Toc437271197"/>
      <w:r w:rsidRPr="00DB1FD9">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4</w:t>
      </w:r>
      <w:r w:rsidR="00C65655">
        <w:rPr>
          <w:b/>
        </w:rPr>
        <w:fldChar w:fldCharType="end"/>
      </w:r>
      <w:r w:rsidRPr="00DB1FD9">
        <w:rPr>
          <w:b/>
        </w:rPr>
        <w:t>.</w:t>
      </w:r>
      <w:r>
        <w:t xml:space="preserve"> </w:t>
      </w:r>
      <w:r w:rsidRPr="00A40D51">
        <w:t>Przypadek testowy akceptacji prośby o bycie właścicielem</w:t>
      </w:r>
      <w:bookmarkEnd w:id="357"/>
    </w:p>
    <w:tbl>
      <w:tblPr>
        <w:tblStyle w:val="Tabela-Siatka"/>
        <w:tblW w:w="0" w:type="auto"/>
        <w:tblLook w:val="04A0" w:firstRow="1" w:lastRow="0" w:firstColumn="1" w:lastColumn="0" w:noHBand="0" w:noVBand="1"/>
      </w:tblPr>
      <w:tblGrid>
        <w:gridCol w:w="1993"/>
        <w:gridCol w:w="6725"/>
      </w:tblGrid>
      <w:tr w:rsidR="00B42833" w14:paraId="582942E5" w14:textId="77777777" w:rsidTr="007C6741">
        <w:tc>
          <w:tcPr>
            <w:tcW w:w="2093" w:type="dxa"/>
            <w:tcMar>
              <w:top w:w="28" w:type="dxa"/>
              <w:bottom w:w="28" w:type="dxa"/>
            </w:tcMar>
          </w:tcPr>
          <w:p w14:paraId="3981F696" w14:textId="77777777"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14:paraId="49DDAC56" w14:textId="77777777" w:rsidR="00B42833" w:rsidRPr="00F77CD7" w:rsidRDefault="00426908" w:rsidP="007C6741">
            <w:pPr>
              <w:pStyle w:val="Normalny-sekcjapierwsza"/>
              <w:jc w:val="left"/>
            </w:pPr>
            <w:r>
              <w:t>TC-01-002b</w:t>
            </w:r>
          </w:p>
        </w:tc>
      </w:tr>
      <w:tr w:rsidR="00B42833" w14:paraId="39619142" w14:textId="77777777" w:rsidTr="007C6741">
        <w:tc>
          <w:tcPr>
            <w:tcW w:w="2093" w:type="dxa"/>
            <w:tcMar>
              <w:top w:w="28" w:type="dxa"/>
              <w:bottom w:w="28" w:type="dxa"/>
            </w:tcMar>
          </w:tcPr>
          <w:p w14:paraId="41F83B5C" w14:textId="77777777"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14:paraId="6B0A0F09" w14:textId="77777777" w:rsidR="00B42833" w:rsidRDefault="00B42833" w:rsidP="007C6741">
            <w:pPr>
              <w:pStyle w:val="Normalny-sekcjapierwsza"/>
              <w:jc w:val="left"/>
            </w:pPr>
            <w:r>
              <w:t>Akceptacja zgłoszenia konta użytkownika jako właściciela obiektu</w:t>
            </w:r>
          </w:p>
          <w:p w14:paraId="7BEFCB92" w14:textId="77777777" w:rsidR="00B42833" w:rsidRDefault="00B42833" w:rsidP="007C6741">
            <w:pPr>
              <w:pStyle w:val="Normalny-sekcjapierwsza"/>
              <w:jc w:val="left"/>
            </w:pPr>
          </w:p>
        </w:tc>
      </w:tr>
      <w:tr w:rsidR="00B42833" w14:paraId="0CEAE177" w14:textId="77777777" w:rsidTr="007C6741">
        <w:tc>
          <w:tcPr>
            <w:tcW w:w="2093" w:type="dxa"/>
            <w:tcMar>
              <w:top w:w="28" w:type="dxa"/>
              <w:bottom w:w="28" w:type="dxa"/>
            </w:tcMar>
          </w:tcPr>
          <w:p w14:paraId="6F0E5622" w14:textId="77777777"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14:paraId="140B494B" w14:textId="77777777" w:rsidR="00B42833" w:rsidRDefault="00B42833" w:rsidP="00B42833">
            <w:pPr>
              <w:pStyle w:val="Normalny-sekcjapierwsza"/>
              <w:numPr>
                <w:ilvl w:val="0"/>
                <w:numId w:val="22"/>
              </w:numPr>
              <w:jc w:val="left"/>
            </w:pPr>
            <w:r>
              <w:t>Użytkownik zgłosił swoją kandydaturę jako właściciela atrakcji</w:t>
            </w:r>
          </w:p>
          <w:p w14:paraId="10078E4D" w14:textId="77777777" w:rsidR="00B42833" w:rsidRDefault="00B42833" w:rsidP="00B42833">
            <w:pPr>
              <w:pStyle w:val="Normalny-sekcjapierwsza"/>
              <w:numPr>
                <w:ilvl w:val="0"/>
                <w:numId w:val="22"/>
              </w:numPr>
              <w:jc w:val="left"/>
            </w:pPr>
            <w:r>
              <w:t>Użytkownik, który akceptuje zgłoszenie, posiada prawa administratora</w:t>
            </w:r>
          </w:p>
        </w:tc>
      </w:tr>
      <w:tr w:rsidR="00B42833" w14:paraId="6E7B8696" w14:textId="77777777" w:rsidTr="007C6741">
        <w:tc>
          <w:tcPr>
            <w:tcW w:w="2093" w:type="dxa"/>
            <w:tcMar>
              <w:top w:w="28" w:type="dxa"/>
              <w:bottom w:w="28" w:type="dxa"/>
            </w:tcMar>
          </w:tcPr>
          <w:p w14:paraId="29D83C44" w14:textId="77777777" w:rsidR="00B42833" w:rsidRPr="00DB1FD9" w:rsidRDefault="00B42833" w:rsidP="007C6741">
            <w:pPr>
              <w:pStyle w:val="Normalny-sekcjapierwsza"/>
              <w:jc w:val="left"/>
              <w:rPr>
                <w:b/>
              </w:rPr>
            </w:pPr>
            <w:r w:rsidRPr="00DB1FD9">
              <w:rPr>
                <w:b/>
              </w:rPr>
              <w:lastRenderedPageBreak/>
              <w:t>Kroki testowania</w:t>
            </w:r>
          </w:p>
        </w:tc>
        <w:tc>
          <w:tcPr>
            <w:tcW w:w="7458" w:type="dxa"/>
            <w:tcMar>
              <w:top w:w="28" w:type="dxa"/>
              <w:bottom w:w="28" w:type="dxa"/>
            </w:tcMar>
          </w:tcPr>
          <w:p w14:paraId="678CD2B8" w14:textId="77777777" w:rsidR="00B42833" w:rsidRDefault="00B42833" w:rsidP="00B42833">
            <w:pPr>
              <w:pStyle w:val="Normalny-sekcjapierwsza"/>
              <w:numPr>
                <w:ilvl w:val="0"/>
                <w:numId w:val="23"/>
              </w:numPr>
              <w:jc w:val="left"/>
            </w:pPr>
            <w:r>
              <w:t xml:space="preserve">Administrator wchodzi w </w:t>
            </w:r>
            <w:r w:rsidRPr="00B528D7">
              <w:rPr>
                <w:i/>
              </w:rPr>
              <w:t>Panel administratora</w:t>
            </w:r>
            <w:r>
              <w:t xml:space="preserve">, na zakładkę </w:t>
            </w:r>
            <w:r w:rsidRPr="00B528D7">
              <w:rPr>
                <w:i/>
              </w:rPr>
              <w:t>Atrakcje</w:t>
            </w:r>
          </w:p>
          <w:p w14:paraId="207CCAC4" w14:textId="77777777" w:rsidR="00B42833" w:rsidRDefault="00B42833" w:rsidP="00B42833">
            <w:pPr>
              <w:pStyle w:val="Normalny-sekcjapierwsza"/>
              <w:numPr>
                <w:ilvl w:val="0"/>
                <w:numId w:val="23"/>
              </w:numPr>
              <w:jc w:val="left"/>
            </w:pPr>
            <w:r>
              <w:t xml:space="preserve">W sekcji </w:t>
            </w:r>
            <w:r w:rsidRPr="00B528D7">
              <w:rPr>
                <w:i/>
              </w:rPr>
              <w:t>Prośby o akceptację administracji obiektem</w:t>
            </w:r>
            <w:r>
              <w:t xml:space="preserve"> wybrać wpis z utworzoną wcześniej prośbą i wybrać </w:t>
            </w:r>
            <w:r w:rsidRPr="00B528D7">
              <w:rPr>
                <w:i/>
              </w:rPr>
              <w:t>Akceptuj</w:t>
            </w:r>
          </w:p>
        </w:tc>
      </w:tr>
      <w:tr w:rsidR="00B42833" w14:paraId="5A400DD5" w14:textId="77777777" w:rsidTr="007C6741">
        <w:tc>
          <w:tcPr>
            <w:tcW w:w="2093" w:type="dxa"/>
            <w:tcMar>
              <w:top w:w="28" w:type="dxa"/>
              <w:bottom w:w="28" w:type="dxa"/>
            </w:tcMar>
          </w:tcPr>
          <w:p w14:paraId="13E709FA" w14:textId="77777777"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14:paraId="21767B70" w14:textId="77777777" w:rsidR="00B42833" w:rsidRDefault="00B42833" w:rsidP="00B42833">
            <w:pPr>
              <w:pStyle w:val="Normalny-sekcjapierwsza"/>
              <w:numPr>
                <w:ilvl w:val="0"/>
                <w:numId w:val="24"/>
              </w:numPr>
              <w:jc w:val="left"/>
            </w:pPr>
            <w:r>
              <w:t xml:space="preserve">Na liście </w:t>
            </w:r>
            <w:r w:rsidRPr="00B528D7">
              <w:rPr>
                <w:i/>
              </w:rPr>
              <w:t xml:space="preserve">Prośby o akceptację administracji obiektem </w:t>
            </w:r>
            <w:r>
              <w:t>znika akceptowany wpis.</w:t>
            </w:r>
          </w:p>
          <w:p w14:paraId="596A3354" w14:textId="77777777" w:rsidR="00B42833" w:rsidRDefault="00B42833" w:rsidP="00B42833">
            <w:pPr>
              <w:pStyle w:val="Normalny-sekcjapierwsza"/>
              <w:numPr>
                <w:ilvl w:val="0"/>
                <w:numId w:val="24"/>
              </w:numPr>
              <w:jc w:val="left"/>
            </w:pPr>
            <w:r>
              <w:t>Użytkownik otrzymuje prawa do edycji atrakcji.</w:t>
            </w:r>
          </w:p>
        </w:tc>
      </w:tr>
      <w:tr w:rsidR="00B42833" w14:paraId="141B2536" w14:textId="77777777" w:rsidTr="007C6741">
        <w:tc>
          <w:tcPr>
            <w:tcW w:w="2093" w:type="dxa"/>
            <w:tcMar>
              <w:top w:w="28" w:type="dxa"/>
              <w:bottom w:w="28" w:type="dxa"/>
            </w:tcMar>
          </w:tcPr>
          <w:p w14:paraId="665F88EE" w14:textId="77777777"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14:paraId="7A150985" w14:textId="77777777" w:rsidR="00B42833" w:rsidRDefault="00B42833" w:rsidP="007C6741">
            <w:pPr>
              <w:pStyle w:val="Normalny-sekcjapierwsza"/>
              <w:jc w:val="left"/>
            </w:pPr>
            <w:r>
              <w:t>Zaliczone</w:t>
            </w:r>
          </w:p>
        </w:tc>
      </w:tr>
    </w:tbl>
    <w:p w14:paraId="706F3FB0" w14:textId="77777777" w:rsidR="00B42833" w:rsidRDefault="00B42833" w:rsidP="00B42833">
      <w:pPr>
        <w:pStyle w:val="Nagwektabeli"/>
      </w:pPr>
      <w:bookmarkStart w:id="358" w:name="_Toc437271198"/>
      <w:r w:rsidRPr="00DB1FD9">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5</w:t>
      </w:r>
      <w:r w:rsidR="00C65655">
        <w:rPr>
          <w:b/>
        </w:rPr>
        <w:fldChar w:fldCharType="end"/>
      </w:r>
      <w:r w:rsidRPr="00DB1FD9">
        <w:rPr>
          <w:b/>
        </w:rPr>
        <w:t>.</w:t>
      </w:r>
      <w:r>
        <w:t xml:space="preserve"> </w:t>
      </w:r>
      <w:r w:rsidRPr="00F16D22">
        <w:t>Przypadek testowy wysyłania propozycji zawarcia nowej przyjaźni</w:t>
      </w:r>
      <w:bookmarkEnd w:id="358"/>
    </w:p>
    <w:tbl>
      <w:tblPr>
        <w:tblStyle w:val="Tabela-Siatka"/>
        <w:tblW w:w="0" w:type="auto"/>
        <w:tblLook w:val="04A0" w:firstRow="1" w:lastRow="0" w:firstColumn="1" w:lastColumn="0" w:noHBand="0" w:noVBand="1"/>
      </w:tblPr>
      <w:tblGrid>
        <w:gridCol w:w="1997"/>
        <w:gridCol w:w="6721"/>
      </w:tblGrid>
      <w:tr w:rsidR="00B42833" w14:paraId="3568F19E" w14:textId="77777777" w:rsidTr="007C6741">
        <w:tc>
          <w:tcPr>
            <w:tcW w:w="2093" w:type="dxa"/>
            <w:tcMar>
              <w:top w:w="28" w:type="dxa"/>
              <w:bottom w:w="28" w:type="dxa"/>
            </w:tcMar>
          </w:tcPr>
          <w:p w14:paraId="76EB302E" w14:textId="77777777"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14:paraId="37A44E9F" w14:textId="77777777" w:rsidR="00B42833" w:rsidRPr="00F77CD7" w:rsidRDefault="00426908" w:rsidP="007C6741">
            <w:pPr>
              <w:pStyle w:val="Normalny-sekcjapierwsza"/>
              <w:jc w:val="left"/>
            </w:pPr>
            <w:r>
              <w:t>TC-01-003a</w:t>
            </w:r>
          </w:p>
        </w:tc>
      </w:tr>
      <w:tr w:rsidR="00B42833" w14:paraId="74F94CDD" w14:textId="77777777" w:rsidTr="007C6741">
        <w:tc>
          <w:tcPr>
            <w:tcW w:w="2093" w:type="dxa"/>
            <w:tcMar>
              <w:top w:w="28" w:type="dxa"/>
              <w:bottom w:w="28" w:type="dxa"/>
            </w:tcMar>
          </w:tcPr>
          <w:p w14:paraId="160A1BA9" w14:textId="77777777"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14:paraId="1CD3CD08" w14:textId="77777777" w:rsidR="00B42833" w:rsidRDefault="00B42833" w:rsidP="007C6741">
            <w:pPr>
              <w:pStyle w:val="Normalny-sekcjapierwsza"/>
              <w:jc w:val="left"/>
            </w:pPr>
            <w:r>
              <w:t>Wysyłanie zaproszenia do znajomych</w:t>
            </w:r>
          </w:p>
          <w:p w14:paraId="046D6CF3" w14:textId="77777777" w:rsidR="00B42833" w:rsidRDefault="00B42833" w:rsidP="007C6741">
            <w:pPr>
              <w:pStyle w:val="Normalny-sekcjapierwsza"/>
              <w:jc w:val="left"/>
            </w:pPr>
          </w:p>
        </w:tc>
      </w:tr>
      <w:tr w:rsidR="00B42833" w14:paraId="2A2F752E" w14:textId="77777777" w:rsidTr="007C6741">
        <w:tc>
          <w:tcPr>
            <w:tcW w:w="2093" w:type="dxa"/>
            <w:tcMar>
              <w:top w:w="28" w:type="dxa"/>
              <w:bottom w:w="28" w:type="dxa"/>
            </w:tcMar>
          </w:tcPr>
          <w:p w14:paraId="1B06A908" w14:textId="77777777"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14:paraId="698F5D5D" w14:textId="77777777" w:rsidR="00B42833" w:rsidRDefault="00B42833" w:rsidP="00B42833">
            <w:pPr>
              <w:pStyle w:val="Normalny-sekcjapierwsza"/>
              <w:numPr>
                <w:ilvl w:val="0"/>
                <w:numId w:val="25"/>
              </w:numPr>
              <w:jc w:val="left"/>
            </w:pPr>
            <w:r>
              <w:t>Dwaj użytkownicy posiadają konto w systemie</w:t>
            </w:r>
          </w:p>
          <w:p w14:paraId="3BFDA13C" w14:textId="77777777" w:rsidR="00B42833" w:rsidRDefault="00B42833" w:rsidP="00B42833">
            <w:pPr>
              <w:pStyle w:val="Normalny-sekcjapierwsza"/>
              <w:numPr>
                <w:ilvl w:val="0"/>
                <w:numId w:val="25"/>
              </w:numPr>
              <w:jc w:val="left"/>
            </w:pPr>
            <w:r>
              <w:t>Dodający znajomego użytkownik powinien być zalogowany</w:t>
            </w:r>
          </w:p>
          <w:p w14:paraId="0C1F5C95" w14:textId="77777777" w:rsidR="00B42833" w:rsidRDefault="00B42833" w:rsidP="00B42833">
            <w:pPr>
              <w:pStyle w:val="Normalny-sekcjapierwsza"/>
              <w:numPr>
                <w:ilvl w:val="0"/>
                <w:numId w:val="25"/>
              </w:numPr>
              <w:jc w:val="left"/>
            </w:pPr>
            <w:r>
              <w:t xml:space="preserve">Dodający znajomego użytkownik znajduje się w swoim </w:t>
            </w:r>
            <w:r w:rsidRPr="00B528D7">
              <w:rPr>
                <w:i/>
              </w:rPr>
              <w:t>Profilu użytkownika</w:t>
            </w:r>
          </w:p>
        </w:tc>
      </w:tr>
      <w:tr w:rsidR="00B42833" w14:paraId="7F7A2050" w14:textId="77777777" w:rsidTr="007C6741">
        <w:tc>
          <w:tcPr>
            <w:tcW w:w="2093" w:type="dxa"/>
            <w:tcMar>
              <w:top w:w="28" w:type="dxa"/>
              <w:bottom w:w="28" w:type="dxa"/>
            </w:tcMar>
          </w:tcPr>
          <w:p w14:paraId="79AF3043" w14:textId="77777777"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14:paraId="50DB7047" w14:textId="77777777" w:rsidR="00B42833" w:rsidRDefault="00B42833" w:rsidP="00B42833">
            <w:pPr>
              <w:pStyle w:val="Normalny-sekcjapierwsza"/>
              <w:numPr>
                <w:ilvl w:val="0"/>
                <w:numId w:val="26"/>
              </w:numPr>
              <w:jc w:val="left"/>
            </w:pPr>
            <w:r>
              <w:t xml:space="preserve">W Profilu użytkownika przejść do zakładki </w:t>
            </w:r>
            <w:r w:rsidRPr="00B528D7">
              <w:rPr>
                <w:i/>
              </w:rPr>
              <w:t>Znajomi</w:t>
            </w:r>
          </w:p>
          <w:p w14:paraId="0D6F2A0A" w14:textId="77777777" w:rsidR="00B42833" w:rsidRDefault="00B42833" w:rsidP="00B42833">
            <w:pPr>
              <w:pStyle w:val="Normalny-sekcjapierwsza"/>
              <w:numPr>
                <w:ilvl w:val="0"/>
                <w:numId w:val="26"/>
              </w:numPr>
              <w:jc w:val="left"/>
            </w:pPr>
            <w:r>
              <w:t>W polu tekstowym wprowadzić nazwę użytkownika, którego należy dodać do znajomych</w:t>
            </w:r>
          </w:p>
          <w:p w14:paraId="7CAC77BA" w14:textId="77777777" w:rsidR="00B42833" w:rsidRDefault="00B42833" w:rsidP="00B42833">
            <w:pPr>
              <w:pStyle w:val="Normalny-sekcjapierwsza"/>
              <w:numPr>
                <w:ilvl w:val="0"/>
                <w:numId w:val="26"/>
              </w:numPr>
              <w:jc w:val="left"/>
            </w:pPr>
            <w:r>
              <w:t>Na wyświetlonej poniżej pola liście wyszukać użytkownika i kliknąć przycisk “+”</w:t>
            </w:r>
          </w:p>
        </w:tc>
      </w:tr>
      <w:tr w:rsidR="00B42833" w14:paraId="7B9ACFBE" w14:textId="77777777" w:rsidTr="007C6741">
        <w:tc>
          <w:tcPr>
            <w:tcW w:w="2093" w:type="dxa"/>
            <w:tcMar>
              <w:top w:w="28" w:type="dxa"/>
              <w:bottom w:w="28" w:type="dxa"/>
            </w:tcMar>
          </w:tcPr>
          <w:p w14:paraId="0B36A61C" w14:textId="77777777"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14:paraId="4A8F3C30" w14:textId="77777777" w:rsidR="00B42833" w:rsidRDefault="00B42833" w:rsidP="00B42833">
            <w:pPr>
              <w:pStyle w:val="Normalny-sekcjapierwsza"/>
              <w:numPr>
                <w:ilvl w:val="0"/>
                <w:numId w:val="27"/>
              </w:numPr>
              <w:jc w:val="left"/>
            </w:pPr>
            <w:r>
              <w:t xml:space="preserve">W zakładce Zaproszenia do znajomych w </w:t>
            </w:r>
            <w:r w:rsidRPr="00B528D7">
              <w:rPr>
                <w:i/>
              </w:rPr>
              <w:t>Profilu użytkownika</w:t>
            </w:r>
            <w:r>
              <w:t xml:space="preserve"> pojawił się nowy wpis z dodawaną do znajomych osobą</w:t>
            </w:r>
          </w:p>
          <w:p w14:paraId="7404EA3B" w14:textId="77777777" w:rsidR="00B42833" w:rsidRDefault="00B42833" w:rsidP="00B42833">
            <w:pPr>
              <w:pStyle w:val="Normalny-sekcjapierwsza"/>
              <w:numPr>
                <w:ilvl w:val="0"/>
                <w:numId w:val="27"/>
              </w:numPr>
              <w:jc w:val="left"/>
            </w:pPr>
            <w:r>
              <w:t>Dodawana do znajomych osoba otrzymuje informację o nowej propozycji znajomości</w:t>
            </w:r>
          </w:p>
        </w:tc>
      </w:tr>
      <w:tr w:rsidR="00B42833" w14:paraId="7A83C2DA" w14:textId="77777777" w:rsidTr="007C6741">
        <w:tc>
          <w:tcPr>
            <w:tcW w:w="2093" w:type="dxa"/>
            <w:tcMar>
              <w:top w:w="28" w:type="dxa"/>
              <w:bottom w:w="28" w:type="dxa"/>
            </w:tcMar>
          </w:tcPr>
          <w:p w14:paraId="7D20A507" w14:textId="77777777"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14:paraId="68680B3B" w14:textId="77777777" w:rsidR="00B42833" w:rsidRDefault="00B42833" w:rsidP="007C6741">
            <w:pPr>
              <w:pStyle w:val="Normalny-sekcjapierwsza"/>
              <w:jc w:val="left"/>
            </w:pPr>
            <w:r>
              <w:t>Zaliczone</w:t>
            </w:r>
          </w:p>
        </w:tc>
      </w:tr>
    </w:tbl>
    <w:p w14:paraId="2BD71F08" w14:textId="77777777" w:rsidR="00B42833" w:rsidRDefault="00B42833" w:rsidP="00B42833">
      <w:pPr>
        <w:pStyle w:val="Nagwektabeli"/>
      </w:pPr>
      <w:bookmarkStart w:id="359" w:name="_Toc437271199"/>
      <w:r w:rsidRPr="00DB1FD9">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6</w:t>
      </w:r>
      <w:r w:rsidR="00C65655">
        <w:rPr>
          <w:b/>
        </w:rPr>
        <w:fldChar w:fldCharType="end"/>
      </w:r>
      <w:r w:rsidRPr="00DB1FD9">
        <w:rPr>
          <w:b/>
        </w:rPr>
        <w:t>.</w:t>
      </w:r>
      <w:r>
        <w:t xml:space="preserve"> </w:t>
      </w:r>
      <w:r w:rsidRPr="00DD45A3">
        <w:t>Przypadek testowy akceptacji wysłanej propozycji przyjaźni</w:t>
      </w:r>
      <w:bookmarkEnd w:id="359"/>
    </w:p>
    <w:tbl>
      <w:tblPr>
        <w:tblStyle w:val="Tabela-Siatka"/>
        <w:tblW w:w="0" w:type="auto"/>
        <w:tblLook w:val="04A0" w:firstRow="1" w:lastRow="0" w:firstColumn="1" w:lastColumn="0" w:noHBand="0" w:noVBand="1"/>
      </w:tblPr>
      <w:tblGrid>
        <w:gridCol w:w="1996"/>
        <w:gridCol w:w="6722"/>
      </w:tblGrid>
      <w:tr w:rsidR="00B42833" w14:paraId="25E0D94A" w14:textId="77777777" w:rsidTr="007C6741">
        <w:tc>
          <w:tcPr>
            <w:tcW w:w="2093" w:type="dxa"/>
            <w:tcMar>
              <w:top w:w="28" w:type="dxa"/>
              <w:bottom w:w="28" w:type="dxa"/>
            </w:tcMar>
          </w:tcPr>
          <w:p w14:paraId="76CE36DE" w14:textId="77777777"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14:paraId="601BCEFE" w14:textId="77777777" w:rsidR="00B42833" w:rsidRPr="00F77CD7" w:rsidRDefault="00426908" w:rsidP="007C6741">
            <w:pPr>
              <w:pStyle w:val="Normalny-sekcjapierwsza"/>
              <w:jc w:val="left"/>
            </w:pPr>
            <w:r>
              <w:t>TC-01-003b</w:t>
            </w:r>
          </w:p>
        </w:tc>
      </w:tr>
      <w:tr w:rsidR="00B42833" w14:paraId="77577D5A" w14:textId="77777777" w:rsidTr="007C6741">
        <w:tc>
          <w:tcPr>
            <w:tcW w:w="2093" w:type="dxa"/>
            <w:tcMar>
              <w:top w:w="28" w:type="dxa"/>
              <w:bottom w:w="28" w:type="dxa"/>
            </w:tcMar>
          </w:tcPr>
          <w:p w14:paraId="3DFCBEC1" w14:textId="77777777"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14:paraId="242EC7E8" w14:textId="77777777" w:rsidR="00B42833" w:rsidRDefault="00B42833" w:rsidP="007C6741">
            <w:pPr>
              <w:pStyle w:val="Normalny-sekcjapierwsza"/>
              <w:jc w:val="left"/>
            </w:pPr>
            <w:r>
              <w:t>Akceptacja propozycji znajomości</w:t>
            </w:r>
          </w:p>
          <w:p w14:paraId="31B7E84C" w14:textId="77777777" w:rsidR="00B42833" w:rsidRDefault="00B42833" w:rsidP="007C6741">
            <w:pPr>
              <w:pStyle w:val="Normalny-sekcjapierwsza"/>
              <w:jc w:val="left"/>
            </w:pPr>
          </w:p>
        </w:tc>
      </w:tr>
      <w:tr w:rsidR="00B42833" w14:paraId="060E5E77" w14:textId="77777777" w:rsidTr="007C6741">
        <w:tc>
          <w:tcPr>
            <w:tcW w:w="2093" w:type="dxa"/>
            <w:tcMar>
              <w:top w:w="28" w:type="dxa"/>
              <w:bottom w:w="28" w:type="dxa"/>
            </w:tcMar>
          </w:tcPr>
          <w:p w14:paraId="7270EC6A" w14:textId="77777777"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14:paraId="712A8F1F" w14:textId="77777777" w:rsidR="00B42833" w:rsidRDefault="00B42833" w:rsidP="00B42833">
            <w:pPr>
              <w:pStyle w:val="Normalny-sekcjapierwsza"/>
              <w:numPr>
                <w:ilvl w:val="0"/>
                <w:numId w:val="28"/>
              </w:numPr>
              <w:jc w:val="left"/>
            </w:pPr>
            <w:r>
              <w:t>Użytkownik posiada konto w systemie i jest zalogowany</w:t>
            </w:r>
          </w:p>
          <w:p w14:paraId="08C198C4" w14:textId="77777777" w:rsidR="00B42833" w:rsidRDefault="00B42833" w:rsidP="00B42833">
            <w:pPr>
              <w:pStyle w:val="Normalny-sekcjapierwsza"/>
              <w:numPr>
                <w:ilvl w:val="0"/>
                <w:numId w:val="28"/>
              </w:numPr>
              <w:jc w:val="left"/>
            </w:pPr>
            <w:r>
              <w:t>Użytkownik posiada niezaakceptowaną propozycję znajomości</w:t>
            </w:r>
          </w:p>
        </w:tc>
      </w:tr>
      <w:tr w:rsidR="00B42833" w14:paraId="24AC421D" w14:textId="77777777" w:rsidTr="007C6741">
        <w:tc>
          <w:tcPr>
            <w:tcW w:w="2093" w:type="dxa"/>
            <w:tcMar>
              <w:top w:w="28" w:type="dxa"/>
              <w:bottom w:w="28" w:type="dxa"/>
            </w:tcMar>
          </w:tcPr>
          <w:p w14:paraId="704AA4BD" w14:textId="77777777"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14:paraId="7A9ED89F" w14:textId="77777777" w:rsidR="00B42833" w:rsidRDefault="00B42833" w:rsidP="00B42833">
            <w:pPr>
              <w:pStyle w:val="Normalny-sekcjapierwsza"/>
              <w:numPr>
                <w:ilvl w:val="0"/>
                <w:numId w:val="29"/>
              </w:numPr>
              <w:jc w:val="left"/>
            </w:pPr>
            <w:r>
              <w:t xml:space="preserve">Wejść w Profil użytkownika, na zakładkę </w:t>
            </w:r>
            <w:r w:rsidRPr="00B528D7">
              <w:rPr>
                <w:i/>
              </w:rPr>
              <w:t>Znajomi</w:t>
            </w:r>
          </w:p>
          <w:p w14:paraId="3AE9569B" w14:textId="77777777" w:rsidR="00B42833" w:rsidRDefault="00B42833" w:rsidP="00B42833">
            <w:pPr>
              <w:pStyle w:val="Normalny-sekcjapierwsza"/>
              <w:numPr>
                <w:ilvl w:val="0"/>
                <w:numId w:val="29"/>
              </w:numPr>
              <w:jc w:val="left"/>
            </w:pPr>
            <w:r>
              <w:t xml:space="preserve">Wybrać </w:t>
            </w:r>
            <w:r w:rsidRPr="00B528D7">
              <w:rPr>
                <w:i/>
              </w:rPr>
              <w:t>Zaproszenia do znajomych</w:t>
            </w:r>
            <w:r>
              <w:t xml:space="preserve">, a następnie w sekcji </w:t>
            </w:r>
            <w:r w:rsidRPr="00B528D7">
              <w:rPr>
                <w:i/>
              </w:rPr>
              <w:t>Zaprosili Ciebie</w:t>
            </w:r>
            <w:r>
              <w:t xml:space="preserve"> kliknąć przycisk “+”</w:t>
            </w:r>
          </w:p>
        </w:tc>
      </w:tr>
      <w:tr w:rsidR="00B42833" w14:paraId="693F7B06" w14:textId="77777777" w:rsidTr="007C6741">
        <w:tc>
          <w:tcPr>
            <w:tcW w:w="2093" w:type="dxa"/>
            <w:tcMar>
              <w:top w:w="28" w:type="dxa"/>
              <w:bottom w:w="28" w:type="dxa"/>
            </w:tcMar>
          </w:tcPr>
          <w:p w14:paraId="7F712926" w14:textId="77777777"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14:paraId="3344961C" w14:textId="77777777" w:rsidR="00B42833" w:rsidRDefault="00B42833" w:rsidP="007C6741">
            <w:pPr>
              <w:pStyle w:val="Normalny-sekcjapierwsza"/>
              <w:jc w:val="left"/>
            </w:pPr>
            <w:r>
              <w:t xml:space="preserve">Na zakładce </w:t>
            </w:r>
            <w:r w:rsidRPr="00B528D7">
              <w:rPr>
                <w:i/>
              </w:rPr>
              <w:t xml:space="preserve">Znajomi </w:t>
            </w:r>
            <w:r w:rsidRPr="00B528D7">
              <w:t>w</w:t>
            </w:r>
            <w:r w:rsidRPr="00B528D7">
              <w:rPr>
                <w:i/>
              </w:rPr>
              <w:t xml:space="preserve"> Profilu użytkownika</w:t>
            </w:r>
            <w:r>
              <w:t xml:space="preserve"> powinna pojawić się pozycja z zaakceptowaną znajomością. Dodatkowo w zakładce </w:t>
            </w:r>
            <w:r w:rsidRPr="00B528D7">
              <w:rPr>
                <w:i/>
              </w:rPr>
              <w:t>Profil</w:t>
            </w:r>
            <w:r>
              <w:t xml:space="preserve"> pojawia się aktywność “</w:t>
            </w:r>
            <w:r w:rsidRPr="00B528D7">
              <w:rPr>
                <w:i/>
              </w:rPr>
              <w:t>został Twoim znajomym</w:t>
            </w:r>
            <w:r>
              <w:t>”.</w:t>
            </w:r>
          </w:p>
        </w:tc>
      </w:tr>
      <w:tr w:rsidR="00B42833" w14:paraId="59179D1B" w14:textId="77777777" w:rsidTr="007C6741">
        <w:tc>
          <w:tcPr>
            <w:tcW w:w="2093" w:type="dxa"/>
            <w:tcMar>
              <w:top w:w="28" w:type="dxa"/>
              <w:bottom w:w="28" w:type="dxa"/>
            </w:tcMar>
          </w:tcPr>
          <w:p w14:paraId="435F80A1" w14:textId="77777777"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14:paraId="41D66619" w14:textId="77777777" w:rsidR="00B42833" w:rsidRDefault="00B42833" w:rsidP="007C6741">
            <w:pPr>
              <w:pStyle w:val="Normalny-sekcjapierwsza"/>
              <w:jc w:val="left"/>
            </w:pPr>
            <w:r>
              <w:t>Zaliczone</w:t>
            </w:r>
          </w:p>
        </w:tc>
      </w:tr>
    </w:tbl>
    <w:p w14:paraId="79F2EE58" w14:textId="77777777" w:rsidR="00B42833" w:rsidRDefault="00B42833" w:rsidP="00B42833">
      <w:pPr>
        <w:pStyle w:val="Nagwektabeli"/>
      </w:pPr>
      <w:bookmarkStart w:id="360" w:name="_Toc437271200"/>
      <w:r w:rsidRPr="00DB1FD9">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7</w:t>
      </w:r>
      <w:r w:rsidR="00C65655">
        <w:rPr>
          <w:b/>
        </w:rPr>
        <w:fldChar w:fldCharType="end"/>
      </w:r>
      <w:r w:rsidRPr="00DB1FD9">
        <w:rPr>
          <w:b/>
        </w:rPr>
        <w:t>.</w:t>
      </w:r>
      <w:r>
        <w:t xml:space="preserve"> </w:t>
      </w:r>
      <w:r w:rsidRPr="001428F8">
        <w:t>Przypadek testowy dodawania opinii do atrakcji</w:t>
      </w:r>
      <w:bookmarkEnd w:id="360"/>
    </w:p>
    <w:tbl>
      <w:tblPr>
        <w:tblStyle w:val="Tabela-Siatka"/>
        <w:tblW w:w="0" w:type="auto"/>
        <w:tblLook w:val="04A0" w:firstRow="1" w:lastRow="0" w:firstColumn="1" w:lastColumn="0" w:noHBand="0" w:noVBand="1"/>
      </w:tblPr>
      <w:tblGrid>
        <w:gridCol w:w="1996"/>
        <w:gridCol w:w="6722"/>
      </w:tblGrid>
      <w:tr w:rsidR="00B42833" w14:paraId="700413D8" w14:textId="77777777" w:rsidTr="007C6741">
        <w:tc>
          <w:tcPr>
            <w:tcW w:w="2093" w:type="dxa"/>
            <w:tcMar>
              <w:top w:w="28" w:type="dxa"/>
              <w:bottom w:w="28" w:type="dxa"/>
            </w:tcMar>
          </w:tcPr>
          <w:p w14:paraId="77AEA87E" w14:textId="77777777"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14:paraId="0282D3CD" w14:textId="77777777" w:rsidR="00B42833" w:rsidRPr="00F77CD7" w:rsidRDefault="00426908" w:rsidP="007C6741">
            <w:pPr>
              <w:pStyle w:val="Normalny-sekcjapierwsza"/>
              <w:jc w:val="left"/>
            </w:pPr>
            <w:r>
              <w:t>TC-01-004</w:t>
            </w:r>
          </w:p>
        </w:tc>
      </w:tr>
      <w:tr w:rsidR="00B42833" w14:paraId="62618CF2" w14:textId="77777777" w:rsidTr="007C6741">
        <w:tc>
          <w:tcPr>
            <w:tcW w:w="2093" w:type="dxa"/>
            <w:tcMar>
              <w:top w:w="28" w:type="dxa"/>
              <w:bottom w:w="28" w:type="dxa"/>
            </w:tcMar>
          </w:tcPr>
          <w:p w14:paraId="677A4466" w14:textId="77777777"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14:paraId="589EE26E" w14:textId="77777777" w:rsidR="00B42833" w:rsidRDefault="00B42833" w:rsidP="007C6741">
            <w:pPr>
              <w:pStyle w:val="Normalny-sekcjapierwsza"/>
              <w:jc w:val="left"/>
            </w:pPr>
            <w:r>
              <w:t>Dodawanie opinii do atrakcji</w:t>
            </w:r>
          </w:p>
        </w:tc>
      </w:tr>
      <w:tr w:rsidR="00B42833" w14:paraId="506352AD" w14:textId="77777777" w:rsidTr="007C6741">
        <w:tc>
          <w:tcPr>
            <w:tcW w:w="2093" w:type="dxa"/>
            <w:tcMar>
              <w:top w:w="28" w:type="dxa"/>
              <w:bottom w:w="28" w:type="dxa"/>
            </w:tcMar>
          </w:tcPr>
          <w:p w14:paraId="53690AD6" w14:textId="77777777"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14:paraId="7FD1954C" w14:textId="77777777" w:rsidR="00B42833" w:rsidRDefault="00B42833" w:rsidP="00B42833">
            <w:pPr>
              <w:pStyle w:val="Normalny-sekcjapierwsza"/>
              <w:numPr>
                <w:ilvl w:val="0"/>
                <w:numId w:val="30"/>
              </w:numPr>
              <w:jc w:val="left"/>
            </w:pPr>
            <w:r>
              <w:t>Użytkownik posiada konto w systemie i jest zalogowany</w:t>
            </w:r>
          </w:p>
          <w:p w14:paraId="2659717B" w14:textId="77777777" w:rsidR="00B42833" w:rsidRDefault="00B42833" w:rsidP="00B42833">
            <w:pPr>
              <w:pStyle w:val="Normalny-sekcjapierwsza"/>
              <w:numPr>
                <w:ilvl w:val="0"/>
                <w:numId w:val="30"/>
              </w:numPr>
              <w:jc w:val="left"/>
            </w:pPr>
            <w:r>
              <w:t>Użytkownik znajduje się na ekranie wyświetlania atrakcji, do której chce dodać opinię</w:t>
            </w:r>
          </w:p>
        </w:tc>
      </w:tr>
      <w:tr w:rsidR="00B42833" w14:paraId="40B61313" w14:textId="77777777" w:rsidTr="007C6741">
        <w:tc>
          <w:tcPr>
            <w:tcW w:w="2093" w:type="dxa"/>
            <w:tcMar>
              <w:top w:w="28" w:type="dxa"/>
              <w:bottom w:w="28" w:type="dxa"/>
            </w:tcMar>
          </w:tcPr>
          <w:p w14:paraId="0D678C45" w14:textId="77777777"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14:paraId="587CE93D" w14:textId="77777777" w:rsidR="00B42833" w:rsidRDefault="00B42833" w:rsidP="00B42833">
            <w:pPr>
              <w:pStyle w:val="Normalny-sekcjapierwsza"/>
              <w:numPr>
                <w:ilvl w:val="0"/>
                <w:numId w:val="31"/>
              </w:numPr>
              <w:jc w:val="left"/>
            </w:pPr>
            <w:r>
              <w:t xml:space="preserve">W sekcji dodawania komentarza uzupełnić pola: </w:t>
            </w:r>
            <w:r w:rsidRPr="00B528D7">
              <w:rPr>
                <w:i/>
              </w:rPr>
              <w:t>Tytuł recenzji</w:t>
            </w:r>
            <w:r>
              <w:t xml:space="preserve"> (“Testowy tytuł recenzji”), w polu treści komentarza wprowadzić “Testowa treść komentarza”, jako ocenę wybrać 4 gwiazdki.</w:t>
            </w:r>
          </w:p>
          <w:p w14:paraId="4B0CAF83" w14:textId="77777777" w:rsidR="00B42833" w:rsidRDefault="00B42833" w:rsidP="00B42833">
            <w:pPr>
              <w:pStyle w:val="Normalny-sekcjapierwsza"/>
              <w:numPr>
                <w:ilvl w:val="0"/>
                <w:numId w:val="31"/>
              </w:numPr>
              <w:jc w:val="left"/>
            </w:pPr>
            <w:r>
              <w:t xml:space="preserve">Kliknąć przycisk </w:t>
            </w:r>
            <w:r w:rsidRPr="00B528D7">
              <w:rPr>
                <w:i/>
              </w:rPr>
              <w:t>Dodaj</w:t>
            </w:r>
          </w:p>
        </w:tc>
      </w:tr>
      <w:tr w:rsidR="00B42833" w14:paraId="2E26E052" w14:textId="77777777" w:rsidTr="007C6741">
        <w:tc>
          <w:tcPr>
            <w:tcW w:w="2093" w:type="dxa"/>
            <w:tcMar>
              <w:top w:w="28" w:type="dxa"/>
              <w:bottom w:w="28" w:type="dxa"/>
            </w:tcMar>
          </w:tcPr>
          <w:p w14:paraId="24069B9E" w14:textId="77777777" w:rsidR="00B42833" w:rsidRPr="00DB1FD9" w:rsidRDefault="00B42833" w:rsidP="007C6741">
            <w:pPr>
              <w:pStyle w:val="Normalny-sekcjapierwsza"/>
              <w:jc w:val="left"/>
              <w:rPr>
                <w:b/>
              </w:rPr>
            </w:pPr>
            <w:r w:rsidRPr="00DB1FD9">
              <w:rPr>
                <w:b/>
              </w:rPr>
              <w:lastRenderedPageBreak/>
              <w:t>Oczekiwany stan systemu</w:t>
            </w:r>
          </w:p>
        </w:tc>
        <w:tc>
          <w:tcPr>
            <w:tcW w:w="7458" w:type="dxa"/>
            <w:tcMar>
              <w:top w:w="28" w:type="dxa"/>
              <w:bottom w:w="28" w:type="dxa"/>
            </w:tcMar>
          </w:tcPr>
          <w:p w14:paraId="2C8CBC77" w14:textId="77777777" w:rsidR="00B42833" w:rsidRDefault="00B42833" w:rsidP="007C6741">
            <w:pPr>
              <w:pStyle w:val="Normalny-sekcjapierwsza"/>
              <w:jc w:val="left"/>
            </w:pPr>
            <w:r>
              <w:t xml:space="preserve">Na liście opinii pod wybraną atrakcją dodał się nowy komentarz z polami wypełnionymi wcześniej. Dodatkowo na liście ostatnich aktywności </w:t>
            </w:r>
            <w:r w:rsidRPr="00B528D7">
              <w:rPr>
                <w:i/>
              </w:rPr>
              <w:t>w Profilu użytkownika</w:t>
            </w:r>
            <w:r>
              <w:t xml:space="preserve"> pojawia się aktywność </w:t>
            </w:r>
            <w:r w:rsidRPr="00B528D7">
              <w:rPr>
                <w:i/>
              </w:rPr>
              <w:t>Napisał Testowy tytuł recenzji</w:t>
            </w:r>
            <w:r>
              <w:t>.</w:t>
            </w:r>
          </w:p>
        </w:tc>
      </w:tr>
      <w:tr w:rsidR="00B42833" w14:paraId="5F805A90" w14:textId="77777777" w:rsidTr="007C6741">
        <w:tc>
          <w:tcPr>
            <w:tcW w:w="2093" w:type="dxa"/>
            <w:tcMar>
              <w:top w:w="28" w:type="dxa"/>
              <w:bottom w:w="28" w:type="dxa"/>
            </w:tcMar>
          </w:tcPr>
          <w:p w14:paraId="24788162" w14:textId="77777777"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14:paraId="3E084D0A" w14:textId="77777777" w:rsidR="00B42833" w:rsidRDefault="00B42833" w:rsidP="007C6741">
            <w:pPr>
              <w:pStyle w:val="Normalny-sekcjapierwsza"/>
              <w:jc w:val="left"/>
            </w:pPr>
            <w:r>
              <w:t>Zaliczone</w:t>
            </w:r>
          </w:p>
        </w:tc>
      </w:tr>
    </w:tbl>
    <w:p w14:paraId="5A1F2FA9" w14:textId="77777777" w:rsidR="00B42833" w:rsidRDefault="00B42833" w:rsidP="00B42833">
      <w:pPr>
        <w:pStyle w:val="Nagwektabeli"/>
      </w:pPr>
      <w:bookmarkStart w:id="361" w:name="_Toc437271201"/>
      <w:r w:rsidRPr="00DB1FD9">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8</w:t>
      </w:r>
      <w:r w:rsidR="00C65655">
        <w:rPr>
          <w:b/>
        </w:rPr>
        <w:fldChar w:fldCharType="end"/>
      </w:r>
      <w:r w:rsidRPr="00DB1FD9">
        <w:rPr>
          <w:b/>
        </w:rPr>
        <w:t>.</w:t>
      </w:r>
      <w:r>
        <w:t xml:space="preserve"> </w:t>
      </w:r>
      <w:r w:rsidRPr="004B7F5B">
        <w:t>Przypadek testowy wyszukiwania określonej atrakcji</w:t>
      </w:r>
      <w:bookmarkEnd w:id="361"/>
    </w:p>
    <w:tbl>
      <w:tblPr>
        <w:tblStyle w:val="Tabela-Siatka"/>
        <w:tblW w:w="0" w:type="auto"/>
        <w:tblLook w:val="04A0" w:firstRow="1" w:lastRow="0" w:firstColumn="1" w:lastColumn="0" w:noHBand="0" w:noVBand="1"/>
      </w:tblPr>
      <w:tblGrid>
        <w:gridCol w:w="1996"/>
        <w:gridCol w:w="6722"/>
      </w:tblGrid>
      <w:tr w:rsidR="00B42833" w14:paraId="68C12E55" w14:textId="77777777" w:rsidTr="007C6741">
        <w:tc>
          <w:tcPr>
            <w:tcW w:w="2093" w:type="dxa"/>
            <w:tcMar>
              <w:top w:w="28" w:type="dxa"/>
              <w:bottom w:w="28" w:type="dxa"/>
            </w:tcMar>
          </w:tcPr>
          <w:p w14:paraId="79744F11" w14:textId="77777777"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14:paraId="7E0A35DC" w14:textId="77777777" w:rsidR="00B42833" w:rsidRPr="00F77CD7" w:rsidRDefault="008F5E3F" w:rsidP="008F5E3F">
            <w:pPr>
              <w:pStyle w:val="Normalny-sekcjapierwsza"/>
              <w:jc w:val="left"/>
            </w:pPr>
            <w:r>
              <w:t>TC-01-005</w:t>
            </w:r>
          </w:p>
        </w:tc>
      </w:tr>
      <w:tr w:rsidR="00B42833" w14:paraId="7F4DA5EA" w14:textId="77777777" w:rsidTr="007C6741">
        <w:tc>
          <w:tcPr>
            <w:tcW w:w="2093" w:type="dxa"/>
            <w:tcMar>
              <w:top w:w="28" w:type="dxa"/>
              <w:bottom w:w="28" w:type="dxa"/>
            </w:tcMar>
          </w:tcPr>
          <w:p w14:paraId="561B64FE" w14:textId="77777777"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14:paraId="73FE569C" w14:textId="77777777" w:rsidR="00B42833" w:rsidRDefault="00B42833" w:rsidP="007C6741">
            <w:pPr>
              <w:pStyle w:val="Normalny-sekcjapierwsza"/>
              <w:jc w:val="left"/>
            </w:pPr>
            <w:r>
              <w:t>Wyszukiwanie atrakcji z wykorzystaniem kryteriów</w:t>
            </w:r>
          </w:p>
        </w:tc>
      </w:tr>
      <w:tr w:rsidR="00B42833" w14:paraId="7640F259" w14:textId="77777777" w:rsidTr="007C6741">
        <w:tc>
          <w:tcPr>
            <w:tcW w:w="2093" w:type="dxa"/>
            <w:tcMar>
              <w:top w:w="28" w:type="dxa"/>
              <w:bottom w:w="28" w:type="dxa"/>
            </w:tcMar>
          </w:tcPr>
          <w:p w14:paraId="60E2FCF7" w14:textId="77777777"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14:paraId="7F0F6C6A" w14:textId="77777777" w:rsidR="00B42833" w:rsidRDefault="00B42833" w:rsidP="00B42833">
            <w:pPr>
              <w:pStyle w:val="Normalny-sekcjapierwsza"/>
              <w:numPr>
                <w:ilvl w:val="0"/>
                <w:numId w:val="32"/>
              </w:numPr>
              <w:jc w:val="left"/>
            </w:pPr>
            <w:r>
              <w:t>Użytkownik znajduje się na ekranie wyświetlania listy miejsc</w:t>
            </w:r>
          </w:p>
          <w:p w14:paraId="0DBF12CD" w14:textId="77777777" w:rsidR="00B42833" w:rsidRDefault="00B42833" w:rsidP="00B42833">
            <w:pPr>
              <w:pStyle w:val="Normalny-sekcjapierwsza"/>
              <w:numPr>
                <w:ilvl w:val="0"/>
                <w:numId w:val="32"/>
              </w:numPr>
              <w:jc w:val="left"/>
            </w:pPr>
            <w:r>
              <w:t>W systemie znajduje się przynajmniej jedna atrakcja spełniająca podane poniżej kryteria</w:t>
            </w:r>
          </w:p>
        </w:tc>
      </w:tr>
      <w:tr w:rsidR="00B42833" w14:paraId="6C965127" w14:textId="77777777" w:rsidTr="007C6741">
        <w:tc>
          <w:tcPr>
            <w:tcW w:w="2093" w:type="dxa"/>
            <w:tcMar>
              <w:top w:w="28" w:type="dxa"/>
              <w:bottom w:w="28" w:type="dxa"/>
            </w:tcMar>
          </w:tcPr>
          <w:p w14:paraId="349E4328" w14:textId="77777777"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14:paraId="36833511" w14:textId="77777777" w:rsidR="00B42833" w:rsidRDefault="00B42833" w:rsidP="00B42833">
            <w:pPr>
              <w:pStyle w:val="Normalny-sekcjapierwsza"/>
              <w:numPr>
                <w:ilvl w:val="0"/>
                <w:numId w:val="33"/>
              </w:numPr>
              <w:jc w:val="left"/>
            </w:pPr>
            <w:r>
              <w:t xml:space="preserve">Na ekranie wyszukiwania atrakcji w polach filtrowania wprowadzić: </w:t>
            </w:r>
            <w:r w:rsidRPr="00B528D7">
              <w:rPr>
                <w:i/>
              </w:rPr>
              <w:t>Nazwa</w:t>
            </w:r>
            <w:r>
              <w:t xml:space="preserve"> - “Testowa atrakcja”, </w:t>
            </w:r>
            <w:r w:rsidRPr="00B528D7">
              <w:rPr>
                <w:i/>
              </w:rPr>
              <w:t>Miejscowość</w:t>
            </w:r>
            <w:r>
              <w:t xml:space="preserve"> - “Testowa miejscowość”, jako </w:t>
            </w:r>
            <w:r w:rsidRPr="00B528D7">
              <w:rPr>
                <w:i/>
              </w:rPr>
              <w:t>Typ</w:t>
            </w:r>
            <w:r>
              <w:t xml:space="preserve"> zaznaczyć “Testowy typ”</w:t>
            </w:r>
          </w:p>
          <w:p w14:paraId="6297975A" w14:textId="77777777" w:rsidR="00B42833" w:rsidRDefault="00B42833" w:rsidP="00B42833">
            <w:pPr>
              <w:pStyle w:val="Normalny-sekcjapierwsza"/>
              <w:numPr>
                <w:ilvl w:val="0"/>
                <w:numId w:val="33"/>
              </w:numPr>
              <w:jc w:val="left"/>
            </w:pPr>
            <w:r>
              <w:t xml:space="preserve">Kliknąć przycisk Filtruj </w:t>
            </w:r>
          </w:p>
        </w:tc>
      </w:tr>
      <w:tr w:rsidR="00B42833" w14:paraId="7B8670D7" w14:textId="77777777" w:rsidTr="007C6741">
        <w:trPr>
          <w:trHeight w:val="42"/>
        </w:trPr>
        <w:tc>
          <w:tcPr>
            <w:tcW w:w="2093" w:type="dxa"/>
            <w:tcMar>
              <w:top w:w="28" w:type="dxa"/>
              <w:bottom w:w="28" w:type="dxa"/>
            </w:tcMar>
          </w:tcPr>
          <w:p w14:paraId="5DB42FDD" w14:textId="77777777"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14:paraId="649D244C" w14:textId="77777777" w:rsidR="00B42833" w:rsidRDefault="00B42833" w:rsidP="007C6741">
            <w:pPr>
              <w:pStyle w:val="Normalny-sekcjapierwsza"/>
              <w:jc w:val="left"/>
            </w:pPr>
            <w:r>
              <w:t>Na widoku wyszukiwania atrakcji pojawią się wszystkie atrakcje, które w nazwie zawierają podciąg “testowa atrakcja”, w miejscowości “testowa miejscowość” i są typy “testowy typ”.</w:t>
            </w:r>
          </w:p>
        </w:tc>
      </w:tr>
      <w:tr w:rsidR="00B42833" w14:paraId="1B21CFC1" w14:textId="77777777" w:rsidTr="007C6741">
        <w:tc>
          <w:tcPr>
            <w:tcW w:w="2093" w:type="dxa"/>
            <w:tcMar>
              <w:top w:w="28" w:type="dxa"/>
              <w:bottom w:w="28" w:type="dxa"/>
            </w:tcMar>
          </w:tcPr>
          <w:p w14:paraId="6FA3E442" w14:textId="77777777"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14:paraId="7D78B76D" w14:textId="77777777" w:rsidR="00B42833" w:rsidRDefault="00B42833" w:rsidP="007C6741">
            <w:pPr>
              <w:pStyle w:val="Normalny-sekcjapierwsza"/>
              <w:jc w:val="left"/>
            </w:pPr>
            <w:r>
              <w:t>Zaliczone</w:t>
            </w:r>
          </w:p>
        </w:tc>
      </w:tr>
    </w:tbl>
    <w:p w14:paraId="7B2BDC07" w14:textId="77777777" w:rsidR="00B42833" w:rsidRDefault="00B42833" w:rsidP="00B42833">
      <w:pPr>
        <w:pStyle w:val="Nagwektabeli"/>
      </w:pPr>
      <w:bookmarkStart w:id="362" w:name="_Toc437271202"/>
      <w:r w:rsidRPr="008C67BF">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9</w:t>
      </w:r>
      <w:r w:rsidR="00C65655">
        <w:rPr>
          <w:b/>
        </w:rPr>
        <w:fldChar w:fldCharType="end"/>
      </w:r>
      <w:r w:rsidRPr="008C67BF">
        <w:rPr>
          <w:b/>
        </w:rPr>
        <w:t>.</w:t>
      </w:r>
      <w:r>
        <w:t xml:space="preserve"> </w:t>
      </w:r>
      <w:r w:rsidRPr="007E7CF3">
        <w:t>Przypadek testowy akceptacji proponowanej przez użytkownika atrakcji</w:t>
      </w:r>
      <w:bookmarkEnd w:id="362"/>
    </w:p>
    <w:tbl>
      <w:tblPr>
        <w:tblStyle w:val="Tabela-Siatka"/>
        <w:tblW w:w="0" w:type="auto"/>
        <w:tblLook w:val="04A0" w:firstRow="1" w:lastRow="0" w:firstColumn="1" w:lastColumn="0" w:noHBand="0" w:noVBand="1"/>
      </w:tblPr>
      <w:tblGrid>
        <w:gridCol w:w="1994"/>
        <w:gridCol w:w="6724"/>
      </w:tblGrid>
      <w:tr w:rsidR="00B42833" w14:paraId="4092CA19" w14:textId="77777777" w:rsidTr="007C6741">
        <w:tc>
          <w:tcPr>
            <w:tcW w:w="2093" w:type="dxa"/>
            <w:tcMar>
              <w:top w:w="28" w:type="dxa"/>
              <w:bottom w:w="28" w:type="dxa"/>
            </w:tcMar>
          </w:tcPr>
          <w:p w14:paraId="5CA4EC3B" w14:textId="77777777" w:rsidR="00B42833" w:rsidRPr="008C67BF" w:rsidRDefault="00B42833" w:rsidP="007C6741">
            <w:pPr>
              <w:pStyle w:val="Normalny-sekcjapierwsza"/>
              <w:jc w:val="left"/>
              <w:rPr>
                <w:b/>
              </w:rPr>
            </w:pPr>
            <w:r w:rsidRPr="008C67BF">
              <w:rPr>
                <w:b/>
              </w:rPr>
              <w:t>Identyfikator</w:t>
            </w:r>
          </w:p>
        </w:tc>
        <w:tc>
          <w:tcPr>
            <w:tcW w:w="7458" w:type="dxa"/>
            <w:tcMar>
              <w:top w:w="28" w:type="dxa"/>
              <w:bottom w:w="28" w:type="dxa"/>
            </w:tcMar>
          </w:tcPr>
          <w:p w14:paraId="3E077EA8" w14:textId="77777777" w:rsidR="00B42833" w:rsidRPr="00F77CD7" w:rsidRDefault="008F5E3F" w:rsidP="008F5E3F">
            <w:pPr>
              <w:pStyle w:val="Normalny-sekcjapierwsza"/>
              <w:jc w:val="left"/>
            </w:pPr>
            <w:r>
              <w:t>TC-02-001</w:t>
            </w:r>
          </w:p>
        </w:tc>
      </w:tr>
      <w:tr w:rsidR="00B42833" w14:paraId="66BC291A" w14:textId="77777777" w:rsidTr="007C6741">
        <w:tc>
          <w:tcPr>
            <w:tcW w:w="2093" w:type="dxa"/>
            <w:tcMar>
              <w:top w:w="28" w:type="dxa"/>
              <w:bottom w:w="28" w:type="dxa"/>
            </w:tcMar>
          </w:tcPr>
          <w:p w14:paraId="5A5FFD78" w14:textId="77777777" w:rsidR="00B42833" w:rsidRPr="008C67BF" w:rsidRDefault="00B42833" w:rsidP="007C6741">
            <w:pPr>
              <w:pStyle w:val="Normalny-sekcjapierwsza"/>
              <w:jc w:val="left"/>
              <w:rPr>
                <w:b/>
              </w:rPr>
            </w:pPr>
            <w:r w:rsidRPr="008C67BF">
              <w:rPr>
                <w:b/>
              </w:rPr>
              <w:t>Testowana funkcja</w:t>
            </w:r>
          </w:p>
        </w:tc>
        <w:tc>
          <w:tcPr>
            <w:tcW w:w="7458" w:type="dxa"/>
            <w:tcMar>
              <w:top w:w="28" w:type="dxa"/>
              <w:bottom w:w="28" w:type="dxa"/>
            </w:tcMar>
          </w:tcPr>
          <w:p w14:paraId="2F8BBD03" w14:textId="77777777" w:rsidR="00B42833" w:rsidRDefault="00B42833" w:rsidP="007C6741">
            <w:pPr>
              <w:pStyle w:val="Normalny-sekcjapierwsza"/>
              <w:jc w:val="left"/>
            </w:pPr>
            <w:r>
              <w:t>Akceptacja nowej atrakcji proponowanej przez użytkownika</w:t>
            </w:r>
          </w:p>
          <w:p w14:paraId="1EDEDC75" w14:textId="77777777" w:rsidR="00B42833" w:rsidRDefault="00B42833" w:rsidP="007C6741">
            <w:pPr>
              <w:pStyle w:val="Normalny-sekcjapierwsza"/>
              <w:jc w:val="left"/>
            </w:pPr>
          </w:p>
        </w:tc>
      </w:tr>
      <w:tr w:rsidR="00B42833" w14:paraId="1C538E27" w14:textId="77777777" w:rsidTr="007C6741">
        <w:tc>
          <w:tcPr>
            <w:tcW w:w="2093" w:type="dxa"/>
            <w:tcMar>
              <w:top w:w="28" w:type="dxa"/>
              <w:bottom w:w="28" w:type="dxa"/>
            </w:tcMar>
          </w:tcPr>
          <w:p w14:paraId="5B81B7EA" w14:textId="77777777" w:rsidR="00B42833" w:rsidRPr="008C67BF" w:rsidRDefault="00B42833" w:rsidP="007C6741">
            <w:pPr>
              <w:pStyle w:val="Normalny-sekcjapierwsza"/>
              <w:jc w:val="left"/>
              <w:rPr>
                <w:b/>
              </w:rPr>
            </w:pPr>
            <w:r w:rsidRPr="008C67BF">
              <w:rPr>
                <w:b/>
              </w:rPr>
              <w:t>Stan systemu przed wykonaniem testu</w:t>
            </w:r>
          </w:p>
        </w:tc>
        <w:tc>
          <w:tcPr>
            <w:tcW w:w="7458" w:type="dxa"/>
            <w:tcMar>
              <w:top w:w="28" w:type="dxa"/>
              <w:bottom w:w="28" w:type="dxa"/>
            </w:tcMar>
          </w:tcPr>
          <w:p w14:paraId="1A797450" w14:textId="77777777" w:rsidR="00B42833" w:rsidRDefault="00B42833" w:rsidP="00B42833">
            <w:pPr>
              <w:pStyle w:val="Normalny-sekcjapierwsza"/>
              <w:numPr>
                <w:ilvl w:val="0"/>
                <w:numId w:val="34"/>
              </w:numPr>
              <w:jc w:val="left"/>
            </w:pPr>
            <w:r>
              <w:t>Użytkownik jest zalogowany na koncie administratora</w:t>
            </w:r>
          </w:p>
          <w:p w14:paraId="406FCE8B" w14:textId="77777777" w:rsidR="00B42833" w:rsidRDefault="00B42833" w:rsidP="00B42833">
            <w:pPr>
              <w:pStyle w:val="Normalny-sekcjapierwsza"/>
              <w:numPr>
                <w:ilvl w:val="0"/>
                <w:numId w:val="34"/>
              </w:numPr>
              <w:jc w:val="left"/>
            </w:pPr>
            <w:r>
              <w:t>W systemie istnieje co najmniej jedna atrakcja, która została zgłoszona, ale nie została zaakceptowana</w:t>
            </w:r>
          </w:p>
        </w:tc>
      </w:tr>
      <w:tr w:rsidR="00B42833" w14:paraId="40A4DD84" w14:textId="77777777" w:rsidTr="007C6741">
        <w:tc>
          <w:tcPr>
            <w:tcW w:w="2093" w:type="dxa"/>
            <w:tcMar>
              <w:top w:w="28" w:type="dxa"/>
              <w:bottom w:w="28" w:type="dxa"/>
            </w:tcMar>
          </w:tcPr>
          <w:p w14:paraId="4C8137F9" w14:textId="77777777" w:rsidR="00B42833" w:rsidRPr="008C67BF" w:rsidRDefault="00B42833" w:rsidP="007C6741">
            <w:pPr>
              <w:pStyle w:val="Normalny-sekcjapierwsza"/>
              <w:jc w:val="left"/>
              <w:rPr>
                <w:b/>
              </w:rPr>
            </w:pPr>
            <w:r w:rsidRPr="008C67BF">
              <w:rPr>
                <w:b/>
              </w:rPr>
              <w:t>Kroki testowania</w:t>
            </w:r>
          </w:p>
        </w:tc>
        <w:tc>
          <w:tcPr>
            <w:tcW w:w="7458" w:type="dxa"/>
            <w:tcMar>
              <w:top w:w="28" w:type="dxa"/>
              <w:bottom w:w="28" w:type="dxa"/>
            </w:tcMar>
          </w:tcPr>
          <w:p w14:paraId="144D2214" w14:textId="77777777" w:rsidR="00B42833" w:rsidRDefault="00B42833" w:rsidP="00B42833">
            <w:pPr>
              <w:pStyle w:val="Normalny-sekcjapierwsza"/>
              <w:numPr>
                <w:ilvl w:val="0"/>
                <w:numId w:val="35"/>
              </w:numPr>
              <w:jc w:val="left"/>
            </w:pPr>
            <w:r>
              <w:t>Użytkownik przechodzi do widoku panelu administracyjnego</w:t>
            </w:r>
          </w:p>
          <w:p w14:paraId="6E210BD7" w14:textId="77777777" w:rsidR="00B42833" w:rsidRDefault="00B42833" w:rsidP="00B42833">
            <w:pPr>
              <w:pStyle w:val="Normalny-sekcjapierwsza"/>
              <w:numPr>
                <w:ilvl w:val="0"/>
                <w:numId w:val="35"/>
              </w:numPr>
              <w:jc w:val="left"/>
            </w:pPr>
            <w:r>
              <w:t>Użytkownik upewnia się, że na otwartym widoku jest aktywna zakładka “Atrakcje”</w:t>
            </w:r>
          </w:p>
          <w:p w14:paraId="04D02840" w14:textId="77777777" w:rsidR="00B42833" w:rsidRDefault="00B42833" w:rsidP="00B42833">
            <w:pPr>
              <w:pStyle w:val="Normalny-sekcjapierwsza"/>
              <w:numPr>
                <w:ilvl w:val="0"/>
                <w:numId w:val="35"/>
              </w:numPr>
              <w:jc w:val="left"/>
            </w:pPr>
            <w:r>
              <w:t>Użytkownik na liście niezaakceptowanych atrakcji wybiera opcję “Potwierdź” na konkretnym elemencie</w:t>
            </w:r>
          </w:p>
        </w:tc>
      </w:tr>
      <w:tr w:rsidR="00B42833" w14:paraId="166653B0" w14:textId="77777777" w:rsidTr="007C6741">
        <w:tc>
          <w:tcPr>
            <w:tcW w:w="2093" w:type="dxa"/>
            <w:tcMar>
              <w:top w:w="28" w:type="dxa"/>
              <w:bottom w:w="28" w:type="dxa"/>
            </w:tcMar>
          </w:tcPr>
          <w:p w14:paraId="0FD2E89F" w14:textId="77777777" w:rsidR="00B42833" w:rsidRPr="008C67BF" w:rsidRDefault="00B42833" w:rsidP="007C6741">
            <w:pPr>
              <w:pStyle w:val="Normalny-sekcjapierwsza"/>
              <w:jc w:val="left"/>
              <w:rPr>
                <w:b/>
              </w:rPr>
            </w:pPr>
            <w:r w:rsidRPr="008C67BF">
              <w:rPr>
                <w:b/>
              </w:rPr>
              <w:t>Oczekiwany stan systemu</w:t>
            </w:r>
          </w:p>
        </w:tc>
        <w:tc>
          <w:tcPr>
            <w:tcW w:w="7458" w:type="dxa"/>
            <w:tcMar>
              <w:top w:w="28" w:type="dxa"/>
              <w:bottom w:w="28" w:type="dxa"/>
            </w:tcMar>
          </w:tcPr>
          <w:p w14:paraId="2932E32C" w14:textId="77777777" w:rsidR="00B42833" w:rsidRDefault="00B42833" w:rsidP="00B42833">
            <w:pPr>
              <w:pStyle w:val="Normalny-sekcjapierwsza"/>
              <w:numPr>
                <w:ilvl w:val="0"/>
                <w:numId w:val="36"/>
              </w:numPr>
              <w:jc w:val="left"/>
            </w:pPr>
            <w:r>
              <w:t>Lista niezaakceptowanych atrakcji została pomniejszona o jeden wiersz (w przypadku, kiedy niezaakceptowana atrakcja była jedyną na liście to cała tabelka zostanie zastąpiona komunikatem o braku oczekujących atrakcji).</w:t>
            </w:r>
          </w:p>
          <w:p w14:paraId="2041C66F" w14:textId="77777777" w:rsidR="00B42833" w:rsidRDefault="00B42833" w:rsidP="00B42833">
            <w:pPr>
              <w:pStyle w:val="Normalny-sekcjapierwsza"/>
              <w:numPr>
                <w:ilvl w:val="0"/>
                <w:numId w:val="36"/>
              </w:numPr>
              <w:jc w:val="left"/>
            </w:pPr>
            <w:r>
              <w:t>Na liście miejsc można odszukać zaakceptowaną atrakcję.</w:t>
            </w:r>
          </w:p>
        </w:tc>
      </w:tr>
      <w:tr w:rsidR="00B42833" w14:paraId="644E21AA" w14:textId="77777777" w:rsidTr="007C6741">
        <w:tc>
          <w:tcPr>
            <w:tcW w:w="2093" w:type="dxa"/>
            <w:tcMar>
              <w:top w:w="28" w:type="dxa"/>
              <w:bottom w:w="28" w:type="dxa"/>
            </w:tcMar>
          </w:tcPr>
          <w:p w14:paraId="6EA545BA" w14:textId="77777777" w:rsidR="00B42833" w:rsidRPr="008C67BF" w:rsidRDefault="00B42833" w:rsidP="007C6741">
            <w:pPr>
              <w:pStyle w:val="Normalny-sekcjapierwsza"/>
              <w:jc w:val="left"/>
              <w:rPr>
                <w:b/>
              </w:rPr>
            </w:pPr>
            <w:r w:rsidRPr="008C67BF">
              <w:rPr>
                <w:b/>
              </w:rPr>
              <w:t>Status</w:t>
            </w:r>
          </w:p>
        </w:tc>
        <w:tc>
          <w:tcPr>
            <w:tcW w:w="7458" w:type="dxa"/>
            <w:tcMar>
              <w:top w:w="28" w:type="dxa"/>
              <w:bottom w:w="28" w:type="dxa"/>
            </w:tcMar>
          </w:tcPr>
          <w:p w14:paraId="5570D2A7" w14:textId="77777777" w:rsidR="00B42833" w:rsidRDefault="00B42833" w:rsidP="007C6741">
            <w:pPr>
              <w:pStyle w:val="Normalny-sekcjapierwsza"/>
              <w:jc w:val="left"/>
            </w:pPr>
            <w:r>
              <w:t>Zaliczone</w:t>
            </w:r>
          </w:p>
        </w:tc>
      </w:tr>
    </w:tbl>
    <w:p w14:paraId="246E5E29" w14:textId="77777777" w:rsidR="00B42833" w:rsidRDefault="00B42833" w:rsidP="00B42833">
      <w:pPr>
        <w:pStyle w:val="Nagwektabeli"/>
      </w:pPr>
      <w:bookmarkStart w:id="363" w:name="_Toc437271203"/>
      <w:r w:rsidRPr="008C67BF">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10</w:t>
      </w:r>
      <w:r w:rsidR="00C65655">
        <w:rPr>
          <w:b/>
        </w:rPr>
        <w:fldChar w:fldCharType="end"/>
      </w:r>
      <w:r w:rsidRPr="008C67BF">
        <w:rPr>
          <w:b/>
        </w:rPr>
        <w:t>.</w:t>
      </w:r>
      <w:r>
        <w:t xml:space="preserve"> </w:t>
      </w:r>
      <w:r w:rsidRPr="004420A6">
        <w:t>Przypadek testowy zgłaszania wybranej opinii</w:t>
      </w:r>
      <w:bookmarkEnd w:id="363"/>
    </w:p>
    <w:tbl>
      <w:tblPr>
        <w:tblStyle w:val="Tabela-Siatka"/>
        <w:tblW w:w="0" w:type="auto"/>
        <w:tblLook w:val="04A0" w:firstRow="1" w:lastRow="0" w:firstColumn="1" w:lastColumn="0" w:noHBand="0" w:noVBand="1"/>
      </w:tblPr>
      <w:tblGrid>
        <w:gridCol w:w="1996"/>
        <w:gridCol w:w="6722"/>
      </w:tblGrid>
      <w:tr w:rsidR="00B42833" w14:paraId="2A5C0B4A" w14:textId="77777777" w:rsidTr="007C6741">
        <w:tc>
          <w:tcPr>
            <w:tcW w:w="2093" w:type="dxa"/>
            <w:tcMar>
              <w:top w:w="28" w:type="dxa"/>
              <w:bottom w:w="28" w:type="dxa"/>
            </w:tcMar>
          </w:tcPr>
          <w:p w14:paraId="391F17D9" w14:textId="77777777" w:rsidR="00B42833" w:rsidRPr="008C67BF" w:rsidRDefault="00B42833" w:rsidP="007C6741">
            <w:pPr>
              <w:pStyle w:val="Normalny-sekcjapierwsza"/>
              <w:jc w:val="left"/>
              <w:rPr>
                <w:b/>
              </w:rPr>
            </w:pPr>
            <w:r w:rsidRPr="008C67BF">
              <w:rPr>
                <w:b/>
              </w:rPr>
              <w:t>Identyfikator</w:t>
            </w:r>
          </w:p>
        </w:tc>
        <w:tc>
          <w:tcPr>
            <w:tcW w:w="7458" w:type="dxa"/>
            <w:tcMar>
              <w:top w:w="28" w:type="dxa"/>
              <w:bottom w:w="28" w:type="dxa"/>
            </w:tcMar>
          </w:tcPr>
          <w:p w14:paraId="78E2A836" w14:textId="77777777" w:rsidR="00B42833" w:rsidRPr="00F77CD7" w:rsidRDefault="008F5E3F" w:rsidP="008F5E3F">
            <w:pPr>
              <w:pStyle w:val="Normalny-sekcjapierwsza"/>
              <w:jc w:val="left"/>
            </w:pPr>
            <w:r>
              <w:t>TC-02-001a</w:t>
            </w:r>
          </w:p>
        </w:tc>
      </w:tr>
      <w:tr w:rsidR="00B42833" w14:paraId="44BD9451" w14:textId="77777777" w:rsidTr="007C6741">
        <w:tc>
          <w:tcPr>
            <w:tcW w:w="2093" w:type="dxa"/>
            <w:tcMar>
              <w:top w:w="28" w:type="dxa"/>
              <w:bottom w:w="28" w:type="dxa"/>
            </w:tcMar>
          </w:tcPr>
          <w:p w14:paraId="2829F079" w14:textId="77777777" w:rsidR="00B42833" w:rsidRPr="008C67BF" w:rsidRDefault="00B42833" w:rsidP="007C6741">
            <w:pPr>
              <w:pStyle w:val="Normalny-sekcjapierwsza"/>
              <w:jc w:val="left"/>
              <w:rPr>
                <w:b/>
              </w:rPr>
            </w:pPr>
            <w:r w:rsidRPr="008C67BF">
              <w:rPr>
                <w:b/>
              </w:rPr>
              <w:t>Testowana funkcja</w:t>
            </w:r>
          </w:p>
        </w:tc>
        <w:tc>
          <w:tcPr>
            <w:tcW w:w="7458" w:type="dxa"/>
            <w:tcMar>
              <w:top w:w="28" w:type="dxa"/>
              <w:bottom w:w="28" w:type="dxa"/>
            </w:tcMar>
          </w:tcPr>
          <w:p w14:paraId="6BFB1C95" w14:textId="77777777" w:rsidR="00B42833" w:rsidRDefault="00B42833" w:rsidP="007C6741">
            <w:pPr>
              <w:pStyle w:val="Normalny-sekcjapierwsza"/>
              <w:jc w:val="left"/>
            </w:pPr>
            <w:r>
              <w:t>Zgłaszanie opinii o atrakcji</w:t>
            </w:r>
          </w:p>
          <w:p w14:paraId="1B847D09" w14:textId="77777777" w:rsidR="00B42833" w:rsidRDefault="00B42833" w:rsidP="007C6741">
            <w:pPr>
              <w:pStyle w:val="Normalny-sekcjapierwsza"/>
              <w:jc w:val="left"/>
            </w:pPr>
          </w:p>
        </w:tc>
      </w:tr>
      <w:tr w:rsidR="00B42833" w14:paraId="0D06F3AA" w14:textId="77777777" w:rsidTr="007C6741">
        <w:tc>
          <w:tcPr>
            <w:tcW w:w="2093" w:type="dxa"/>
            <w:tcMar>
              <w:top w:w="28" w:type="dxa"/>
              <w:bottom w:w="28" w:type="dxa"/>
            </w:tcMar>
          </w:tcPr>
          <w:p w14:paraId="37EFBD4B" w14:textId="77777777" w:rsidR="00B42833" w:rsidRPr="008C67BF" w:rsidRDefault="00B42833" w:rsidP="007C6741">
            <w:pPr>
              <w:pStyle w:val="Normalny-sekcjapierwsza"/>
              <w:jc w:val="left"/>
              <w:rPr>
                <w:b/>
              </w:rPr>
            </w:pPr>
            <w:r w:rsidRPr="008C67BF">
              <w:rPr>
                <w:b/>
              </w:rPr>
              <w:t>Stan systemu przed wykonaniem testu</w:t>
            </w:r>
          </w:p>
        </w:tc>
        <w:tc>
          <w:tcPr>
            <w:tcW w:w="7458" w:type="dxa"/>
            <w:tcMar>
              <w:top w:w="28" w:type="dxa"/>
              <w:bottom w:w="28" w:type="dxa"/>
            </w:tcMar>
          </w:tcPr>
          <w:p w14:paraId="033DC63C" w14:textId="77777777" w:rsidR="00B42833" w:rsidRDefault="00B42833" w:rsidP="00B42833">
            <w:pPr>
              <w:pStyle w:val="Normalny-sekcjapierwsza"/>
              <w:numPr>
                <w:ilvl w:val="0"/>
                <w:numId w:val="37"/>
              </w:numPr>
              <w:jc w:val="left"/>
            </w:pPr>
            <w:r>
              <w:t xml:space="preserve">Użytkownik jest zalogowany </w:t>
            </w:r>
          </w:p>
          <w:p w14:paraId="73EA930E" w14:textId="77777777" w:rsidR="00B42833" w:rsidRDefault="00B42833" w:rsidP="00B42833">
            <w:pPr>
              <w:pStyle w:val="Normalny-sekcjapierwsza"/>
              <w:numPr>
                <w:ilvl w:val="0"/>
                <w:numId w:val="37"/>
              </w:numPr>
              <w:jc w:val="left"/>
            </w:pPr>
            <w:r>
              <w:t>W systemie istnieje co najmniej jedna zaakceptowana atrakcja, do której użytkownik może dodać recenzję</w:t>
            </w:r>
          </w:p>
          <w:p w14:paraId="09188730" w14:textId="77777777" w:rsidR="00B42833" w:rsidRDefault="00B42833" w:rsidP="00B42833">
            <w:pPr>
              <w:pStyle w:val="Normalny-sekcjapierwsza"/>
              <w:numPr>
                <w:ilvl w:val="0"/>
                <w:numId w:val="37"/>
              </w:numPr>
              <w:jc w:val="left"/>
            </w:pPr>
            <w:r>
              <w:t>Wybrana atrakcja ma co najmniej jedną opinię, która nie została przez niego wcześniej zgłoszona</w:t>
            </w:r>
          </w:p>
        </w:tc>
      </w:tr>
      <w:tr w:rsidR="00B42833" w14:paraId="23FCF9F6" w14:textId="77777777" w:rsidTr="007C6741">
        <w:tc>
          <w:tcPr>
            <w:tcW w:w="2093" w:type="dxa"/>
            <w:tcMar>
              <w:top w:w="28" w:type="dxa"/>
              <w:bottom w:w="28" w:type="dxa"/>
            </w:tcMar>
          </w:tcPr>
          <w:p w14:paraId="5EBE6F36" w14:textId="77777777" w:rsidR="00B42833" w:rsidRPr="008C67BF" w:rsidRDefault="00B42833" w:rsidP="007C6741">
            <w:pPr>
              <w:pStyle w:val="Normalny-sekcjapierwsza"/>
              <w:jc w:val="left"/>
              <w:rPr>
                <w:b/>
              </w:rPr>
            </w:pPr>
            <w:r w:rsidRPr="008C67BF">
              <w:rPr>
                <w:b/>
              </w:rPr>
              <w:t>Kroki testowania</w:t>
            </w:r>
          </w:p>
        </w:tc>
        <w:tc>
          <w:tcPr>
            <w:tcW w:w="7458" w:type="dxa"/>
            <w:tcMar>
              <w:top w:w="28" w:type="dxa"/>
              <w:bottom w:w="28" w:type="dxa"/>
            </w:tcMar>
          </w:tcPr>
          <w:p w14:paraId="4ABD5C22" w14:textId="77777777" w:rsidR="00B42833" w:rsidRDefault="00B42833" w:rsidP="00B42833">
            <w:pPr>
              <w:pStyle w:val="Normalny-sekcjapierwsza"/>
              <w:numPr>
                <w:ilvl w:val="0"/>
                <w:numId w:val="38"/>
              </w:numPr>
              <w:jc w:val="left"/>
            </w:pPr>
            <w:r>
              <w:t>Użytkownik przechodzi do widoku listy atrakcji i wybiera z niej konkretną atrakcję</w:t>
            </w:r>
          </w:p>
          <w:p w14:paraId="5D84654F" w14:textId="77777777" w:rsidR="00B42833" w:rsidRDefault="00B42833" w:rsidP="00B42833">
            <w:pPr>
              <w:pStyle w:val="Normalny-sekcjapierwsza"/>
              <w:numPr>
                <w:ilvl w:val="0"/>
                <w:numId w:val="38"/>
              </w:numPr>
              <w:jc w:val="left"/>
            </w:pPr>
            <w:r>
              <w:t>Użytkownik przeszukuje listę opinii w poszukiwaniu tej, którą chce zgłosić</w:t>
            </w:r>
          </w:p>
          <w:p w14:paraId="3B2F6330" w14:textId="77777777" w:rsidR="00B42833" w:rsidRDefault="00B42833" w:rsidP="00B42833">
            <w:pPr>
              <w:pStyle w:val="Normalny-sekcjapierwsza"/>
              <w:numPr>
                <w:ilvl w:val="0"/>
                <w:numId w:val="38"/>
              </w:numPr>
              <w:jc w:val="left"/>
            </w:pPr>
            <w:r>
              <w:t>Użytkownik klika “Zgłoś”</w:t>
            </w:r>
          </w:p>
        </w:tc>
      </w:tr>
      <w:tr w:rsidR="00B42833" w14:paraId="027059B5" w14:textId="77777777" w:rsidTr="007C6741">
        <w:tc>
          <w:tcPr>
            <w:tcW w:w="2093" w:type="dxa"/>
            <w:tcMar>
              <w:top w:w="28" w:type="dxa"/>
              <w:bottom w:w="28" w:type="dxa"/>
            </w:tcMar>
          </w:tcPr>
          <w:p w14:paraId="3B0E1DD2" w14:textId="77777777" w:rsidR="00B42833" w:rsidRPr="008C67BF" w:rsidRDefault="00B42833" w:rsidP="007C6741">
            <w:pPr>
              <w:pStyle w:val="Normalny-sekcjapierwsza"/>
              <w:jc w:val="left"/>
              <w:rPr>
                <w:b/>
              </w:rPr>
            </w:pPr>
            <w:r w:rsidRPr="008C67BF">
              <w:rPr>
                <w:b/>
              </w:rPr>
              <w:lastRenderedPageBreak/>
              <w:t>Oczekiwany stan systemu</w:t>
            </w:r>
          </w:p>
        </w:tc>
        <w:tc>
          <w:tcPr>
            <w:tcW w:w="7458" w:type="dxa"/>
            <w:tcMar>
              <w:top w:w="28" w:type="dxa"/>
              <w:bottom w:w="28" w:type="dxa"/>
            </w:tcMar>
          </w:tcPr>
          <w:p w14:paraId="279AD7C2" w14:textId="77777777" w:rsidR="00B42833" w:rsidRDefault="00B42833" w:rsidP="00B42833">
            <w:pPr>
              <w:pStyle w:val="Normalny-sekcjapierwsza"/>
              <w:numPr>
                <w:ilvl w:val="0"/>
                <w:numId w:val="39"/>
              </w:numPr>
              <w:jc w:val="left"/>
            </w:pPr>
            <w:r>
              <w:t xml:space="preserve">Użytkownik nie ma dostępnego przycisku </w:t>
            </w:r>
            <w:r w:rsidRPr="00B528D7">
              <w:rPr>
                <w:i/>
              </w:rPr>
              <w:t>Zgłoś</w:t>
            </w:r>
            <w:r>
              <w:t xml:space="preserve"> dla tej recenzji.</w:t>
            </w:r>
          </w:p>
          <w:p w14:paraId="7A53F87A" w14:textId="77777777" w:rsidR="00B42833" w:rsidRDefault="00B42833" w:rsidP="00B42833">
            <w:pPr>
              <w:pStyle w:val="Normalny-sekcjapierwsza"/>
              <w:numPr>
                <w:ilvl w:val="0"/>
                <w:numId w:val="39"/>
              </w:numPr>
              <w:jc w:val="left"/>
            </w:pPr>
            <w:r>
              <w:t>W panelu administratora pojawił się nowy wiersz ze zgłoszoną opinią lub zwiększyła się liczba zgłoszeń dla danego wiersza, jeżeli istniał wcześniej.</w:t>
            </w:r>
          </w:p>
        </w:tc>
      </w:tr>
      <w:tr w:rsidR="00B42833" w14:paraId="581962C4" w14:textId="77777777" w:rsidTr="007C6741">
        <w:tc>
          <w:tcPr>
            <w:tcW w:w="2093" w:type="dxa"/>
            <w:tcMar>
              <w:top w:w="28" w:type="dxa"/>
              <w:bottom w:w="28" w:type="dxa"/>
            </w:tcMar>
          </w:tcPr>
          <w:p w14:paraId="2B2E321F" w14:textId="77777777" w:rsidR="00B42833" w:rsidRPr="008C67BF" w:rsidRDefault="00B42833" w:rsidP="007C6741">
            <w:pPr>
              <w:pStyle w:val="Normalny-sekcjapierwsza"/>
              <w:jc w:val="left"/>
              <w:rPr>
                <w:b/>
              </w:rPr>
            </w:pPr>
            <w:r w:rsidRPr="008C67BF">
              <w:rPr>
                <w:b/>
              </w:rPr>
              <w:t>Status</w:t>
            </w:r>
          </w:p>
        </w:tc>
        <w:tc>
          <w:tcPr>
            <w:tcW w:w="7458" w:type="dxa"/>
            <w:tcMar>
              <w:top w:w="28" w:type="dxa"/>
              <w:bottom w:w="28" w:type="dxa"/>
            </w:tcMar>
          </w:tcPr>
          <w:p w14:paraId="2645A00A" w14:textId="77777777" w:rsidR="00B42833" w:rsidRDefault="00B42833" w:rsidP="007C6741">
            <w:pPr>
              <w:pStyle w:val="Normalny-sekcjapierwsza"/>
              <w:jc w:val="left"/>
            </w:pPr>
            <w:r>
              <w:t>Zaliczone</w:t>
            </w:r>
          </w:p>
        </w:tc>
      </w:tr>
    </w:tbl>
    <w:p w14:paraId="60EEEFD0" w14:textId="77777777" w:rsidR="00B42833" w:rsidRDefault="00B42833" w:rsidP="00B42833">
      <w:pPr>
        <w:pStyle w:val="Nagwektabeli"/>
      </w:pPr>
      <w:bookmarkStart w:id="364" w:name="_Toc437271204"/>
      <w:r w:rsidRPr="008C67BF">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11</w:t>
      </w:r>
      <w:r w:rsidR="00C65655">
        <w:rPr>
          <w:b/>
        </w:rPr>
        <w:fldChar w:fldCharType="end"/>
      </w:r>
      <w:r w:rsidRPr="008C67BF">
        <w:rPr>
          <w:b/>
        </w:rPr>
        <w:t>.</w:t>
      </w:r>
      <w:r>
        <w:t xml:space="preserve"> </w:t>
      </w:r>
      <w:r w:rsidRPr="00184CFE">
        <w:t>Przypadek testowy usuwania zgłoszonej przez użytkowników opinii</w:t>
      </w:r>
      <w:bookmarkEnd w:id="364"/>
    </w:p>
    <w:tbl>
      <w:tblPr>
        <w:tblStyle w:val="Tabela-Siatka"/>
        <w:tblW w:w="0" w:type="auto"/>
        <w:tblLook w:val="04A0" w:firstRow="1" w:lastRow="0" w:firstColumn="1" w:lastColumn="0" w:noHBand="0" w:noVBand="1"/>
      </w:tblPr>
      <w:tblGrid>
        <w:gridCol w:w="1996"/>
        <w:gridCol w:w="6722"/>
      </w:tblGrid>
      <w:tr w:rsidR="00B42833" w14:paraId="384140AE" w14:textId="77777777" w:rsidTr="007C6741">
        <w:tc>
          <w:tcPr>
            <w:tcW w:w="2093" w:type="dxa"/>
            <w:tcMar>
              <w:top w:w="28" w:type="dxa"/>
              <w:bottom w:w="28" w:type="dxa"/>
            </w:tcMar>
          </w:tcPr>
          <w:p w14:paraId="4972ED02" w14:textId="77777777" w:rsidR="00B42833" w:rsidRPr="008C67BF" w:rsidRDefault="00B42833" w:rsidP="007C6741">
            <w:pPr>
              <w:pStyle w:val="Normalny-sekcjapierwsza"/>
              <w:jc w:val="left"/>
              <w:rPr>
                <w:b/>
              </w:rPr>
            </w:pPr>
            <w:r w:rsidRPr="008C67BF">
              <w:rPr>
                <w:b/>
              </w:rPr>
              <w:t>Identyfikator</w:t>
            </w:r>
          </w:p>
        </w:tc>
        <w:tc>
          <w:tcPr>
            <w:tcW w:w="7458" w:type="dxa"/>
            <w:tcMar>
              <w:top w:w="28" w:type="dxa"/>
              <w:bottom w:w="28" w:type="dxa"/>
            </w:tcMar>
          </w:tcPr>
          <w:p w14:paraId="58FB3586" w14:textId="77777777" w:rsidR="00B42833" w:rsidRPr="00F77CD7" w:rsidRDefault="008F5E3F" w:rsidP="008F5E3F">
            <w:pPr>
              <w:pStyle w:val="Normalny-sekcjapierwsza"/>
              <w:jc w:val="left"/>
            </w:pPr>
            <w:r>
              <w:t>TC-02-001b</w:t>
            </w:r>
          </w:p>
        </w:tc>
      </w:tr>
      <w:tr w:rsidR="00B42833" w14:paraId="3675CFA2" w14:textId="77777777" w:rsidTr="007C6741">
        <w:tc>
          <w:tcPr>
            <w:tcW w:w="2093" w:type="dxa"/>
            <w:tcMar>
              <w:top w:w="28" w:type="dxa"/>
              <w:bottom w:w="28" w:type="dxa"/>
            </w:tcMar>
          </w:tcPr>
          <w:p w14:paraId="3A5B1560" w14:textId="77777777" w:rsidR="00B42833" w:rsidRPr="008C67BF" w:rsidRDefault="00B42833" w:rsidP="007C6741">
            <w:pPr>
              <w:pStyle w:val="Normalny-sekcjapierwsza"/>
              <w:jc w:val="left"/>
              <w:rPr>
                <w:b/>
              </w:rPr>
            </w:pPr>
            <w:r w:rsidRPr="008C67BF">
              <w:rPr>
                <w:b/>
              </w:rPr>
              <w:t>Testowana funkcja</w:t>
            </w:r>
          </w:p>
        </w:tc>
        <w:tc>
          <w:tcPr>
            <w:tcW w:w="7458" w:type="dxa"/>
            <w:tcMar>
              <w:top w:w="28" w:type="dxa"/>
              <w:bottom w:w="28" w:type="dxa"/>
            </w:tcMar>
          </w:tcPr>
          <w:p w14:paraId="534FC643" w14:textId="77777777" w:rsidR="00B42833" w:rsidRDefault="00B42833" w:rsidP="007C6741">
            <w:pPr>
              <w:pStyle w:val="Normalny-sekcjapierwsza"/>
              <w:jc w:val="left"/>
            </w:pPr>
            <w:r>
              <w:t>Usuwanie zgłoszonych komentarzy</w:t>
            </w:r>
          </w:p>
        </w:tc>
      </w:tr>
      <w:tr w:rsidR="00B42833" w14:paraId="4978CDB5" w14:textId="77777777" w:rsidTr="007C6741">
        <w:tc>
          <w:tcPr>
            <w:tcW w:w="2093" w:type="dxa"/>
            <w:tcMar>
              <w:top w:w="28" w:type="dxa"/>
              <w:bottom w:w="28" w:type="dxa"/>
            </w:tcMar>
          </w:tcPr>
          <w:p w14:paraId="60AB44C7" w14:textId="77777777" w:rsidR="00B42833" w:rsidRPr="008C67BF" w:rsidRDefault="00B42833" w:rsidP="007C6741">
            <w:pPr>
              <w:pStyle w:val="Normalny-sekcjapierwsza"/>
              <w:jc w:val="left"/>
              <w:rPr>
                <w:b/>
              </w:rPr>
            </w:pPr>
            <w:r w:rsidRPr="008C67BF">
              <w:rPr>
                <w:b/>
              </w:rPr>
              <w:t>Stan systemu przed wykonaniem testu</w:t>
            </w:r>
          </w:p>
        </w:tc>
        <w:tc>
          <w:tcPr>
            <w:tcW w:w="7458" w:type="dxa"/>
            <w:tcMar>
              <w:top w:w="28" w:type="dxa"/>
              <w:bottom w:w="28" w:type="dxa"/>
            </w:tcMar>
          </w:tcPr>
          <w:p w14:paraId="257A78B6" w14:textId="77777777" w:rsidR="00B42833" w:rsidRDefault="00B42833" w:rsidP="00B42833">
            <w:pPr>
              <w:pStyle w:val="Normalny-sekcjapierwsza"/>
              <w:numPr>
                <w:ilvl w:val="0"/>
                <w:numId w:val="40"/>
              </w:numPr>
              <w:jc w:val="left"/>
            </w:pPr>
            <w:r>
              <w:t>Użytkownik jest zalogowany na koncie administratora</w:t>
            </w:r>
          </w:p>
          <w:p w14:paraId="66759F9A" w14:textId="77777777" w:rsidR="00B42833" w:rsidRDefault="00B42833" w:rsidP="00B42833">
            <w:pPr>
              <w:pStyle w:val="Normalny-sekcjapierwsza"/>
              <w:numPr>
                <w:ilvl w:val="0"/>
                <w:numId w:val="40"/>
              </w:numPr>
              <w:jc w:val="left"/>
            </w:pPr>
            <w:r>
              <w:t>W systemie istnieje co najmniej jedna recenzja, która została zgłoszona przez użytkownika</w:t>
            </w:r>
          </w:p>
        </w:tc>
      </w:tr>
      <w:tr w:rsidR="00B42833" w14:paraId="5FBA1CF9" w14:textId="77777777" w:rsidTr="007C6741">
        <w:tc>
          <w:tcPr>
            <w:tcW w:w="2093" w:type="dxa"/>
            <w:tcMar>
              <w:top w:w="28" w:type="dxa"/>
              <w:bottom w:w="28" w:type="dxa"/>
            </w:tcMar>
          </w:tcPr>
          <w:p w14:paraId="3A786EC6" w14:textId="77777777" w:rsidR="00B42833" w:rsidRPr="008C67BF" w:rsidRDefault="00B42833" w:rsidP="007C6741">
            <w:pPr>
              <w:pStyle w:val="Normalny-sekcjapierwsza"/>
              <w:jc w:val="left"/>
              <w:rPr>
                <w:b/>
              </w:rPr>
            </w:pPr>
            <w:r w:rsidRPr="008C67BF">
              <w:rPr>
                <w:b/>
              </w:rPr>
              <w:t>Kroki testowania</w:t>
            </w:r>
          </w:p>
        </w:tc>
        <w:tc>
          <w:tcPr>
            <w:tcW w:w="7458" w:type="dxa"/>
            <w:tcMar>
              <w:top w:w="28" w:type="dxa"/>
              <w:bottom w:w="28" w:type="dxa"/>
            </w:tcMar>
          </w:tcPr>
          <w:p w14:paraId="393E697D" w14:textId="77777777" w:rsidR="00B42833" w:rsidRDefault="00B42833" w:rsidP="00B42833">
            <w:pPr>
              <w:pStyle w:val="Normalny-sekcjapierwsza"/>
              <w:numPr>
                <w:ilvl w:val="0"/>
                <w:numId w:val="41"/>
              </w:numPr>
              <w:jc w:val="left"/>
            </w:pPr>
            <w:r>
              <w:t>Użytkownik przechodzi do widoku panelu administracyjnego</w:t>
            </w:r>
          </w:p>
          <w:p w14:paraId="2A61A5CC" w14:textId="77777777" w:rsidR="00B42833" w:rsidRDefault="00B42833" w:rsidP="00B42833">
            <w:pPr>
              <w:pStyle w:val="Normalny-sekcjapierwsza"/>
              <w:numPr>
                <w:ilvl w:val="0"/>
                <w:numId w:val="41"/>
              </w:numPr>
              <w:jc w:val="left"/>
            </w:pPr>
            <w:r>
              <w:t>Użytkownik przechodzi na zakładkę “Komentarze użytkowników”</w:t>
            </w:r>
          </w:p>
          <w:p w14:paraId="7F223E39" w14:textId="77777777" w:rsidR="00B42833" w:rsidRDefault="00B42833" w:rsidP="00B42833">
            <w:pPr>
              <w:pStyle w:val="Normalny-sekcjapierwsza"/>
              <w:numPr>
                <w:ilvl w:val="0"/>
                <w:numId w:val="41"/>
              </w:numPr>
              <w:jc w:val="left"/>
            </w:pPr>
            <w:r>
              <w:t>Użytkownik na liście zgłoszonych komentarzy i wybiera opcję “Usuń” na wybranym elemencie</w:t>
            </w:r>
          </w:p>
        </w:tc>
      </w:tr>
      <w:tr w:rsidR="00B42833" w14:paraId="1003329B" w14:textId="77777777" w:rsidTr="007C6741">
        <w:tc>
          <w:tcPr>
            <w:tcW w:w="2093" w:type="dxa"/>
            <w:tcMar>
              <w:top w:w="28" w:type="dxa"/>
              <w:bottom w:w="28" w:type="dxa"/>
            </w:tcMar>
          </w:tcPr>
          <w:p w14:paraId="01F65780" w14:textId="77777777" w:rsidR="00B42833" w:rsidRPr="008C67BF" w:rsidRDefault="00B42833" w:rsidP="007C6741">
            <w:pPr>
              <w:pStyle w:val="Normalny-sekcjapierwsza"/>
              <w:jc w:val="left"/>
              <w:rPr>
                <w:b/>
              </w:rPr>
            </w:pPr>
            <w:r w:rsidRPr="008C67BF">
              <w:rPr>
                <w:b/>
              </w:rPr>
              <w:t>Oczekiwany stan systemu</w:t>
            </w:r>
          </w:p>
        </w:tc>
        <w:tc>
          <w:tcPr>
            <w:tcW w:w="7458" w:type="dxa"/>
            <w:tcMar>
              <w:top w:w="28" w:type="dxa"/>
              <w:bottom w:w="28" w:type="dxa"/>
            </w:tcMar>
          </w:tcPr>
          <w:p w14:paraId="62877136" w14:textId="77777777" w:rsidR="00B42833" w:rsidRDefault="00B42833" w:rsidP="00B42833">
            <w:pPr>
              <w:pStyle w:val="Normalny-sekcjapierwsza"/>
              <w:numPr>
                <w:ilvl w:val="0"/>
                <w:numId w:val="42"/>
              </w:numPr>
              <w:jc w:val="left"/>
            </w:pPr>
            <w:r>
              <w:t>Lista zgłoszonych komentarzy została pomniejszona o jeden wiersz (w przypadku, kiedy komentarz był jedynym na liście to cała tabelka zostanie zastąpiona komunikatem o braku oczekujących atrakcji).</w:t>
            </w:r>
          </w:p>
          <w:p w14:paraId="010F08CE" w14:textId="77777777" w:rsidR="00B42833" w:rsidRDefault="00B42833" w:rsidP="00B42833">
            <w:pPr>
              <w:pStyle w:val="Normalny-sekcjapierwsza"/>
              <w:numPr>
                <w:ilvl w:val="0"/>
                <w:numId w:val="42"/>
              </w:numPr>
              <w:jc w:val="left"/>
            </w:pPr>
            <w:r>
              <w:t>Recenzja została usunięta.</w:t>
            </w:r>
          </w:p>
          <w:p w14:paraId="38D16555" w14:textId="77777777" w:rsidR="00B42833" w:rsidRDefault="00B42833" w:rsidP="00B42833">
            <w:pPr>
              <w:pStyle w:val="Normalny-sekcjapierwsza"/>
              <w:numPr>
                <w:ilvl w:val="0"/>
                <w:numId w:val="42"/>
              </w:numPr>
              <w:jc w:val="left"/>
            </w:pPr>
            <w:r>
              <w:t>Komentarz nie wyświetla się na liście komentarzy dla konkretnego miejsca.</w:t>
            </w:r>
          </w:p>
          <w:p w14:paraId="542944F2" w14:textId="77777777" w:rsidR="00B42833" w:rsidRDefault="00B42833" w:rsidP="00B42833">
            <w:pPr>
              <w:pStyle w:val="Normalny-sekcjapierwsza"/>
              <w:numPr>
                <w:ilvl w:val="0"/>
                <w:numId w:val="42"/>
              </w:numPr>
              <w:jc w:val="left"/>
            </w:pPr>
            <w:r>
              <w:t>Komentarz nie wlicza się do liczby recenzji na profilu użytkownika.</w:t>
            </w:r>
          </w:p>
          <w:p w14:paraId="4E46DFC4" w14:textId="77777777" w:rsidR="00B42833" w:rsidRDefault="00B42833" w:rsidP="00B42833">
            <w:pPr>
              <w:pStyle w:val="Normalny-sekcjapierwsza"/>
              <w:numPr>
                <w:ilvl w:val="0"/>
                <w:numId w:val="42"/>
              </w:numPr>
              <w:jc w:val="left"/>
            </w:pPr>
            <w:r>
              <w:t>Ocena recenzji nie będzie wliczana do średniej oceny dla konkretnego miejsca.</w:t>
            </w:r>
          </w:p>
        </w:tc>
      </w:tr>
      <w:tr w:rsidR="00B42833" w14:paraId="0EA78645" w14:textId="77777777" w:rsidTr="007C6741">
        <w:tc>
          <w:tcPr>
            <w:tcW w:w="2093" w:type="dxa"/>
            <w:tcMar>
              <w:top w:w="28" w:type="dxa"/>
              <w:bottom w:w="28" w:type="dxa"/>
            </w:tcMar>
          </w:tcPr>
          <w:p w14:paraId="65B913F6" w14:textId="77777777" w:rsidR="00B42833" w:rsidRPr="008C67BF" w:rsidRDefault="00B42833" w:rsidP="007C6741">
            <w:pPr>
              <w:pStyle w:val="Normalny-sekcjapierwsza"/>
              <w:jc w:val="left"/>
              <w:rPr>
                <w:b/>
              </w:rPr>
            </w:pPr>
            <w:r w:rsidRPr="008C67BF">
              <w:rPr>
                <w:b/>
              </w:rPr>
              <w:t>Status</w:t>
            </w:r>
          </w:p>
        </w:tc>
        <w:tc>
          <w:tcPr>
            <w:tcW w:w="7458" w:type="dxa"/>
            <w:tcMar>
              <w:top w:w="28" w:type="dxa"/>
              <w:bottom w:w="28" w:type="dxa"/>
            </w:tcMar>
          </w:tcPr>
          <w:p w14:paraId="083FB24A" w14:textId="77777777" w:rsidR="00B42833" w:rsidRDefault="00B42833" w:rsidP="007C6741">
            <w:pPr>
              <w:pStyle w:val="Normalny-sekcjapierwsza"/>
              <w:jc w:val="left"/>
            </w:pPr>
            <w:r>
              <w:t>Zaliczone</w:t>
            </w:r>
          </w:p>
        </w:tc>
      </w:tr>
    </w:tbl>
    <w:p w14:paraId="4BD6C02F" w14:textId="77777777" w:rsidR="00B42833" w:rsidRDefault="00B42833" w:rsidP="00B42833">
      <w:pPr>
        <w:pStyle w:val="Nagwektabeli"/>
      </w:pPr>
      <w:bookmarkStart w:id="365" w:name="_Toc437271205"/>
      <w:r w:rsidRPr="008C67BF">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12</w:t>
      </w:r>
      <w:r w:rsidR="00C65655">
        <w:rPr>
          <w:b/>
        </w:rPr>
        <w:fldChar w:fldCharType="end"/>
      </w:r>
      <w:r>
        <w:t xml:space="preserve">. </w:t>
      </w:r>
      <w:r w:rsidRPr="006008DC">
        <w:t>Przypadek testowy dodawania menu do atrakcji</w:t>
      </w:r>
      <w:bookmarkEnd w:id="365"/>
    </w:p>
    <w:tbl>
      <w:tblPr>
        <w:tblStyle w:val="Tabela-Siatka"/>
        <w:tblW w:w="0" w:type="auto"/>
        <w:tblLook w:val="04A0" w:firstRow="1" w:lastRow="0" w:firstColumn="1" w:lastColumn="0" w:noHBand="0" w:noVBand="1"/>
      </w:tblPr>
      <w:tblGrid>
        <w:gridCol w:w="1994"/>
        <w:gridCol w:w="6724"/>
      </w:tblGrid>
      <w:tr w:rsidR="00B42833" w14:paraId="00846300" w14:textId="77777777" w:rsidTr="007C6741">
        <w:tc>
          <w:tcPr>
            <w:tcW w:w="2093" w:type="dxa"/>
            <w:tcMar>
              <w:top w:w="28" w:type="dxa"/>
              <w:bottom w:w="28" w:type="dxa"/>
            </w:tcMar>
          </w:tcPr>
          <w:p w14:paraId="0897B0FB" w14:textId="77777777" w:rsidR="00B42833" w:rsidRPr="008C67BF" w:rsidRDefault="00B42833" w:rsidP="007C6741">
            <w:pPr>
              <w:pStyle w:val="Normalny-sekcjapierwsza"/>
              <w:jc w:val="left"/>
              <w:rPr>
                <w:b/>
              </w:rPr>
            </w:pPr>
            <w:r w:rsidRPr="008C67BF">
              <w:rPr>
                <w:b/>
              </w:rPr>
              <w:t>Identyfikator</w:t>
            </w:r>
          </w:p>
        </w:tc>
        <w:tc>
          <w:tcPr>
            <w:tcW w:w="7458" w:type="dxa"/>
            <w:tcMar>
              <w:top w:w="28" w:type="dxa"/>
              <w:bottom w:w="28" w:type="dxa"/>
            </w:tcMar>
          </w:tcPr>
          <w:p w14:paraId="3E6D41DC" w14:textId="77777777" w:rsidR="00B42833" w:rsidRPr="00F77CD7" w:rsidRDefault="008F5E3F" w:rsidP="008F5E3F">
            <w:pPr>
              <w:pStyle w:val="Normalny-sekcjapierwsza"/>
              <w:jc w:val="left"/>
            </w:pPr>
            <w:r>
              <w:t>TC-02-002</w:t>
            </w:r>
          </w:p>
        </w:tc>
      </w:tr>
      <w:tr w:rsidR="00B42833" w14:paraId="3837991D" w14:textId="77777777" w:rsidTr="007C6741">
        <w:tc>
          <w:tcPr>
            <w:tcW w:w="2093" w:type="dxa"/>
            <w:tcMar>
              <w:top w:w="28" w:type="dxa"/>
              <w:bottom w:w="28" w:type="dxa"/>
            </w:tcMar>
          </w:tcPr>
          <w:p w14:paraId="71D6B4D0" w14:textId="77777777" w:rsidR="00B42833" w:rsidRPr="008C67BF" w:rsidRDefault="00B42833" w:rsidP="007C6741">
            <w:pPr>
              <w:pStyle w:val="Normalny-sekcjapierwsza"/>
              <w:jc w:val="left"/>
              <w:rPr>
                <w:b/>
              </w:rPr>
            </w:pPr>
            <w:r w:rsidRPr="008C67BF">
              <w:rPr>
                <w:b/>
              </w:rPr>
              <w:t>Testowana funkcja</w:t>
            </w:r>
          </w:p>
        </w:tc>
        <w:tc>
          <w:tcPr>
            <w:tcW w:w="7458" w:type="dxa"/>
            <w:tcMar>
              <w:top w:w="28" w:type="dxa"/>
              <w:bottom w:w="28" w:type="dxa"/>
            </w:tcMar>
          </w:tcPr>
          <w:p w14:paraId="54E38A25" w14:textId="77777777" w:rsidR="00B42833" w:rsidRDefault="00B42833" w:rsidP="007C6741">
            <w:pPr>
              <w:pStyle w:val="Normalny-sekcjapierwsza"/>
              <w:jc w:val="left"/>
            </w:pPr>
            <w:r>
              <w:t>Dodawanie menu do atrakcji</w:t>
            </w:r>
          </w:p>
        </w:tc>
      </w:tr>
      <w:tr w:rsidR="00B42833" w14:paraId="539FF24D" w14:textId="77777777" w:rsidTr="007C6741">
        <w:tc>
          <w:tcPr>
            <w:tcW w:w="2093" w:type="dxa"/>
            <w:tcMar>
              <w:top w:w="28" w:type="dxa"/>
              <w:bottom w:w="28" w:type="dxa"/>
            </w:tcMar>
          </w:tcPr>
          <w:p w14:paraId="47F9C80C" w14:textId="77777777" w:rsidR="00B42833" w:rsidRPr="008C67BF" w:rsidRDefault="00B42833" w:rsidP="007C6741">
            <w:pPr>
              <w:pStyle w:val="Normalny-sekcjapierwsza"/>
              <w:jc w:val="left"/>
              <w:rPr>
                <w:b/>
              </w:rPr>
            </w:pPr>
            <w:r w:rsidRPr="008C67BF">
              <w:rPr>
                <w:b/>
              </w:rPr>
              <w:t>Stan systemu przed wykonaniem testu</w:t>
            </w:r>
          </w:p>
        </w:tc>
        <w:tc>
          <w:tcPr>
            <w:tcW w:w="7458" w:type="dxa"/>
            <w:tcMar>
              <w:top w:w="28" w:type="dxa"/>
              <w:bottom w:w="28" w:type="dxa"/>
            </w:tcMar>
          </w:tcPr>
          <w:p w14:paraId="547C5E62" w14:textId="77777777" w:rsidR="00B42833" w:rsidRDefault="00B42833" w:rsidP="00B42833">
            <w:pPr>
              <w:pStyle w:val="Normalny-sekcjapierwsza"/>
              <w:numPr>
                <w:ilvl w:val="0"/>
                <w:numId w:val="43"/>
              </w:numPr>
              <w:jc w:val="left"/>
            </w:pPr>
            <w:r>
              <w:t>Użytkownik jest zalogowany do systemu</w:t>
            </w:r>
          </w:p>
          <w:p w14:paraId="423DB044" w14:textId="77777777" w:rsidR="00B42833" w:rsidRDefault="00B42833" w:rsidP="00B42833">
            <w:pPr>
              <w:pStyle w:val="Normalny-sekcjapierwsza"/>
              <w:numPr>
                <w:ilvl w:val="0"/>
                <w:numId w:val="43"/>
              </w:numPr>
              <w:jc w:val="left"/>
            </w:pPr>
            <w:r>
              <w:t>W systemie istnieje co najmniej jedna zaakceptowana atrakcja, której właścicielem jest zalogowany użytkownik</w:t>
            </w:r>
          </w:p>
        </w:tc>
      </w:tr>
      <w:tr w:rsidR="00B42833" w14:paraId="4B8AC02C" w14:textId="77777777" w:rsidTr="007C6741">
        <w:tc>
          <w:tcPr>
            <w:tcW w:w="2093" w:type="dxa"/>
            <w:tcMar>
              <w:top w:w="28" w:type="dxa"/>
              <w:bottom w:w="28" w:type="dxa"/>
            </w:tcMar>
          </w:tcPr>
          <w:p w14:paraId="3A1F4665" w14:textId="77777777" w:rsidR="00B42833" w:rsidRPr="008C67BF" w:rsidRDefault="00B42833" w:rsidP="007C6741">
            <w:pPr>
              <w:pStyle w:val="Normalny-sekcjapierwsza"/>
              <w:jc w:val="left"/>
              <w:rPr>
                <w:b/>
              </w:rPr>
            </w:pPr>
            <w:r w:rsidRPr="008C67BF">
              <w:rPr>
                <w:b/>
              </w:rPr>
              <w:t>Kroki testowania</w:t>
            </w:r>
          </w:p>
        </w:tc>
        <w:tc>
          <w:tcPr>
            <w:tcW w:w="7458" w:type="dxa"/>
            <w:tcMar>
              <w:top w:w="28" w:type="dxa"/>
              <w:bottom w:w="28" w:type="dxa"/>
            </w:tcMar>
          </w:tcPr>
          <w:p w14:paraId="5CDC6309" w14:textId="77777777" w:rsidR="00B42833" w:rsidRDefault="00B42833" w:rsidP="00B42833">
            <w:pPr>
              <w:pStyle w:val="Normalny-sekcjapierwsza"/>
              <w:numPr>
                <w:ilvl w:val="0"/>
                <w:numId w:val="44"/>
              </w:numPr>
              <w:jc w:val="left"/>
            </w:pPr>
            <w:r>
              <w:t>Użytkownik przechodzi do widoku listy atrakcji i wybiera z niej konkretną atrakcję</w:t>
            </w:r>
          </w:p>
          <w:p w14:paraId="0DD04204" w14:textId="77777777" w:rsidR="00B42833" w:rsidRDefault="00B42833" w:rsidP="00B42833">
            <w:pPr>
              <w:pStyle w:val="Normalny-sekcjapierwsza"/>
              <w:numPr>
                <w:ilvl w:val="0"/>
                <w:numId w:val="44"/>
              </w:numPr>
              <w:jc w:val="left"/>
            </w:pPr>
            <w:r>
              <w:t>Użytkownik wybiera zakładkę “Cennik”</w:t>
            </w:r>
          </w:p>
          <w:p w14:paraId="09813C98" w14:textId="77777777" w:rsidR="00B42833" w:rsidRDefault="00B42833" w:rsidP="00B42833">
            <w:pPr>
              <w:pStyle w:val="Normalny-sekcjapierwsza"/>
              <w:numPr>
                <w:ilvl w:val="0"/>
                <w:numId w:val="44"/>
              </w:numPr>
              <w:jc w:val="left"/>
            </w:pPr>
            <w:r>
              <w:t>Użytkownik klika “Dodaj nową kategorię”</w:t>
            </w:r>
          </w:p>
          <w:p w14:paraId="3DFE3BFB" w14:textId="77777777" w:rsidR="00B42833" w:rsidRDefault="00B42833" w:rsidP="00B42833">
            <w:pPr>
              <w:pStyle w:val="Normalny-sekcjapierwsza"/>
              <w:numPr>
                <w:ilvl w:val="0"/>
                <w:numId w:val="44"/>
              </w:numPr>
              <w:jc w:val="left"/>
            </w:pPr>
            <w:r>
              <w:t>Użytkownika uzupełnia następujące pola: “Podkategoria menu” - Rollercoasters, “Ogólny opis podkategorii menu:” - “Niebezpieczne kolejki górskie dla osób od 14 lat”</w:t>
            </w:r>
          </w:p>
          <w:p w14:paraId="5D4FDED4" w14:textId="77777777" w:rsidR="00B42833" w:rsidRDefault="00B42833" w:rsidP="00B42833">
            <w:pPr>
              <w:pStyle w:val="Normalny-sekcjapierwsza"/>
              <w:numPr>
                <w:ilvl w:val="0"/>
                <w:numId w:val="44"/>
              </w:numPr>
              <w:jc w:val="left"/>
            </w:pPr>
            <w:r>
              <w:t>Użytkownik klika “Utwórz”</w:t>
            </w:r>
          </w:p>
          <w:p w14:paraId="5C245244" w14:textId="77777777" w:rsidR="00B42833" w:rsidRDefault="00B42833" w:rsidP="00B42833">
            <w:pPr>
              <w:pStyle w:val="Normalny-sekcjapierwsza"/>
              <w:numPr>
                <w:ilvl w:val="0"/>
                <w:numId w:val="44"/>
              </w:numPr>
              <w:jc w:val="left"/>
            </w:pPr>
            <w:r>
              <w:t>Użytkownik wybiera opcję “Dodaj nowy element”</w:t>
            </w:r>
          </w:p>
          <w:p w14:paraId="7874E014" w14:textId="77777777" w:rsidR="00B42833" w:rsidRDefault="00B42833" w:rsidP="00B42833">
            <w:pPr>
              <w:pStyle w:val="Normalny-sekcjapierwsza"/>
              <w:numPr>
                <w:ilvl w:val="0"/>
                <w:numId w:val="44"/>
              </w:numPr>
              <w:jc w:val="left"/>
            </w:pPr>
            <w:r>
              <w:t>Użytkownik uzupełnia następujące pola: “Nazwa” - Flying Roller Coaster, “Opis” - 30% zniżki dla studentów, “Cena” - 40</w:t>
            </w:r>
          </w:p>
          <w:p w14:paraId="36C55641" w14:textId="77777777" w:rsidR="00B42833" w:rsidRDefault="00B42833" w:rsidP="00B42833">
            <w:pPr>
              <w:pStyle w:val="Normalny-sekcjapierwsza"/>
              <w:numPr>
                <w:ilvl w:val="0"/>
                <w:numId w:val="44"/>
              </w:numPr>
              <w:jc w:val="left"/>
            </w:pPr>
            <w:r>
              <w:t xml:space="preserve">Użytkownik klika “Utwórz” </w:t>
            </w:r>
          </w:p>
        </w:tc>
      </w:tr>
      <w:tr w:rsidR="00B42833" w14:paraId="7C990D47" w14:textId="77777777" w:rsidTr="007C6741">
        <w:tc>
          <w:tcPr>
            <w:tcW w:w="2093" w:type="dxa"/>
            <w:tcMar>
              <w:top w:w="28" w:type="dxa"/>
              <w:bottom w:w="28" w:type="dxa"/>
            </w:tcMar>
          </w:tcPr>
          <w:p w14:paraId="24FB398B" w14:textId="77777777" w:rsidR="00B42833" w:rsidRPr="008C67BF" w:rsidRDefault="00B42833" w:rsidP="007C6741">
            <w:pPr>
              <w:pStyle w:val="Normalny-sekcjapierwsza"/>
              <w:jc w:val="left"/>
              <w:rPr>
                <w:b/>
              </w:rPr>
            </w:pPr>
            <w:r w:rsidRPr="008C67BF">
              <w:rPr>
                <w:b/>
              </w:rPr>
              <w:t>Oczekiwany stan systemu</w:t>
            </w:r>
          </w:p>
        </w:tc>
        <w:tc>
          <w:tcPr>
            <w:tcW w:w="7458" w:type="dxa"/>
            <w:tcMar>
              <w:top w:w="28" w:type="dxa"/>
              <w:bottom w:w="28" w:type="dxa"/>
            </w:tcMar>
          </w:tcPr>
          <w:p w14:paraId="54DB5001" w14:textId="77777777" w:rsidR="00B42833" w:rsidRDefault="00B42833" w:rsidP="007C6741">
            <w:pPr>
              <w:pStyle w:val="Normalny-sekcjapierwsza"/>
              <w:jc w:val="left"/>
            </w:pPr>
            <w:r>
              <w:t>W cenniku pojawił się nowy panel reprezentujący nową kategorię menu - “Rollercoasters” z tabelką z elementami menu, z wierszem “Flying Roller Coaster”.</w:t>
            </w:r>
          </w:p>
        </w:tc>
      </w:tr>
      <w:tr w:rsidR="00B42833" w14:paraId="2411D495" w14:textId="77777777" w:rsidTr="007C6741">
        <w:tc>
          <w:tcPr>
            <w:tcW w:w="2093" w:type="dxa"/>
            <w:tcMar>
              <w:top w:w="28" w:type="dxa"/>
              <w:bottom w:w="28" w:type="dxa"/>
            </w:tcMar>
          </w:tcPr>
          <w:p w14:paraId="169F519C" w14:textId="77777777" w:rsidR="00B42833" w:rsidRPr="008C67BF" w:rsidRDefault="00B42833" w:rsidP="007C6741">
            <w:pPr>
              <w:pStyle w:val="Normalny-sekcjapierwsza"/>
              <w:jc w:val="left"/>
              <w:rPr>
                <w:b/>
              </w:rPr>
            </w:pPr>
            <w:r w:rsidRPr="008C67BF">
              <w:rPr>
                <w:b/>
              </w:rPr>
              <w:t>Status</w:t>
            </w:r>
          </w:p>
        </w:tc>
        <w:tc>
          <w:tcPr>
            <w:tcW w:w="7458" w:type="dxa"/>
            <w:tcMar>
              <w:top w:w="28" w:type="dxa"/>
              <w:bottom w:w="28" w:type="dxa"/>
            </w:tcMar>
          </w:tcPr>
          <w:p w14:paraId="790A880A" w14:textId="77777777" w:rsidR="00B42833" w:rsidRDefault="00B42833" w:rsidP="007C6741">
            <w:pPr>
              <w:pStyle w:val="Normalny-sekcjapierwsza"/>
              <w:jc w:val="left"/>
            </w:pPr>
            <w:r>
              <w:t>Zaliczone</w:t>
            </w:r>
          </w:p>
        </w:tc>
      </w:tr>
    </w:tbl>
    <w:p w14:paraId="5B150FCD" w14:textId="77777777" w:rsidR="00B42833" w:rsidRDefault="00B42833" w:rsidP="00B42833">
      <w:pPr>
        <w:pStyle w:val="Nagwektabeli"/>
      </w:pPr>
      <w:bookmarkStart w:id="366" w:name="_Toc437271206"/>
      <w:r w:rsidRPr="008C67BF">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13</w:t>
      </w:r>
      <w:r w:rsidR="00C65655">
        <w:rPr>
          <w:b/>
        </w:rPr>
        <w:fldChar w:fldCharType="end"/>
      </w:r>
      <w:r>
        <w:t xml:space="preserve">. </w:t>
      </w:r>
      <w:r w:rsidRPr="000A3EC7">
        <w:t>Przypadek testowy poprawnego logowania do systemu</w:t>
      </w:r>
      <w:bookmarkEnd w:id="366"/>
    </w:p>
    <w:tbl>
      <w:tblPr>
        <w:tblStyle w:val="Tabela-Siatka"/>
        <w:tblW w:w="0" w:type="auto"/>
        <w:tblLook w:val="04A0" w:firstRow="1" w:lastRow="0" w:firstColumn="1" w:lastColumn="0" w:noHBand="0" w:noVBand="1"/>
      </w:tblPr>
      <w:tblGrid>
        <w:gridCol w:w="1996"/>
        <w:gridCol w:w="6722"/>
      </w:tblGrid>
      <w:tr w:rsidR="00B42833" w14:paraId="1C1A18FC" w14:textId="77777777" w:rsidTr="007C6741">
        <w:tc>
          <w:tcPr>
            <w:tcW w:w="2093" w:type="dxa"/>
            <w:tcMar>
              <w:top w:w="28" w:type="dxa"/>
              <w:bottom w:w="28" w:type="dxa"/>
            </w:tcMar>
          </w:tcPr>
          <w:p w14:paraId="520C03BD" w14:textId="77777777" w:rsidR="00B42833" w:rsidRPr="00F77CD7" w:rsidRDefault="00B42833" w:rsidP="007C6741">
            <w:pPr>
              <w:pStyle w:val="Normalny-sekcjapierwsza"/>
              <w:jc w:val="left"/>
              <w:rPr>
                <w:b/>
              </w:rPr>
            </w:pPr>
            <w:r w:rsidRPr="00F77CD7">
              <w:rPr>
                <w:b/>
              </w:rPr>
              <w:lastRenderedPageBreak/>
              <w:t>Identyfikator</w:t>
            </w:r>
          </w:p>
        </w:tc>
        <w:tc>
          <w:tcPr>
            <w:tcW w:w="7458" w:type="dxa"/>
            <w:tcMar>
              <w:top w:w="28" w:type="dxa"/>
              <w:bottom w:w="28" w:type="dxa"/>
            </w:tcMar>
          </w:tcPr>
          <w:p w14:paraId="31F84274" w14:textId="77777777" w:rsidR="00B42833" w:rsidRPr="00C62558" w:rsidRDefault="00C62558" w:rsidP="007C6741">
            <w:pPr>
              <w:pStyle w:val="Normalny-sekcjapierwsza"/>
              <w:jc w:val="left"/>
            </w:pPr>
            <w:r>
              <w:t>TC-03-001a</w:t>
            </w:r>
          </w:p>
        </w:tc>
      </w:tr>
      <w:tr w:rsidR="00B42833" w14:paraId="22602309" w14:textId="77777777" w:rsidTr="007C6741">
        <w:tc>
          <w:tcPr>
            <w:tcW w:w="2093" w:type="dxa"/>
            <w:tcMar>
              <w:top w:w="28" w:type="dxa"/>
              <w:bottom w:w="28" w:type="dxa"/>
            </w:tcMar>
          </w:tcPr>
          <w:p w14:paraId="303D41E8" w14:textId="77777777"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14:paraId="39162A43" w14:textId="77777777" w:rsidR="00B42833" w:rsidRDefault="00B42833" w:rsidP="007C6741">
            <w:pPr>
              <w:pStyle w:val="Normalny-sekcjapierwsza"/>
              <w:jc w:val="left"/>
            </w:pPr>
            <w:r>
              <w:t>Logowanie do systemu</w:t>
            </w:r>
          </w:p>
        </w:tc>
      </w:tr>
      <w:tr w:rsidR="00B42833" w14:paraId="768CA6C0" w14:textId="77777777" w:rsidTr="007C6741">
        <w:tc>
          <w:tcPr>
            <w:tcW w:w="2093" w:type="dxa"/>
            <w:tcMar>
              <w:top w:w="28" w:type="dxa"/>
              <w:bottom w:w="28" w:type="dxa"/>
            </w:tcMar>
          </w:tcPr>
          <w:p w14:paraId="5D2CC9D0" w14:textId="77777777"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14:paraId="1A471D96" w14:textId="77777777" w:rsidR="00B42833" w:rsidRDefault="00B42833" w:rsidP="00B42833">
            <w:pPr>
              <w:pStyle w:val="Normalny-sekcjapierwsza"/>
              <w:numPr>
                <w:ilvl w:val="0"/>
                <w:numId w:val="45"/>
              </w:numPr>
              <w:jc w:val="left"/>
            </w:pPr>
            <w:r>
              <w:t>Użytkownik posiada konto w systemie</w:t>
            </w:r>
          </w:p>
          <w:p w14:paraId="3546C1FC" w14:textId="77777777" w:rsidR="00B42833" w:rsidRDefault="00B42833" w:rsidP="00B42833">
            <w:pPr>
              <w:pStyle w:val="Normalny-sekcjapierwsza"/>
              <w:numPr>
                <w:ilvl w:val="0"/>
                <w:numId w:val="45"/>
              </w:numPr>
              <w:jc w:val="left"/>
            </w:pPr>
            <w:r>
              <w:t>Użytkownik nie jest zalogowany</w:t>
            </w:r>
          </w:p>
        </w:tc>
      </w:tr>
      <w:tr w:rsidR="00B42833" w14:paraId="24B55499" w14:textId="77777777" w:rsidTr="007C6741">
        <w:tc>
          <w:tcPr>
            <w:tcW w:w="2093" w:type="dxa"/>
            <w:tcMar>
              <w:top w:w="28" w:type="dxa"/>
              <w:bottom w:w="28" w:type="dxa"/>
            </w:tcMar>
          </w:tcPr>
          <w:p w14:paraId="0CE61B86" w14:textId="77777777"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14:paraId="72BA9C3F" w14:textId="77777777" w:rsidR="00B42833" w:rsidRDefault="00B42833" w:rsidP="00B42833">
            <w:pPr>
              <w:pStyle w:val="Normalny-sekcjapierwsza"/>
              <w:numPr>
                <w:ilvl w:val="0"/>
                <w:numId w:val="46"/>
              </w:numPr>
              <w:jc w:val="left"/>
            </w:pPr>
            <w:r>
              <w:t>Użytkownik przechodzi na stronę główną aplikacji.</w:t>
            </w:r>
          </w:p>
          <w:p w14:paraId="7C092268" w14:textId="77777777" w:rsidR="00B42833" w:rsidRDefault="00B42833" w:rsidP="00B42833">
            <w:pPr>
              <w:pStyle w:val="Normalny-sekcjapierwsza"/>
              <w:numPr>
                <w:ilvl w:val="0"/>
                <w:numId w:val="46"/>
              </w:numPr>
              <w:jc w:val="left"/>
            </w:pPr>
            <w:r>
              <w:t>W prawym górnym rogu wybiera opcję “Zaloguj się”</w:t>
            </w:r>
          </w:p>
          <w:p w14:paraId="0579E400" w14:textId="77777777" w:rsidR="00B42833" w:rsidRDefault="00B42833" w:rsidP="00B42833">
            <w:pPr>
              <w:pStyle w:val="Normalny-sekcjapierwsza"/>
              <w:numPr>
                <w:ilvl w:val="0"/>
                <w:numId w:val="46"/>
              </w:numPr>
              <w:jc w:val="left"/>
            </w:pPr>
            <w:r>
              <w:t>Na ekranie logowania wpisuje:</w:t>
            </w:r>
          </w:p>
          <w:p w14:paraId="302C7CFD" w14:textId="77777777" w:rsidR="00B42833" w:rsidRDefault="00B42833" w:rsidP="00B42833">
            <w:pPr>
              <w:pStyle w:val="Normalny-sekcjapierwsza"/>
              <w:numPr>
                <w:ilvl w:val="0"/>
                <w:numId w:val="46"/>
              </w:numPr>
              <w:jc w:val="left"/>
            </w:pPr>
            <w:r>
              <w:t xml:space="preserve">Nazwa użytkownika - </w:t>
            </w:r>
            <w:r w:rsidRPr="00484240">
              <w:rPr>
                <w:i/>
              </w:rPr>
              <w:t>user</w:t>
            </w:r>
          </w:p>
          <w:p w14:paraId="35C3B719" w14:textId="77777777" w:rsidR="00B42833" w:rsidRDefault="00B42833" w:rsidP="00B42833">
            <w:pPr>
              <w:pStyle w:val="Normalny-sekcjapierwsza"/>
              <w:numPr>
                <w:ilvl w:val="0"/>
                <w:numId w:val="46"/>
              </w:numPr>
              <w:jc w:val="left"/>
            </w:pPr>
            <w:r>
              <w:t xml:space="preserve">Hasło - </w:t>
            </w:r>
            <w:r w:rsidRPr="00484240">
              <w:rPr>
                <w:i/>
              </w:rPr>
              <w:t>user123123</w:t>
            </w:r>
          </w:p>
          <w:p w14:paraId="305414F9" w14:textId="77777777" w:rsidR="00B42833" w:rsidRDefault="00B42833" w:rsidP="00B42833">
            <w:pPr>
              <w:pStyle w:val="Normalny-sekcjapierwsza"/>
              <w:numPr>
                <w:ilvl w:val="0"/>
                <w:numId w:val="46"/>
              </w:numPr>
              <w:jc w:val="left"/>
            </w:pPr>
            <w:r>
              <w:t xml:space="preserve">Klika przycisk </w:t>
            </w:r>
            <w:r w:rsidRPr="00484240">
              <w:rPr>
                <w:i/>
              </w:rPr>
              <w:t>Zaloguj</w:t>
            </w:r>
          </w:p>
        </w:tc>
      </w:tr>
      <w:tr w:rsidR="00B42833" w14:paraId="45D35F2E" w14:textId="77777777" w:rsidTr="007C6741">
        <w:tc>
          <w:tcPr>
            <w:tcW w:w="2093" w:type="dxa"/>
            <w:tcMar>
              <w:top w:w="28" w:type="dxa"/>
              <w:bottom w:w="28" w:type="dxa"/>
            </w:tcMar>
          </w:tcPr>
          <w:p w14:paraId="5B7B37A3" w14:textId="77777777"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14:paraId="2112620D" w14:textId="77777777" w:rsidR="00B42833" w:rsidRDefault="00B42833" w:rsidP="00B42833">
            <w:pPr>
              <w:pStyle w:val="Normalny-sekcjapierwsza"/>
              <w:numPr>
                <w:ilvl w:val="0"/>
                <w:numId w:val="47"/>
              </w:numPr>
              <w:jc w:val="left"/>
            </w:pPr>
            <w:r>
              <w:t>Użytkownik zostanie przeniesiony na stronę główną aplikacji</w:t>
            </w:r>
          </w:p>
          <w:p w14:paraId="59484D89" w14:textId="77777777" w:rsidR="00B42833" w:rsidRDefault="00B42833" w:rsidP="00B42833">
            <w:pPr>
              <w:pStyle w:val="Normalny-sekcjapierwsza"/>
              <w:numPr>
                <w:ilvl w:val="0"/>
                <w:numId w:val="47"/>
              </w:numPr>
              <w:jc w:val="left"/>
            </w:pPr>
            <w:r>
              <w:t>Zamiast przycisku “Zaloguj się” pokazał się przycisk “Wyloguj” na stronie głównej.</w:t>
            </w:r>
          </w:p>
        </w:tc>
      </w:tr>
      <w:tr w:rsidR="00B42833" w14:paraId="19DAFD05" w14:textId="77777777" w:rsidTr="007C6741">
        <w:tc>
          <w:tcPr>
            <w:tcW w:w="2093" w:type="dxa"/>
            <w:tcMar>
              <w:top w:w="28" w:type="dxa"/>
              <w:bottom w:w="28" w:type="dxa"/>
            </w:tcMar>
          </w:tcPr>
          <w:p w14:paraId="58F73C74" w14:textId="77777777"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14:paraId="1FD718B1" w14:textId="77777777" w:rsidR="00B42833" w:rsidRDefault="00B42833" w:rsidP="007C6741">
            <w:pPr>
              <w:pStyle w:val="Normalny-sekcjapierwsza"/>
              <w:jc w:val="left"/>
            </w:pPr>
            <w:r>
              <w:t>Zaliczone</w:t>
            </w:r>
          </w:p>
        </w:tc>
      </w:tr>
    </w:tbl>
    <w:p w14:paraId="01295D92" w14:textId="77777777" w:rsidR="00B42833" w:rsidRDefault="00B42833" w:rsidP="00B42833">
      <w:pPr>
        <w:pStyle w:val="Nagwektabeli"/>
      </w:pPr>
      <w:bookmarkStart w:id="367" w:name="_Toc437271207"/>
      <w:r w:rsidRPr="008C67BF">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14</w:t>
      </w:r>
      <w:r w:rsidR="00C65655">
        <w:rPr>
          <w:b/>
        </w:rPr>
        <w:fldChar w:fldCharType="end"/>
      </w:r>
      <w:r>
        <w:t xml:space="preserve">. </w:t>
      </w:r>
      <w:r w:rsidRPr="00C80BBA">
        <w:t>Przypadek testowy błędnego logowania do systemu</w:t>
      </w:r>
      <w:bookmarkEnd w:id="367"/>
    </w:p>
    <w:tbl>
      <w:tblPr>
        <w:tblStyle w:val="Tabela-Siatka"/>
        <w:tblW w:w="0" w:type="auto"/>
        <w:tblLook w:val="04A0" w:firstRow="1" w:lastRow="0" w:firstColumn="1" w:lastColumn="0" w:noHBand="0" w:noVBand="1"/>
      </w:tblPr>
      <w:tblGrid>
        <w:gridCol w:w="1991"/>
        <w:gridCol w:w="6727"/>
      </w:tblGrid>
      <w:tr w:rsidR="00B42833" w14:paraId="79F90003" w14:textId="77777777" w:rsidTr="007C6741">
        <w:tc>
          <w:tcPr>
            <w:tcW w:w="2093" w:type="dxa"/>
            <w:tcMar>
              <w:top w:w="28" w:type="dxa"/>
              <w:bottom w:w="28" w:type="dxa"/>
            </w:tcMar>
          </w:tcPr>
          <w:p w14:paraId="2AF758B9" w14:textId="77777777"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14:paraId="6E136AE7" w14:textId="77777777" w:rsidR="00B42833" w:rsidRPr="00C62558" w:rsidRDefault="00C62558" w:rsidP="007C6741">
            <w:pPr>
              <w:pStyle w:val="Normalny-sekcjapierwsza"/>
              <w:jc w:val="left"/>
            </w:pPr>
            <w:r w:rsidRPr="00C62558">
              <w:t>TC-03-001b</w:t>
            </w:r>
          </w:p>
        </w:tc>
      </w:tr>
      <w:tr w:rsidR="00B42833" w14:paraId="26E05407" w14:textId="77777777" w:rsidTr="007C6741">
        <w:tc>
          <w:tcPr>
            <w:tcW w:w="2093" w:type="dxa"/>
            <w:tcMar>
              <w:top w:w="28" w:type="dxa"/>
              <w:bottom w:w="28" w:type="dxa"/>
            </w:tcMar>
          </w:tcPr>
          <w:p w14:paraId="60825E76" w14:textId="77777777"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14:paraId="046EB9F3" w14:textId="77777777" w:rsidR="00B42833" w:rsidRDefault="00B42833" w:rsidP="007C6741">
            <w:pPr>
              <w:pStyle w:val="Normalny-sekcjapierwsza"/>
              <w:jc w:val="left"/>
            </w:pPr>
            <w:r>
              <w:t>Logowanie do systemu z błędnym hasłem</w:t>
            </w:r>
          </w:p>
        </w:tc>
      </w:tr>
      <w:tr w:rsidR="00B42833" w14:paraId="6011D289" w14:textId="77777777" w:rsidTr="007C6741">
        <w:tc>
          <w:tcPr>
            <w:tcW w:w="2093" w:type="dxa"/>
            <w:tcMar>
              <w:top w:w="28" w:type="dxa"/>
              <w:bottom w:w="28" w:type="dxa"/>
            </w:tcMar>
          </w:tcPr>
          <w:p w14:paraId="07046597" w14:textId="77777777"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14:paraId="4EBA0B8D" w14:textId="77777777" w:rsidR="00B42833" w:rsidRDefault="00B42833" w:rsidP="00B42833">
            <w:pPr>
              <w:pStyle w:val="Normalny-sekcjapierwsza"/>
              <w:numPr>
                <w:ilvl w:val="0"/>
                <w:numId w:val="48"/>
              </w:numPr>
              <w:jc w:val="left"/>
            </w:pPr>
            <w:r>
              <w:t>Użytkownik posiada konto w systemie z danymi – login: user, hasło: user123123</w:t>
            </w:r>
          </w:p>
          <w:p w14:paraId="5259F4D1" w14:textId="77777777" w:rsidR="00B42833" w:rsidRDefault="00B42833" w:rsidP="00B42833">
            <w:pPr>
              <w:pStyle w:val="Normalny-sekcjapierwsza"/>
              <w:numPr>
                <w:ilvl w:val="0"/>
                <w:numId w:val="48"/>
              </w:numPr>
              <w:jc w:val="left"/>
            </w:pPr>
            <w:r>
              <w:t>Użytkownik nie jest zalogowany</w:t>
            </w:r>
          </w:p>
        </w:tc>
      </w:tr>
      <w:tr w:rsidR="00B42833" w14:paraId="5D1D0548" w14:textId="77777777" w:rsidTr="007C6741">
        <w:tc>
          <w:tcPr>
            <w:tcW w:w="2093" w:type="dxa"/>
            <w:tcMar>
              <w:top w:w="28" w:type="dxa"/>
              <w:bottom w:w="28" w:type="dxa"/>
            </w:tcMar>
          </w:tcPr>
          <w:p w14:paraId="26C6BF17" w14:textId="77777777"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14:paraId="319DAFB8" w14:textId="77777777" w:rsidR="00B42833" w:rsidRDefault="00B42833" w:rsidP="00B42833">
            <w:pPr>
              <w:pStyle w:val="Normalny-sekcjapierwsza"/>
              <w:numPr>
                <w:ilvl w:val="0"/>
                <w:numId w:val="49"/>
              </w:numPr>
              <w:jc w:val="left"/>
            </w:pPr>
            <w:r>
              <w:t>Użytkownik przechodzi na stronę główną aplikacji.</w:t>
            </w:r>
          </w:p>
          <w:p w14:paraId="096B01EF" w14:textId="77777777" w:rsidR="00B42833" w:rsidRDefault="00B42833" w:rsidP="00B42833">
            <w:pPr>
              <w:pStyle w:val="Normalny-sekcjapierwsza"/>
              <w:numPr>
                <w:ilvl w:val="0"/>
                <w:numId w:val="49"/>
              </w:numPr>
              <w:jc w:val="left"/>
            </w:pPr>
            <w:r>
              <w:t>W prawym górnym rogu wybiera opcję “Zaloguj się”</w:t>
            </w:r>
          </w:p>
          <w:p w14:paraId="6935EA5D" w14:textId="77777777" w:rsidR="00B42833" w:rsidRDefault="00B42833" w:rsidP="00B42833">
            <w:pPr>
              <w:pStyle w:val="Normalny-sekcjapierwsza"/>
              <w:numPr>
                <w:ilvl w:val="0"/>
                <w:numId w:val="49"/>
              </w:numPr>
              <w:jc w:val="left"/>
            </w:pPr>
            <w:r>
              <w:t>Na ekranie logowania wpisuje:</w:t>
            </w:r>
          </w:p>
          <w:p w14:paraId="546CE8FF" w14:textId="77777777" w:rsidR="00B42833" w:rsidRDefault="00B42833" w:rsidP="00B42833">
            <w:pPr>
              <w:pStyle w:val="Normalny-sekcjapierwsza"/>
              <w:numPr>
                <w:ilvl w:val="0"/>
                <w:numId w:val="49"/>
              </w:numPr>
              <w:jc w:val="left"/>
            </w:pPr>
            <w:r>
              <w:t xml:space="preserve">Nazwa użytkownika - </w:t>
            </w:r>
            <w:r w:rsidRPr="00484240">
              <w:rPr>
                <w:i/>
              </w:rPr>
              <w:t xml:space="preserve">user </w:t>
            </w:r>
          </w:p>
          <w:p w14:paraId="71335819" w14:textId="77777777" w:rsidR="00B42833" w:rsidRDefault="00B42833" w:rsidP="00B42833">
            <w:pPr>
              <w:pStyle w:val="Normalny-sekcjapierwsza"/>
              <w:numPr>
                <w:ilvl w:val="0"/>
                <w:numId w:val="49"/>
              </w:numPr>
              <w:jc w:val="left"/>
            </w:pPr>
            <w:r>
              <w:t xml:space="preserve">Hasło - </w:t>
            </w:r>
            <w:r w:rsidRPr="00484240">
              <w:rPr>
                <w:i/>
              </w:rPr>
              <w:t>blad123</w:t>
            </w:r>
          </w:p>
          <w:p w14:paraId="59C7B2A3" w14:textId="77777777" w:rsidR="00B42833" w:rsidRDefault="00B42833" w:rsidP="00B42833">
            <w:pPr>
              <w:pStyle w:val="Normalny-sekcjapierwsza"/>
              <w:numPr>
                <w:ilvl w:val="0"/>
                <w:numId w:val="49"/>
              </w:numPr>
              <w:jc w:val="left"/>
            </w:pPr>
            <w:r>
              <w:t xml:space="preserve">Klika przycisk </w:t>
            </w:r>
            <w:r w:rsidRPr="00484240">
              <w:rPr>
                <w:i/>
              </w:rPr>
              <w:t>Zaloguj</w:t>
            </w:r>
          </w:p>
        </w:tc>
      </w:tr>
      <w:tr w:rsidR="00B42833" w14:paraId="4054E2C2" w14:textId="77777777" w:rsidTr="007C6741">
        <w:tc>
          <w:tcPr>
            <w:tcW w:w="2093" w:type="dxa"/>
            <w:tcMar>
              <w:top w:w="28" w:type="dxa"/>
              <w:bottom w:w="28" w:type="dxa"/>
            </w:tcMar>
          </w:tcPr>
          <w:p w14:paraId="3D6094D7" w14:textId="77777777"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14:paraId="3D3AD558" w14:textId="77777777" w:rsidR="00B42833" w:rsidRDefault="00B42833" w:rsidP="00B42833">
            <w:pPr>
              <w:pStyle w:val="Normalny-sekcjapierwsza"/>
              <w:numPr>
                <w:ilvl w:val="0"/>
                <w:numId w:val="50"/>
              </w:numPr>
              <w:jc w:val="left"/>
            </w:pPr>
            <w:r>
              <w:t>Użytkownik pozostaje na stronie logowania.</w:t>
            </w:r>
          </w:p>
          <w:p w14:paraId="151777A0" w14:textId="77777777" w:rsidR="00B42833" w:rsidRDefault="00B42833" w:rsidP="00B42833">
            <w:pPr>
              <w:pStyle w:val="Normalny-sekcjapierwsza"/>
              <w:numPr>
                <w:ilvl w:val="0"/>
                <w:numId w:val="50"/>
              </w:numPr>
              <w:jc w:val="left"/>
            </w:pPr>
            <w:r>
              <w:t xml:space="preserve">Użytkownikowi pokazuje się komunikat: </w:t>
            </w:r>
            <w:r w:rsidRPr="00484240">
              <w:rPr>
                <w:i/>
              </w:rPr>
              <w:t>Podałeś błędny login lub hasło</w:t>
            </w:r>
            <w:r>
              <w:t>.</w:t>
            </w:r>
          </w:p>
        </w:tc>
      </w:tr>
      <w:tr w:rsidR="00B42833" w14:paraId="5B3BA6CA" w14:textId="77777777" w:rsidTr="007C6741">
        <w:tc>
          <w:tcPr>
            <w:tcW w:w="2093" w:type="dxa"/>
            <w:tcMar>
              <w:top w:w="28" w:type="dxa"/>
              <w:bottom w:w="28" w:type="dxa"/>
            </w:tcMar>
          </w:tcPr>
          <w:p w14:paraId="138BF7B5" w14:textId="77777777"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14:paraId="7BAA9C50" w14:textId="77777777" w:rsidR="00B42833" w:rsidRDefault="00B42833" w:rsidP="007C6741">
            <w:pPr>
              <w:pStyle w:val="Normalny-sekcjapierwsza"/>
              <w:jc w:val="left"/>
            </w:pPr>
            <w:r>
              <w:t>Zaliczone</w:t>
            </w:r>
          </w:p>
        </w:tc>
      </w:tr>
    </w:tbl>
    <w:p w14:paraId="1A7A8BCC" w14:textId="77777777" w:rsidR="00B42833" w:rsidRDefault="00B42833" w:rsidP="00B42833">
      <w:pPr>
        <w:pStyle w:val="Nagwektabeli"/>
      </w:pPr>
      <w:bookmarkStart w:id="368" w:name="_Toc437271208"/>
      <w:r w:rsidRPr="008C67BF">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15</w:t>
      </w:r>
      <w:r w:rsidR="00C65655">
        <w:rPr>
          <w:b/>
        </w:rPr>
        <w:fldChar w:fldCharType="end"/>
      </w:r>
      <w:r w:rsidRPr="008C67BF">
        <w:rPr>
          <w:b/>
        </w:rPr>
        <w:t>.</w:t>
      </w:r>
      <w:r>
        <w:t xml:space="preserve"> </w:t>
      </w:r>
      <w:r w:rsidRPr="005653F0">
        <w:t>Przypadek testowy dodawania nowej atrakcji</w:t>
      </w:r>
      <w:bookmarkEnd w:id="368"/>
    </w:p>
    <w:tbl>
      <w:tblPr>
        <w:tblStyle w:val="Tabela-Siatka"/>
        <w:tblW w:w="0" w:type="auto"/>
        <w:tblLook w:val="04A0" w:firstRow="1" w:lastRow="0" w:firstColumn="1" w:lastColumn="0" w:noHBand="0" w:noVBand="1"/>
      </w:tblPr>
      <w:tblGrid>
        <w:gridCol w:w="1983"/>
        <w:gridCol w:w="6735"/>
      </w:tblGrid>
      <w:tr w:rsidR="00B42833" w14:paraId="7380B870" w14:textId="77777777" w:rsidTr="007C6741">
        <w:tc>
          <w:tcPr>
            <w:tcW w:w="2093" w:type="dxa"/>
            <w:tcMar>
              <w:top w:w="28" w:type="dxa"/>
              <w:bottom w:w="28" w:type="dxa"/>
            </w:tcMar>
          </w:tcPr>
          <w:p w14:paraId="6A51C09D" w14:textId="77777777"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14:paraId="5D572704" w14:textId="77777777" w:rsidR="00B42833" w:rsidRPr="00C62558" w:rsidRDefault="00C62558" w:rsidP="00C62558">
            <w:pPr>
              <w:pStyle w:val="Normalny-sekcjapierwsza"/>
              <w:jc w:val="left"/>
            </w:pPr>
            <w:r w:rsidRPr="00C62558">
              <w:t>TC-0</w:t>
            </w:r>
            <w:r>
              <w:t>3</w:t>
            </w:r>
            <w:r w:rsidRPr="00C62558">
              <w:t>-002</w:t>
            </w:r>
          </w:p>
        </w:tc>
      </w:tr>
      <w:tr w:rsidR="00B42833" w14:paraId="0E3821B4" w14:textId="77777777" w:rsidTr="007C6741">
        <w:tc>
          <w:tcPr>
            <w:tcW w:w="2093" w:type="dxa"/>
            <w:tcMar>
              <w:top w:w="28" w:type="dxa"/>
              <w:bottom w:w="28" w:type="dxa"/>
            </w:tcMar>
          </w:tcPr>
          <w:p w14:paraId="2C30A7C9" w14:textId="77777777"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14:paraId="61A190AD" w14:textId="77777777" w:rsidR="00B42833" w:rsidRDefault="00B42833" w:rsidP="007C6741">
            <w:pPr>
              <w:pStyle w:val="Normalny-sekcjapierwsza"/>
              <w:jc w:val="left"/>
            </w:pPr>
            <w:r>
              <w:t xml:space="preserve">Dodawanie nowej atrakcji </w:t>
            </w:r>
          </w:p>
        </w:tc>
      </w:tr>
      <w:tr w:rsidR="00B42833" w14:paraId="499B4FA1" w14:textId="77777777" w:rsidTr="007C6741">
        <w:tc>
          <w:tcPr>
            <w:tcW w:w="2093" w:type="dxa"/>
            <w:tcMar>
              <w:top w:w="28" w:type="dxa"/>
              <w:bottom w:w="28" w:type="dxa"/>
            </w:tcMar>
          </w:tcPr>
          <w:p w14:paraId="1A71BC9A" w14:textId="77777777"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14:paraId="185D1AFE" w14:textId="77777777" w:rsidR="00B42833" w:rsidRDefault="00B42833" w:rsidP="00B42833">
            <w:pPr>
              <w:pStyle w:val="Normalny-sekcjapierwsza"/>
              <w:numPr>
                <w:ilvl w:val="0"/>
                <w:numId w:val="51"/>
              </w:numPr>
              <w:jc w:val="left"/>
            </w:pPr>
            <w:r>
              <w:t>Użytkownik jest zalogowany</w:t>
            </w:r>
          </w:p>
          <w:p w14:paraId="46E13AD8" w14:textId="77777777" w:rsidR="00B42833" w:rsidRDefault="00B42833" w:rsidP="00B42833">
            <w:pPr>
              <w:pStyle w:val="Normalny-sekcjapierwsza"/>
              <w:numPr>
                <w:ilvl w:val="0"/>
                <w:numId w:val="51"/>
              </w:numPr>
              <w:jc w:val="left"/>
            </w:pPr>
            <w:r>
              <w:t>Użytkownik jest na podstronie dodawania atrakcji</w:t>
            </w:r>
          </w:p>
        </w:tc>
      </w:tr>
      <w:tr w:rsidR="00B42833" w14:paraId="64E5AAFB" w14:textId="77777777" w:rsidTr="007C6741">
        <w:tc>
          <w:tcPr>
            <w:tcW w:w="2093" w:type="dxa"/>
            <w:tcMar>
              <w:top w:w="28" w:type="dxa"/>
              <w:bottom w:w="28" w:type="dxa"/>
            </w:tcMar>
          </w:tcPr>
          <w:p w14:paraId="664AA130" w14:textId="77777777"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14:paraId="58169623" w14:textId="77777777" w:rsidR="00B42833" w:rsidRDefault="00B42833" w:rsidP="00B42833">
            <w:pPr>
              <w:pStyle w:val="Normalny-sekcjapierwsza"/>
              <w:numPr>
                <w:ilvl w:val="0"/>
                <w:numId w:val="52"/>
              </w:numPr>
              <w:jc w:val="left"/>
            </w:pPr>
            <w:r>
              <w:t>Użytkownik wpisuje poniższe dane:</w:t>
            </w:r>
          </w:p>
          <w:p w14:paraId="758AA589" w14:textId="77777777" w:rsidR="00B42833" w:rsidRDefault="00B42833" w:rsidP="00B42833">
            <w:pPr>
              <w:pStyle w:val="Normalny-sekcjapierwsza"/>
              <w:numPr>
                <w:ilvl w:val="0"/>
                <w:numId w:val="52"/>
              </w:numPr>
              <w:jc w:val="left"/>
            </w:pPr>
            <w:r>
              <w:t xml:space="preserve">Nazwa - </w:t>
            </w:r>
            <w:r w:rsidRPr="00484240">
              <w:rPr>
                <w:i/>
              </w:rPr>
              <w:t>Przykładowa nazwa</w:t>
            </w:r>
          </w:p>
          <w:p w14:paraId="62FD7D64" w14:textId="77777777" w:rsidR="00B42833" w:rsidRDefault="00B42833" w:rsidP="00B42833">
            <w:pPr>
              <w:pStyle w:val="Normalny-sekcjapierwsza"/>
              <w:numPr>
                <w:ilvl w:val="0"/>
                <w:numId w:val="52"/>
              </w:numPr>
              <w:jc w:val="left"/>
            </w:pPr>
            <w:r>
              <w:t xml:space="preserve">Opis - </w:t>
            </w:r>
            <w:r w:rsidRPr="00484240">
              <w:rPr>
                <w:i/>
              </w:rPr>
              <w:t>Przykładowy opis</w:t>
            </w:r>
          </w:p>
          <w:p w14:paraId="31C052A6" w14:textId="77777777" w:rsidR="00B42833" w:rsidRDefault="00B42833" w:rsidP="00B42833">
            <w:pPr>
              <w:pStyle w:val="Normalny-sekcjapierwsza"/>
              <w:numPr>
                <w:ilvl w:val="0"/>
                <w:numId w:val="52"/>
              </w:numPr>
              <w:jc w:val="left"/>
            </w:pPr>
            <w:r>
              <w:t>Miasto -</w:t>
            </w:r>
            <w:r w:rsidRPr="00484240">
              <w:rPr>
                <w:i/>
              </w:rPr>
              <w:t xml:space="preserve"> Gdańsk</w:t>
            </w:r>
          </w:p>
          <w:p w14:paraId="3A2F84AB" w14:textId="77777777" w:rsidR="00B42833" w:rsidRDefault="00B42833" w:rsidP="00B42833">
            <w:pPr>
              <w:pStyle w:val="Normalny-sekcjapierwsza"/>
              <w:numPr>
                <w:ilvl w:val="0"/>
                <w:numId w:val="52"/>
              </w:numPr>
              <w:jc w:val="left"/>
            </w:pPr>
            <w:r>
              <w:t xml:space="preserve">Adres - </w:t>
            </w:r>
            <w:r w:rsidRPr="00484240">
              <w:rPr>
                <w:i/>
              </w:rPr>
              <w:t>Biała 6</w:t>
            </w:r>
          </w:p>
          <w:p w14:paraId="4C017035" w14:textId="77777777" w:rsidR="00B42833" w:rsidRPr="00484240" w:rsidRDefault="00B42833" w:rsidP="00B42833">
            <w:pPr>
              <w:pStyle w:val="Normalny-sekcjapierwsza"/>
              <w:numPr>
                <w:ilvl w:val="0"/>
                <w:numId w:val="52"/>
              </w:numPr>
              <w:jc w:val="left"/>
              <w:rPr>
                <w:i/>
                <w:lang w:val="en-US"/>
              </w:rPr>
            </w:pPr>
            <w:r w:rsidRPr="006D1871">
              <w:rPr>
                <w:lang w:val="en-US"/>
              </w:rPr>
              <w:t xml:space="preserve">E-mail - </w:t>
            </w:r>
            <w:r w:rsidRPr="00484240">
              <w:rPr>
                <w:i/>
                <w:lang w:val="en-US"/>
              </w:rPr>
              <w:t>nazwa@email.com</w:t>
            </w:r>
          </w:p>
          <w:p w14:paraId="6E3A8428" w14:textId="77777777" w:rsidR="00B42833" w:rsidRPr="006D1871" w:rsidRDefault="00B42833" w:rsidP="00B42833">
            <w:pPr>
              <w:pStyle w:val="Normalny-sekcjapierwsza"/>
              <w:numPr>
                <w:ilvl w:val="0"/>
                <w:numId w:val="52"/>
              </w:numPr>
              <w:jc w:val="left"/>
              <w:rPr>
                <w:lang w:val="en-US"/>
              </w:rPr>
            </w:pPr>
            <w:r w:rsidRPr="006D1871">
              <w:rPr>
                <w:lang w:val="en-US"/>
              </w:rPr>
              <w:t xml:space="preserve">Telefon - </w:t>
            </w:r>
            <w:r w:rsidRPr="00484240">
              <w:rPr>
                <w:i/>
                <w:lang w:val="en-US"/>
              </w:rPr>
              <w:t>661-123-123</w:t>
            </w:r>
          </w:p>
          <w:p w14:paraId="55ECE9BE" w14:textId="77777777" w:rsidR="00B42833" w:rsidRDefault="00B42833" w:rsidP="00B42833">
            <w:pPr>
              <w:pStyle w:val="Normalny-sekcjapierwsza"/>
              <w:numPr>
                <w:ilvl w:val="0"/>
                <w:numId w:val="52"/>
              </w:numPr>
              <w:jc w:val="left"/>
            </w:pPr>
            <w:r>
              <w:t xml:space="preserve">Strona internetowa - </w:t>
            </w:r>
            <w:r w:rsidRPr="00484240">
              <w:rPr>
                <w:i/>
              </w:rPr>
              <w:t>www.przykladowa.strona.pl</w:t>
            </w:r>
          </w:p>
          <w:p w14:paraId="7CCFF78F" w14:textId="77777777" w:rsidR="00B42833" w:rsidRDefault="00B42833" w:rsidP="00B42833">
            <w:pPr>
              <w:pStyle w:val="Normalny-sekcjapierwsza"/>
              <w:numPr>
                <w:ilvl w:val="0"/>
                <w:numId w:val="52"/>
              </w:numPr>
              <w:jc w:val="left"/>
            </w:pPr>
            <w:r>
              <w:t xml:space="preserve">Jako atrakcja zaznacza dwa typy: </w:t>
            </w:r>
            <w:r w:rsidRPr="00484240">
              <w:rPr>
                <w:i/>
              </w:rPr>
              <w:t>Restauracja</w:t>
            </w:r>
            <w:r>
              <w:t xml:space="preserve"> oraz </w:t>
            </w:r>
            <w:r w:rsidRPr="00484240">
              <w:rPr>
                <w:i/>
              </w:rPr>
              <w:t>Hotel</w:t>
            </w:r>
          </w:p>
          <w:p w14:paraId="51592B79" w14:textId="77777777" w:rsidR="00B42833" w:rsidRDefault="00B42833" w:rsidP="00B42833">
            <w:pPr>
              <w:pStyle w:val="Normalny-sekcjapierwsza"/>
              <w:numPr>
                <w:ilvl w:val="0"/>
                <w:numId w:val="52"/>
              </w:numPr>
              <w:jc w:val="left"/>
            </w:pPr>
            <w:r>
              <w:t>Klika przycisk “</w:t>
            </w:r>
            <w:r w:rsidRPr="00484240">
              <w:rPr>
                <w:i/>
              </w:rPr>
              <w:t>Utwórz</w:t>
            </w:r>
            <w:r>
              <w:t>”</w:t>
            </w:r>
          </w:p>
        </w:tc>
      </w:tr>
      <w:tr w:rsidR="00B42833" w14:paraId="58457AF2" w14:textId="77777777" w:rsidTr="007C6741">
        <w:tc>
          <w:tcPr>
            <w:tcW w:w="2093" w:type="dxa"/>
            <w:tcMar>
              <w:top w:w="28" w:type="dxa"/>
              <w:bottom w:w="28" w:type="dxa"/>
            </w:tcMar>
          </w:tcPr>
          <w:p w14:paraId="59DD39D8" w14:textId="77777777"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14:paraId="17010B6F" w14:textId="77777777" w:rsidR="00B42833" w:rsidRDefault="00B42833" w:rsidP="00B42833">
            <w:pPr>
              <w:pStyle w:val="Normalny-sekcjapierwsza"/>
              <w:numPr>
                <w:ilvl w:val="0"/>
                <w:numId w:val="53"/>
              </w:numPr>
              <w:jc w:val="left"/>
            </w:pPr>
            <w:r>
              <w:t>Użytkownik zostanie przeniesiony na stronę szczegółów atrakcji.</w:t>
            </w:r>
          </w:p>
          <w:p w14:paraId="1E204D62" w14:textId="77777777" w:rsidR="00B42833" w:rsidRDefault="00B42833" w:rsidP="00B42833">
            <w:pPr>
              <w:pStyle w:val="Normalny-sekcjapierwsza"/>
              <w:numPr>
                <w:ilvl w:val="0"/>
                <w:numId w:val="53"/>
              </w:numPr>
              <w:jc w:val="left"/>
            </w:pPr>
            <w:r>
              <w:t xml:space="preserve">Atrakcja została dodana do panelu admina jako atrakcja do </w:t>
            </w:r>
            <w:r>
              <w:lastRenderedPageBreak/>
              <w:t>zaakceptowania.</w:t>
            </w:r>
          </w:p>
        </w:tc>
      </w:tr>
      <w:tr w:rsidR="00B42833" w14:paraId="62C4BB9B" w14:textId="77777777" w:rsidTr="007C6741">
        <w:tc>
          <w:tcPr>
            <w:tcW w:w="2093" w:type="dxa"/>
            <w:tcMar>
              <w:top w:w="28" w:type="dxa"/>
              <w:bottom w:w="28" w:type="dxa"/>
            </w:tcMar>
          </w:tcPr>
          <w:p w14:paraId="7C8A87A7" w14:textId="77777777" w:rsidR="00B42833" w:rsidRPr="00F77CD7" w:rsidRDefault="00B42833" w:rsidP="007C6741">
            <w:pPr>
              <w:pStyle w:val="Normalny-sekcjapierwsza"/>
              <w:jc w:val="left"/>
              <w:rPr>
                <w:b/>
              </w:rPr>
            </w:pPr>
            <w:r w:rsidRPr="00F77CD7">
              <w:rPr>
                <w:b/>
              </w:rPr>
              <w:lastRenderedPageBreak/>
              <w:t>Status</w:t>
            </w:r>
          </w:p>
        </w:tc>
        <w:tc>
          <w:tcPr>
            <w:tcW w:w="7458" w:type="dxa"/>
            <w:tcMar>
              <w:top w:w="28" w:type="dxa"/>
              <w:bottom w:w="28" w:type="dxa"/>
            </w:tcMar>
          </w:tcPr>
          <w:p w14:paraId="69830787" w14:textId="77777777" w:rsidR="00B42833" w:rsidRDefault="00B42833" w:rsidP="007C6741">
            <w:pPr>
              <w:pStyle w:val="Normalny-sekcjapierwsza"/>
              <w:jc w:val="left"/>
            </w:pPr>
            <w:r>
              <w:t>Zaliczone</w:t>
            </w:r>
          </w:p>
        </w:tc>
      </w:tr>
    </w:tbl>
    <w:p w14:paraId="305E02ED" w14:textId="77777777" w:rsidR="00B42833" w:rsidRDefault="00B42833" w:rsidP="00B42833">
      <w:pPr>
        <w:pStyle w:val="Nagwektabeli"/>
      </w:pPr>
      <w:bookmarkStart w:id="369" w:name="_Toc437271209"/>
      <w:r w:rsidRPr="008C67BF">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16</w:t>
      </w:r>
      <w:r w:rsidR="00C65655">
        <w:rPr>
          <w:b/>
        </w:rPr>
        <w:fldChar w:fldCharType="end"/>
      </w:r>
      <w:r w:rsidRPr="008C67BF">
        <w:rPr>
          <w:b/>
        </w:rPr>
        <w:t>.</w:t>
      </w:r>
      <w:r>
        <w:t xml:space="preserve"> </w:t>
      </w:r>
      <w:r w:rsidRPr="001B5AB4">
        <w:t>Przypadek testowy dodawania nowego wydarzenia</w:t>
      </w:r>
      <w:bookmarkEnd w:id="369"/>
    </w:p>
    <w:tbl>
      <w:tblPr>
        <w:tblStyle w:val="Tabela-Siatka"/>
        <w:tblW w:w="0" w:type="auto"/>
        <w:tblLook w:val="04A0" w:firstRow="1" w:lastRow="0" w:firstColumn="1" w:lastColumn="0" w:noHBand="0" w:noVBand="1"/>
      </w:tblPr>
      <w:tblGrid>
        <w:gridCol w:w="1996"/>
        <w:gridCol w:w="6722"/>
      </w:tblGrid>
      <w:tr w:rsidR="00B42833" w14:paraId="10E60ABD" w14:textId="77777777" w:rsidTr="007C6741">
        <w:tc>
          <w:tcPr>
            <w:tcW w:w="2093" w:type="dxa"/>
            <w:tcMar>
              <w:top w:w="28" w:type="dxa"/>
              <w:bottom w:w="28" w:type="dxa"/>
            </w:tcMar>
          </w:tcPr>
          <w:p w14:paraId="21A2FADE" w14:textId="77777777"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14:paraId="047ED60B" w14:textId="77777777" w:rsidR="00B42833" w:rsidRPr="00C62558" w:rsidRDefault="00C62558" w:rsidP="007C6741">
            <w:pPr>
              <w:pStyle w:val="Normalny-sekcjapierwsza"/>
              <w:jc w:val="left"/>
            </w:pPr>
            <w:r w:rsidRPr="00C62558">
              <w:t>TC-04-001</w:t>
            </w:r>
          </w:p>
        </w:tc>
      </w:tr>
      <w:tr w:rsidR="00B42833" w14:paraId="410FF67E" w14:textId="77777777" w:rsidTr="007C6741">
        <w:tc>
          <w:tcPr>
            <w:tcW w:w="2093" w:type="dxa"/>
            <w:tcMar>
              <w:top w:w="28" w:type="dxa"/>
              <w:bottom w:w="28" w:type="dxa"/>
            </w:tcMar>
          </w:tcPr>
          <w:p w14:paraId="6436A49D" w14:textId="77777777"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14:paraId="1F55FE78" w14:textId="77777777" w:rsidR="00B42833" w:rsidRDefault="00B42833" w:rsidP="007C6741">
            <w:pPr>
              <w:pStyle w:val="Normalny-sekcjapierwsza"/>
              <w:jc w:val="left"/>
            </w:pPr>
            <w:r>
              <w:t>Dodawanie nowego wydarzenia</w:t>
            </w:r>
          </w:p>
        </w:tc>
      </w:tr>
      <w:tr w:rsidR="00B42833" w14:paraId="03259C68" w14:textId="77777777" w:rsidTr="007C6741">
        <w:tc>
          <w:tcPr>
            <w:tcW w:w="2093" w:type="dxa"/>
            <w:tcMar>
              <w:top w:w="28" w:type="dxa"/>
              <w:bottom w:w="28" w:type="dxa"/>
            </w:tcMar>
          </w:tcPr>
          <w:p w14:paraId="1C7022C2" w14:textId="77777777"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14:paraId="14F21DEF" w14:textId="77777777" w:rsidR="00B42833" w:rsidRDefault="00B42833" w:rsidP="00B42833">
            <w:pPr>
              <w:pStyle w:val="Normalny-sekcjapierwsza"/>
              <w:numPr>
                <w:ilvl w:val="0"/>
                <w:numId w:val="54"/>
              </w:numPr>
              <w:jc w:val="left"/>
            </w:pPr>
            <w:r>
              <w:t>Użytkownik jest zalogowany</w:t>
            </w:r>
          </w:p>
          <w:p w14:paraId="277308CE" w14:textId="77777777" w:rsidR="00B42833" w:rsidRDefault="00B42833" w:rsidP="00B42833">
            <w:pPr>
              <w:pStyle w:val="Normalny-sekcjapierwsza"/>
              <w:numPr>
                <w:ilvl w:val="0"/>
                <w:numId w:val="54"/>
              </w:numPr>
              <w:jc w:val="left"/>
            </w:pPr>
            <w:r>
              <w:t>Użytkownik jest na podstronie dodawania wydarzeń</w:t>
            </w:r>
          </w:p>
        </w:tc>
      </w:tr>
      <w:tr w:rsidR="00B42833" w14:paraId="1B0B2937" w14:textId="77777777" w:rsidTr="007C6741">
        <w:tc>
          <w:tcPr>
            <w:tcW w:w="2093" w:type="dxa"/>
            <w:tcMar>
              <w:top w:w="28" w:type="dxa"/>
              <w:bottom w:w="28" w:type="dxa"/>
            </w:tcMar>
          </w:tcPr>
          <w:p w14:paraId="54EE05E4" w14:textId="77777777"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14:paraId="4A64D9F1" w14:textId="77777777" w:rsidR="00B42833" w:rsidRDefault="00B42833" w:rsidP="00B42833">
            <w:pPr>
              <w:pStyle w:val="Normalny-sekcjapierwsza"/>
              <w:numPr>
                <w:ilvl w:val="0"/>
                <w:numId w:val="55"/>
              </w:numPr>
              <w:jc w:val="left"/>
            </w:pPr>
            <w:r>
              <w:t>Użytkownik wpisuje poniższe dane:</w:t>
            </w:r>
          </w:p>
          <w:p w14:paraId="1A09C26D" w14:textId="77777777" w:rsidR="00B42833" w:rsidRDefault="00B42833" w:rsidP="00B42833">
            <w:pPr>
              <w:pStyle w:val="Normalny-sekcjapierwsza"/>
              <w:numPr>
                <w:ilvl w:val="0"/>
                <w:numId w:val="55"/>
              </w:numPr>
              <w:jc w:val="left"/>
            </w:pPr>
            <w:r>
              <w:t xml:space="preserve">Tytuł - </w:t>
            </w:r>
            <w:r w:rsidRPr="00484240">
              <w:rPr>
                <w:i/>
              </w:rPr>
              <w:t>Przykładowy tytuł</w:t>
            </w:r>
          </w:p>
          <w:p w14:paraId="03749B34" w14:textId="77777777" w:rsidR="00B42833" w:rsidRDefault="00B42833" w:rsidP="00B42833">
            <w:pPr>
              <w:pStyle w:val="Normalny-sekcjapierwsza"/>
              <w:numPr>
                <w:ilvl w:val="0"/>
                <w:numId w:val="55"/>
              </w:numPr>
              <w:jc w:val="left"/>
            </w:pPr>
            <w:r>
              <w:t xml:space="preserve">Opis - </w:t>
            </w:r>
            <w:r w:rsidRPr="00484240">
              <w:rPr>
                <w:i/>
              </w:rPr>
              <w:t>Przykładowy opis</w:t>
            </w:r>
          </w:p>
          <w:p w14:paraId="2B72D7EF" w14:textId="77777777" w:rsidR="00B42833" w:rsidRDefault="00B42833" w:rsidP="00B42833">
            <w:pPr>
              <w:pStyle w:val="Normalny-sekcjapierwsza"/>
              <w:numPr>
                <w:ilvl w:val="0"/>
                <w:numId w:val="55"/>
              </w:numPr>
              <w:jc w:val="left"/>
            </w:pPr>
            <w:r>
              <w:t>Miejsce wydarzenia - wybiera atrakcje z dropdown list</w:t>
            </w:r>
          </w:p>
          <w:p w14:paraId="6FD2AE95" w14:textId="77777777" w:rsidR="00B42833" w:rsidRDefault="00B42833" w:rsidP="00B42833">
            <w:pPr>
              <w:pStyle w:val="Normalny-sekcjapierwsza"/>
              <w:numPr>
                <w:ilvl w:val="0"/>
                <w:numId w:val="55"/>
              </w:numPr>
              <w:jc w:val="left"/>
            </w:pPr>
            <w:r>
              <w:t>Data rozpoczęcia - wybiera z kalendarza po kliknięciu na pole do wpisywania datę późniejszą od teraźniejszej</w:t>
            </w:r>
          </w:p>
          <w:p w14:paraId="00808444" w14:textId="77777777" w:rsidR="00B42833" w:rsidRDefault="00B42833" w:rsidP="00B42833">
            <w:pPr>
              <w:pStyle w:val="Normalny-sekcjapierwsza"/>
              <w:numPr>
                <w:ilvl w:val="0"/>
                <w:numId w:val="55"/>
              </w:numPr>
              <w:jc w:val="left"/>
            </w:pPr>
            <w:r>
              <w:t>Data zakończenia - wybiera z kalendarza po kliknięciu na pole do wpisywania datę późniejszą od daty rozpoczęcia</w:t>
            </w:r>
          </w:p>
          <w:p w14:paraId="5D5EDB2D" w14:textId="77777777" w:rsidR="00B42833" w:rsidRDefault="00B42833" w:rsidP="00B42833">
            <w:pPr>
              <w:pStyle w:val="Normalny-sekcjapierwsza"/>
              <w:numPr>
                <w:ilvl w:val="0"/>
                <w:numId w:val="55"/>
              </w:numPr>
              <w:jc w:val="left"/>
            </w:pPr>
            <w:r>
              <w:t>Klika przycisk “</w:t>
            </w:r>
            <w:r w:rsidRPr="00484240">
              <w:rPr>
                <w:i/>
              </w:rPr>
              <w:t>Utwórz</w:t>
            </w:r>
            <w:r>
              <w:t>”</w:t>
            </w:r>
          </w:p>
        </w:tc>
      </w:tr>
      <w:tr w:rsidR="00B42833" w14:paraId="5AC642DF" w14:textId="77777777" w:rsidTr="007C6741">
        <w:tc>
          <w:tcPr>
            <w:tcW w:w="2093" w:type="dxa"/>
            <w:tcMar>
              <w:top w:w="28" w:type="dxa"/>
              <w:bottom w:w="28" w:type="dxa"/>
            </w:tcMar>
          </w:tcPr>
          <w:p w14:paraId="1638D616" w14:textId="77777777"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14:paraId="1D79B8D3" w14:textId="77777777" w:rsidR="00B42833" w:rsidRDefault="00B42833" w:rsidP="00B42833">
            <w:pPr>
              <w:pStyle w:val="Normalny-sekcjapierwsza"/>
              <w:numPr>
                <w:ilvl w:val="0"/>
                <w:numId w:val="56"/>
              </w:numPr>
              <w:jc w:val="left"/>
            </w:pPr>
            <w:r>
              <w:t>Użytkownik zostanie przeniesiony na stronę szczegółów wydarzenia.</w:t>
            </w:r>
          </w:p>
          <w:p w14:paraId="61B43E48" w14:textId="77777777" w:rsidR="00B42833" w:rsidRDefault="00B42833" w:rsidP="00B42833">
            <w:pPr>
              <w:pStyle w:val="Normalny-sekcjapierwsza"/>
              <w:numPr>
                <w:ilvl w:val="0"/>
                <w:numId w:val="56"/>
              </w:numPr>
              <w:jc w:val="left"/>
            </w:pPr>
            <w:r>
              <w:t>Wydarzenie zostanie wyświetlone na liście wydarzeń.</w:t>
            </w:r>
          </w:p>
        </w:tc>
      </w:tr>
      <w:tr w:rsidR="00B42833" w14:paraId="450048E7" w14:textId="77777777" w:rsidTr="007C6741">
        <w:tc>
          <w:tcPr>
            <w:tcW w:w="2093" w:type="dxa"/>
            <w:tcMar>
              <w:top w:w="28" w:type="dxa"/>
              <w:bottom w:w="28" w:type="dxa"/>
            </w:tcMar>
          </w:tcPr>
          <w:p w14:paraId="03004260" w14:textId="77777777"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14:paraId="3BFF1CCA" w14:textId="77777777" w:rsidR="00B42833" w:rsidRDefault="00B42833" w:rsidP="007C6741">
            <w:pPr>
              <w:pStyle w:val="Normalny-sekcjapierwsza"/>
              <w:jc w:val="left"/>
            </w:pPr>
            <w:r>
              <w:t>Zaliczone</w:t>
            </w:r>
          </w:p>
        </w:tc>
      </w:tr>
    </w:tbl>
    <w:p w14:paraId="36F99664" w14:textId="77777777" w:rsidR="00B42833" w:rsidRDefault="00B42833" w:rsidP="00B42833">
      <w:pPr>
        <w:pStyle w:val="Nagwektabeli"/>
      </w:pPr>
      <w:bookmarkStart w:id="370" w:name="_Toc437271210"/>
      <w:r w:rsidRPr="008C67BF">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17</w:t>
      </w:r>
      <w:r w:rsidR="00C65655">
        <w:rPr>
          <w:b/>
        </w:rPr>
        <w:fldChar w:fldCharType="end"/>
      </w:r>
      <w:r w:rsidRPr="008C67BF">
        <w:rPr>
          <w:b/>
        </w:rPr>
        <w:t>.</w:t>
      </w:r>
      <w:r>
        <w:t xml:space="preserve"> </w:t>
      </w:r>
      <w:r w:rsidRPr="005B246E">
        <w:t>Przypadek testowy dołączania do utworzonego wydarzenia</w:t>
      </w:r>
      <w:bookmarkEnd w:id="370"/>
    </w:p>
    <w:tbl>
      <w:tblPr>
        <w:tblStyle w:val="Tabela-Siatka"/>
        <w:tblW w:w="0" w:type="auto"/>
        <w:tblLook w:val="04A0" w:firstRow="1" w:lastRow="0" w:firstColumn="1" w:lastColumn="0" w:noHBand="0" w:noVBand="1"/>
      </w:tblPr>
      <w:tblGrid>
        <w:gridCol w:w="1996"/>
        <w:gridCol w:w="6722"/>
      </w:tblGrid>
      <w:tr w:rsidR="00B42833" w14:paraId="167FC10C" w14:textId="77777777" w:rsidTr="007C6741">
        <w:tc>
          <w:tcPr>
            <w:tcW w:w="2093" w:type="dxa"/>
            <w:tcMar>
              <w:top w:w="28" w:type="dxa"/>
              <w:bottom w:w="28" w:type="dxa"/>
            </w:tcMar>
          </w:tcPr>
          <w:p w14:paraId="200B5751" w14:textId="77777777"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14:paraId="6E2181DC" w14:textId="77777777" w:rsidR="00B42833" w:rsidRPr="00C62558" w:rsidRDefault="00C62558" w:rsidP="007C6741">
            <w:pPr>
              <w:pStyle w:val="Normalny-sekcjapierwsza"/>
              <w:jc w:val="left"/>
            </w:pPr>
            <w:r w:rsidRPr="00C62558">
              <w:t>TC-0</w:t>
            </w:r>
            <w:r>
              <w:t>4-002</w:t>
            </w:r>
          </w:p>
        </w:tc>
      </w:tr>
      <w:tr w:rsidR="00B42833" w14:paraId="48EFD8C6" w14:textId="77777777" w:rsidTr="007C6741">
        <w:tc>
          <w:tcPr>
            <w:tcW w:w="2093" w:type="dxa"/>
            <w:tcMar>
              <w:top w:w="28" w:type="dxa"/>
              <w:bottom w:w="28" w:type="dxa"/>
            </w:tcMar>
          </w:tcPr>
          <w:p w14:paraId="3E1DA108" w14:textId="77777777"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14:paraId="11B7882D" w14:textId="77777777" w:rsidR="00B42833" w:rsidRDefault="00B42833" w:rsidP="007C6741">
            <w:pPr>
              <w:pStyle w:val="Normalny-sekcjapierwsza"/>
              <w:jc w:val="left"/>
            </w:pPr>
            <w:r>
              <w:t>Dołączanie do wydarzenia</w:t>
            </w:r>
          </w:p>
        </w:tc>
      </w:tr>
      <w:tr w:rsidR="00B42833" w14:paraId="3BDD41CB" w14:textId="77777777" w:rsidTr="007C6741">
        <w:tc>
          <w:tcPr>
            <w:tcW w:w="2093" w:type="dxa"/>
            <w:tcMar>
              <w:top w:w="28" w:type="dxa"/>
              <w:bottom w:w="28" w:type="dxa"/>
            </w:tcMar>
          </w:tcPr>
          <w:p w14:paraId="345C0723" w14:textId="77777777"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14:paraId="498A9012" w14:textId="77777777" w:rsidR="00B42833" w:rsidRDefault="00B42833" w:rsidP="00B42833">
            <w:pPr>
              <w:pStyle w:val="Normalny-sekcjapierwsza"/>
              <w:numPr>
                <w:ilvl w:val="0"/>
                <w:numId w:val="57"/>
              </w:numPr>
              <w:jc w:val="left"/>
            </w:pPr>
            <w:r>
              <w:t>Użytkownik jest zalogowany</w:t>
            </w:r>
          </w:p>
          <w:p w14:paraId="63C5F1E1" w14:textId="77777777" w:rsidR="00B42833" w:rsidRDefault="00B42833" w:rsidP="00B42833">
            <w:pPr>
              <w:pStyle w:val="Normalny-sekcjapierwsza"/>
              <w:numPr>
                <w:ilvl w:val="0"/>
                <w:numId w:val="57"/>
              </w:numPr>
              <w:jc w:val="left"/>
            </w:pPr>
            <w:r>
              <w:t>Użytkownik jest na podstronie wydarzenia</w:t>
            </w:r>
          </w:p>
        </w:tc>
      </w:tr>
      <w:tr w:rsidR="00B42833" w14:paraId="1EF338F5" w14:textId="77777777" w:rsidTr="007C6741">
        <w:tc>
          <w:tcPr>
            <w:tcW w:w="2093" w:type="dxa"/>
            <w:tcMar>
              <w:top w:w="28" w:type="dxa"/>
              <w:bottom w:w="28" w:type="dxa"/>
            </w:tcMar>
          </w:tcPr>
          <w:p w14:paraId="3231E8A8" w14:textId="77777777"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14:paraId="3FB73BB0" w14:textId="77777777" w:rsidR="00B42833" w:rsidRDefault="00B42833" w:rsidP="00B42833">
            <w:pPr>
              <w:pStyle w:val="Normalny-sekcjapierwsza"/>
              <w:numPr>
                <w:ilvl w:val="0"/>
                <w:numId w:val="58"/>
              </w:numPr>
              <w:jc w:val="left"/>
            </w:pPr>
            <w:r>
              <w:t>Użytkownik przechodzi do zakładki uczestnicy</w:t>
            </w:r>
          </w:p>
          <w:p w14:paraId="7379B3CA" w14:textId="77777777" w:rsidR="00B42833" w:rsidRDefault="00B42833" w:rsidP="00B42833">
            <w:pPr>
              <w:pStyle w:val="Normalny-sekcjapierwsza"/>
              <w:numPr>
                <w:ilvl w:val="0"/>
                <w:numId w:val="58"/>
              </w:numPr>
              <w:jc w:val="left"/>
            </w:pPr>
            <w:r>
              <w:t>Użytkownik klika przycisk “</w:t>
            </w:r>
            <w:r w:rsidRPr="00484240">
              <w:rPr>
                <w:i/>
              </w:rPr>
              <w:t>Dołącz</w:t>
            </w:r>
            <w:r>
              <w:t>”</w:t>
            </w:r>
          </w:p>
        </w:tc>
      </w:tr>
      <w:tr w:rsidR="00B42833" w14:paraId="713614C2" w14:textId="77777777" w:rsidTr="007C6741">
        <w:tc>
          <w:tcPr>
            <w:tcW w:w="2093" w:type="dxa"/>
            <w:tcMar>
              <w:top w:w="28" w:type="dxa"/>
              <w:bottom w:w="28" w:type="dxa"/>
            </w:tcMar>
          </w:tcPr>
          <w:p w14:paraId="73DCCA1F" w14:textId="77777777"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14:paraId="7842ED29" w14:textId="77777777" w:rsidR="00B42833" w:rsidRDefault="00B42833" w:rsidP="00B42833">
            <w:pPr>
              <w:pStyle w:val="Normalny-sekcjapierwsza"/>
              <w:numPr>
                <w:ilvl w:val="0"/>
                <w:numId w:val="59"/>
              </w:numPr>
              <w:jc w:val="left"/>
            </w:pPr>
            <w:r>
              <w:t>Użytkownik zostanie przeniesiony na stronę szczegółów wydarzenia</w:t>
            </w:r>
          </w:p>
          <w:p w14:paraId="3A913F4C" w14:textId="77777777" w:rsidR="00B42833" w:rsidRDefault="00B42833" w:rsidP="00B42833">
            <w:pPr>
              <w:pStyle w:val="Normalny-sekcjapierwsza"/>
              <w:numPr>
                <w:ilvl w:val="0"/>
                <w:numId w:val="59"/>
              </w:numPr>
              <w:jc w:val="left"/>
            </w:pPr>
            <w:r>
              <w:t>Na zakładce uczestników użytkownik będzie widział swoją nazwę i przycisk “</w:t>
            </w:r>
            <w:r w:rsidRPr="00484240">
              <w:rPr>
                <w:i/>
              </w:rPr>
              <w:t>Opuść</w:t>
            </w:r>
            <w:r>
              <w:t>”</w:t>
            </w:r>
          </w:p>
        </w:tc>
      </w:tr>
      <w:tr w:rsidR="00B42833" w14:paraId="75E395F4" w14:textId="77777777" w:rsidTr="007C6741">
        <w:tc>
          <w:tcPr>
            <w:tcW w:w="2093" w:type="dxa"/>
            <w:tcMar>
              <w:top w:w="28" w:type="dxa"/>
              <w:bottom w:w="28" w:type="dxa"/>
            </w:tcMar>
          </w:tcPr>
          <w:p w14:paraId="42C741A0" w14:textId="77777777"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14:paraId="712D675F" w14:textId="77777777" w:rsidR="00B42833" w:rsidRDefault="00B42833" w:rsidP="007C6741">
            <w:pPr>
              <w:pStyle w:val="Normalny-sekcjapierwsza"/>
              <w:jc w:val="left"/>
            </w:pPr>
            <w:r>
              <w:t>Zaliczone</w:t>
            </w:r>
          </w:p>
        </w:tc>
      </w:tr>
    </w:tbl>
    <w:p w14:paraId="36FCA7F4" w14:textId="77777777" w:rsidR="00B42833" w:rsidRDefault="00B42833" w:rsidP="00B42833">
      <w:pPr>
        <w:pStyle w:val="Nagwektabeli"/>
      </w:pPr>
      <w:bookmarkStart w:id="371" w:name="_Ref437183445"/>
      <w:bookmarkStart w:id="372" w:name="_Toc437271211"/>
      <w:r w:rsidRPr="008C67BF">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18</w:t>
      </w:r>
      <w:r w:rsidR="00C65655">
        <w:rPr>
          <w:b/>
        </w:rPr>
        <w:fldChar w:fldCharType="end"/>
      </w:r>
      <w:bookmarkEnd w:id="371"/>
      <w:r w:rsidRPr="008C67BF">
        <w:rPr>
          <w:b/>
        </w:rPr>
        <w:t>.</w:t>
      </w:r>
      <w:r>
        <w:t xml:space="preserve"> </w:t>
      </w:r>
      <w:r w:rsidRPr="008E03B7">
        <w:t>Przypadek testowy wyświetlenia trasy i informacji o atrakcji w aplikacji mobilnej</w:t>
      </w:r>
      <w:bookmarkEnd w:id="372"/>
    </w:p>
    <w:tbl>
      <w:tblPr>
        <w:tblStyle w:val="Tabela-Siatka"/>
        <w:tblW w:w="0" w:type="auto"/>
        <w:tblLook w:val="04A0" w:firstRow="1" w:lastRow="0" w:firstColumn="1" w:lastColumn="0" w:noHBand="0" w:noVBand="1"/>
      </w:tblPr>
      <w:tblGrid>
        <w:gridCol w:w="1996"/>
        <w:gridCol w:w="6722"/>
      </w:tblGrid>
      <w:tr w:rsidR="00B42833" w14:paraId="440283F2" w14:textId="77777777" w:rsidTr="007C6741">
        <w:tc>
          <w:tcPr>
            <w:tcW w:w="2093" w:type="dxa"/>
            <w:tcMar>
              <w:top w:w="28" w:type="dxa"/>
              <w:bottom w:w="28" w:type="dxa"/>
            </w:tcMar>
          </w:tcPr>
          <w:p w14:paraId="15C40E4A" w14:textId="77777777"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14:paraId="1D64EDC6" w14:textId="77777777" w:rsidR="00B42833" w:rsidRPr="00C62558" w:rsidRDefault="00C62558" w:rsidP="00C62558">
            <w:pPr>
              <w:pStyle w:val="Normalny-sekcjapierwsza"/>
              <w:jc w:val="left"/>
            </w:pPr>
            <w:r w:rsidRPr="00C62558">
              <w:t>TC-03-00</w:t>
            </w:r>
            <w:r>
              <w:t>3</w:t>
            </w:r>
          </w:p>
        </w:tc>
      </w:tr>
      <w:tr w:rsidR="00B42833" w14:paraId="31EB14DC" w14:textId="77777777" w:rsidTr="007C6741">
        <w:tc>
          <w:tcPr>
            <w:tcW w:w="2093" w:type="dxa"/>
            <w:tcMar>
              <w:top w:w="28" w:type="dxa"/>
              <w:bottom w:w="28" w:type="dxa"/>
            </w:tcMar>
          </w:tcPr>
          <w:p w14:paraId="2F8CAB8A" w14:textId="77777777"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14:paraId="429D91B1" w14:textId="77777777" w:rsidR="00B42833" w:rsidRDefault="00B42833" w:rsidP="007C6741">
            <w:pPr>
              <w:pStyle w:val="Normalny-sekcjapierwsza"/>
              <w:jc w:val="left"/>
            </w:pPr>
            <w:r>
              <w:t>Wyszukanie atrakcji i wyświetlenie trasy na urządzeniu mobilnym</w:t>
            </w:r>
          </w:p>
        </w:tc>
      </w:tr>
      <w:tr w:rsidR="00B42833" w14:paraId="34BA2C2C" w14:textId="77777777" w:rsidTr="007C6741">
        <w:tc>
          <w:tcPr>
            <w:tcW w:w="2093" w:type="dxa"/>
            <w:tcMar>
              <w:top w:w="28" w:type="dxa"/>
              <w:bottom w:w="28" w:type="dxa"/>
            </w:tcMar>
          </w:tcPr>
          <w:p w14:paraId="228C026E" w14:textId="77777777"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14:paraId="70460CE0" w14:textId="77777777" w:rsidR="00B42833" w:rsidRDefault="00B42833" w:rsidP="00B42833">
            <w:pPr>
              <w:pStyle w:val="Normalny-sekcjapierwsza"/>
              <w:numPr>
                <w:ilvl w:val="0"/>
                <w:numId w:val="60"/>
              </w:numPr>
              <w:jc w:val="left"/>
            </w:pPr>
            <w:r>
              <w:t>Użytkownik ma zainstalowaną aplikację na telefonie</w:t>
            </w:r>
          </w:p>
          <w:p w14:paraId="4A68E230" w14:textId="77777777" w:rsidR="00B42833" w:rsidRDefault="00B42833" w:rsidP="00B42833">
            <w:pPr>
              <w:pStyle w:val="Normalny-sekcjapierwsza"/>
              <w:numPr>
                <w:ilvl w:val="0"/>
                <w:numId w:val="60"/>
              </w:numPr>
              <w:jc w:val="left"/>
            </w:pPr>
            <w:r>
              <w:t>Użytkownik ma włączony moduł GPS</w:t>
            </w:r>
          </w:p>
        </w:tc>
      </w:tr>
      <w:tr w:rsidR="00B42833" w14:paraId="4312A721" w14:textId="77777777" w:rsidTr="007C6741">
        <w:tc>
          <w:tcPr>
            <w:tcW w:w="2093" w:type="dxa"/>
            <w:tcMar>
              <w:top w:w="28" w:type="dxa"/>
              <w:bottom w:w="28" w:type="dxa"/>
            </w:tcMar>
          </w:tcPr>
          <w:p w14:paraId="653D5A91" w14:textId="77777777"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14:paraId="7DC84A8F" w14:textId="77777777" w:rsidR="00B42833" w:rsidRDefault="00B42833" w:rsidP="00B42833">
            <w:pPr>
              <w:pStyle w:val="Normalny-sekcjapierwsza"/>
              <w:numPr>
                <w:ilvl w:val="0"/>
                <w:numId w:val="61"/>
              </w:numPr>
              <w:jc w:val="left"/>
            </w:pPr>
            <w:r>
              <w:t>Na stronie głównej aplikacji użytkownik wyszukuje listę atrakcji poprzez odpowiedni przycisk</w:t>
            </w:r>
          </w:p>
          <w:p w14:paraId="07E140A5" w14:textId="77777777" w:rsidR="00B42833" w:rsidRDefault="00B42833" w:rsidP="00B42833">
            <w:pPr>
              <w:pStyle w:val="Normalny-sekcjapierwsza"/>
              <w:numPr>
                <w:ilvl w:val="0"/>
                <w:numId w:val="61"/>
              </w:numPr>
              <w:jc w:val="left"/>
            </w:pPr>
            <w:r>
              <w:t>Z listy wybiera pierwszą atrakcję.</w:t>
            </w:r>
          </w:p>
          <w:p w14:paraId="6779B49C" w14:textId="77777777" w:rsidR="00B42833" w:rsidRDefault="00B42833" w:rsidP="00B42833">
            <w:pPr>
              <w:pStyle w:val="Normalny-sekcjapierwsza"/>
              <w:numPr>
                <w:ilvl w:val="0"/>
                <w:numId w:val="61"/>
              </w:numPr>
              <w:jc w:val="left"/>
            </w:pPr>
            <w:r>
              <w:t>Z menu górnego wybiera pozycję “</w:t>
            </w:r>
            <w:r w:rsidRPr="00484240">
              <w:rPr>
                <w:i/>
              </w:rPr>
              <w:t>Mapa</w:t>
            </w:r>
            <w:r>
              <w:t xml:space="preserve">” </w:t>
            </w:r>
          </w:p>
        </w:tc>
      </w:tr>
      <w:tr w:rsidR="00B42833" w14:paraId="27FAF6AD" w14:textId="77777777" w:rsidTr="007C6741">
        <w:tc>
          <w:tcPr>
            <w:tcW w:w="2093" w:type="dxa"/>
            <w:tcMar>
              <w:top w:w="28" w:type="dxa"/>
              <w:bottom w:w="28" w:type="dxa"/>
            </w:tcMar>
          </w:tcPr>
          <w:p w14:paraId="3DA26A64" w14:textId="77777777"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14:paraId="1AD84A28" w14:textId="77777777" w:rsidR="00B42833" w:rsidRDefault="00B42833" w:rsidP="00B42833">
            <w:pPr>
              <w:pStyle w:val="Normalny-sekcjapierwsza"/>
              <w:numPr>
                <w:ilvl w:val="0"/>
                <w:numId w:val="62"/>
              </w:numPr>
              <w:jc w:val="left"/>
            </w:pPr>
            <w:r>
              <w:t>Zostanie otworzony ekran z mapą</w:t>
            </w:r>
          </w:p>
          <w:p w14:paraId="76A1B379" w14:textId="77777777" w:rsidR="00B42833" w:rsidRDefault="00B42833" w:rsidP="00B42833">
            <w:pPr>
              <w:pStyle w:val="Normalny-sekcjapierwsza"/>
              <w:numPr>
                <w:ilvl w:val="0"/>
                <w:numId w:val="62"/>
              </w:numPr>
              <w:jc w:val="left"/>
            </w:pPr>
            <w:r>
              <w:t>Na mapie będzie pokazana aktualna lokalizacja</w:t>
            </w:r>
          </w:p>
          <w:p w14:paraId="346F2C15" w14:textId="77777777" w:rsidR="00B42833" w:rsidRDefault="00B42833" w:rsidP="00B42833">
            <w:pPr>
              <w:pStyle w:val="Normalny-sekcjapierwsza"/>
              <w:numPr>
                <w:ilvl w:val="0"/>
                <w:numId w:val="62"/>
              </w:numPr>
              <w:jc w:val="left"/>
            </w:pPr>
            <w:r>
              <w:t>Na mapie będzie pokazana trasa do punku docelowego</w:t>
            </w:r>
          </w:p>
        </w:tc>
      </w:tr>
      <w:tr w:rsidR="00B42833" w14:paraId="435DD7F8" w14:textId="77777777" w:rsidTr="007C6741">
        <w:tc>
          <w:tcPr>
            <w:tcW w:w="2093" w:type="dxa"/>
            <w:tcMar>
              <w:top w:w="28" w:type="dxa"/>
              <w:bottom w:w="28" w:type="dxa"/>
            </w:tcMar>
          </w:tcPr>
          <w:p w14:paraId="61D6048A" w14:textId="77777777" w:rsidR="00B42833" w:rsidRPr="00F77CD7" w:rsidRDefault="00B42833" w:rsidP="007C6741">
            <w:pPr>
              <w:pStyle w:val="Normalny-sekcjapierwsza"/>
              <w:jc w:val="left"/>
              <w:rPr>
                <w:b/>
              </w:rPr>
            </w:pPr>
            <w:r w:rsidRPr="00F77CD7">
              <w:rPr>
                <w:b/>
              </w:rPr>
              <w:lastRenderedPageBreak/>
              <w:t>Status</w:t>
            </w:r>
          </w:p>
        </w:tc>
        <w:tc>
          <w:tcPr>
            <w:tcW w:w="7458" w:type="dxa"/>
            <w:tcMar>
              <w:top w:w="28" w:type="dxa"/>
              <w:bottom w:w="28" w:type="dxa"/>
            </w:tcMar>
          </w:tcPr>
          <w:p w14:paraId="6A791D16" w14:textId="77777777" w:rsidR="00B42833" w:rsidRDefault="00B42833" w:rsidP="007C6741">
            <w:pPr>
              <w:pStyle w:val="Normalny-sekcjapierwsza"/>
              <w:jc w:val="left"/>
            </w:pPr>
            <w:r>
              <w:t>Zaliczone</w:t>
            </w:r>
          </w:p>
        </w:tc>
      </w:tr>
    </w:tbl>
    <w:p w14:paraId="02330C0E" w14:textId="77777777" w:rsidR="00B42833" w:rsidRDefault="00B42833" w:rsidP="002A41BA">
      <w:pPr>
        <w:pStyle w:val="Nagwek2"/>
      </w:pPr>
      <w:bookmarkStart w:id="373" w:name="_Toc437097127"/>
      <w:bookmarkStart w:id="374" w:name="_Toc437130573"/>
      <w:bookmarkStart w:id="375" w:name="_Toc437190878"/>
      <w:r>
        <w:t>Scenariusze testowe</w:t>
      </w:r>
      <w:bookmarkEnd w:id="373"/>
      <w:bookmarkEnd w:id="374"/>
      <w:bookmarkEnd w:id="375"/>
    </w:p>
    <w:p w14:paraId="7B622915" w14:textId="77777777" w:rsidR="00B42833" w:rsidRDefault="00B42833" w:rsidP="00B42833">
      <w:pPr>
        <w:pStyle w:val="Nagwektabeli"/>
      </w:pPr>
      <w:bookmarkStart w:id="376" w:name="_Ref437183493"/>
      <w:bookmarkStart w:id="377" w:name="_Toc437271212"/>
      <w:r w:rsidRPr="008B04B5">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19</w:t>
      </w:r>
      <w:r w:rsidR="00C65655">
        <w:rPr>
          <w:b/>
        </w:rPr>
        <w:fldChar w:fldCharType="end"/>
      </w:r>
      <w:bookmarkEnd w:id="376"/>
      <w:r w:rsidRPr="008B04B5">
        <w:rPr>
          <w:b/>
        </w:rPr>
        <w:t>.</w:t>
      </w:r>
      <w:r>
        <w:t xml:space="preserve"> </w:t>
      </w:r>
      <w:r w:rsidRPr="00FE626F">
        <w:t>Scenariusz testowy rejestracji konta użytkownika</w:t>
      </w:r>
      <w:bookmarkEnd w:id="377"/>
    </w:p>
    <w:tbl>
      <w:tblPr>
        <w:tblStyle w:val="Tabela-Siatka"/>
        <w:tblW w:w="0" w:type="auto"/>
        <w:tblLook w:val="04A0" w:firstRow="1" w:lastRow="0" w:firstColumn="1" w:lastColumn="0" w:noHBand="0" w:noVBand="1"/>
      </w:tblPr>
      <w:tblGrid>
        <w:gridCol w:w="2902"/>
        <w:gridCol w:w="5816"/>
      </w:tblGrid>
      <w:tr w:rsidR="00B42833" w14:paraId="38013034" w14:textId="77777777" w:rsidTr="007C6741">
        <w:tc>
          <w:tcPr>
            <w:tcW w:w="3085" w:type="dxa"/>
            <w:tcMar>
              <w:top w:w="28" w:type="dxa"/>
              <w:bottom w:w="28" w:type="dxa"/>
            </w:tcMar>
          </w:tcPr>
          <w:p w14:paraId="7FCF0D14" w14:textId="77777777"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14:paraId="4535B22D" w14:textId="77777777" w:rsidR="00B42833" w:rsidRDefault="00B42833" w:rsidP="007C6741">
            <w:pPr>
              <w:pStyle w:val="Normalny-sekcjapierwsza"/>
              <w:jc w:val="left"/>
            </w:pPr>
            <w:r>
              <w:t>SC-001</w:t>
            </w:r>
          </w:p>
        </w:tc>
      </w:tr>
      <w:tr w:rsidR="00B42833" w14:paraId="1FEDD5E0" w14:textId="77777777" w:rsidTr="007C6741">
        <w:tc>
          <w:tcPr>
            <w:tcW w:w="3085" w:type="dxa"/>
            <w:tcMar>
              <w:top w:w="28" w:type="dxa"/>
              <w:bottom w:w="28" w:type="dxa"/>
            </w:tcMar>
          </w:tcPr>
          <w:p w14:paraId="20A31C26" w14:textId="77777777"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14:paraId="2C7BAECE" w14:textId="77777777" w:rsidR="00B42833" w:rsidRDefault="00B42833" w:rsidP="007C6741">
            <w:pPr>
              <w:pStyle w:val="Normalny-sekcjapierwsza"/>
              <w:jc w:val="left"/>
            </w:pPr>
            <w:r>
              <w:t>Rejestracja użytkownika do systemu</w:t>
            </w:r>
          </w:p>
        </w:tc>
      </w:tr>
      <w:tr w:rsidR="00B42833" w14:paraId="693559DD" w14:textId="77777777" w:rsidTr="007C6741">
        <w:tc>
          <w:tcPr>
            <w:tcW w:w="3085" w:type="dxa"/>
            <w:tcMar>
              <w:top w:w="28" w:type="dxa"/>
              <w:bottom w:w="28" w:type="dxa"/>
            </w:tcMar>
          </w:tcPr>
          <w:p w14:paraId="0232BF55" w14:textId="77777777"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14:paraId="6FE2C1E5" w14:textId="77777777" w:rsidR="00B42833" w:rsidRDefault="00B42833" w:rsidP="007C6741">
            <w:pPr>
              <w:pStyle w:val="Normalny-sekcjapierwsza"/>
              <w:jc w:val="left"/>
            </w:pPr>
            <w:r>
              <w:t>Rejestrowanie nowego użytkownika i logowanie się nim do systemu</w:t>
            </w:r>
          </w:p>
        </w:tc>
      </w:tr>
      <w:tr w:rsidR="00B42833" w14:paraId="12797074" w14:textId="77777777" w:rsidTr="007C6741">
        <w:tc>
          <w:tcPr>
            <w:tcW w:w="3085" w:type="dxa"/>
            <w:tcMar>
              <w:top w:w="28" w:type="dxa"/>
              <w:bottom w:w="28" w:type="dxa"/>
            </w:tcMar>
          </w:tcPr>
          <w:p w14:paraId="3EC564CD" w14:textId="77777777"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14:paraId="35B8ED6E" w14:textId="77777777" w:rsidR="00B42833" w:rsidRDefault="00B42833" w:rsidP="007C6741">
            <w:pPr>
              <w:pStyle w:val="Normalny-sekcjapierwsza"/>
              <w:jc w:val="left"/>
            </w:pPr>
            <w:r>
              <w:t xml:space="preserve">Należy w aplikacji wybrać przycisk </w:t>
            </w:r>
            <w:r w:rsidRPr="00484240">
              <w:rPr>
                <w:i/>
              </w:rPr>
              <w:t>Zaloguj</w:t>
            </w:r>
            <w:r>
              <w:t xml:space="preserve">, a następnie </w:t>
            </w:r>
            <w:r w:rsidRPr="00484240">
              <w:rPr>
                <w:i/>
              </w:rPr>
              <w:t>Zarejestruj</w:t>
            </w:r>
            <w:r>
              <w:t>. Wypełnić wymagane pola i po przejściu formularza zalogować się nowymi danymi.</w:t>
            </w:r>
          </w:p>
        </w:tc>
      </w:tr>
      <w:tr w:rsidR="00B42833" w14:paraId="1AFEC12E" w14:textId="77777777" w:rsidTr="007C6741">
        <w:tc>
          <w:tcPr>
            <w:tcW w:w="3085" w:type="dxa"/>
          </w:tcPr>
          <w:p w14:paraId="57DBBD4C" w14:textId="77777777" w:rsidR="00B42833" w:rsidRPr="008B04B5" w:rsidRDefault="00B42833" w:rsidP="007C6741">
            <w:pPr>
              <w:pStyle w:val="Normalny-sekcjapierwsza"/>
              <w:jc w:val="left"/>
              <w:rPr>
                <w:b/>
              </w:rPr>
            </w:pPr>
            <w:r w:rsidRPr="008B04B5">
              <w:rPr>
                <w:b/>
              </w:rPr>
              <w:t>Sygnatury kolejnych przypadków testowych</w:t>
            </w:r>
          </w:p>
        </w:tc>
        <w:tc>
          <w:tcPr>
            <w:tcW w:w="6466" w:type="dxa"/>
          </w:tcPr>
          <w:p w14:paraId="23F9FE6D" w14:textId="77777777" w:rsidR="00B42833" w:rsidRDefault="00B42833" w:rsidP="007C6741">
            <w:pPr>
              <w:pStyle w:val="Normalny-sekcjapierwsza"/>
              <w:jc w:val="left"/>
            </w:pPr>
            <w:r>
              <w:t>Rejestrowanie nowego użytkownika</w:t>
            </w:r>
          </w:p>
          <w:p w14:paraId="48A27211" w14:textId="77777777" w:rsidR="00B42833" w:rsidRDefault="00B42833" w:rsidP="007C6741">
            <w:pPr>
              <w:pStyle w:val="Normalny-sekcjapierwsza"/>
              <w:jc w:val="left"/>
            </w:pPr>
            <w:r>
              <w:t>Logowanie do systemu</w:t>
            </w:r>
          </w:p>
        </w:tc>
      </w:tr>
    </w:tbl>
    <w:p w14:paraId="3A45D4BB" w14:textId="77777777" w:rsidR="00B42833" w:rsidRDefault="00B42833" w:rsidP="00B42833">
      <w:pPr>
        <w:pStyle w:val="Nagwektabeli"/>
      </w:pPr>
      <w:bookmarkStart w:id="378" w:name="_Toc437271213"/>
      <w:r w:rsidRPr="008B04B5">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20</w:t>
      </w:r>
      <w:r w:rsidR="00C65655">
        <w:rPr>
          <w:b/>
        </w:rPr>
        <w:fldChar w:fldCharType="end"/>
      </w:r>
      <w:r w:rsidRPr="008B04B5">
        <w:rPr>
          <w:b/>
        </w:rPr>
        <w:t>.</w:t>
      </w:r>
      <w:r>
        <w:t xml:space="preserve"> </w:t>
      </w:r>
      <w:r w:rsidRPr="00250EC7">
        <w:t>Scenariusz testowy dodawania nowych atrakcji</w:t>
      </w:r>
      <w:bookmarkEnd w:id="378"/>
    </w:p>
    <w:tbl>
      <w:tblPr>
        <w:tblStyle w:val="Tabela-Siatka"/>
        <w:tblW w:w="0" w:type="auto"/>
        <w:tblLook w:val="04A0" w:firstRow="1" w:lastRow="0" w:firstColumn="1" w:lastColumn="0" w:noHBand="0" w:noVBand="1"/>
      </w:tblPr>
      <w:tblGrid>
        <w:gridCol w:w="2902"/>
        <w:gridCol w:w="5816"/>
      </w:tblGrid>
      <w:tr w:rsidR="00B42833" w14:paraId="72272AE6" w14:textId="77777777" w:rsidTr="007C6741">
        <w:tc>
          <w:tcPr>
            <w:tcW w:w="3085" w:type="dxa"/>
            <w:tcMar>
              <w:top w:w="28" w:type="dxa"/>
              <w:bottom w:w="28" w:type="dxa"/>
            </w:tcMar>
          </w:tcPr>
          <w:p w14:paraId="23FEEDAA" w14:textId="77777777"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14:paraId="05F06389" w14:textId="77777777" w:rsidR="00B42833" w:rsidRDefault="00B42833" w:rsidP="007C6741">
            <w:pPr>
              <w:pStyle w:val="Normalny-sekcjapierwsza"/>
              <w:jc w:val="left"/>
            </w:pPr>
            <w:r>
              <w:t>SC-002</w:t>
            </w:r>
          </w:p>
        </w:tc>
      </w:tr>
      <w:tr w:rsidR="00B42833" w14:paraId="4AE8BAF6" w14:textId="77777777" w:rsidTr="007C6741">
        <w:tc>
          <w:tcPr>
            <w:tcW w:w="3085" w:type="dxa"/>
            <w:tcMar>
              <w:top w:w="28" w:type="dxa"/>
              <w:bottom w:w="28" w:type="dxa"/>
            </w:tcMar>
          </w:tcPr>
          <w:p w14:paraId="63A5B93B" w14:textId="77777777"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14:paraId="67BFFA0D" w14:textId="77777777" w:rsidR="00B42833" w:rsidRDefault="00B42833" w:rsidP="007C6741">
            <w:pPr>
              <w:pStyle w:val="Normalny-sekcjapierwsza"/>
              <w:jc w:val="left"/>
            </w:pPr>
            <w:r>
              <w:t>Rejestracja nowych atrakcji</w:t>
            </w:r>
          </w:p>
        </w:tc>
      </w:tr>
      <w:tr w:rsidR="00B42833" w14:paraId="5B439143" w14:textId="77777777" w:rsidTr="007C6741">
        <w:tc>
          <w:tcPr>
            <w:tcW w:w="3085" w:type="dxa"/>
            <w:tcMar>
              <w:top w:w="28" w:type="dxa"/>
              <w:bottom w:w="28" w:type="dxa"/>
            </w:tcMar>
          </w:tcPr>
          <w:p w14:paraId="5D593AF8" w14:textId="77777777"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14:paraId="4338207F" w14:textId="77777777" w:rsidR="00B42833" w:rsidRDefault="00B42833" w:rsidP="007C6741">
            <w:pPr>
              <w:pStyle w:val="Normalny-sekcjapierwsza"/>
              <w:jc w:val="left"/>
            </w:pPr>
            <w:r>
              <w:t>Dodawanie nowej atrakcji, aby była widoczna na liście miejsc</w:t>
            </w:r>
          </w:p>
        </w:tc>
      </w:tr>
      <w:tr w:rsidR="00B42833" w14:paraId="55E7FED9" w14:textId="77777777" w:rsidTr="007C6741">
        <w:tc>
          <w:tcPr>
            <w:tcW w:w="3085" w:type="dxa"/>
            <w:tcMar>
              <w:top w:w="28" w:type="dxa"/>
              <w:bottom w:w="28" w:type="dxa"/>
            </w:tcMar>
          </w:tcPr>
          <w:p w14:paraId="4A288B1C" w14:textId="77777777"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14:paraId="106D8DDD" w14:textId="77777777" w:rsidR="00B42833" w:rsidRDefault="00B42833" w:rsidP="007C6741">
            <w:pPr>
              <w:pStyle w:val="Normalny-sekcjapierwsza"/>
              <w:jc w:val="left"/>
            </w:pPr>
            <w:r>
              <w:t xml:space="preserve">Jako zalogowany użytkownik należy w aplikacji wybrać przycisk Miejsca, następnie z lewego panelu wybrać </w:t>
            </w:r>
            <w:r w:rsidRPr="00484240">
              <w:rPr>
                <w:i/>
              </w:rPr>
              <w:t>Dodaj nowe miejsce</w:t>
            </w:r>
            <w:r>
              <w:t xml:space="preserve"> i wypełnić formularz poprawnymi danymi. Przelogować się na konto administratora i zaakceptować atrakcję.</w:t>
            </w:r>
          </w:p>
        </w:tc>
      </w:tr>
      <w:tr w:rsidR="00B42833" w14:paraId="0313C94E" w14:textId="77777777" w:rsidTr="007C6741">
        <w:tc>
          <w:tcPr>
            <w:tcW w:w="3085" w:type="dxa"/>
          </w:tcPr>
          <w:p w14:paraId="4028A113" w14:textId="77777777" w:rsidR="00B42833" w:rsidRPr="008B04B5" w:rsidRDefault="00B42833" w:rsidP="007C6741">
            <w:pPr>
              <w:pStyle w:val="Normalny-sekcjapierwsza"/>
              <w:jc w:val="left"/>
              <w:rPr>
                <w:b/>
              </w:rPr>
            </w:pPr>
            <w:r w:rsidRPr="008B04B5">
              <w:rPr>
                <w:b/>
              </w:rPr>
              <w:t>Sygnatury kolejnych przypadków testowych</w:t>
            </w:r>
          </w:p>
        </w:tc>
        <w:tc>
          <w:tcPr>
            <w:tcW w:w="6466" w:type="dxa"/>
          </w:tcPr>
          <w:p w14:paraId="71B8325C" w14:textId="77777777" w:rsidR="00B42833" w:rsidRDefault="00B42833" w:rsidP="007C6741">
            <w:pPr>
              <w:pStyle w:val="Normalny-sekcjapierwsza"/>
              <w:jc w:val="left"/>
            </w:pPr>
            <w:r>
              <w:t>Dodawanie nowej atrakcji</w:t>
            </w:r>
          </w:p>
          <w:p w14:paraId="4270F92B" w14:textId="77777777" w:rsidR="00B42833" w:rsidRDefault="00B42833" w:rsidP="007C6741">
            <w:pPr>
              <w:pStyle w:val="Normalny-sekcjapierwsza"/>
              <w:jc w:val="left"/>
            </w:pPr>
            <w:r>
              <w:t>Akceptacja nowej atrakcji zgłoszonej przez użytkownika</w:t>
            </w:r>
          </w:p>
        </w:tc>
      </w:tr>
    </w:tbl>
    <w:p w14:paraId="291E7148" w14:textId="77777777" w:rsidR="00B42833" w:rsidRDefault="00B42833" w:rsidP="00B42833">
      <w:pPr>
        <w:pStyle w:val="Nagwektabeli"/>
      </w:pPr>
      <w:bookmarkStart w:id="379" w:name="_Toc437271214"/>
      <w:r w:rsidRPr="008B04B5">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21</w:t>
      </w:r>
      <w:r w:rsidR="00C65655">
        <w:rPr>
          <w:b/>
        </w:rPr>
        <w:fldChar w:fldCharType="end"/>
      </w:r>
      <w:r w:rsidRPr="008B04B5">
        <w:rPr>
          <w:b/>
        </w:rPr>
        <w:t>.</w:t>
      </w:r>
      <w:r>
        <w:t xml:space="preserve"> </w:t>
      </w:r>
      <w:r w:rsidRPr="003B1491">
        <w:t>Scenariusz testowy uzupełniania szczegółów atrakcji</w:t>
      </w:r>
      <w:bookmarkEnd w:id="379"/>
    </w:p>
    <w:tbl>
      <w:tblPr>
        <w:tblStyle w:val="Tabela-Siatka"/>
        <w:tblW w:w="0" w:type="auto"/>
        <w:tblLook w:val="04A0" w:firstRow="1" w:lastRow="0" w:firstColumn="1" w:lastColumn="0" w:noHBand="0" w:noVBand="1"/>
      </w:tblPr>
      <w:tblGrid>
        <w:gridCol w:w="2903"/>
        <w:gridCol w:w="5815"/>
      </w:tblGrid>
      <w:tr w:rsidR="00B42833" w14:paraId="0139A6E0" w14:textId="77777777" w:rsidTr="007C6741">
        <w:tc>
          <w:tcPr>
            <w:tcW w:w="3085" w:type="dxa"/>
            <w:tcMar>
              <w:top w:w="28" w:type="dxa"/>
              <w:bottom w:w="28" w:type="dxa"/>
            </w:tcMar>
          </w:tcPr>
          <w:p w14:paraId="0FEC96A0" w14:textId="77777777"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14:paraId="025B3CD7" w14:textId="77777777" w:rsidR="00B42833" w:rsidRDefault="00B42833" w:rsidP="007C6741">
            <w:pPr>
              <w:pStyle w:val="Normalny-sekcjapierwsza"/>
              <w:jc w:val="left"/>
            </w:pPr>
            <w:r>
              <w:t>SC-003</w:t>
            </w:r>
          </w:p>
        </w:tc>
      </w:tr>
      <w:tr w:rsidR="00B42833" w14:paraId="63819B15" w14:textId="77777777" w:rsidTr="007C6741">
        <w:tc>
          <w:tcPr>
            <w:tcW w:w="3085" w:type="dxa"/>
            <w:tcMar>
              <w:top w:w="28" w:type="dxa"/>
              <w:bottom w:w="28" w:type="dxa"/>
            </w:tcMar>
          </w:tcPr>
          <w:p w14:paraId="1BC39DA5" w14:textId="77777777"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14:paraId="3A838B3E" w14:textId="77777777" w:rsidR="00B42833" w:rsidRDefault="00B42833" w:rsidP="007C6741">
            <w:pPr>
              <w:pStyle w:val="Normalny-sekcjapierwsza"/>
              <w:jc w:val="left"/>
            </w:pPr>
            <w:r>
              <w:t>Szczegóły atrakcji</w:t>
            </w:r>
          </w:p>
        </w:tc>
      </w:tr>
      <w:tr w:rsidR="00B42833" w14:paraId="1BAFAB09" w14:textId="77777777" w:rsidTr="007C6741">
        <w:tc>
          <w:tcPr>
            <w:tcW w:w="3085" w:type="dxa"/>
            <w:tcMar>
              <w:top w:w="28" w:type="dxa"/>
              <w:bottom w:w="28" w:type="dxa"/>
            </w:tcMar>
          </w:tcPr>
          <w:p w14:paraId="7E2756C8" w14:textId="77777777"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14:paraId="463934E9" w14:textId="77777777" w:rsidR="00B42833" w:rsidRDefault="00B42833" w:rsidP="007C6741">
            <w:pPr>
              <w:pStyle w:val="Normalny-sekcjapierwsza"/>
              <w:jc w:val="left"/>
            </w:pPr>
            <w:r>
              <w:t>Wypełnianie atrakcji szczegółami</w:t>
            </w:r>
          </w:p>
        </w:tc>
      </w:tr>
      <w:tr w:rsidR="00B42833" w14:paraId="3A930CEB" w14:textId="77777777" w:rsidTr="007C6741">
        <w:tc>
          <w:tcPr>
            <w:tcW w:w="3085" w:type="dxa"/>
            <w:tcMar>
              <w:top w:w="28" w:type="dxa"/>
              <w:bottom w:w="28" w:type="dxa"/>
            </w:tcMar>
          </w:tcPr>
          <w:p w14:paraId="3D412A52" w14:textId="77777777"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14:paraId="08017285" w14:textId="77777777" w:rsidR="00B42833" w:rsidRDefault="00B42833" w:rsidP="007C6741">
            <w:pPr>
              <w:pStyle w:val="Normalny-sekcjapierwsza"/>
              <w:jc w:val="left"/>
            </w:pPr>
            <w:r>
              <w:t xml:space="preserve">Należy wybrać atrakcję której jest się właścicielem, a następnie przejść do zakładki </w:t>
            </w:r>
            <w:r w:rsidRPr="00484240">
              <w:rPr>
                <w:i/>
              </w:rPr>
              <w:t>Cennik</w:t>
            </w:r>
            <w:r>
              <w:t xml:space="preserve"> i dodać tam swoje wartości, następnie w zakładce Zdjęcia dodać zdjęcie.</w:t>
            </w:r>
          </w:p>
        </w:tc>
      </w:tr>
      <w:tr w:rsidR="00B42833" w14:paraId="666C3AF6" w14:textId="77777777" w:rsidTr="007C6741">
        <w:tc>
          <w:tcPr>
            <w:tcW w:w="3085" w:type="dxa"/>
          </w:tcPr>
          <w:p w14:paraId="36635A7B" w14:textId="77777777" w:rsidR="00B42833" w:rsidRPr="008B04B5" w:rsidRDefault="00B42833" w:rsidP="007C6741">
            <w:pPr>
              <w:pStyle w:val="Normalny-sekcjapierwsza"/>
              <w:jc w:val="left"/>
              <w:rPr>
                <w:b/>
              </w:rPr>
            </w:pPr>
            <w:r w:rsidRPr="008B04B5">
              <w:rPr>
                <w:b/>
              </w:rPr>
              <w:t>Sygnatury kolejnych przypadków testowych</w:t>
            </w:r>
          </w:p>
        </w:tc>
        <w:tc>
          <w:tcPr>
            <w:tcW w:w="6466" w:type="dxa"/>
          </w:tcPr>
          <w:p w14:paraId="1C92E29F" w14:textId="77777777" w:rsidR="00B42833" w:rsidRDefault="00B42833" w:rsidP="007C6741">
            <w:pPr>
              <w:pStyle w:val="Normalny-sekcjapierwsza"/>
              <w:jc w:val="left"/>
            </w:pPr>
            <w:r>
              <w:t>Dodawanie menu do atrakcji</w:t>
            </w:r>
          </w:p>
          <w:p w14:paraId="4A0CC19B" w14:textId="77777777" w:rsidR="00B42833" w:rsidRDefault="00B42833" w:rsidP="007C6741">
            <w:pPr>
              <w:pStyle w:val="Normalny-sekcjapierwsza"/>
              <w:jc w:val="left"/>
            </w:pPr>
            <w:r>
              <w:t>DODAWANIE ZDJECIA TC</w:t>
            </w:r>
          </w:p>
        </w:tc>
      </w:tr>
    </w:tbl>
    <w:p w14:paraId="611EDF88" w14:textId="77777777" w:rsidR="00B42833" w:rsidRDefault="00B42833" w:rsidP="00B42833">
      <w:pPr>
        <w:pStyle w:val="Nagwektabeli"/>
      </w:pPr>
      <w:bookmarkStart w:id="380" w:name="_Toc437271215"/>
      <w:r w:rsidRPr="008B04B5">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22</w:t>
      </w:r>
      <w:r w:rsidR="00C65655">
        <w:rPr>
          <w:b/>
        </w:rPr>
        <w:fldChar w:fldCharType="end"/>
      </w:r>
      <w:r w:rsidRPr="008B04B5">
        <w:rPr>
          <w:b/>
        </w:rPr>
        <w:t>.</w:t>
      </w:r>
      <w:r>
        <w:t xml:space="preserve"> </w:t>
      </w:r>
      <w:r w:rsidRPr="00892BA8">
        <w:t>Scenariusz testowy dodawania, zgłaszania i usuwania opinii</w:t>
      </w:r>
      <w:bookmarkEnd w:id="380"/>
    </w:p>
    <w:tbl>
      <w:tblPr>
        <w:tblStyle w:val="Tabela-Siatka"/>
        <w:tblW w:w="0" w:type="auto"/>
        <w:tblLook w:val="04A0" w:firstRow="1" w:lastRow="0" w:firstColumn="1" w:lastColumn="0" w:noHBand="0" w:noVBand="1"/>
      </w:tblPr>
      <w:tblGrid>
        <w:gridCol w:w="2902"/>
        <w:gridCol w:w="5816"/>
      </w:tblGrid>
      <w:tr w:rsidR="00B42833" w14:paraId="727CEE22" w14:textId="77777777" w:rsidTr="007C6741">
        <w:tc>
          <w:tcPr>
            <w:tcW w:w="3085" w:type="dxa"/>
            <w:tcMar>
              <w:top w:w="28" w:type="dxa"/>
              <w:bottom w:w="28" w:type="dxa"/>
            </w:tcMar>
          </w:tcPr>
          <w:p w14:paraId="78726162" w14:textId="77777777"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14:paraId="570EEBE7" w14:textId="77777777" w:rsidR="00B42833" w:rsidRDefault="00B42833" w:rsidP="007C6741">
            <w:pPr>
              <w:pStyle w:val="Normalny-sekcjapierwsza"/>
              <w:jc w:val="left"/>
            </w:pPr>
            <w:r>
              <w:t>SC-004</w:t>
            </w:r>
          </w:p>
        </w:tc>
      </w:tr>
      <w:tr w:rsidR="00B42833" w14:paraId="39527C65" w14:textId="77777777" w:rsidTr="007C6741">
        <w:tc>
          <w:tcPr>
            <w:tcW w:w="3085" w:type="dxa"/>
            <w:tcMar>
              <w:top w:w="28" w:type="dxa"/>
              <w:bottom w:w="28" w:type="dxa"/>
            </w:tcMar>
          </w:tcPr>
          <w:p w14:paraId="3DC879CD" w14:textId="77777777"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14:paraId="4EF5733B" w14:textId="77777777" w:rsidR="00B42833" w:rsidRDefault="00B42833" w:rsidP="007C6741">
            <w:pPr>
              <w:pStyle w:val="Normalny-sekcjapierwsza"/>
              <w:jc w:val="left"/>
            </w:pPr>
            <w:r>
              <w:t>Operacje na opiniach</w:t>
            </w:r>
          </w:p>
        </w:tc>
      </w:tr>
      <w:tr w:rsidR="00B42833" w14:paraId="01D78020" w14:textId="77777777" w:rsidTr="007C6741">
        <w:tc>
          <w:tcPr>
            <w:tcW w:w="3085" w:type="dxa"/>
            <w:tcMar>
              <w:top w:w="28" w:type="dxa"/>
              <w:bottom w:w="28" w:type="dxa"/>
            </w:tcMar>
          </w:tcPr>
          <w:p w14:paraId="2C7AFFFD" w14:textId="77777777"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14:paraId="05BB69D3" w14:textId="77777777" w:rsidR="00B42833" w:rsidRDefault="00B42833" w:rsidP="007C6741">
            <w:pPr>
              <w:pStyle w:val="Normalny-sekcjapierwsza"/>
              <w:jc w:val="left"/>
            </w:pPr>
            <w:r>
              <w:t>Dodawanie, zgłaszanie i usuwanie opinii</w:t>
            </w:r>
          </w:p>
        </w:tc>
      </w:tr>
      <w:tr w:rsidR="00B42833" w14:paraId="7C6D0694" w14:textId="77777777" w:rsidTr="007C6741">
        <w:tc>
          <w:tcPr>
            <w:tcW w:w="3085" w:type="dxa"/>
            <w:tcMar>
              <w:top w:w="28" w:type="dxa"/>
              <w:bottom w:w="28" w:type="dxa"/>
            </w:tcMar>
          </w:tcPr>
          <w:p w14:paraId="435AEF24" w14:textId="77777777"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14:paraId="129515AB" w14:textId="77777777" w:rsidR="00B42833" w:rsidRDefault="00B42833" w:rsidP="007C6741">
            <w:pPr>
              <w:pStyle w:val="Normalny-sekcjapierwsza"/>
              <w:jc w:val="left"/>
            </w:pPr>
            <w:r>
              <w:t xml:space="preserve">Należy jako zalogowany użytkownik wybrać atrakcję i dodać do niej opinię, następnie jako inny użytkownik zgłosić opinię poprzez przycisk </w:t>
            </w:r>
            <w:r w:rsidRPr="00D66887">
              <w:rPr>
                <w:i/>
              </w:rPr>
              <w:t>Zgłoś</w:t>
            </w:r>
            <w:r>
              <w:t xml:space="preserve">. Po tej czynności zalogować się na administratora i w panelu administratora w zakładce </w:t>
            </w:r>
            <w:r w:rsidRPr="00D66887">
              <w:rPr>
                <w:i/>
              </w:rPr>
              <w:t>Komentarze</w:t>
            </w:r>
            <w:r>
              <w:t xml:space="preserve"> użytkowników należy usunąć wybrany komentarz </w:t>
            </w:r>
            <w:r>
              <w:lastRenderedPageBreak/>
              <w:t xml:space="preserve">poprzez przycisk </w:t>
            </w:r>
            <w:r w:rsidRPr="00D66887">
              <w:rPr>
                <w:i/>
              </w:rPr>
              <w:t>Usuń</w:t>
            </w:r>
            <w:r>
              <w:t>.</w:t>
            </w:r>
          </w:p>
        </w:tc>
      </w:tr>
      <w:tr w:rsidR="00B42833" w14:paraId="7F96867D" w14:textId="77777777" w:rsidTr="007C6741">
        <w:tc>
          <w:tcPr>
            <w:tcW w:w="3085" w:type="dxa"/>
          </w:tcPr>
          <w:p w14:paraId="7DA24436" w14:textId="77777777" w:rsidR="00B42833" w:rsidRPr="008B04B5" w:rsidRDefault="00B42833" w:rsidP="007C6741">
            <w:pPr>
              <w:pStyle w:val="Normalny-sekcjapierwsza"/>
              <w:jc w:val="left"/>
              <w:rPr>
                <w:b/>
              </w:rPr>
            </w:pPr>
            <w:r w:rsidRPr="008B04B5">
              <w:rPr>
                <w:b/>
              </w:rPr>
              <w:lastRenderedPageBreak/>
              <w:t>Sygnatury kolejnych przypadków testowych</w:t>
            </w:r>
          </w:p>
        </w:tc>
        <w:tc>
          <w:tcPr>
            <w:tcW w:w="6466" w:type="dxa"/>
          </w:tcPr>
          <w:p w14:paraId="551FD3E9" w14:textId="77777777" w:rsidR="00B42833" w:rsidRDefault="00B42833" w:rsidP="007C6741">
            <w:pPr>
              <w:pStyle w:val="Normalny-sekcjapierwsza"/>
              <w:jc w:val="left"/>
            </w:pPr>
            <w:r>
              <w:t>Dodawanie opinii do atrakcji</w:t>
            </w:r>
          </w:p>
          <w:p w14:paraId="41117B12" w14:textId="77777777" w:rsidR="00B42833" w:rsidRDefault="00B42833" w:rsidP="007C6741">
            <w:pPr>
              <w:pStyle w:val="Normalny-sekcjapierwsza"/>
              <w:jc w:val="left"/>
            </w:pPr>
            <w:r>
              <w:t>Zgłaszanie opinii o atrakcji</w:t>
            </w:r>
          </w:p>
          <w:p w14:paraId="56AB2AD1" w14:textId="77777777" w:rsidR="00B42833" w:rsidRDefault="00B42833" w:rsidP="007C6741">
            <w:pPr>
              <w:pStyle w:val="Normalny-sekcjapierwsza"/>
              <w:jc w:val="left"/>
            </w:pPr>
            <w:r>
              <w:t>Usuwanie zgłoszonych komentarzy</w:t>
            </w:r>
          </w:p>
        </w:tc>
      </w:tr>
    </w:tbl>
    <w:p w14:paraId="4CB25F32" w14:textId="77777777" w:rsidR="00B42833" w:rsidRDefault="00B42833" w:rsidP="00B42833">
      <w:pPr>
        <w:pStyle w:val="Nagwektabeli"/>
      </w:pPr>
      <w:bookmarkStart w:id="381" w:name="_Toc437271216"/>
      <w:r w:rsidRPr="008B04B5">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23</w:t>
      </w:r>
      <w:r w:rsidR="00C65655">
        <w:rPr>
          <w:b/>
        </w:rPr>
        <w:fldChar w:fldCharType="end"/>
      </w:r>
      <w:r w:rsidRPr="008B04B5">
        <w:rPr>
          <w:b/>
        </w:rPr>
        <w:t>.</w:t>
      </w:r>
      <w:r>
        <w:t xml:space="preserve"> </w:t>
      </w:r>
      <w:r w:rsidRPr="00964BCF">
        <w:t>Scenariusz testowy dodawania, zgłaszania i usuwania opinii</w:t>
      </w:r>
      <w:bookmarkEnd w:id="381"/>
    </w:p>
    <w:tbl>
      <w:tblPr>
        <w:tblStyle w:val="Tabela-Siatka"/>
        <w:tblW w:w="0" w:type="auto"/>
        <w:tblLook w:val="04A0" w:firstRow="1" w:lastRow="0" w:firstColumn="1" w:lastColumn="0" w:noHBand="0" w:noVBand="1"/>
      </w:tblPr>
      <w:tblGrid>
        <w:gridCol w:w="2905"/>
        <w:gridCol w:w="5813"/>
      </w:tblGrid>
      <w:tr w:rsidR="00B42833" w14:paraId="562367A1" w14:textId="77777777" w:rsidTr="007C6741">
        <w:tc>
          <w:tcPr>
            <w:tcW w:w="3085" w:type="dxa"/>
            <w:tcMar>
              <w:top w:w="28" w:type="dxa"/>
              <w:bottom w:w="28" w:type="dxa"/>
            </w:tcMar>
          </w:tcPr>
          <w:p w14:paraId="71FAEFAE" w14:textId="77777777"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14:paraId="42C9E357" w14:textId="77777777" w:rsidR="00B42833" w:rsidRDefault="00B42833" w:rsidP="007C6741">
            <w:pPr>
              <w:pStyle w:val="Normalny-sekcjapierwsza"/>
              <w:jc w:val="left"/>
            </w:pPr>
            <w:r>
              <w:t>SC-005</w:t>
            </w:r>
          </w:p>
        </w:tc>
      </w:tr>
      <w:tr w:rsidR="00B42833" w14:paraId="4BF43383" w14:textId="77777777" w:rsidTr="007C6741">
        <w:tc>
          <w:tcPr>
            <w:tcW w:w="3085" w:type="dxa"/>
            <w:tcMar>
              <w:top w:w="28" w:type="dxa"/>
              <w:bottom w:w="28" w:type="dxa"/>
            </w:tcMar>
          </w:tcPr>
          <w:p w14:paraId="274B8254" w14:textId="77777777"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14:paraId="16D38724" w14:textId="77777777" w:rsidR="00B42833" w:rsidRDefault="00B42833" w:rsidP="007C6741">
            <w:pPr>
              <w:pStyle w:val="Normalny-sekcjapierwsza"/>
              <w:jc w:val="left"/>
            </w:pPr>
            <w:r>
              <w:t>Obsługa wydarzeń</w:t>
            </w:r>
          </w:p>
        </w:tc>
      </w:tr>
      <w:tr w:rsidR="00B42833" w14:paraId="424198B6" w14:textId="77777777" w:rsidTr="007C6741">
        <w:tc>
          <w:tcPr>
            <w:tcW w:w="3085" w:type="dxa"/>
            <w:tcMar>
              <w:top w:w="28" w:type="dxa"/>
              <w:bottom w:w="28" w:type="dxa"/>
            </w:tcMar>
          </w:tcPr>
          <w:p w14:paraId="726914B5" w14:textId="77777777"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14:paraId="444C6814" w14:textId="77777777" w:rsidR="00B42833" w:rsidRDefault="00B42833" w:rsidP="007C6741">
            <w:pPr>
              <w:pStyle w:val="Normalny-sekcjapierwsza"/>
              <w:jc w:val="left"/>
            </w:pPr>
            <w:r>
              <w:t>Utworzenie i dopisanie się do wydarzenia</w:t>
            </w:r>
          </w:p>
        </w:tc>
      </w:tr>
      <w:tr w:rsidR="00B42833" w14:paraId="0330626C" w14:textId="77777777" w:rsidTr="007C6741">
        <w:tc>
          <w:tcPr>
            <w:tcW w:w="3085" w:type="dxa"/>
            <w:tcMar>
              <w:top w:w="28" w:type="dxa"/>
              <w:bottom w:w="28" w:type="dxa"/>
            </w:tcMar>
          </w:tcPr>
          <w:p w14:paraId="698C68F6" w14:textId="77777777"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14:paraId="4AA3A652" w14:textId="77777777" w:rsidR="00B42833" w:rsidRDefault="00B42833" w:rsidP="007C6741">
            <w:pPr>
              <w:pStyle w:val="Normalny-sekcjapierwsza"/>
              <w:jc w:val="left"/>
            </w:pPr>
            <w:r>
              <w:t xml:space="preserve">Należy jako zalogowany użytkownik wybrać zakładkę </w:t>
            </w:r>
            <w:r w:rsidRPr="00D66887">
              <w:rPr>
                <w:i/>
              </w:rPr>
              <w:t>Wydarzenia</w:t>
            </w:r>
            <w:r>
              <w:t xml:space="preserve"> i utworzyć nowe wydarzenie. Wypełnić formularz i przenieść się do utworzonego wydarzenia. W zakładce uczestnicy wcisnąć </w:t>
            </w:r>
            <w:r w:rsidRPr="00D66887">
              <w:rPr>
                <w:i/>
              </w:rPr>
              <w:t>Dołącz</w:t>
            </w:r>
          </w:p>
        </w:tc>
      </w:tr>
      <w:tr w:rsidR="00B42833" w14:paraId="44B5BB5F" w14:textId="77777777" w:rsidTr="007C6741">
        <w:tc>
          <w:tcPr>
            <w:tcW w:w="3085" w:type="dxa"/>
          </w:tcPr>
          <w:p w14:paraId="723C7969" w14:textId="77777777" w:rsidR="00B42833" w:rsidRPr="008B04B5" w:rsidRDefault="00B42833" w:rsidP="007C6741">
            <w:pPr>
              <w:pStyle w:val="Normalny-sekcjapierwsza"/>
              <w:jc w:val="left"/>
              <w:rPr>
                <w:b/>
              </w:rPr>
            </w:pPr>
            <w:r w:rsidRPr="008B04B5">
              <w:rPr>
                <w:b/>
              </w:rPr>
              <w:t>Sygnatury kolejnych przypadków testowych</w:t>
            </w:r>
          </w:p>
        </w:tc>
        <w:tc>
          <w:tcPr>
            <w:tcW w:w="6466" w:type="dxa"/>
          </w:tcPr>
          <w:p w14:paraId="150AA97C" w14:textId="77777777" w:rsidR="00B42833" w:rsidRDefault="00B42833" w:rsidP="007C6741">
            <w:pPr>
              <w:pStyle w:val="Normalny-sekcjapierwsza"/>
              <w:jc w:val="left"/>
            </w:pPr>
            <w:r>
              <w:t>Akceptacja zgłoszenia konta użytkownika jako właściciela obiektu</w:t>
            </w:r>
          </w:p>
          <w:p w14:paraId="5514B9A9" w14:textId="77777777" w:rsidR="00B42833" w:rsidRDefault="00B42833" w:rsidP="007C6741">
            <w:pPr>
              <w:pStyle w:val="Normalny-sekcjapierwsza"/>
              <w:jc w:val="left"/>
            </w:pPr>
            <w:r>
              <w:t>Akceptacja zgłoszenia konta użytkownika jako właściciela obiektu</w:t>
            </w:r>
          </w:p>
          <w:p w14:paraId="17236A67" w14:textId="77777777" w:rsidR="00B42833" w:rsidRDefault="00B42833" w:rsidP="007C6741">
            <w:pPr>
              <w:pStyle w:val="Normalny-sekcjapierwsza"/>
              <w:jc w:val="left"/>
            </w:pPr>
          </w:p>
        </w:tc>
      </w:tr>
    </w:tbl>
    <w:p w14:paraId="0AE21012" w14:textId="77777777" w:rsidR="00B42833" w:rsidRDefault="00B42833" w:rsidP="00B42833">
      <w:pPr>
        <w:pStyle w:val="Nagwektabeli"/>
      </w:pPr>
      <w:bookmarkStart w:id="382" w:name="_Toc437271217"/>
      <w:r w:rsidRPr="008B04B5">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24</w:t>
      </w:r>
      <w:r w:rsidR="00C65655">
        <w:rPr>
          <w:b/>
        </w:rPr>
        <w:fldChar w:fldCharType="end"/>
      </w:r>
      <w:r w:rsidRPr="008B04B5">
        <w:rPr>
          <w:b/>
        </w:rPr>
        <w:t>.</w:t>
      </w:r>
      <w:r>
        <w:t xml:space="preserve"> </w:t>
      </w:r>
      <w:r w:rsidRPr="004110D8">
        <w:t>Scenariusz testowy dodawania właściciela do atrakcji</w:t>
      </w:r>
      <w:bookmarkEnd w:id="382"/>
    </w:p>
    <w:tbl>
      <w:tblPr>
        <w:tblStyle w:val="Tabela-Siatka"/>
        <w:tblW w:w="0" w:type="auto"/>
        <w:tblLook w:val="04A0" w:firstRow="1" w:lastRow="0" w:firstColumn="1" w:lastColumn="0" w:noHBand="0" w:noVBand="1"/>
      </w:tblPr>
      <w:tblGrid>
        <w:gridCol w:w="2902"/>
        <w:gridCol w:w="5816"/>
      </w:tblGrid>
      <w:tr w:rsidR="00B42833" w14:paraId="1994735B" w14:textId="77777777" w:rsidTr="007C6741">
        <w:tc>
          <w:tcPr>
            <w:tcW w:w="3085" w:type="dxa"/>
            <w:tcMar>
              <w:top w:w="28" w:type="dxa"/>
              <w:bottom w:w="28" w:type="dxa"/>
            </w:tcMar>
          </w:tcPr>
          <w:p w14:paraId="1D8F2CE0" w14:textId="77777777"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14:paraId="18B958E8" w14:textId="77777777" w:rsidR="00B42833" w:rsidRDefault="00B42833" w:rsidP="007C6741">
            <w:pPr>
              <w:pStyle w:val="Normalny-sekcjapierwsza"/>
              <w:jc w:val="left"/>
            </w:pPr>
            <w:r>
              <w:t>SC-006</w:t>
            </w:r>
          </w:p>
        </w:tc>
      </w:tr>
      <w:tr w:rsidR="00B42833" w14:paraId="20980433" w14:textId="77777777" w:rsidTr="007C6741">
        <w:tc>
          <w:tcPr>
            <w:tcW w:w="3085" w:type="dxa"/>
            <w:tcMar>
              <w:top w:w="28" w:type="dxa"/>
              <w:bottom w:w="28" w:type="dxa"/>
            </w:tcMar>
          </w:tcPr>
          <w:p w14:paraId="6F1A30F0" w14:textId="77777777"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14:paraId="5AD460F2" w14:textId="77777777" w:rsidR="00B42833" w:rsidRDefault="00B42833" w:rsidP="007C6741">
            <w:pPr>
              <w:pStyle w:val="Normalny-sekcjapierwsza"/>
              <w:jc w:val="left"/>
            </w:pPr>
            <w:r>
              <w:t>Nowy właściciel obiektu</w:t>
            </w:r>
          </w:p>
        </w:tc>
      </w:tr>
      <w:tr w:rsidR="00B42833" w14:paraId="0519E9D0" w14:textId="77777777" w:rsidTr="007C6741">
        <w:tc>
          <w:tcPr>
            <w:tcW w:w="3085" w:type="dxa"/>
            <w:tcMar>
              <w:top w:w="28" w:type="dxa"/>
              <w:bottom w:w="28" w:type="dxa"/>
            </w:tcMar>
          </w:tcPr>
          <w:p w14:paraId="02E5DBAB" w14:textId="77777777"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14:paraId="4728D902" w14:textId="77777777" w:rsidR="00B42833" w:rsidRDefault="00B42833" w:rsidP="007C6741">
            <w:pPr>
              <w:pStyle w:val="Normalny-sekcjapierwsza"/>
              <w:jc w:val="left"/>
            </w:pPr>
            <w:r>
              <w:t>Zgłaszanie użytkownika jako właściciela obiektu i akceptacja przez administrację.</w:t>
            </w:r>
          </w:p>
        </w:tc>
      </w:tr>
      <w:tr w:rsidR="00B42833" w14:paraId="118629D0" w14:textId="77777777" w:rsidTr="007C6741">
        <w:tc>
          <w:tcPr>
            <w:tcW w:w="3085" w:type="dxa"/>
            <w:tcMar>
              <w:top w:w="28" w:type="dxa"/>
              <w:bottom w:w="28" w:type="dxa"/>
            </w:tcMar>
          </w:tcPr>
          <w:p w14:paraId="4E2B9100" w14:textId="77777777"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14:paraId="78668EEE" w14:textId="77777777" w:rsidR="00B42833" w:rsidRDefault="00B42833" w:rsidP="007C6741">
            <w:pPr>
              <w:pStyle w:val="Normalny-sekcjapierwsza"/>
              <w:jc w:val="left"/>
            </w:pPr>
            <w:r>
              <w:t xml:space="preserve">Należy jako zalogowany użytkownik wybrać atrakcję, która nie posiada jeszcze właściciela i w zakładce </w:t>
            </w:r>
            <w:r w:rsidRPr="00D66887">
              <w:rPr>
                <w:i/>
              </w:rPr>
              <w:t>Kontakt</w:t>
            </w:r>
            <w:r>
              <w:t xml:space="preserve"> wybrać </w:t>
            </w:r>
            <w:r>
              <w:rPr>
                <w:i/>
              </w:rPr>
              <w:t>Z</w:t>
            </w:r>
            <w:r w:rsidRPr="00D66887">
              <w:rPr>
                <w:i/>
              </w:rPr>
              <w:t>arejestruj swoje konto</w:t>
            </w:r>
            <w:r>
              <w:t xml:space="preserve">. Administrator w panelu administratora będzie miał możliwość akceptacji prośby na zakładce </w:t>
            </w:r>
            <w:r w:rsidRPr="00D66887">
              <w:rPr>
                <w:i/>
              </w:rPr>
              <w:t>Atrakcje</w:t>
            </w:r>
          </w:p>
        </w:tc>
      </w:tr>
      <w:tr w:rsidR="00B42833" w14:paraId="6E2B8859" w14:textId="77777777" w:rsidTr="007C6741">
        <w:tc>
          <w:tcPr>
            <w:tcW w:w="3085" w:type="dxa"/>
          </w:tcPr>
          <w:p w14:paraId="62FED306" w14:textId="77777777" w:rsidR="00B42833" w:rsidRPr="008B04B5" w:rsidRDefault="00B42833" w:rsidP="007C6741">
            <w:pPr>
              <w:pStyle w:val="Normalny-sekcjapierwsza"/>
              <w:jc w:val="left"/>
              <w:rPr>
                <w:b/>
              </w:rPr>
            </w:pPr>
            <w:r w:rsidRPr="008B04B5">
              <w:rPr>
                <w:b/>
              </w:rPr>
              <w:t>Sygnatury kolejnych przypadków testowych</w:t>
            </w:r>
          </w:p>
        </w:tc>
        <w:tc>
          <w:tcPr>
            <w:tcW w:w="6466" w:type="dxa"/>
          </w:tcPr>
          <w:p w14:paraId="64F26B70" w14:textId="77777777" w:rsidR="00B42833" w:rsidRDefault="00B42833" w:rsidP="007C6741">
            <w:pPr>
              <w:pStyle w:val="Normalny-sekcjapierwsza"/>
              <w:jc w:val="left"/>
            </w:pPr>
            <w:r>
              <w:t>Dodawanie nowego wydarzenia</w:t>
            </w:r>
          </w:p>
          <w:p w14:paraId="431094DC" w14:textId="77777777" w:rsidR="00B42833" w:rsidRDefault="00B42833" w:rsidP="007C6741">
            <w:pPr>
              <w:pStyle w:val="Normalny-sekcjapierwsza"/>
              <w:jc w:val="left"/>
            </w:pPr>
            <w:r>
              <w:t>Dołączanie do wydarzenia</w:t>
            </w:r>
          </w:p>
        </w:tc>
      </w:tr>
    </w:tbl>
    <w:p w14:paraId="171AA2AA" w14:textId="77777777" w:rsidR="00B42833" w:rsidRDefault="00B42833" w:rsidP="00B42833">
      <w:pPr>
        <w:pStyle w:val="Nagwektabeli"/>
      </w:pPr>
      <w:bookmarkStart w:id="383" w:name="_Ref437183517"/>
      <w:bookmarkStart w:id="384" w:name="_Toc437271218"/>
      <w:r w:rsidRPr="008B04B5">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25</w:t>
      </w:r>
      <w:r w:rsidR="00C65655">
        <w:rPr>
          <w:b/>
        </w:rPr>
        <w:fldChar w:fldCharType="end"/>
      </w:r>
      <w:bookmarkEnd w:id="383"/>
      <w:r>
        <w:t xml:space="preserve">. </w:t>
      </w:r>
      <w:r w:rsidRPr="005C515F">
        <w:t>Scenariusz testowy rejestracji konta użytkownika</w:t>
      </w:r>
      <w:bookmarkEnd w:id="384"/>
    </w:p>
    <w:tbl>
      <w:tblPr>
        <w:tblStyle w:val="Tabela-Siatka"/>
        <w:tblW w:w="0" w:type="auto"/>
        <w:tblLook w:val="04A0" w:firstRow="1" w:lastRow="0" w:firstColumn="1" w:lastColumn="0" w:noHBand="0" w:noVBand="1"/>
      </w:tblPr>
      <w:tblGrid>
        <w:gridCol w:w="2901"/>
        <w:gridCol w:w="5817"/>
      </w:tblGrid>
      <w:tr w:rsidR="00B42833" w14:paraId="48DADAE3" w14:textId="77777777" w:rsidTr="007C6741">
        <w:tc>
          <w:tcPr>
            <w:tcW w:w="3085" w:type="dxa"/>
            <w:tcMar>
              <w:top w:w="28" w:type="dxa"/>
              <w:bottom w:w="28" w:type="dxa"/>
            </w:tcMar>
          </w:tcPr>
          <w:p w14:paraId="73DF0F9F" w14:textId="77777777"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14:paraId="4F674BFC" w14:textId="77777777" w:rsidR="00B42833" w:rsidRDefault="00B42833" w:rsidP="007C6741">
            <w:pPr>
              <w:pStyle w:val="Normalny-sekcjapierwsza"/>
              <w:jc w:val="left"/>
            </w:pPr>
            <w:r>
              <w:t>SC-007</w:t>
            </w:r>
          </w:p>
        </w:tc>
      </w:tr>
      <w:tr w:rsidR="00B42833" w14:paraId="46439D7A" w14:textId="77777777" w:rsidTr="007C6741">
        <w:tc>
          <w:tcPr>
            <w:tcW w:w="3085" w:type="dxa"/>
            <w:tcMar>
              <w:top w:w="28" w:type="dxa"/>
              <w:bottom w:w="28" w:type="dxa"/>
            </w:tcMar>
          </w:tcPr>
          <w:p w14:paraId="0F0C163A" w14:textId="77777777"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14:paraId="5DBD67CA" w14:textId="77777777" w:rsidR="00B42833" w:rsidRDefault="00B42833" w:rsidP="007C6741">
            <w:pPr>
              <w:pStyle w:val="Normalny-sekcjapierwsza"/>
              <w:jc w:val="left"/>
            </w:pPr>
            <w:r>
              <w:t>Znajomi</w:t>
            </w:r>
          </w:p>
        </w:tc>
      </w:tr>
      <w:tr w:rsidR="00B42833" w14:paraId="6212FAD3" w14:textId="77777777" w:rsidTr="007C6741">
        <w:tc>
          <w:tcPr>
            <w:tcW w:w="3085" w:type="dxa"/>
            <w:tcMar>
              <w:top w:w="28" w:type="dxa"/>
              <w:bottom w:w="28" w:type="dxa"/>
            </w:tcMar>
          </w:tcPr>
          <w:p w14:paraId="2AFD3D25" w14:textId="77777777"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14:paraId="501F7687" w14:textId="77777777" w:rsidR="00B42833" w:rsidRDefault="00B42833" w:rsidP="007C6741">
            <w:pPr>
              <w:pStyle w:val="Normalny-sekcjapierwsza"/>
              <w:jc w:val="left"/>
            </w:pPr>
            <w:r>
              <w:t>Dodawanie i akceptacja znajomych</w:t>
            </w:r>
          </w:p>
        </w:tc>
      </w:tr>
      <w:tr w:rsidR="00B42833" w14:paraId="342BBF82" w14:textId="77777777" w:rsidTr="007C6741">
        <w:tc>
          <w:tcPr>
            <w:tcW w:w="3085" w:type="dxa"/>
            <w:tcMar>
              <w:top w:w="28" w:type="dxa"/>
              <w:bottom w:w="28" w:type="dxa"/>
            </w:tcMar>
          </w:tcPr>
          <w:p w14:paraId="0D2D4C11" w14:textId="77777777"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14:paraId="1DCBF2BB" w14:textId="77777777" w:rsidR="00B42833" w:rsidRDefault="00B42833" w:rsidP="007C6741">
            <w:pPr>
              <w:pStyle w:val="Normalny-sekcjapierwsza"/>
              <w:jc w:val="left"/>
            </w:pPr>
            <w:r>
              <w:t xml:space="preserve">Należy jako zalogowany użytkownik przejść do swojego profilu i w zakładce </w:t>
            </w:r>
            <w:r w:rsidRPr="00D66887">
              <w:rPr>
                <w:i/>
              </w:rPr>
              <w:t>Znajomi</w:t>
            </w:r>
            <w:r>
              <w:t xml:space="preserve"> wpisać kontakt, który chcemy dodać. Po przelogowaniu na dodanego użytkownika należy w profilu w zakładce </w:t>
            </w:r>
            <w:r w:rsidRPr="00D66887">
              <w:rPr>
                <w:i/>
              </w:rPr>
              <w:t xml:space="preserve">Znajomi </w:t>
            </w:r>
            <w:r>
              <w:t>wybrać ‘+’ przy zaproszeniu.</w:t>
            </w:r>
          </w:p>
        </w:tc>
      </w:tr>
      <w:tr w:rsidR="00B42833" w14:paraId="75EF71CA" w14:textId="77777777" w:rsidTr="007C6741">
        <w:tc>
          <w:tcPr>
            <w:tcW w:w="3085" w:type="dxa"/>
          </w:tcPr>
          <w:p w14:paraId="0D5EB453" w14:textId="77777777" w:rsidR="00B42833" w:rsidRPr="008B04B5" w:rsidRDefault="00B42833" w:rsidP="007C6741">
            <w:pPr>
              <w:pStyle w:val="Normalny-sekcjapierwsza"/>
              <w:jc w:val="left"/>
              <w:rPr>
                <w:b/>
              </w:rPr>
            </w:pPr>
            <w:r w:rsidRPr="008B04B5">
              <w:rPr>
                <w:b/>
              </w:rPr>
              <w:t>Sygnatury kolejnych przypadków testowych</w:t>
            </w:r>
          </w:p>
        </w:tc>
        <w:tc>
          <w:tcPr>
            <w:tcW w:w="6466" w:type="dxa"/>
          </w:tcPr>
          <w:p w14:paraId="05387C51" w14:textId="77777777" w:rsidR="00B42833" w:rsidRDefault="00B42833" w:rsidP="007C6741">
            <w:pPr>
              <w:pStyle w:val="Normalny-sekcjapierwsza"/>
              <w:jc w:val="left"/>
            </w:pPr>
            <w:r>
              <w:t>Wysyłanie zaproszenia do znajomych</w:t>
            </w:r>
          </w:p>
          <w:p w14:paraId="6305F0B0" w14:textId="77777777" w:rsidR="00B42833" w:rsidRDefault="00B42833" w:rsidP="007C6741">
            <w:pPr>
              <w:pStyle w:val="Normalny-sekcjapierwsza"/>
              <w:jc w:val="left"/>
            </w:pPr>
            <w:r>
              <w:t>Akceptacja propozycji znajomości</w:t>
            </w:r>
          </w:p>
        </w:tc>
      </w:tr>
    </w:tbl>
    <w:p w14:paraId="7DED5B20" w14:textId="77777777" w:rsidR="00B42833" w:rsidRDefault="00B42833" w:rsidP="002A41BA">
      <w:pPr>
        <w:pStyle w:val="Nagwek2"/>
      </w:pPr>
      <w:bookmarkStart w:id="385" w:name="_Toc437097128"/>
      <w:bookmarkStart w:id="386" w:name="_Toc437130574"/>
      <w:bookmarkStart w:id="387" w:name="_Toc437190879"/>
      <w:r>
        <w:t>Podsumowanie testów aplikacji</w:t>
      </w:r>
      <w:bookmarkEnd w:id="385"/>
      <w:bookmarkEnd w:id="386"/>
      <w:bookmarkEnd w:id="387"/>
    </w:p>
    <w:p w14:paraId="15CDC780" w14:textId="77777777" w:rsidR="00B42833" w:rsidRDefault="00B42833" w:rsidP="009F5055">
      <w:pPr>
        <w:pStyle w:val="Zwykyakapit"/>
      </w:pPr>
      <w:r>
        <w:t xml:space="preserve">Produkt testowano w sprintach </w:t>
      </w:r>
      <w:r w:rsidR="008F5E3F">
        <w:t xml:space="preserve">5-9, z czego duży nacisk na sprawdzanie funkcjonalności aplikacji </w:t>
      </w:r>
      <w:r>
        <w:t xml:space="preserve">postawiono w trakcie trwania ósmej i dziewiątej iteracji. </w:t>
      </w:r>
    </w:p>
    <w:p w14:paraId="126B2A22" w14:textId="77777777" w:rsidR="00B42833" w:rsidRDefault="00B42833" w:rsidP="009F5055">
      <w:pPr>
        <w:pStyle w:val="Zwykyakapit"/>
      </w:pPr>
      <w:r>
        <w:lastRenderedPageBreak/>
        <w:t xml:space="preserve">Proces testowania zakończył się zgłoszeniem 89 błędów lub drobnych braków implementacji. </w:t>
      </w:r>
      <w:r w:rsidR="009822CA">
        <w:fldChar w:fldCharType="begin"/>
      </w:r>
      <w:r w:rsidR="009822CA">
        <w:instrText xml:space="preserve"> REF _Ref437129887 \h  \* MERGEFORMAT </w:instrText>
      </w:r>
      <w:r w:rsidR="009822CA">
        <w:fldChar w:fldCharType="separate"/>
      </w:r>
      <w:r w:rsidR="002A16C7" w:rsidRPr="00E47743">
        <w:rPr>
          <w:rStyle w:val="OdsyaczZnak"/>
        </w:rPr>
        <w:t>Tabela 7.26</w:t>
      </w:r>
      <w:r w:rsidR="002A16C7" w:rsidRPr="008B04B5">
        <w:rPr>
          <w:b/>
        </w:rPr>
        <w:t>.</w:t>
      </w:r>
      <w:r w:rsidR="002A16C7">
        <w:t xml:space="preserve"> </w:t>
      </w:r>
      <w:r w:rsidR="002A16C7" w:rsidRPr="00726120">
        <w:t>Statystyki zgłoszonych błędów</w:t>
      </w:r>
      <w:r w:rsidR="009822CA">
        <w:fldChar w:fldCharType="end"/>
      </w:r>
      <w:r>
        <w:t xml:space="preserve">. przedstawia informacje </w:t>
      </w:r>
      <w:r w:rsidR="00C87C4A">
        <w:t>o </w:t>
      </w:r>
      <w:r>
        <w:t>liczebności błędów w zależności od statusu błędu lub poprawki.</w:t>
      </w:r>
    </w:p>
    <w:p w14:paraId="343C0968" w14:textId="77777777" w:rsidR="00B42833" w:rsidRDefault="00B42833" w:rsidP="00B42833">
      <w:pPr>
        <w:pStyle w:val="Nagwektabeli"/>
      </w:pPr>
      <w:bookmarkStart w:id="388" w:name="_Ref437129887"/>
      <w:bookmarkStart w:id="389" w:name="_Toc437271219"/>
      <w:r w:rsidRPr="008B04B5">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26</w:t>
      </w:r>
      <w:r w:rsidR="00C65655">
        <w:rPr>
          <w:b/>
        </w:rPr>
        <w:fldChar w:fldCharType="end"/>
      </w:r>
      <w:r w:rsidRPr="008B04B5">
        <w:rPr>
          <w:b/>
        </w:rPr>
        <w:t>.</w:t>
      </w:r>
      <w:r>
        <w:t xml:space="preserve"> </w:t>
      </w:r>
      <w:r w:rsidRPr="00726120">
        <w:t>Statystyki zgłoszonych błędów</w:t>
      </w:r>
      <w:bookmarkEnd w:id="388"/>
      <w:bookmarkEnd w:id="389"/>
    </w:p>
    <w:tbl>
      <w:tblPr>
        <w:tblStyle w:val="Tabela-Siatka"/>
        <w:tblW w:w="0" w:type="auto"/>
        <w:tblLook w:val="04A0" w:firstRow="1" w:lastRow="0" w:firstColumn="1" w:lastColumn="0" w:noHBand="0" w:noVBand="1"/>
      </w:tblPr>
      <w:tblGrid>
        <w:gridCol w:w="4391"/>
        <w:gridCol w:w="4327"/>
      </w:tblGrid>
      <w:tr w:rsidR="00B42833" w14:paraId="594CA4ED" w14:textId="77777777" w:rsidTr="007C6741">
        <w:trPr>
          <w:tblHeader/>
        </w:trPr>
        <w:tc>
          <w:tcPr>
            <w:tcW w:w="4775" w:type="dxa"/>
            <w:tcMar>
              <w:top w:w="28" w:type="dxa"/>
              <w:bottom w:w="28" w:type="dxa"/>
            </w:tcMar>
          </w:tcPr>
          <w:p w14:paraId="7E41B750" w14:textId="77777777" w:rsidR="00B42833" w:rsidRPr="008B04B5" w:rsidRDefault="00B42833" w:rsidP="007C6741">
            <w:pPr>
              <w:pStyle w:val="Normalny-sekcjapierwsza"/>
              <w:jc w:val="left"/>
              <w:rPr>
                <w:b/>
              </w:rPr>
            </w:pPr>
            <w:r w:rsidRPr="008B04B5">
              <w:rPr>
                <w:b/>
              </w:rPr>
              <w:t>Status błędu / poprawki implementacji</w:t>
            </w:r>
          </w:p>
        </w:tc>
        <w:tc>
          <w:tcPr>
            <w:tcW w:w="4776" w:type="dxa"/>
            <w:tcMar>
              <w:top w:w="28" w:type="dxa"/>
              <w:bottom w:w="28" w:type="dxa"/>
            </w:tcMar>
          </w:tcPr>
          <w:p w14:paraId="3A2284C7" w14:textId="77777777" w:rsidR="00B42833" w:rsidRPr="008B04B5" w:rsidRDefault="00B42833" w:rsidP="007C6741">
            <w:pPr>
              <w:pStyle w:val="Normalny-sekcjapierwsza"/>
              <w:jc w:val="left"/>
              <w:rPr>
                <w:b/>
              </w:rPr>
            </w:pPr>
            <w:r w:rsidRPr="008B04B5">
              <w:rPr>
                <w:b/>
              </w:rPr>
              <w:t>Wartość</w:t>
            </w:r>
          </w:p>
        </w:tc>
      </w:tr>
      <w:tr w:rsidR="00B42833" w14:paraId="58E0F951" w14:textId="77777777" w:rsidTr="007C6741">
        <w:tc>
          <w:tcPr>
            <w:tcW w:w="4775" w:type="dxa"/>
            <w:tcMar>
              <w:top w:w="28" w:type="dxa"/>
              <w:bottom w:w="28" w:type="dxa"/>
            </w:tcMar>
          </w:tcPr>
          <w:p w14:paraId="6C6001BF" w14:textId="77777777" w:rsidR="00B42833" w:rsidRDefault="00B42833" w:rsidP="007C6741">
            <w:pPr>
              <w:pStyle w:val="Normalny-sekcjapierwsza"/>
              <w:jc w:val="left"/>
            </w:pPr>
            <w:r>
              <w:t>Completed</w:t>
            </w:r>
          </w:p>
        </w:tc>
        <w:tc>
          <w:tcPr>
            <w:tcW w:w="4776" w:type="dxa"/>
            <w:tcMar>
              <w:top w:w="28" w:type="dxa"/>
              <w:bottom w:w="28" w:type="dxa"/>
            </w:tcMar>
          </w:tcPr>
          <w:p w14:paraId="3A2FDA93" w14:textId="77777777" w:rsidR="00B42833" w:rsidRDefault="00B42833" w:rsidP="007C6741">
            <w:pPr>
              <w:pStyle w:val="Normalny-sekcjapierwsza"/>
              <w:jc w:val="left"/>
            </w:pPr>
            <w:r>
              <w:t>79</w:t>
            </w:r>
          </w:p>
        </w:tc>
      </w:tr>
      <w:tr w:rsidR="00B42833" w14:paraId="3890A5A8" w14:textId="77777777" w:rsidTr="007C6741">
        <w:tc>
          <w:tcPr>
            <w:tcW w:w="4775" w:type="dxa"/>
            <w:tcMar>
              <w:top w:w="28" w:type="dxa"/>
              <w:bottom w:w="28" w:type="dxa"/>
            </w:tcMar>
          </w:tcPr>
          <w:p w14:paraId="49C96FF1" w14:textId="77777777" w:rsidR="00B42833" w:rsidRDefault="00B42833" w:rsidP="007C6741">
            <w:pPr>
              <w:pStyle w:val="Normalny-sekcjapierwsza"/>
              <w:jc w:val="left"/>
            </w:pPr>
            <w:r>
              <w:t>Not started</w:t>
            </w:r>
          </w:p>
        </w:tc>
        <w:tc>
          <w:tcPr>
            <w:tcW w:w="4776" w:type="dxa"/>
            <w:tcMar>
              <w:top w:w="28" w:type="dxa"/>
              <w:bottom w:w="28" w:type="dxa"/>
            </w:tcMar>
          </w:tcPr>
          <w:p w14:paraId="4FD85062" w14:textId="77777777" w:rsidR="00B42833" w:rsidRDefault="00B42833" w:rsidP="007C6741">
            <w:pPr>
              <w:pStyle w:val="Normalny-sekcjapierwsza"/>
              <w:jc w:val="left"/>
            </w:pPr>
            <w:r>
              <w:t>7</w:t>
            </w:r>
          </w:p>
        </w:tc>
      </w:tr>
      <w:tr w:rsidR="00B42833" w14:paraId="469A93DC" w14:textId="77777777" w:rsidTr="007C6741">
        <w:tc>
          <w:tcPr>
            <w:tcW w:w="4775" w:type="dxa"/>
            <w:tcMar>
              <w:top w:w="28" w:type="dxa"/>
              <w:bottom w:w="28" w:type="dxa"/>
            </w:tcMar>
          </w:tcPr>
          <w:p w14:paraId="202FE0A5" w14:textId="77777777" w:rsidR="00B42833" w:rsidRDefault="00B42833" w:rsidP="007C6741">
            <w:pPr>
              <w:pStyle w:val="Normalny-sekcjapierwsza"/>
              <w:jc w:val="left"/>
            </w:pPr>
            <w:r>
              <w:t>Will not do</w:t>
            </w:r>
          </w:p>
        </w:tc>
        <w:tc>
          <w:tcPr>
            <w:tcW w:w="4776" w:type="dxa"/>
            <w:tcMar>
              <w:top w:w="28" w:type="dxa"/>
              <w:bottom w:w="28" w:type="dxa"/>
            </w:tcMar>
          </w:tcPr>
          <w:p w14:paraId="67C9DFC6" w14:textId="77777777" w:rsidR="00B42833" w:rsidRDefault="00B42833" w:rsidP="007C6741">
            <w:pPr>
              <w:pStyle w:val="Normalny-sekcjapierwsza"/>
              <w:jc w:val="left"/>
            </w:pPr>
            <w:r>
              <w:t>1</w:t>
            </w:r>
          </w:p>
        </w:tc>
      </w:tr>
      <w:tr w:rsidR="00B42833" w14:paraId="50892D75" w14:textId="77777777" w:rsidTr="007C6741">
        <w:tc>
          <w:tcPr>
            <w:tcW w:w="4775" w:type="dxa"/>
            <w:tcMar>
              <w:top w:w="28" w:type="dxa"/>
              <w:bottom w:w="28" w:type="dxa"/>
            </w:tcMar>
          </w:tcPr>
          <w:p w14:paraId="33272C19" w14:textId="77777777" w:rsidR="00B42833" w:rsidRDefault="00B42833" w:rsidP="007C6741">
            <w:pPr>
              <w:pStyle w:val="Normalny-sekcjapierwsza"/>
              <w:jc w:val="left"/>
            </w:pPr>
            <w:r>
              <w:t>In progress</w:t>
            </w:r>
          </w:p>
        </w:tc>
        <w:tc>
          <w:tcPr>
            <w:tcW w:w="4776" w:type="dxa"/>
            <w:tcMar>
              <w:top w:w="28" w:type="dxa"/>
              <w:bottom w:w="28" w:type="dxa"/>
            </w:tcMar>
          </w:tcPr>
          <w:p w14:paraId="00D3985F" w14:textId="77777777" w:rsidR="00B42833" w:rsidRDefault="00B42833" w:rsidP="007C6741">
            <w:pPr>
              <w:pStyle w:val="Normalny-sekcjapierwsza"/>
              <w:jc w:val="left"/>
            </w:pPr>
            <w:r>
              <w:t>2</w:t>
            </w:r>
          </w:p>
        </w:tc>
      </w:tr>
      <w:tr w:rsidR="00B42833" w14:paraId="541A568E" w14:textId="77777777" w:rsidTr="007C6741">
        <w:tc>
          <w:tcPr>
            <w:tcW w:w="4775" w:type="dxa"/>
            <w:tcMar>
              <w:top w:w="28" w:type="dxa"/>
              <w:bottom w:w="28" w:type="dxa"/>
            </w:tcMar>
          </w:tcPr>
          <w:p w14:paraId="39A1BD25" w14:textId="77777777" w:rsidR="00B42833" w:rsidRPr="008B04B5" w:rsidRDefault="00B42833" w:rsidP="007C6741">
            <w:pPr>
              <w:pStyle w:val="Normalny-sekcjapierwsza"/>
              <w:jc w:val="right"/>
              <w:rPr>
                <w:b/>
              </w:rPr>
            </w:pPr>
            <w:r w:rsidRPr="008B04B5">
              <w:rPr>
                <w:b/>
              </w:rPr>
              <w:t>RAZEM</w:t>
            </w:r>
          </w:p>
        </w:tc>
        <w:tc>
          <w:tcPr>
            <w:tcW w:w="4776" w:type="dxa"/>
            <w:tcMar>
              <w:top w:w="28" w:type="dxa"/>
              <w:bottom w:w="28" w:type="dxa"/>
            </w:tcMar>
          </w:tcPr>
          <w:p w14:paraId="0CE1F901" w14:textId="77777777" w:rsidR="00B42833" w:rsidRDefault="00B42833" w:rsidP="007C6741">
            <w:pPr>
              <w:pStyle w:val="Normalny-sekcjapierwsza"/>
              <w:jc w:val="left"/>
            </w:pPr>
            <w:r>
              <w:t>89</w:t>
            </w:r>
          </w:p>
        </w:tc>
      </w:tr>
    </w:tbl>
    <w:p w14:paraId="11777276" w14:textId="77777777" w:rsidR="00B42833" w:rsidRDefault="00B42833" w:rsidP="00B42833"/>
    <w:p w14:paraId="2E6EC96C" w14:textId="77777777" w:rsidR="00B42833" w:rsidRDefault="00B42833" w:rsidP="009F5055">
      <w:pPr>
        <w:pStyle w:val="Zwykyakapit"/>
      </w:pPr>
      <w:r>
        <w:t xml:space="preserve">Informacje o liczbie przypisanych i zgłoszonych błędów do konkretnego członka w zespole przedstawia </w:t>
      </w:r>
      <w:r w:rsidR="009822CA">
        <w:fldChar w:fldCharType="begin"/>
      </w:r>
      <w:r w:rsidR="009822CA">
        <w:instrText xml:space="preserve"> REF _Ref437129946 \h  \* MERGEFORMAT </w:instrText>
      </w:r>
      <w:r w:rsidR="009822CA">
        <w:fldChar w:fldCharType="separate"/>
      </w:r>
      <w:r w:rsidR="002A16C7" w:rsidRPr="00E47743">
        <w:rPr>
          <w:rStyle w:val="OdsyaczZnak"/>
        </w:rPr>
        <w:t>Tabela 7.27</w:t>
      </w:r>
      <w:r w:rsidR="009822CA">
        <w:fldChar w:fldCharType="end"/>
      </w:r>
      <w:r>
        <w:rPr>
          <w:rStyle w:val="OdsyaczZnak"/>
        </w:rPr>
        <w:t>.</w:t>
      </w:r>
    </w:p>
    <w:p w14:paraId="6B3202AF" w14:textId="77777777" w:rsidR="00B42833" w:rsidRDefault="00B42833" w:rsidP="00B42833">
      <w:pPr>
        <w:pStyle w:val="Nagwektabeli"/>
      </w:pPr>
      <w:bookmarkStart w:id="390" w:name="_Ref437129946"/>
      <w:bookmarkStart w:id="391" w:name="_Toc437271220"/>
      <w:r w:rsidRPr="008B04B5">
        <w:rPr>
          <w:b/>
        </w:rPr>
        <w:t xml:space="preserve">Tabela </w:t>
      </w:r>
      <w:r w:rsidR="00C65655" w:rsidRPr="008B04B5">
        <w:rPr>
          <w:b/>
        </w:rPr>
        <w:fldChar w:fldCharType="begin"/>
      </w:r>
      <w:r w:rsidRPr="008B04B5">
        <w:rPr>
          <w:b/>
        </w:rPr>
        <w:instrText xml:space="preserve"> STYLEREF 1 \s </w:instrText>
      </w:r>
      <w:r w:rsidR="00C65655" w:rsidRPr="008B04B5">
        <w:rPr>
          <w:b/>
        </w:rPr>
        <w:fldChar w:fldCharType="separate"/>
      </w:r>
      <w:r w:rsidR="002A16C7">
        <w:rPr>
          <w:b/>
          <w:noProof/>
        </w:rPr>
        <w:t>7</w:t>
      </w:r>
      <w:r w:rsidR="00C65655" w:rsidRPr="008B04B5">
        <w:rPr>
          <w:b/>
        </w:rPr>
        <w:fldChar w:fldCharType="end"/>
      </w:r>
      <w:r w:rsidRPr="008B04B5">
        <w:rPr>
          <w:b/>
        </w:rPr>
        <w:t>.</w:t>
      </w:r>
      <w:r w:rsidR="00C65655" w:rsidRPr="008B04B5">
        <w:rPr>
          <w:b/>
        </w:rPr>
        <w:fldChar w:fldCharType="begin"/>
      </w:r>
      <w:r w:rsidRPr="008B04B5">
        <w:rPr>
          <w:b/>
        </w:rPr>
        <w:instrText xml:space="preserve"> SEQ Tabela \* ARABIC \s 1 </w:instrText>
      </w:r>
      <w:r w:rsidR="00C65655" w:rsidRPr="008B04B5">
        <w:rPr>
          <w:b/>
        </w:rPr>
        <w:fldChar w:fldCharType="separate"/>
      </w:r>
      <w:r w:rsidR="002A16C7">
        <w:rPr>
          <w:b/>
          <w:noProof/>
        </w:rPr>
        <w:t>27</w:t>
      </w:r>
      <w:r w:rsidR="00C65655" w:rsidRPr="008B04B5">
        <w:rPr>
          <w:b/>
        </w:rPr>
        <w:fldChar w:fldCharType="end"/>
      </w:r>
      <w:bookmarkEnd w:id="390"/>
      <w:r w:rsidRPr="008B04B5">
        <w:rPr>
          <w:b/>
        </w:rPr>
        <w:t>.</w:t>
      </w:r>
      <w:r>
        <w:t xml:space="preserve"> </w:t>
      </w:r>
      <w:r w:rsidRPr="002E2577">
        <w:t>Statystyki przypisanych i naprawionych błędów dla konkretnych członków zespołu</w:t>
      </w:r>
      <w:bookmarkEnd w:id="391"/>
    </w:p>
    <w:tbl>
      <w:tblPr>
        <w:tblStyle w:val="Tabela-Siatka"/>
        <w:tblW w:w="0" w:type="auto"/>
        <w:tblLook w:val="04A0" w:firstRow="1" w:lastRow="0" w:firstColumn="1" w:lastColumn="0" w:noHBand="0" w:noVBand="1"/>
      </w:tblPr>
      <w:tblGrid>
        <w:gridCol w:w="2867"/>
        <w:gridCol w:w="2920"/>
        <w:gridCol w:w="2931"/>
      </w:tblGrid>
      <w:tr w:rsidR="00B42833" w14:paraId="48CB44C6" w14:textId="77777777" w:rsidTr="007C6741">
        <w:trPr>
          <w:tblHeader/>
        </w:trPr>
        <w:tc>
          <w:tcPr>
            <w:tcW w:w="3183" w:type="dxa"/>
            <w:tcMar>
              <w:top w:w="28" w:type="dxa"/>
              <w:bottom w:w="28" w:type="dxa"/>
            </w:tcMar>
          </w:tcPr>
          <w:p w14:paraId="789DD43B" w14:textId="77777777" w:rsidR="00B42833" w:rsidRPr="008B04B5" w:rsidRDefault="00B42833" w:rsidP="007C6741">
            <w:pPr>
              <w:pStyle w:val="Normalny-sekcjapierwsza"/>
              <w:jc w:val="left"/>
              <w:rPr>
                <w:b/>
              </w:rPr>
            </w:pPr>
            <w:r w:rsidRPr="008B04B5">
              <w:rPr>
                <w:b/>
              </w:rPr>
              <w:t>Członek zespołu</w:t>
            </w:r>
          </w:p>
        </w:tc>
        <w:tc>
          <w:tcPr>
            <w:tcW w:w="3184" w:type="dxa"/>
            <w:tcMar>
              <w:top w:w="28" w:type="dxa"/>
              <w:bottom w:w="28" w:type="dxa"/>
            </w:tcMar>
          </w:tcPr>
          <w:p w14:paraId="59E3C18F" w14:textId="77777777" w:rsidR="00B42833" w:rsidRPr="008B04B5" w:rsidRDefault="00B42833" w:rsidP="007C6741">
            <w:pPr>
              <w:pStyle w:val="Normalny-sekcjapierwsza"/>
              <w:jc w:val="left"/>
              <w:rPr>
                <w:b/>
              </w:rPr>
            </w:pPr>
            <w:r w:rsidRPr="008B04B5">
              <w:rPr>
                <w:b/>
              </w:rPr>
              <w:t>Liczba przypisanych błędów</w:t>
            </w:r>
          </w:p>
        </w:tc>
        <w:tc>
          <w:tcPr>
            <w:tcW w:w="3184" w:type="dxa"/>
            <w:tcMar>
              <w:top w:w="28" w:type="dxa"/>
              <w:bottom w:w="28" w:type="dxa"/>
            </w:tcMar>
          </w:tcPr>
          <w:p w14:paraId="11857AF8" w14:textId="77777777" w:rsidR="00B42833" w:rsidRPr="008B04B5" w:rsidRDefault="00B42833" w:rsidP="007C6741">
            <w:pPr>
              <w:pStyle w:val="Normalny-sekcjapierwsza"/>
              <w:jc w:val="left"/>
              <w:rPr>
                <w:b/>
              </w:rPr>
            </w:pPr>
            <w:r w:rsidRPr="008B04B5">
              <w:rPr>
                <w:b/>
              </w:rPr>
              <w:t>Liczba naprawionych błędów</w:t>
            </w:r>
          </w:p>
        </w:tc>
      </w:tr>
      <w:tr w:rsidR="00B42833" w14:paraId="0D67F853" w14:textId="77777777" w:rsidTr="007C6741">
        <w:tc>
          <w:tcPr>
            <w:tcW w:w="3183" w:type="dxa"/>
            <w:tcMar>
              <w:top w:w="28" w:type="dxa"/>
              <w:bottom w:w="28" w:type="dxa"/>
            </w:tcMar>
          </w:tcPr>
          <w:p w14:paraId="391A411D" w14:textId="77777777" w:rsidR="00B42833" w:rsidRDefault="00B42833" w:rsidP="007C6741">
            <w:pPr>
              <w:pStyle w:val="Normalny-sekcjapierwsza"/>
              <w:jc w:val="left"/>
            </w:pPr>
            <w:r>
              <w:t>Dorian Krefft</w:t>
            </w:r>
          </w:p>
        </w:tc>
        <w:tc>
          <w:tcPr>
            <w:tcW w:w="3184" w:type="dxa"/>
            <w:tcMar>
              <w:top w:w="28" w:type="dxa"/>
              <w:bottom w:w="28" w:type="dxa"/>
            </w:tcMar>
          </w:tcPr>
          <w:p w14:paraId="3F40BF91" w14:textId="77777777" w:rsidR="00B42833" w:rsidRDefault="00B42833" w:rsidP="007C6741">
            <w:pPr>
              <w:pStyle w:val="Normalny-sekcjapierwsza"/>
              <w:jc w:val="left"/>
            </w:pPr>
            <w:r>
              <w:t>26</w:t>
            </w:r>
          </w:p>
        </w:tc>
        <w:tc>
          <w:tcPr>
            <w:tcW w:w="3184" w:type="dxa"/>
            <w:tcMar>
              <w:top w:w="28" w:type="dxa"/>
              <w:bottom w:w="28" w:type="dxa"/>
            </w:tcMar>
          </w:tcPr>
          <w:p w14:paraId="3201E2D6" w14:textId="77777777" w:rsidR="00B42833" w:rsidRDefault="00B42833" w:rsidP="007C6741">
            <w:pPr>
              <w:pStyle w:val="Normalny-sekcjapierwsza"/>
              <w:jc w:val="left"/>
            </w:pPr>
            <w:r>
              <w:t>24</w:t>
            </w:r>
          </w:p>
        </w:tc>
      </w:tr>
      <w:tr w:rsidR="00B42833" w14:paraId="4C6AE81B" w14:textId="77777777" w:rsidTr="007C6741">
        <w:tc>
          <w:tcPr>
            <w:tcW w:w="3183" w:type="dxa"/>
            <w:tcMar>
              <w:top w:w="28" w:type="dxa"/>
              <w:bottom w:w="28" w:type="dxa"/>
            </w:tcMar>
          </w:tcPr>
          <w:p w14:paraId="68AE2DB0" w14:textId="77777777" w:rsidR="00B42833" w:rsidRDefault="00B42833" w:rsidP="007C6741">
            <w:pPr>
              <w:pStyle w:val="Normalny-sekcjapierwsza"/>
              <w:jc w:val="left"/>
            </w:pPr>
            <w:r>
              <w:t>Marcin Kozij</w:t>
            </w:r>
          </w:p>
        </w:tc>
        <w:tc>
          <w:tcPr>
            <w:tcW w:w="3184" w:type="dxa"/>
            <w:tcMar>
              <w:top w:w="28" w:type="dxa"/>
              <w:bottom w:w="28" w:type="dxa"/>
            </w:tcMar>
          </w:tcPr>
          <w:p w14:paraId="7D1BB936" w14:textId="77777777" w:rsidR="00B42833" w:rsidRDefault="00B42833" w:rsidP="007C6741">
            <w:pPr>
              <w:pStyle w:val="Normalny-sekcjapierwsza"/>
              <w:jc w:val="left"/>
            </w:pPr>
            <w:r>
              <w:t>17</w:t>
            </w:r>
          </w:p>
        </w:tc>
        <w:tc>
          <w:tcPr>
            <w:tcW w:w="3184" w:type="dxa"/>
            <w:tcMar>
              <w:top w:w="28" w:type="dxa"/>
              <w:bottom w:w="28" w:type="dxa"/>
            </w:tcMar>
          </w:tcPr>
          <w:p w14:paraId="2B9D4B9F" w14:textId="77777777" w:rsidR="00B42833" w:rsidRDefault="00B42833" w:rsidP="007C6741">
            <w:pPr>
              <w:pStyle w:val="Normalny-sekcjapierwsza"/>
              <w:jc w:val="left"/>
            </w:pPr>
            <w:r>
              <w:t>17</w:t>
            </w:r>
          </w:p>
        </w:tc>
      </w:tr>
      <w:tr w:rsidR="00B42833" w14:paraId="4B5EF449" w14:textId="77777777" w:rsidTr="007C6741">
        <w:tc>
          <w:tcPr>
            <w:tcW w:w="3183" w:type="dxa"/>
            <w:tcMar>
              <w:top w:w="28" w:type="dxa"/>
              <w:bottom w:w="28" w:type="dxa"/>
            </w:tcMar>
          </w:tcPr>
          <w:p w14:paraId="3C572961" w14:textId="77777777" w:rsidR="00B42833" w:rsidRDefault="00B42833" w:rsidP="007C6741">
            <w:pPr>
              <w:pStyle w:val="Normalny-sekcjapierwsza"/>
              <w:jc w:val="left"/>
            </w:pPr>
            <w:r>
              <w:t>Artur Kąkol</w:t>
            </w:r>
          </w:p>
        </w:tc>
        <w:tc>
          <w:tcPr>
            <w:tcW w:w="3184" w:type="dxa"/>
            <w:tcMar>
              <w:top w:w="28" w:type="dxa"/>
              <w:bottom w:w="28" w:type="dxa"/>
            </w:tcMar>
          </w:tcPr>
          <w:p w14:paraId="76DB3258" w14:textId="77777777" w:rsidR="00B42833" w:rsidRDefault="00B42833" w:rsidP="007C6741">
            <w:pPr>
              <w:pStyle w:val="Normalny-sekcjapierwsza"/>
              <w:jc w:val="left"/>
            </w:pPr>
            <w:r>
              <w:t>26</w:t>
            </w:r>
          </w:p>
        </w:tc>
        <w:tc>
          <w:tcPr>
            <w:tcW w:w="3184" w:type="dxa"/>
            <w:tcMar>
              <w:top w:w="28" w:type="dxa"/>
              <w:bottom w:w="28" w:type="dxa"/>
            </w:tcMar>
          </w:tcPr>
          <w:p w14:paraId="52275E71" w14:textId="77777777" w:rsidR="00B42833" w:rsidRDefault="00B42833" w:rsidP="007C6741">
            <w:pPr>
              <w:pStyle w:val="Normalny-sekcjapierwsza"/>
              <w:jc w:val="left"/>
            </w:pPr>
            <w:r>
              <w:t>24</w:t>
            </w:r>
          </w:p>
        </w:tc>
      </w:tr>
      <w:tr w:rsidR="00B42833" w14:paraId="66AFA567" w14:textId="77777777" w:rsidTr="007C6741">
        <w:tc>
          <w:tcPr>
            <w:tcW w:w="3183" w:type="dxa"/>
            <w:tcMar>
              <w:top w:w="28" w:type="dxa"/>
              <w:bottom w:w="28" w:type="dxa"/>
            </w:tcMar>
          </w:tcPr>
          <w:p w14:paraId="14CE6931" w14:textId="77777777" w:rsidR="00B42833" w:rsidRDefault="00B42833" w:rsidP="007C6741">
            <w:pPr>
              <w:pStyle w:val="Normalny-sekcjapierwsza"/>
              <w:jc w:val="left"/>
            </w:pPr>
            <w:r>
              <w:t>Patryk Kuśmierek</w:t>
            </w:r>
          </w:p>
        </w:tc>
        <w:tc>
          <w:tcPr>
            <w:tcW w:w="3184" w:type="dxa"/>
            <w:tcMar>
              <w:top w:w="28" w:type="dxa"/>
              <w:bottom w:w="28" w:type="dxa"/>
            </w:tcMar>
          </w:tcPr>
          <w:p w14:paraId="4DA63A04" w14:textId="77777777" w:rsidR="00B42833" w:rsidRDefault="00B42833" w:rsidP="007C6741">
            <w:pPr>
              <w:pStyle w:val="Normalny-sekcjapierwsza"/>
              <w:jc w:val="left"/>
            </w:pPr>
            <w:r>
              <w:t>15</w:t>
            </w:r>
          </w:p>
        </w:tc>
        <w:tc>
          <w:tcPr>
            <w:tcW w:w="3184" w:type="dxa"/>
            <w:tcMar>
              <w:top w:w="28" w:type="dxa"/>
              <w:bottom w:w="28" w:type="dxa"/>
            </w:tcMar>
          </w:tcPr>
          <w:p w14:paraId="7D0C94A6" w14:textId="77777777" w:rsidR="00B42833" w:rsidRDefault="00B42833" w:rsidP="007C6741">
            <w:pPr>
              <w:pStyle w:val="Normalny-sekcjapierwsza"/>
              <w:jc w:val="left"/>
            </w:pPr>
            <w:r>
              <w:t>14</w:t>
            </w:r>
          </w:p>
        </w:tc>
      </w:tr>
    </w:tbl>
    <w:p w14:paraId="7B695F6B" w14:textId="77777777" w:rsidR="00B42833" w:rsidRDefault="00B42833" w:rsidP="00B42833"/>
    <w:p w14:paraId="147E8781" w14:textId="77777777" w:rsidR="00B42833" w:rsidRDefault="00B42833" w:rsidP="009F5055">
      <w:pPr>
        <w:pStyle w:val="Zwykyakapit"/>
      </w:pPr>
      <w:r>
        <w:t xml:space="preserve">Jak wynika z powyższych danych, cały zespół pracował nad testowaniem funkcjonalności produktu. Znalezione problemy </w:t>
      </w:r>
      <w:r w:rsidR="008F5E3F">
        <w:t>w aplikacji</w:t>
      </w:r>
      <w:r>
        <w:t xml:space="preserve"> w większości przypadków </w:t>
      </w:r>
      <w:r w:rsidR="00C87C4A">
        <w:t>udało się </w:t>
      </w:r>
      <w:r>
        <w:t xml:space="preserve">naprawić, co znacząco wpłynęło na wzrost jakości oprogramowania. Błędy, które pozostały nienaprawione, to w </w:t>
      </w:r>
      <w:r w:rsidRPr="009F5055">
        <w:t>większości</w:t>
      </w:r>
      <w:r>
        <w:t xml:space="preserve"> drobne problemy</w:t>
      </w:r>
      <w:r w:rsidR="008F5E3F">
        <w:t>,</w:t>
      </w:r>
      <w:r>
        <w:t xml:space="preserve"> nie mające większego wpływu na działanie systemu lub błędy, których po pewnym czasie nie udało się odtworzyć.</w:t>
      </w:r>
    </w:p>
    <w:p w14:paraId="55212E9D" w14:textId="77777777" w:rsidR="00B42833" w:rsidRPr="00A66B41" w:rsidRDefault="00B42833" w:rsidP="009F5055">
      <w:pPr>
        <w:pStyle w:val="Zwykyakapit"/>
      </w:pPr>
      <w:r>
        <w:t xml:space="preserve"> W porozumieniu z resztą zespołu, jeden błąd został świadomie pozostawiony w stanie </w:t>
      </w:r>
      <w:r>
        <w:rPr>
          <w:i/>
        </w:rPr>
        <w:t>Will not do</w:t>
      </w:r>
      <w:r>
        <w:t>, ze względu na fakt, że wskazywana przez niego funkcjonalność okazała się być niepotrzebna w systemie.</w:t>
      </w:r>
    </w:p>
    <w:p w14:paraId="75061333" w14:textId="77777777" w:rsidR="00B42833" w:rsidRDefault="00B42833" w:rsidP="002A41BA">
      <w:pPr>
        <w:pStyle w:val="Nagwek1"/>
      </w:pPr>
      <w:bookmarkStart w:id="392" w:name="_Toc437097129"/>
      <w:bookmarkStart w:id="393" w:name="_Toc437130575"/>
      <w:bookmarkStart w:id="394" w:name="_Toc437190880"/>
      <w:r>
        <w:lastRenderedPageBreak/>
        <w:t>Raport końcowy</w:t>
      </w:r>
      <w:bookmarkEnd w:id="392"/>
      <w:bookmarkEnd w:id="393"/>
      <w:bookmarkEnd w:id="394"/>
    </w:p>
    <w:p w14:paraId="051B8763" w14:textId="77777777" w:rsidR="00B42833" w:rsidRDefault="00B42833" w:rsidP="002A41BA">
      <w:pPr>
        <w:pStyle w:val="Nagwek2"/>
      </w:pPr>
      <w:bookmarkStart w:id="395" w:name="_Toc437097130"/>
      <w:bookmarkStart w:id="396" w:name="_Toc437130576"/>
      <w:bookmarkStart w:id="397" w:name="_Toc437190881"/>
      <w:r>
        <w:t>Zespół projektowy</w:t>
      </w:r>
      <w:bookmarkEnd w:id="395"/>
      <w:bookmarkEnd w:id="396"/>
      <w:bookmarkEnd w:id="397"/>
    </w:p>
    <w:p w14:paraId="0C259E2F" w14:textId="77777777" w:rsidR="00B42833" w:rsidRDefault="00B42833" w:rsidP="008F5E3F">
      <w:pPr>
        <w:pStyle w:val="Tytu3"/>
      </w:pPr>
      <w:bookmarkStart w:id="398" w:name="_Toc437190882"/>
      <w:r>
        <w:t>Opiekun pracy:</w:t>
      </w:r>
      <w:bookmarkEnd w:id="398"/>
    </w:p>
    <w:p w14:paraId="1A3233EA" w14:textId="77777777" w:rsidR="00B42833" w:rsidRDefault="00B42833" w:rsidP="008F5E3F">
      <w:pPr>
        <w:pStyle w:val="Zwykyakapit"/>
      </w:pPr>
      <w:r>
        <w:t>dr inż. Aleksander Jarzębowicz</w:t>
      </w:r>
    </w:p>
    <w:p w14:paraId="12FE4C63" w14:textId="77777777" w:rsidR="00B42833" w:rsidRDefault="00B42833" w:rsidP="008F5E3F">
      <w:pPr>
        <w:pStyle w:val="Tytu3"/>
      </w:pPr>
      <w:bookmarkStart w:id="399" w:name="_Toc437190883"/>
      <w:r>
        <w:t>Uczestnicy:</w:t>
      </w:r>
      <w:bookmarkEnd w:id="399"/>
    </w:p>
    <w:p w14:paraId="40C5242B" w14:textId="77777777" w:rsidR="00B42833" w:rsidRDefault="00B42833" w:rsidP="00B42833">
      <w:pPr>
        <w:pStyle w:val="Akapitzlist"/>
        <w:numPr>
          <w:ilvl w:val="0"/>
          <w:numId w:val="8"/>
        </w:numPr>
      </w:pPr>
      <w:r>
        <w:t>Artur Kąkol, katedra Architektury Systemów Komputerowych</w:t>
      </w:r>
    </w:p>
    <w:p w14:paraId="660953EB" w14:textId="77777777" w:rsidR="00B42833" w:rsidRDefault="00B42833" w:rsidP="00B42833">
      <w:pPr>
        <w:pStyle w:val="Akapitzlist"/>
        <w:numPr>
          <w:ilvl w:val="0"/>
          <w:numId w:val="8"/>
        </w:numPr>
      </w:pPr>
      <w:r>
        <w:t>Dorian Krefft, katedra Architektury Systemów Komputerowych</w:t>
      </w:r>
    </w:p>
    <w:p w14:paraId="0EE55775" w14:textId="77777777" w:rsidR="00B42833" w:rsidRDefault="00B42833" w:rsidP="00B42833">
      <w:pPr>
        <w:pStyle w:val="Akapitzlist"/>
        <w:numPr>
          <w:ilvl w:val="0"/>
          <w:numId w:val="8"/>
        </w:numPr>
      </w:pPr>
      <w:r>
        <w:t>Marcin Kozij, katedra Algorytmów i Modelowania Systemów</w:t>
      </w:r>
    </w:p>
    <w:p w14:paraId="0F58EB5D" w14:textId="77777777" w:rsidR="00B42833" w:rsidRDefault="00B42833" w:rsidP="00B42833">
      <w:pPr>
        <w:pStyle w:val="Akapitzlist"/>
        <w:numPr>
          <w:ilvl w:val="0"/>
          <w:numId w:val="8"/>
        </w:numPr>
      </w:pPr>
      <w:r>
        <w:t>Patryk Kuśmierek, 5 semestr</w:t>
      </w:r>
    </w:p>
    <w:p w14:paraId="614A09AD" w14:textId="77777777" w:rsidR="00B42833" w:rsidRDefault="00B42833" w:rsidP="002A41BA">
      <w:pPr>
        <w:pStyle w:val="Nagwek2"/>
      </w:pPr>
      <w:bookmarkStart w:id="400" w:name="_Toc437097131"/>
      <w:bookmarkStart w:id="401" w:name="_Toc437130577"/>
      <w:bookmarkStart w:id="402" w:name="_Toc437190884"/>
      <w:r>
        <w:t>Temat projektu</w:t>
      </w:r>
      <w:bookmarkEnd w:id="400"/>
      <w:bookmarkEnd w:id="401"/>
      <w:bookmarkEnd w:id="402"/>
    </w:p>
    <w:p w14:paraId="70622935" w14:textId="77777777" w:rsidR="00B42833" w:rsidRDefault="00B42833" w:rsidP="008F5E3F">
      <w:pPr>
        <w:pStyle w:val="Zwykyakapit"/>
      </w:pPr>
      <w:r>
        <w:t>Interaktywny internetowy serwis turystyczny z elementami geolokalizacji</w:t>
      </w:r>
    </w:p>
    <w:p w14:paraId="00D3BDA9" w14:textId="77777777" w:rsidR="00B42833" w:rsidRDefault="00B42833" w:rsidP="002A41BA">
      <w:pPr>
        <w:pStyle w:val="Nagwek2"/>
      </w:pPr>
      <w:bookmarkStart w:id="403" w:name="_Toc437097132"/>
      <w:bookmarkStart w:id="404" w:name="_Toc437130578"/>
      <w:bookmarkStart w:id="405" w:name="_Toc437190885"/>
      <w:r>
        <w:t>Kontekst projektu</w:t>
      </w:r>
      <w:bookmarkEnd w:id="403"/>
      <w:bookmarkEnd w:id="404"/>
      <w:bookmarkEnd w:id="405"/>
      <w:r>
        <w:tab/>
      </w:r>
    </w:p>
    <w:p w14:paraId="561FA2FB" w14:textId="77777777" w:rsidR="00B42833" w:rsidRDefault="00B42833" w:rsidP="002A41BA">
      <w:pPr>
        <w:pStyle w:val="Nagwek3"/>
      </w:pPr>
      <w:bookmarkStart w:id="406" w:name="_Toc437097133"/>
      <w:bookmarkStart w:id="407" w:name="_Toc437130579"/>
      <w:bookmarkStart w:id="408" w:name="_Toc437190886"/>
      <w:r>
        <w:t>Krótka charakterystyka projektu</w:t>
      </w:r>
      <w:bookmarkEnd w:id="406"/>
      <w:bookmarkEnd w:id="407"/>
      <w:bookmarkEnd w:id="408"/>
    </w:p>
    <w:p w14:paraId="16BC65EE" w14:textId="77777777" w:rsidR="00B42833" w:rsidRDefault="00B42833" w:rsidP="009F5055">
      <w:pPr>
        <w:pStyle w:val="Zwykyakapit"/>
      </w:pPr>
      <w:r>
        <w:t>Praca została zrealizowana przez zespół, który składał się z czterech osób w ramach projektu inżynierskiego. Członkowie postanowili stworzyć wspólnymi siłami serwis turystyczny do wyszukiwania i zarządzania atrakcjami.</w:t>
      </w:r>
    </w:p>
    <w:p w14:paraId="549F2C3C" w14:textId="77777777" w:rsidR="00B42833" w:rsidRDefault="00B42833" w:rsidP="002A41BA">
      <w:pPr>
        <w:pStyle w:val="Nagwek3"/>
      </w:pPr>
      <w:bookmarkStart w:id="409" w:name="_Toc437097134"/>
      <w:bookmarkStart w:id="410" w:name="_Toc437130580"/>
      <w:bookmarkStart w:id="411" w:name="_Toc437190887"/>
      <w:r>
        <w:t>Cele projektu</w:t>
      </w:r>
      <w:bookmarkEnd w:id="409"/>
      <w:bookmarkEnd w:id="410"/>
      <w:bookmarkEnd w:id="411"/>
    </w:p>
    <w:p w14:paraId="7970CC4A" w14:textId="77777777" w:rsidR="00B42833" w:rsidRDefault="00B42833" w:rsidP="009F5055">
      <w:pPr>
        <w:pStyle w:val="Zwykyakapit"/>
      </w:pPr>
      <w:r>
        <w:t>Głównym celem projektu było stworzenie aplikacji przy wykorzystaniu najnowszych dostępnych technologii, która umożliwiałaby:</w:t>
      </w:r>
    </w:p>
    <w:p w14:paraId="775A328F" w14:textId="77777777" w:rsidR="00B42833" w:rsidRDefault="00B42833" w:rsidP="00B42833">
      <w:pPr>
        <w:pStyle w:val="Akapitzlist"/>
        <w:numPr>
          <w:ilvl w:val="0"/>
          <w:numId w:val="9"/>
        </w:numPr>
      </w:pPr>
      <w:r>
        <w:t>Zwykłym użytkownikom na znalezienie w łatwy i szybki sposób miejsca wypoczynku, które spełnia ich oczekiwania</w:t>
      </w:r>
    </w:p>
    <w:p w14:paraId="5A528591" w14:textId="77777777" w:rsidR="00B42833" w:rsidRDefault="00B42833" w:rsidP="00B42833">
      <w:pPr>
        <w:pStyle w:val="Akapitzlist"/>
        <w:numPr>
          <w:ilvl w:val="0"/>
          <w:numId w:val="9"/>
        </w:numPr>
      </w:pPr>
      <w:r>
        <w:t>Stałym użytkownikom na możliwość dzielenia się swoimi opiniami z innymi, poznawanie nowych ludzi poprzez wydarzenia i branie czynnego udziału w rozwoju społeczności</w:t>
      </w:r>
    </w:p>
    <w:p w14:paraId="2ADB01FD" w14:textId="77777777" w:rsidR="00B42833" w:rsidRDefault="00B42833" w:rsidP="00B42833">
      <w:pPr>
        <w:pStyle w:val="Akapitzlist"/>
        <w:numPr>
          <w:ilvl w:val="0"/>
          <w:numId w:val="9"/>
        </w:numPr>
      </w:pPr>
      <w:r>
        <w:t>Właścicielom obiektów turystycznych na promocję ich placówek, dzięki możliwości dobrego zaprezentowania się na tle konkurencji</w:t>
      </w:r>
    </w:p>
    <w:p w14:paraId="2EE8197C" w14:textId="77777777" w:rsidR="00B42833" w:rsidRDefault="00B42833" w:rsidP="00B42833">
      <w:pPr>
        <w:pStyle w:val="Akapitzlist"/>
        <w:numPr>
          <w:ilvl w:val="0"/>
          <w:numId w:val="9"/>
        </w:numPr>
      </w:pPr>
      <w:r>
        <w:t xml:space="preserve">Administratorom aplikacji na nadzorowanie porządku </w:t>
      </w:r>
    </w:p>
    <w:p w14:paraId="192663F8" w14:textId="77777777" w:rsidR="00B42833" w:rsidRDefault="00B42833" w:rsidP="002A41BA">
      <w:pPr>
        <w:pStyle w:val="Nagwek2"/>
      </w:pPr>
      <w:bookmarkStart w:id="412" w:name="_Toc437097135"/>
      <w:bookmarkStart w:id="413" w:name="_Toc437130581"/>
      <w:bookmarkStart w:id="414" w:name="_Toc437190888"/>
      <w:r w:rsidRPr="007B0994">
        <w:t>Osiągnięte rezultaty</w:t>
      </w:r>
      <w:bookmarkEnd w:id="412"/>
      <w:bookmarkEnd w:id="413"/>
      <w:bookmarkEnd w:id="414"/>
    </w:p>
    <w:p w14:paraId="70D5E43A" w14:textId="77777777" w:rsidR="00B42833" w:rsidRDefault="00B42833" w:rsidP="009F5055">
      <w:pPr>
        <w:pStyle w:val="Zwykyakapit"/>
      </w:pPr>
      <w:r>
        <w:t>W wyniku pracy powstała aplikacja mobilna przeznaczona na platformę Android, przy</w:t>
      </w:r>
      <w:r w:rsidR="00A97765">
        <w:t> </w:t>
      </w:r>
      <w:r>
        <w:t>wykorzystaniu której użytkownik może znaleźć obiekty turystyczne znajdujące się</w:t>
      </w:r>
      <w:r w:rsidR="00C87C4A">
        <w:t> </w:t>
      </w:r>
      <w:r>
        <w:t>w</w:t>
      </w:r>
      <w:r w:rsidR="00A97765">
        <w:t> </w:t>
      </w:r>
      <w:r>
        <w:t>jego</w:t>
      </w:r>
      <w:r w:rsidR="00A97765">
        <w:t> </w:t>
      </w:r>
      <w:r>
        <w:t>pobliżu. Ma możliwość przefiltrowania ich po dwóch podstawowych typach. Może również wyświetlić te miejsca na mapie oraz obejrzeć informacje o wybranej atrakcji wraz z</w:t>
      </w:r>
      <w:r w:rsidR="00A97765">
        <w:t> </w:t>
      </w:r>
      <w:r>
        <w:t>komentarzami i dostępnymi zdjęciami. Ostatecznie jest również w stanie dodać własną opinię i podzielić się swoim zdjęciem.</w:t>
      </w:r>
    </w:p>
    <w:p w14:paraId="58A17BAE" w14:textId="77777777" w:rsidR="00B42833" w:rsidRDefault="00B42833" w:rsidP="009F5055">
      <w:pPr>
        <w:pStyle w:val="Zwykyakapit"/>
      </w:pPr>
      <w:r>
        <w:lastRenderedPageBreak/>
        <w:t>Kolejnym powstałym produktem jest strona internetowa. Jej elementy można porozdzielać do czterech modułów - miejsc, wydarzeń, profilu użytkownika, a także panelu administracyjnego. Pierwszy z nich udostępnia widok listy atrakcji, którą użytkownik może przefiltrować w taki sposób, aby dostosować ją do swoich wymagań lub do której może zaproponować nowy obiekt. Ponadto</w:t>
      </w:r>
      <w:r w:rsidR="009423ED">
        <w:t>,</w:t>
      </w:r>
      <w:r>
        <w:t xml:space="preserve"> może dowiedzieć się więcej na temat wybranego miejsca i zobaczyć zdjęcia </w:t>
      </w:r>
      <w:r w:rsidR="009423ED">
        <w:t>oraz</w:t>
      </w:r>
      <w:r>
        <w:t xml:space="preserve"> opinie innych użytkowników. </w:t>
      </w:r>
    </w:p>
    <w:p w14:paraId="4612B0BB" w14:textId="77777777" w:rsidR="00B42833" w:rsidRDefault="00B42833" w:rsidP="009F5055">
      <w:pPr>
        <w:pStyle w:val="Zwykyakapit"/>
      </w:pPr>
      <w:r>
        <w:t>Drugi z modułów - wydarzenia - umożliwia użytkownikom planowanie spotkań w grupie i</w:t>
      </w:r>
      <w:r w:rsidR="00A97765">
        <w:t> </w:t>
      </w:r>
      <w:r>
        <w:t xml:space="preserve">komunikację w celu ustalenia szczegółów wydarzenia. </w:t>
      </w:r>
    </w:p>
    <w:p w14:paraId="5612CCB3" w14:textId="77777777" w:rsidR="00B42833" w:rsidRDefault="00B42833" w:rsidP="009F5055">
      <w:pPr>
        <w:pStyle w:val="Zwykyakapit"/>
      </w:pPr>
      <w:r>
        <w:t>Następny element - profil użytkownika - oprócz zarządzania kontem i informacjami na</w:t>
      </w:r>
      <w:r w:rsidR="00A97765">
        <w:t> </w:t>
      </w:r>
      <w:r>
        <w:t>nim</w:t>
      </w:r>
      <w:r w:rsidR="009423ED">
        <w:t>,</w:t>
      </w:r>
      <w:r>
        <w:t xml:space="preserve"> udostępnia także wiele funkcji społecznościowych. Daje możliwość zapraszania innych użytkowników do znajomych, oglądania ich aktywności oraz dodawania i edycji zdjęć. </w:t>
      </w:r>
    </w:p>
    <w:p w14:paraId="2A43D5E8" w14:textId="77777777" w:rsidR="00B42833" w:rsidRDefault="00B42833" w:rsidP="009F5055">
      <w:pPr>
        <w:pStyle w:val="Zwykyakapit"/>
      </w:pPr>
      <w:r>
        <w:t>Ostatni z modułów, czyli panel administracyjny, umożliwia scentralizowane zarządzanie treścią strony. Dzięki niemu można w łatwy sposób między innymi zaakceptować nowe miejsce albo usunąć obraźliwy komentarz.</w:t>
      </w:r>
    </w:p>
    <w:p w14:paraId="0771E7D2" w14:textId="77777777" w:rsidR="002D2464" w:rsidRDefault="00B42833" w:rsidP="00E47743">
      <w:pPr>
        <w:pStyle w:val="Zwykyakapit"/>
      </w:pPr>
      <w:r>
        <w:t>Obie aplikacje współdzielą tę samą bazę danych i serwis.</w:t>
      </w:r>
    </w:p>
    <w:p w14:paraId="37D72228" w14:textId="77777777" w:rsidR="00B42833" w:rsidRDefault="00B42833" w:rsidP="002A41BA">
      <w:pPr>
        <w:pStyle w:val="Nagwek2"/>
      </w:pPr>
      <w:bookmarkStart w:id="415" w:name="_Toc437097136"/>
      <w:bookmarkStart w:id="416" w:name="_Toc437130582"/>
      <w:bookmarkStart w:id="417" w:name="_Toc437190889"/>
      <w:r w:rsidRPr="008F2ED6">
        <w:t>Proces realizacji projektu</w:t>
      </w:r>
      <w:bookmarkEnd w:id="415"/>
      <w:bookmarkEnd w:id="416"/>
      <w:bookmarkEnd w:id="417"/>
    </w:p>
    <w:p w14:paraId="53461B37" w14:textId="77777777" w:rsidR="00B42833" w:rsidRDefault="00B42833" w:rsidP="002A41BA">
      <w:pPr>
        <w:pStyle w:val="Nagwek3"/>
      </w:pPr>
      <w:bookmarkStart w:id="418" w:name="_Toc437097137"/>
      <w:bookmarkStart w:id="419" w:name="_Toc437130583"/>
      <w:bookmarkStart w:id="420" w:name="_Toc437190890"/>
      <w:r>
        <w:t>Organizacja projektu</w:t>
      </w:r>
      <w:bookmarkEnd w:id="418"/>
      <w:bookmarkEnd w:id="419"/>
      <w:bookmarkEnd w:id="420"/>
    </w:p>
    <w:p w14:paraId="438F0025" w14:textId="77777777" w:rsidR="00B42833" w:rsidRDefault="00B42833" w:rsidP="009F5055">
      <w:pPr>
        <w:pStyle w:val="Zwykyakapit"/>
      </w:pPr>
      <w:r>
        <w:t xml:space="preserve">Prace nad projektem zaczęły się jeszcze w wakacje. Pierwszy sprint rozpoczął się wraz z początkiem września, </w:t>
      </w:r>
      <w:r w:rsidR="009423ED">
        <w:t xml:space="preserve">zaś </w:t>
      </w:r>
      <w:r>
        <w:t xml:space="preserve">ostatni zakończył na początku grudnia. Prace w początkowych sprintach polegały głównie na przygotowaniu środowisk deweloperskich potrzebnych do pracy przy projekcie. W trakcie kolejnych iteracji zespół położył silny nacisk na wytwarzanie działającej aplikacji, starając się jednocześnie pamiętać o konieczności tworzenia dokumentacji i testowaniu aplikacji. Ostatni sprint poświęcony był głównie na przetestowanie gotowego produktu oraz poprawianiu znalezionych błędów. </w:t>
      </w:r>
    </w:p>
    <w:p w14:paraId="60056C3F" w14:textId="77777777" w:rsidR="00B42833" w:rsidRDefault="00B42833" w:rsidP="009F5055">
      <w:pPr>
        <w:pStyle w:val="Zwykyakapit"/>
      </w:pPr>
      <w:r>
        <w:t xml:space="preserve">Pierwsze spotkanie z promotorem odbyło się </w:t>
      </w:r>
      <w:r w:rsidRPr="008F2ED6">
        <w:rPr>
          <w:i/>
        </w:rPr>
        <w:t>14.09.2015</w:t>
      </w:r>
      <w:r>
        <w:t>, kolejne odbywały się w każdą środę o godzinie 12.</w:t>
      </w:r>
      <w:r>
        <w:tab/>
      </w:r>
    </w:p>
    <w:p w14:paraId="4B16A0CD" w14:textId="77777777" w:rsidR="00B42833" w:rsidRDefault="00B42833" w:rsidP="009F5055">
      <w:pPr>
        <w:pStyle w:val="Zwykyakapit"/>
      </w:pPr>
      <w:r>
        <w:t xml:space="preserve">Każdy z członków zespołu odpowiedzialny był za określone moduły w aplikacji. Dorian Krefft zajmował się szablonem interfejsu graficznego strony, </w:t>
      </w:r>
      <w:r w:rsidR="009423ED">
        <w:t xml:space="preserve">widokiem </w:t>
      </w:r>
      <w:r>
        <w:t>wyświetlania szczegółów aplikacji oraz panelem administratora. On również sprawował pieczę nad dokumentacją projektu. Marcin Kozij odpowiadał za oskryptowanie portalu, stworzył także profil użytkownika. Artur Kąkol odpowiedzialny był za utworzenie środowiska oraz administrowanie nim, dzięki niemu udało się utworzyć aplikację mobilną. Patryk Kuśmierek skupił się głownie na</w:t>
      </w:r>
      <w:r w:rsidR="00A97765">
        <w:t> </w:t>
      </w:r>
      <w:r>
        <w:t xml:space="preserve">implementacji aplikacji webowej, biorąc udział głównie przy wytwarzaniu modułu wydarzeń.  </w:t>
      </w:r>
    </w:p>
    <w:p w14:paraId="3E23B23D" w14:textId="77777777" w:rsidR="00B42833" w:rsidRDefault="00B42833" w:rsidP="002A41BA">
      <w:pPr>
        <w:pStyle w:val="Nagwek3"/>
      </w:pPr>
      <w:bookmarkStart w:id="421" w:name="_Toc437097138"/>
      <w:bookmarkStart w:id="422" w:name="_Toc437130584"/>
      <w:bookmarkStart w:id="423" w:name="_Toc437190891"/>
      <w:r>
        <w:t>Metodologie</w:t>
      </w:r>
      <w:bookmarkEnd w:id="421"/>
      <w:bookmarkEnd w:id="422"/>
      <w:bookmarkEnd w:id="423"/>
    </w:p>
    <w:p w14:paraId="7A7998DC" w14:textId="77777777" w:rsidR="00B42833" w:rsidRDefault="00B42833" w:rsidP="009F5055">
      <w:pPr>
        <w:pStyle w:val="Zwykyakapit"/>
      </w:pPr>
      <w:r>
        <w:t xml:space="preserve">W projekcie została wykorzystana zmodyfikowana wersja zwinnej metodyki Scrum. Przez cały czas trwania </w:t>
      </w:r>
      <w:r w:rsidR="00706883">
        <w:t>projektu wykonaliśmy 9 sprintów</w:t>
      </w:r>
      <w:r>
        <w:t xml:space="preserve"> </w:t>
      </w:r>
      <w:r w:rsidR="0055298E">
        <w:t>o</w:t>
      </w:r>
      <w:r>
        <w:t xml:space="preserve"> zmiennej długości. Początkowe sprinty były dwu-tygodniowe, a ostatnie były tygodniowe. Brak było też codziennych spotkań,</w:t>
      </w:r>
      <w:r w:rsidR="00A97765">
        <w:t> </w:t>
      </w:r>
      <w:r>
        <w:t xml:space="preserve">które były zastąpione częstą komunikacją zespołu przez komunikator </w:t>
      </w:r>
      <w:r w:rsidRPr="008F2ED6">
        <w:rPr>
          <w:rStyle w:val="OdsyaczZnak"/>
        </w:rPr>
        <w:t>TeamSpeak3</w:t>
      </w:r>
      <w:r>
        <w:t xml:space="preserve">. </w:t>
      </w:r>
    </w:p>
    <w:p w14:paraId="25EA33CC" w14:textId="77777777" w:rsidR="00B42833" w:rsidRDefault="00B42833" w:rsidP="002A41BA">
      <w:pPr>
        <w:pStyle w:val="Nagwek3"/>
      </w:pPr>
      <w:bookmarkStart w:id="424" w:name="_Toc437097139"/>
      <w:bookmarkStart w:id="425" w:name="_Toc437130585"/>
      <w:bookmarkStart w:id="426" w:name="_Toc437190892"/>
      <w:r>
        <w:lastRenderedPageBreak/>
        <w:t>Wsparcie narzędziowe</w:t>
      </w:r>
      <w:bookmarkEnd w:id="424"/>
      <w:bookmarkEnd w:id="425"/>
      <w:bookmarkEnd w:id="426"/>
    </w:p>
    <w:p w14:paraId="24D1E6F6" w14:textId="77777777" w:rsidR="00B42833" w:rsidRDefault="00B42833" w:rsidP="00AD6163">
      <w:pPr>
        <w:pStyle w:val="Zwykyakapit"/>
      </w:pPr>
      <w:r>
        <w:t>- narzędzia do komunikacji zespołu:</w:t>
      </w:r>
    </w:p>
    <w:p w14:paraId="23963AA5" w14:textId="77777777" w:rsidR="00B42833" w:rsidRDefault="00B42833" w:rsidP="00AD6163">
      <w:pPr>
        <w:pStyle w:val="Zwykyakapit"/>
      </w:pPr>
      <w:r>
        <w:t xml:space="preserve">komunikator </w:t>
      </w:r>
      <w:r w:rsidRPr="008F2ED6">
        <w:rPr>
          <w:rStyle w:val="OdsyaczZnak"/>
        </w:rPr>
        <w:t>TeamSpeak</w:t>
      </w:r>
      <w:r w:rsidR="009423ED">
        <w:rPr>
          <w:rStyle w:val="OdsyaczZnak"/>
        </w:rPr>
        <w:t xml:space="preserve"> </w:t>
      </w:r>
      <w:r w:rsidRPr="008F2ED6">
        <w:rPr>
          <w:rStyle w:val="OdsyaczZnak"/>
        </w:rPr>
        <w:t>3</w:t>
      </w:r>
      <w:r>
        <w:t xml:space="preserve">, </w:t>
      </w:r>
      <w:r w:rsidRPr="008F2ED6">
        <w:rPr>
          <w:rStyle w:val="OdsyaczZnak"/>
        </w:rPr>
        <w:t>Mess</w:t>
      </w:r>
      <w:r>
        <w:rPr>
          <w:rStyle w:val="OdsyaczZnak"/>
        </w:rPr>
        <w:t>e</w:t>
      </w:r>
      <w:r w:rsidRPr="008F2ED6">
        <w:rPr>
          <w:rStyle w:val="OdsyaczZnak"/>
        </w:rPr>
        <w:t>nger</w:t>
      </w:r>
      <w:r>
        <w:t>, telefony komórkowe</w:t>
      </w:r>
    </w:p>
    <w:p w14:paraId="55548629" w14:textId="77777777" w:rsidR="00B42833" w:rsidRDefault="00B42833" w:rsidP="00B42833">
      <w:r>
        <w:tab/>
      </w:r>
    </w:p>
    <w:p w14:paraId="26ABB1E8" w14:textId="77777777" w:rsidR="00B42833" w:rsidRDefault="00B42833" w:rsidP="00AD6163">
      <w:pPr>
        <w:pStyle w:val="Zwykyakapit"/>
      </w:pPr>
      <w:r>
        <w:t>- narzędzia do współdzielenia kodu oraz dokumentacji</w:t>
      </w:r>
    </w:p>
    <w:p w14:paraId="23D4D10C" w14:textId="77777777" w:rsidR="00B42833" w:rsidRPr="00AD6163" w:rsidRDefault="00B42833" w:rsidP="00AD6163">
      <w:pPr>
        <w:pStyle w:val="Zwykyakapit"/>
        <w:rPr>
          <w:i/>
        </w:rPr>
      </w:pPr>
      <w:r w:rsidRPr="00AD6163">
        <w:rPr>
          <w:i/>
        </w:rPr>
        <w:t>GitHub, Google Documents</w:t>
      </w:r>
    </w:p>
    <w:p w14:paraId="366482F1" w14:textId="77777777" w:rsidR="00B42833" w:rsidRDefault="00B42833" w:rsidP="00B42833"/>
    <w:p w14:paraId="49001943" w14:textId="77777777" w:rsidR="00B42833" w:rsidRDefault="00B42833" w:rsidP="00AD6163">
      <w:pPr>
        <w:pStyle w:val="Zwykyakapit"/>
      </w:pPr>
      <w:r>
        <w:t>- narzędzia wytwarzania aplikacji</w:t>
      </w:r>
      <w:r w:rsidR="009423ED">
        <w:t>:</w:t>
      </w:r>
    </w:p>
    <w:p w14:paraId="23D604A5" w14:textId="77777777" w:rsidR="00B42833" w:rsidRDefault="00B42833" w:rsidP="00B42833">
      <w:pPr>
        <w:pStyle w:val="Odsyacz"/>
        <w:ind w:firstLine="0"/>
      </w:pPr>
      <w:r>
        <w:tab/>
        <w:t>IntelliJ IDEA 14.0.1, AndroidStudio 1.3.4</w:t>
      </w:r>
    </w:p>
    <w:p w14:paraId="647CF798" w14:textId="77777777" w:rsidR="00B42833" w:rsidRDefault="00B42833" w:rsidP="00B42833"/>
    <w:p w14:paraId="29337144" w14:textId="77777777" w:rsidR="00B42833" w:rsidRDefault="00B42833" w:rsidP="00AD6163">
      <w:pPr>
        <w:pStyle w:val="Zwykyakapit"/>
      </w:pPr>
      <w:r>
        <w:t>- narzędzia do wytwarzania dokumentacji</w:t>
      </w:r>
      <w:r w:rsidR="009423ED">
        <w:t>:</w:t>
      </w:r>
    </w:p>
    <w:p w14:paraId="358CF886" w14:textId="77777777" w:rsidR="00B42833" w:rsidRDefault="00B42833" w:rsidP="00B42833">
      <w:pPr>
        <w:pStyle w:val="Odsyacz"/>
      </w:pPr>
      <w:r>
        <w:t xml:space="preserve">Google Documents, Microsoft Word </w:t>
      </w:r>
    </w:p>
    <w:p w14:paraId="7C26F6B5" w14:textId="77777777" w:rsidR="00B42833" w:rsidRDefault="00B42833" w:rsidP="00B42833"/>
    <w:p w14:paraId="7DD36946" w14:textId="77777777" w:rsidR="00B42833" w:rsidRDefault="00B42833" w:rsidP="00AD6163">
      <w:pPr>
        <w:pStyle w:val="Zwykyakapit"/>
      </w:pPr>
      <w:r>
        <w:t>- inne narzędzia wykorzystywane przy tworzeniu</w:t>
      </w:r>
      <w:r w:rsidR="009423ED">
        <w:t>:</w:t>
      </w:r>
    </w:p>
    <w:p w14:paraId="327A9572" w14:textId="77777777" w:rsidR="00B42833" w:rsidRDefault="00B42833" w:rsidP="00B42833">
      <w:pPr>
        <w:pStyle w:val="Odsyacz"/>
      </w:pPr>
      <w:r>
        <w:t>Acunote</w:t>
      </w:r>
    </w:p>
    <w:p w14:paraId="23C4095D" w14:textId="77777777" w:rsidR="006C3C84" w:rsidRDefault="00B42833" w:rsidP="002A41BA">
      <w:pPr>
        <w:pStyle w:val="Nagwek2"/>
      </w:pPr>
      <w:bookmarkStart w:id="427" w:name="_Toc437190893"/>
      <w:bookmarkStart w:id="428" w:name="_Toc437097140"/>
      <w:bookmarkStart w:id="429" w:name="_Toc437130586"/>
      <w:r>
        <w:t>Dokumentacja</w:t>
      </w:r>
      <w:bookmarkEnd w:id="427"/>
      <w:r>
        <w:t xml:space="preserve"> </w:t>
      </w:r>
    </w:p>
    <w:p w14:paraId="32A7EB2F" w14:textId="77777777" w:rsidR="00B42833" w:rsidRDefault="006C3C84" w:rsidP="006C3C84">
      <w:pPr>
        <w:pStyle w:val="Nagwek3"/>
      </w:pPr>
      <w:bookmarkStart w:id="430" w:name="_Toc437190894"/>
      <w:r>
        <w:t xml:space="preserve">Dokumentacja </w:t>
      </w:r>
      <w:r w:rsidR="00B42833">
        <w:t>techniczna</w:t>
      </w:r>
      <w:bookmarkEnd w:id="428"/>
      <w:bookmarkEnd w:id="429"/>
      <w:bookmarkEnd w:id="430"/>
    </w:p>
    <w:p w14:paraId="6EF63EF7" w14:textId="77777777" w:rsidR="00B42833" w:rsidRDefault="00B42833" w:rsidP="00481D91">
      <w:pPr>
        <w:pStyle w:val="Zwykyakapit"/>
      </w:pPr>
      <w:r>
        <w:t xml:space="preserve">W skład dokumentacji technicznej produktu wchodzą modele baz danych, opis poszczególnych komponentów oraz funkcjonalności aplikacji webowej oraz aplikacji mobilnej. Utworzyliśmy także ogólny opis architektury systemu. Do dokumentacji technicznej można zaliczyć także opis testów wraz z jego wynikami. </w:t>
      </w:r>
    </w:p>
    <w:p w14:paraId="77DA8236" w14:textId="77777777" w:rsidR="00B42833" w:rsidRDefault="00B42833" w:rsidP="009F5055">
      <w:pPr>
        <w:pStyle w:val="Zwykyakapit"/>
      </w:pPr>
      <w:r>
        <w:t>Całość dokumentacji została umieszczona w niniejszym dokumencie.</w:t>
      </w:r>
    </w:p>
    <w:p w14:paraId="14C254D2" w14:textId="77777777" w:rsidR="00B42833" w:rsidRDefault="00B42833" w:rsidP="00B42833">
      <w:r>
        <w:t xml:space="preserve"> </w:t>
      </w:r>
    </w:p>
    <w:p w14:paraId="7E3CB1DC" w14:textId="77777777" w:rsidR="00B42833" w:rsidRDefault="00B42833" w:rsidP="006C3C84">
      <w:pPr>
        <w:pStyle w:val="Nagwek3"/>
      </w:pPr>
      <w:bookmarkStart w:id="431" w:name="_Toc437097141"/>
      <w:bookmarkStart w:id="432" w:name="_Toc437130587"/>
      <w:bookmarkStart w:id="433" w:name="_Toc437190895"/>
      <w:r>
        <w:t>Dokumentacja procesowa</w:t>
      </w:r>
      <w:bookmarkEnd w:id="431"/>
      <w:bookmarkEnd w:id="432"/>
      <w:bookmarkEnd w:id="433"/>
    </w:p>
    <w:p w14:paraId="79804040" w14:textId="77777777" w:rsidR="00B42833" w:rsidRDefault="00B42833" w:rsidP="00AD6163">
      <w:pPr>
        <w:pStyle w:val="Zwykyakapit"/>
      </w:pPr>
      <w:r>
        <w:t xml:space="preserve">W skład dokumentacji procesowej wchodzi wizja projektu wraz z rozpisanym zakresem produktu jaki był planowany do realizacji. Do dokumentacji procesowej można </w:t>
      </w:r>
      <w:r w:rsidR="009423ED">
        <w:t xml:space="preserve">zaliczyć także </w:t>
      </w:r>
      <w:r>
        <w:t>zapis backlogu oraz kolejnych sprintów.</w:t>
      </w:r>
    </w:p>
    <w:p w14:paraId="482DD6DA" w14:textId="77777777" w:rsidR="00B42833" w:rsidRDefault="00B42833" w:rsidP="009F5055">
      <w:pPr>
        <w:pStyle w:val="Zwykyakapit"/>
      </w:pPr>
      <w:r>
        <w:t xml:space="preserve">Całość dokumentacji została umieszczona w niniejszym dokumencie. </w:t>
      </w:r>
    </w:p>
    <w:p w14:paraId="21984FED" w14:textId="77777777" w:rsidR="00B42833" w:rsidRDefault="00B42833" w:rsidP="002A41BA">
      <w:pPr>
        <w:pStyle w:val="Nagwek2"/>
      </w:pPr>
      <w:bookmarkStart w:id="434" w:name="_Toc437097142"/>
      <w:bookmarkStart w:id="435" w:name="_Toc437130588"/>
      <w:bookmarkStart w:id="436" w:name="_Toc437190896"/>
      <w:r>
        <w:t>Zmiany w trakcie projektu</w:t>
      </w:r>
      <w:bookmarkEnd w:id="434"/>
      <w:bookmarkEnd w:id="435"/>
      <w:bookmarkEnd w:id="436"/>
    </w:p>
    <w:p w14:paraId="6B3EEBB2" w14:textId="77777777" w:rsidR="00B42833" w:rsidRDefault="00B42833" w:rsidP="002A41BA">
      <w:pPr>
        <w:pStyle w:val="Nagwek3"/>
      </w:pPr>
      <w:bookmarkStart w:id="437" w:name="_Toc437097143"/>
      <w:bookmarkStart w:id="438" w:name="_Toc437130589"/>
      <w:bookmarkStart w:id="439" w:name="_Toc437190897"/>
      <w:r>
        <w:t>Organizacja projektu i role członków zespołu</w:t>
      </w:r>
      <w:bookmarkEnd w:id="437"/>
      <w:bookmarkEnd w:id="438"/>
      <w:bookmarkEnd w:id="439"/>
    </w:p>
    <w:p w14:paraId="67E4F922" w14:textId="77777777" w:rsidR="00B42833" w:rsidRDefault="00B42833" w:rsidP="009F5055">
      <w:pPr>
        <w:pStyle w:val="Zwykyakapit"/>
      </w:pPr>
      <w:r>
        <w:t>Planując pracę nad projektem podzieliliśmy określone zadania do poszczególnych członków zespołu, jednak natłok obowiązków w pewnych obszarach skutkował tym, że często pozostali członkowie zespołu pomagali w rozwiązywaniu niektórych problemów. Na przykład Patryk Kuśmierek pomocny był przy konfiguracji serwera.</w:t>
      </w:r>
    </w:p>
    <w:p w14:paraId="563675BA" w14:textId="77777777" w:rsidR="00B42833" w:rsidRDefault="00B42833" w:rsidP="009F5055">
      <w:pPr>
        <w:pStyle w:val="Zwykyakapit"/>
      </w:pPr>
      <w:r>
        <w:t>W planach było także dużo wcześniejsze rozpoczęcie realizacji projektu</w:t>
      </w:r>
      <w:r w:rsidR="009423ED">
        <w:t>, jednak udało się to osiągnąć</w:t>
      </w:r>
      <w:r>
        <w:t xml:space="preserve"> dopiero na początku września</w:t>
      </w:r>
      <w:r w:rsidR="009423ED">
        <w:t xml:space="preserve">, przez co </w:t>
      </w:r>
      <w:r>
        <w:t xml:space="preserve">podstawowa wersja aplikacji została utworzona stosunkowo późno. </w:t>
      </w:r>
    </w:p>
    <w:p w14:paraId="024F3B63" w14:textId="77777777" w:rsidR="00B42833" w:rsidRDefault="00B42833" w:rsidP="002A41BA">
      <w:pPr>
        <w:pStyle w:val="Nagwek3"/>
      </w:pPr>
      <w:bookmarkStart w:id="440" w:name="_Toc437097144"/>
      <w:bookmarkStart w:id="441" w:name="_Toc437130590"/>
      <w:bookmarkStart w:id="442" w:name="_Toc437190898"/>
      <w:r>
        <w:lastRenderedPageBreak/>
        <w:t>Metodologie i narzędzia.</w:t>
      </w:r>
      <w:bookmarkEnd w:id="440"/>
      <w:bookmarkEnd w:id="441"/>
      <w:bookmarkEnd w:id="442"/>
    </w:p>
    <w:p w14:paraId="34A5FE23" w14:textId="77777777" w:rsidR="00B42833" w:rsidRDefault="00B42833" w:rsidP="00AD6163">
      <w:pPr>
        <w:pStyle w:val="Zwykyakapit"/>
      </w:pPr>
      <w:r w:rsidRPr="00AD6163">
        <w:t>Zaplanowane</w:t>
      </w:r>
      <w:r>
        <w:t xml:space="preserve"> narzędzia w większości nie uległy zmianie. Z uwagi na fakt, że wersja 14.0.1 programu IntelliJ IDEA nie wpiera w pełni frameworka Grails 3.0.9, jeden z członków zespołu zdecydował się na użycie nowszej wersji (15), która w tym czasie była jeszcze w wersji testowej. </w:t>
      </w:r>
    </w:p>
    <w:p w14:paraId="5F134EE5" w14:textId="77777777" w:rsidR="00B42833" w:rsidRDefault="00B42833" w:rsidP="00AD6163">
      <w:pPr>
        <w:pStyle w:val="Zwykyakapit"/>
      </w:pPr>
      <w:r>
        <w:t xml:space="preserve">Metodologia nie uległa zmianie w trakcie projektu. </w:t>
      </w:r>
    </w:p>
    <w:p w14:paraId="02C6914B" w14:textId="77777777" w:rsidR="00B42833" w:rsidRDefault="00B42833" w:rsidP="002A41BA">
      <w:pPr>
        <w:pStyle w:val="Nagwek3"/>
      </w:pPr>
      <w:bookmarkStart w:id="443" w:name="_Toc437097145"/>
      <w:bookmarkStart w:id="444" w:name="_Toc437130591"/>
      <w:bookmarkStart w:id="445" w:name="_Toc437190899"/>
      <w:r>
        <w:t>Zakres i harmonogram projektu</w:t>
      </w:r>
      <w:bookmarkEnd w:id="443"/>
      <w:bookmarkEnd w:id="444"/>
      <w:bookmarkEnd w:id="445"/>
    </w:p>
    <w:p w14:paraId="16C0A584" w14:textId="77777777" w:rsidR="00B42833" w:rsidRDefault="00B42833" w:rsidP="00706883">
      <w:pPr>
        <w:pStyle w:val="Zwykyakapit"/>
      </w:pPr>
      <w:r>
        <w:t>Zakres projektu w pewnych obszarach został powiększony kosztem innych funkcjonalności, które uznaliśmy za zbyt pracochłonne i nie warte poświęconego im czasu. Wszystkie założenia  z zakresu projektu w ramach wersji Minimalny oraz Realny zostały zaimplementowane. Większość funkcjonalności z wersji Optymalnej też znalazła się w aplikacji. Nie udało się zaimplementować modułu wiadomości prywatnych użytkowników, jednak w</w:t>
      </w:r>
      <w:r w:rsidR="00A97765">
        <w:t> </w:t>
      </w:r>
      <w:r>
        <w:t xml:space="preserve">zamian wykonano szereg nowych funkcjonalności po stronie użytkownika, takich jak: obserwowanie aktywności znajomych na swoim profilu czy zapraszanie do grona znajomych. </w:t>
      </w:r>
    </w:p>
    <w:p w14:paraId="779A866E" w14:textId="77777777" w:rsidR="00B42833" w:rsidRDefault="00B42833" w:rsidP="002A41BA">
      <w:pPr>
        <w:pStyle w:val="Nagwek3"/>
      </w:pPr>
      <w:bookmarkStart w:id="446" w:name="_Toc437097146"/>
      <w:bookmarkStart w:id="447" w:name="_Toc437130592"/>
      <w:bookmarkStart w:id="448" w:name="_Toc437190900"/>
      <w:r>
        <w:t>Rzeczywiste nakłady pracy w stosunku do zakładanych na początku.</w:t>
      </w:r>
      <w:bookmarkEnd w:id="446"/>
      <w:bookmarkEnd w:id="447"/>
      <w:bookmarkEnd w:id="448"/>
      <w:r>
        <w:t xml:space="preserve"> </w:t>
      </w:r>
    </w:p>
    <w:p w14:paraId="7E2413C2" w14:textId="77777777" w:rsidR="00B42833" w:rsidRDefault="00B42833" w:rsidP="009F5055">
      <w:pPr>
        <w:pStyle w:val="Zwykyakapit"/>
      </w:pPr>
      <w:r>
        <w:t>Nakład pracy nad projektem był większy od tego</w:t>
      </w:r>
      <w:r w:rsidR="009423ED">
        <w:t>,</w:t>
      </w:r>
      <w:r>
        <w:t xml:space="preserve"> który był zakładany na początku. Spowodowane to było nieznajomością pewnych technologii przez niektórych członków zespołu. Więcej czasu niż planowano zostało również poświęcone na naprawianie błędów. </w:t>
      </w:r>
    </w:p>
    <w:p w14:paraId="4916E599" w14:textId="77777777" w:rsidR="00B42833" w:rsidRDefault="00B42833" w:rsidP="002A41BA">
      <w:pPr>
        <w:pStyle w:val="Nagwek2"/>
      </w:pPr>
      <w:bookmarkStart w:id="449" w:name="_Toc437097147"/>
      <w:bookmarkStart w:id="450" w:name="_Toc437130593"/>
      <w:bookmarkStart w:id="451" w:name="_Toc437190901"/>
      <w:r>
        <w:t>Podział wykonanej pracy</w:t>
      </w:r>
      <w:bookmarkEnd w:id="449"/>
      <w:bookmarkEnd w:id="450"/>
      <w:bookmarkEnd w:id="451"/>
    </w:p>
    <w:p w14:paraId="0E72FC9F" w14:textId="77777777" w:rsidR="00B42833" w:rsidRDefault="00B42833" w:rsidP="009F5055">
      <w:pPr>
        <w:pStyle w:val="Zwykyakapit"/>
      </w:pPr>
      <w:r>
        <w:t>Zespół dzielił się obowiązkami w zależności od potrzeb i priorytetów zadań, które powinny zostać wykonane w danym sprincie. Każdy z członków wziął odpowiedzialność za</w:t>
      </w:r>
      <w:r w:rsidR="00C87C4A">
        <w:t> </w:t>
      </w:r>
      <w:r>
        <w:t>określone części projektu. Szczegółowa lista zadań dla każdej z osób prezentuje się</w:t>
      </w:r>
      <w:r w:rsidR="00C87C4A">
        <w:t> </w:t>
      </w:r>
      <w:r>
        <w:t>następująco:</w:t>
      </w:r>
    </w:p>
    <w:p w14:paraId="6C5211A9" w14:textId="77777777" w:rsidR="00B42833" w:rsidRDefault="00B42833" w:rsidP="002A41BA">
      <w:pPr>
        <w:pStyle w:val="Nagwek3"/>
      </w:pPr>
      <w:bookmarkStart w:id="452" w:name="_Toc437097148"/>
      <w:bookmarkStart w:id="453" w:name="_Toc437130594"/>
      <w:bookmarkStart w:id="454" w:name="_Toc437190902"/>
      <w:r>
        <w:t>Artur Kąkol</w:t>
      </w:r>
      <w:bookmarkEnd w:id="452"/>
      <w:bookmarkEnd w:id="453"/>
      <w:bookmarkEnd w:id="454"/>
      <w:r>
        <w:t xml:space="preserve"> </w:t>
      </w:r>
    </w:p>
    <w:p w14:paraId="237C7F8D" w14:textId="77777777" w:rsidR="00B42833" w:rsidRDefault="00B42833" w:rsidP="00800821">
      <w:pPr>
        <w:pStyle w:val="Zwykyakapit"/>
      </w:pPr>
      <w:r>
        <w:t xml:space="preserve">Odpowiedzialny za: </w:t>
      </w:r>
    </w:p>
    <w:p w14:paraId="7A360123" w14:textId="77777777" w:rsidR="00AD6163" w:rsidRDefault="00AD6163" w:rsidP="00AD6163">
      <w:pPr>
        <w:pStyle w:val="Zwykyakapit"/>
        <w:numPr>
          <w:ilvl w:val="0"/>
          <w:numId w:val="67"/>
        </w:numPr>
      </w:pPr>
      <w:r>
        <w:t>Zapoznanie się z technologiami informatycznymi wykorzystywanymi w</w:t>
      </w:r>
      <w:r w:rsidR="00A97765">
        <w:t> </w:t>
      </w:r>
      <w:r>
        <w:t xml:space="preserve">projekcie. </w:t>
      </w:r>
    </w:p>
    <w:p w14:paraId="04D68F68" w14:textId="77777777" w:rsidR="00AD6163" w:rsidRDefault="00AD6163" w:rsidP="00AD6163">
      <w:pPr>
        <w:pStyle w:val="Zwykyakapit"/>
        <w:numPr>
          <w:ilvl w:val="0"/>
          <w:numId w:val="67"/>
        </w:numPr>
      </w:pPr>
      <w:r>
        <w:t>Implementacja serwisu internetowego i dostępu mobilnego.</w:t>
      </w:r>
    </w:p>
    <w:p w14:paraId="36484DA4" w14:textId="77777777" w:rsidR="00B42833" w:rsidRDefault="00B42833" w:rsidP="00800821">
      <w:pPr>
        <w:pStyle w:val="Zwykyakapit"/>
      </w:pPr>
      <w:r>
        <w:t>Udział w tworzeniu działów dokumentacji:</w:t>
      </w:r>
    </w:p>
    <w:p w14:paraId="0ED763A6" w14:textId="77777777" w:rsidR="00B9167C" w:rsidRPr="00B9167C" w:rsidRDefault="002A2FE3" w:rsidP="002A2FE3">
      <w:pPr>
        <w:pStyle w:val="Zwykyakapit"/>
        <w:ind w:left="707"/>
      </w:pPr>
      <w:r>
        <w:t>2.2, 2.5, 4, 6.2, 7.1</w:t>
      </w:r>
      <w:r w:rsidR="001D1000">
        <w:t xml:space="preserve">, </w:t>
      </w:r>
      <w:r w:rsidR="001D1000" w:rsidRPr="002A2FE3">
        <w:t>8.</w:t>
      </w:r>
      <w:r w:rsidR="001D1000">
        <w:t>5-8.7</w:t>
      </w:r>
    </w:p>
    <w:p w14:paraId="78168D53" w14:textId="77777777" w:rsidR="0055298E" w:rsidRDefault="0055298E" w:rsidP="00800821">
      <w:pPr>
        <w:pStyle w:val="Zwykyakapit"/>
      </w:pPr>
      <w:r>
        <w:t>W pracy inżynierskiej wykonał:</w:t>
      </w:r>
    </w:p>
    <w:p w14:paraId="1438A7EF" w14:textId="77777777" w:rsidR="0055298E" w:rsidRDefault="0055298E" w:rsidP="0055298E">
      <w:pPr>
        <w:pStyle w:val="Akapitzlist"/>
        <w:numPr>
          <w:ilvl w:val="0"/>
          <w:numId w:val="64"/>
        </w:numPr>
      </w:pPr>
      <w:r>
        <w:t xml:space="preserve">Stworzenie repozytorium do </w:t>
      </w:r>
      <w:r w:rsidR="00054EC9">
        <w:t>współdzielenia</w:t>
      </w:r>
      <w:r>
        <w:t xml:space="preserve"> kodu</w:t>
      </w:r>
    </w:p>
    <w:p w14:paraId="5C8F3C30" w14:textId="77777777" w:rsidR="0055298E" w:rsidRDefault="0055298E" w:rsidP="0055298E">
      <w:pPr>
        <w:pStyle w:val="Akapitzlist"/>
        <w:numPr>
          <w:ilvl w:val="0"/>
          <w:numId w:val="64"/>
        </w:numPr>
      </w:pPr>
      <w:r>
        <w:t>Stworzenie podstawowej wersji webowej aplikacji</w:t>
      </w:r>
    </w:p>
    <w:p w14:paraId="7E04D866" w14:textId="77777777" w:rsidR="0055298E" w:rsidRDefault="0055298E" w:rsidP="0055298E">
      <w:pPr>
        <w:pStyle w:val="Akapitzlist"/>
        <w:numPr>
          <w:ilvl w:val="0"/>
          <w:numId w:val="64"/>
        </w:numPr>
      </w:pPr>
      <w:r>
        <w:t>Stworzenie modułu rejestracji oraz logowania użytkownika</w:t>
      </w:r>
    </w:p>
    <w:p w14:paraId="1AEEAE87" w14:textId="77777777" w:rsidR="0055298E" w:rsidRDefault="0055298E" w:rsidP="0055298E">
      <w:pPr>
        <w:pStyle w:val="Akapitzlist"/>
        <w:numPr>
          <w:ilvl w:val="0"/>
          <w:numId w:val="64"/>
        </w:numPr>
      </w:pPr>
      <w:r>
        <w:t>Administrowanie środowiskiem uruchomieniowym dla aplikacji</w:t>
      </w:r>
    </w:p>
    <w:p w14:paraId="51AA330E" w14:textId="77777777" w:rsidR="0055298E" w:rsidRPr="007F30A6" w:rsidRDefault="0055298E" w:rsidP="0055298E">
      <w:pPr>
        <w:pStyle w:val="Akapitzlist"/>
        <w:numPr>
          <w:ilvl w:val="0"/>
          <w:numId w:val="64"/>
        </w:numPr>
      </w:pPr>
      <w:r>
        <w:t>Stworzenie i rozwój wersji mobilnej aplikacji</w:t>
      </w:r>
    </w:p>
    <w:p w14:paraId="09757AE7" w14:textId="77777777" w:rsidR="00B42833" w:rsidRDefault="00B42833" w:rsidP="002A41BA">
      <w:pPr>
        <w:pStyle w:val="Nagwek3"/>
      </w:pPr>
      <w:bookmarkStart w:id="455" w:name="_Toc437097149"/>
      <w:bookmarkStart w:id="456" w:name="_Toc437130595"/>
      <w:bookmarkStart w:id="457" w:name="_Toc437190903"/>
      <w:r>
        <w:lastRenderedPageBreak/>
        <w:t>Dorian Krefft</w:t>
      </w:r>
      <w:bookmarkEnd w:id="455"/>
      <w:bookmarkEnd w:id="456"/>
      <w:bookmarkEnd w:id="457"/>
      <w:r>
        <w:t xml:space="preserve"> </w:t>
      </w:r>
    </w:p>
    <w:p w14:paraId="7AF8A916" w14:textId="77777777" w:rsidR="00AD6163" w:rsidRDefault="00B42833" w:rsidP="00AD6163">
      <w:pPr>
        <w:pStyle w:val="Zwykyakapit"/>
      </w:pPr>
      <w:r>
        <w:t xml:space="preserve">Odpowiedzialny za: </w:t>
      </w:r>
    </w:p>
    <w:p w14:paraId="307BA189" w14:textId="77777777" w:rsidR="00AD6163" w:rsidRDefault="00AD6163" w:rsidP="00AD6163">
      <w:pPr>
        <w:pStyle w:val="Zwykyakapit"/>
        <w:numPr>
          <w:ilvl w:val="0"/>
          <w:numId w:val="68"/>
        </w:numPr>
      </w:pPr>
      <w:r>
        <w:t>Opracowanie dokumentacji.</w:t>
      </w:r>
    </w:p>
    <w:p w14:paraId="11F0D805" w14:textId="77777777" w:rsidR="00AD6163" w:rsidRDefault="00AD6163" w:rsidP="00AD6163">
      <w:pPr>
        <w:pStyle w:val="Zwykyakapit"/>
        <w:numPr>
          <w:ilvl w:val="0"/>
          <w:numId w:val="68"/>
        </w:numPr>
      </w:pPr>
      <w:r>
        <w:t>Zaprojektowanie interfejsu graficznego.</w:t>
      </w:r>
    </w:p>
    <w:p w14:paraId="5F9BE3B9" w14:textId="77777777" w:rsidR="00B42833" w:rsidRDefault="00B42833" w:rsidP="00800821">
      <w:pPr>
        <w:pStyle w:val="Zwykyakapit"/>
      </w:pPr>
      <w:r>
        <w:t>Udział w tworzeniu działów dokumentacji:</w:t>
      </w:r>
    </w:p>
    <w:p w14:paraId="7A7C1AFA" w14:textId="77777777" w:rsidR="002A2FE3" w:rsidRPr="007F30A6" w:rsidRDefault="002A2FE3" w:rsidP="00800821">
      <w:pPr>
        <w:pStyle w:val="Zwykyakapit"/>
      </w:pPr>
      <w:r>
        <w:tab/>
        <w:t xml:space="preserve">1, 2.1, 2.3, 2.4, 3, </w:t>
      </w:r>
      <w:r w:rsidRPr="002A2FE3">
        <w:t>6.1.1-6.1.5</w:t>
      </w:r>
      <w:r>
        <w:t xml:space="preserve">, 7.1, 7.3, </w:t>
      </w:r>
      <w:r w:rsidRPr="002A2FE3">
        <w:t>8.11</w:t>
      </w:r>
    </w:p>
    <w:p w14:paraId="0623E2CF" w14:textId="77777777" w:rsidR="00B42833" w:rsidRPr="007F30A6" w:rsidRDefault="00B42833" w:rsidP="00800821">
      <w:pPr>
        <w:pStyle w:val="Zwykyakapit"/>
      </w:pPr>
      <w:r>
        <w:t>W pracy inżynierskiej wykonał:</w:t>
      </w:r>
    </w:p>
    <w:p w14:paraId="29C0C796" w14:textId="77777777" w:rsidR="00B42833" w:rsidRDefault="00B42833" w:rsidP="00B42833">
      <w:pPr>
        <w:pStyle w:val="Akapitzlist"/>
        <w:numPr>
          <w:ilvl w:val="0"/>
          <w:numId w:val="11"/>
        </w:numPr>
      </w:pPr>
      <w:r>
        <w:t>Stworzenie i dbanie o porządek w dokumentacji (formatowanie, podział prac)</w:t>
      </w:r>
    </w:p>
    <w:p w14:paraId="63B59BA8" w14:textId="77777777" w:rsidR="00B42833" w:rsidRDefault="00B42833" w:rsidP="00B42833">
      <w:pPr>
        <w:pStyle w:val="Akapitzlist"/>
        <w:numPr>
          <w:ilvl w:val="0"/>
          <w:numId w:val="11"/>
        </w:numPr>
      </w:pPr>
      <w:r>
        <w:t>Stworzenie ogólnej szaty graficznej dla aplikacji webowej i większości podstron</w:t>
      </w:r>
    </w:p>
    <w:p w14:paraId="492177E3" w14:textId="77777777" w:rsidR="00B42833" w:rsidRDefault="00B42833" w:rsidP="00B42833">
      <w:pPr>
        <w:pStyle w:val="Akapitzlist"/>
        <w:numPr>
          <w:ilvl w:val="0"/>
          <w:numId w:val="11"/>
        </w:numPr>
      </w:pPr>
      <w:r>
        <w:t>Praca przy widoku wyświetlania szczegółowych informacji o atrakcji w aplikacji webowej</w:t>
      </w:r>
    </w:p>
    <w:p w14:paraId="240122F9" w14:textId="77777777" w:rsidR="00B42833" w:rsidRDefault="00B42833" w:rsidP="00B42833">
      <w:pPr>
        <w:pStyle w:val="Akapitzlist"/>
        <w:numPr>
          <w:ilvl w:val="0"/>
          <w:numId w:val="11"/>
        </w:numPr>
      </w:pPr>
      <w:r>
        <w:t>Stworzenie i rozwój modułu panelu administratora aplikacji webowej</w:t>
      </w:r>
    </w:p>
    <w:p w14:paraId="5AA76653" w14:textId="77777777" w:rsidR="00B42833" w:rsidRDefault="00B42833" w:rsidP="00B42833">
      <w:pPr>
        <w:pStyle w:val="Akapitzlist"/>
        <w:numPr>
          <w:ilvl w:val="0"/>
          <w:numId w:val="11"/>
        </w:numPr>
      </w:pPr>
      <w:r>
        <w:t>Stworzenie modułu wieloetapowej rejestracji dla kont użytkowników</w:t>
      </w:r>
    </w:p>
    <w:p w14:paraId="630D5D02" w14:textId="77777777" w:rsidR="00B42833" w:rsidRDefault="00B42833" w:rsidP="00B42833">
      <w:pPr>
        <w:pStyle w:val="Akapitzlist"/>
        <w:numPr>
          <w:ilvl w:val="0"/>
          <w:numId w:val="11"/>
        </w:numPr>
      </w:pPr>
      <w:r>
        <w:t>Mechanizm dodawania cennika do atrakcji</w:t>
      </w:r>
    </w:p>
    <w:p w14:paraId="12B61449" w14:textId="77777777" w:rsidR="00B42833" w:rsidRDefault="00B42833" w:rsidP="00B42833">
      <w:pPr>
        <w:pStyle w:val="Akapitzlist"/>
        <w:numPr>
          <w:ilvl w:val="0"/>
          <w:numId w:val="11"/>
        </w:numPr>
      </w:pPr>
      <w:r>
        <w:t>Sprawdzanie uprawnień użytkownika na podstronach</w:t>
      </w:r>
    </w:p>
    <w:p w14:paraId="6E34DFFA" w14:textId="77777777" w:rsidR="00B42833" w:rsidRDefault="00B42833" w:rsidP="002A41BA">
      <w:pPr>
        <w:pStyle w:val="Nagwek3"/>
      </w:pPr>
      <w:bookmarkStart w:id="458" w:name="_Toc437097150"/>
      <w:bookmarkStart w:id="459" w:name="_Toc437130596"/>
      <w:bookmarkStart w:id="460" w:name="_Toc437190904"/>
      <w:r>
        <w:t>Marcin Kozij</w:t>
      </w:r>
      <w:bookmarkEnd w:id="458"/>
      <w:bookmarkEnd w:id="459"/>
      <w:bookmarkEnd w:id="460"/>
    </w:p>
    <w:p w14:paraId="7D816125" w14:textId="77777777" w:rsidR="00B42833" w:rsidRDefault="00B42833" w:rsidP="008D486D">
      <w:pPr>
        <w:pStyle w:val="Zwykyakapit"/>
      </w:pPr>
      <w:r w:rsidRPr="008D486D">
        <w:t>Odpowiedzialny</w:t>
      </w:r>
      <w:r>
        <w:t xml:space="preserve"> za: </w:t>
      </w:r>
    </w:p>
    <w:p w14:paraId="6778B4DC" w14:textId="77777777" w:rsidR="008D486D" w:rsidRDefault="008D486D" w:rsidP="008D486D">
      <w:pPr>
        <w:pStyle w:val="Akapitzlist"/>
        <w:numPr>
          <w:ilvl w:val="0"/>
          <w:numId w:val="10"/>
        </w:numPr>
      </w:pPr>
      <w:r w:rsidRPr="008D486D">
        <w:t>Przegląd istniejących analogicznych rozwiązań i opracowanie projektu serwisu internetowego.</w:t>
      </w:r>
    </w:p>
    <w:p w14:paraId="1CBF55D5" w14:textId="77777777" w:rsidR="00B42833" w:rsidRDefault="00B42833" w:rsidP="00800821">
      <w:pPr>
        <w:pStyle w:val="Zwykyakapit"/>
      </w:pPr>
      <w:r>
        <w:t>Napisane działy dokumentacji:</w:t>
      </w:r>
    </w:p>
    <w:p w14:paraId="734C9428" w14:textId="77777777" w:rsidR="00B42833" w:rsidRDefault="00B42833" w:rsidP="00800821">
      <w:pPr>
        <w:pStyle w:val="Zwykyakapit"/>
      </w:pPr>
      <w:r>
        <w:t>Udział w tworzeniu działów dokumentacji:</w:t>
      </w:r>
    </w:p>
    <w:p w14:paraId="5BDCC32F" w14:textId="77777777" w:rsidR="002A2FE3" w:rsidRPr="007F30A6" w:rsidRDefault="002A2FE3" w:rsidP="00800821">
      <w:pPr>
        <w:pStyle w:val="Zwykyakapit"/>
      </w:pPr>
      <w:r>
        <w:tab/>
        <w:t xml:space="preserve">1.1, 5, </w:t>
      </w:r>
      <w:r w:rsidRPr="002A2FE3">
        <w:t>6.1.6</w:t>
      </w:r>
      <w:r>
        <w:t>, 7.1, 8.1-</w:t>
      </w:r>
      <w:r w:rsidRPr="002A2FE3">
        <w:t>8.</w:t>
      </w:r>
      <w:r w:rsidR="001D1000">
        <w:t>4</w:t>
      </w:r>
    </w:p>
    <w:p w14:paraId="3F38B745" w14:textId="77777777" w:rsidR="00B42833" w:rsidRPr="007F30A6" w:rsidRDefault="00B42833" w:rsidP="00800821">
      <w:pPr>
        <w:pStyle w:val="Zwykyakapit"/>
      </w:pPr>
      <w:r>
        <w:t>W pracy inżynierskiej wykonał:</w:t>
      </w:r>
    </w:p>
    <w:p w14:paraId="7DDB99B2" w14:textId="77777777" w:rsidR="00B42833" w:rsidRDefault="00B42833" w:rsidP="00C31140">
      <w:pPr>
        <w:pStyle w:val="Akapitzlist"/>
        <w:numPr>
          <w:ilvl w:val="0"/>
          <w:numId w:val="71"/>
        </w:numPr>
      </w:pPr>
      <w:r>
        <w:t>Stworzenie i implementacja schematu bazy danych</w:t>
      </w:r>
    </w:p>
    <w:p w14:paraId="6CA43460" w14:textId="77777777" w:rsidR="00B42833" w:rsidRDefault="00B42833" w:rsidP="00C31140">
      <w:pPr>
        <w:pStyle w:val="Akapitzlist"/>
        <w:numPr>
          <w:ilvl w:val="0"/>
          <w:numId w:val="71"/>
        </w:numPr>
      </w:pPr>
      <w:r>
        <w:t>Wykonanie modułu listy, realizującej nieskończone przewijanie</w:t>
      </w:r>
    </w:p>
    <w:p w14:paraId="727A4AAC" w14:textId="77777777" w:rsidR="00B42833" w:rsidRDefault="00B42833" w:rsidP="00C31140">
      <w:pPr>
        <w:pStyle w:val="Akapitzlist"/>
        <w:numPr>
          <w:ilvl w:val="0"/>
          <w:numId w:val="71"/>
        </w:numPr>
      </w:pPr>
      <w:r>
        <w:t>Stworzenie systemu zmiany hasła użytkownika</w:t>
      </w:r>
    </w:p>
    <w:p w14:paraId="588F95CE" w14:textId="77777777" w:rsidR="00B42833" w:rsidRDefault="00B42833" w:rsidP="00C31140">
      <w:pPr>
        <w:pStyle w:val="Akapitzlist"/>
        <w:numPr>
          <w:ilvl w:val="0"/>
          <w:numId w:val="71"/>
        </w:numPr>
      </w:pPr>
      <w:r>
        <w:t>Stworzenie szaty graficznej oraz oskryptowanie profilu użytkownika</w:t>
      </w:r>
    </w:p>
    <w:p w14:paraId="1772DA47" w14:textId="77777777" w:rsidR="00B42833" w:rsidRDefault="00B42833" w:rsidP="00C31140">
      <w:pPr>
        <w:pStyle w:val="Akapitzlist"/>
        <w:numPr>
          <w:ilvl w:val="0"/>
          <w:numId w:val="71"/>
        </w:numPr>
      </w:pPr>
      <w:r>
        <w:t>Wykonanie fragmentu systemu odpowiadającego za ocenianie miejsc</w:t>
      </w:r>
    </w:p>
    <w:p w14:paraId="2C2C927D" w14:textId="77777777" w:rsidR="00B42833" w:rsidRDefault="00B42833" w:rsidP="00C31140">
      <w:pPr>
        <w:pStyle w:val="Akapitzlist"/>
        <w:numPr>
          <w:ilvl w:val="0"/>
          <w:numId w:val="71"/>
        </w:numPr>
      </w:pPr>
      <w:r>
        <w:t>Dodanie systemu aktywności rejestrującego niektóre akcje użytkownika w</w:t>
      </w:r>
      <w:r w:rsidR="00A97765">
        <w:t> </w:t>
      </w:r>
      <w:r>
        <w:t>systemie</w:t>
      </w:r>
    </w:p>
    <w:p w14:paraId="44FC7DD5" w14:textId="77777777" w:rsidR="00B42833" w:rsidRDefault="00B42833" w:rsidP="00C31140">
      <w:pPr>
        <w:pStyle w:val="Akapitzlist"/>
        <w:numPr>
          <w:ilvl w:val="0"/>
          <w:numId w:val="71"/>
        </w:numPr>
      </w:pPr>
      <w:r>
        <w:t>Funkcjonalności związane z websocketami i zintegrowanie ich z systemem aktywności</w:t>
      </w:r>
    </w:p>
    <w:p w14:paraId="2574259A" w14:textId="77777777" w:rsidR="00B42833" w:rsidRDefault="00B42833" w:rsidP="00D5722C">
      <w:pPr>
        <w:pStyle w:val="Nagwek3"/>
      </w:pPr>
      <w:bookmarkStart w:id="461" w:name="_Toc437097151"/>
      <w:bookmarkStart w:id="462" w:name="_Toc437130597"/>
      <w:bookmarkStart w:id="463" w:name="_Toc437190905"/>
      <w:r>
        <w:t>Patryk Kuśmierek</w:t>
      </w:r>
      <w:bookmarkEnd w:id="461"/>
      <w:bookmarkEnd w:id="462"/>
      <w:bookmarkEnd w:id="463"/>
    </w:p>
    <w:p w14:paraId="73D35AE3" w14:textId="77777777" w:rsidR="00B42833" w:rsidRDefault="00B42833" w:rsidP="00800821">
      <w:pPr>
        <w:pStyle w:val="Zwykyakapit"/>
      </w:pPr>
      <w:r>
        <w:t xml:space="preserve">Odpowiedzialny za: </w:t>
      </w:r>
    </w:p>
    <w:p w14:paraId="0E529D6B" w14:textId="77777777" w:rsidR="00AD6163" w:rsidRDefault="00AD6163" w:rsidP="00AD6163">
      <w:pPr>
        <w:pStyle w:val="Zwykyakapit"/>
        <w:numPr>
          <w:ilvl w:val="0"/>
          <w:numId w:val="69"/>
        </w:numPr>
      </w:pPr>
      <w:r>
        <w:t>Wypełnienie serwisu danymi.</w:t>
      </w:r>
    </w:p>
    <w:p w14:paraId="126DDB87" w14:textId="77777777" w:rsidR="00AD6163" w:rsidRDefault="00AD6163" w:rsidP="00AD6163">
      <w:pPr>
        <w:pStyle w:val="Zwykyakapit"/>
        <w:numPr>
          <w:ilvl w:val="0"/>
          <w:numId w:val="69"/>
        </w:numPr>
      </w:pPr>
      <w:r>
        <w:t>Testowanie i walidacja.</w:t>
      </w:r>
    </w:p>
    <w:p w14:paraId="1B8B92BA" w14:textId="77777777" w:rsidR="002A2FE3" w:rsidRDefault="002A2FE3" w:rsidP="002A2FE3">
      <w:pPr>
        <w:pStyle w:val="Zwykyakapit"/>
      </w:pPr>
    </w:p>
    <w:p w14:paraId="5488A463" w14:textId="77777777" w:rsidR="00D5722C" w:rsidRPr="007F30A6" w:rsidRDefault="00D5722C" w:rsidP="002A2FE3">
      <w:pPr>
        <w:pStyle w:val="Zwykyakapit"/>
      </w:pPr>
    </w:p>
    <w:p w14:paraId="19175A5C" w14:textId="77777777" w:rsidR="00B42833" w:rsidRDefault="00B42833" w:rsidP="00800821">
      <w:pPr>
        <w:pStyle w:val="Zwykyakapit"/>
      </w:pPr>
      <w:r>
        <w:lastRenderedPageBreak/>
        <w:t>W pracy inżynierskiej wykonał:</w:t>
      </w:r>
    </w:p>
    <w:p w14:paraId="2FF24095" w14:textId="77777777" w:rsidR="002A2FE3" w:rsidRDefault="002A2FE3" w:rsidP="00800821">
      <w:pPr>
        <w:pStyle w:val="Zwykyakapit"/>
      </w:pPr>
      <w:r>
        <w:tab/>
      </w:r>
      <w:r w:rsidRPr="002A2FE3">
        <w:t>6.1.7</w:t>
      </w:r>
      <w:r>
        <w:t>, 7.1, 7.2</w:t>
      </w:r>
    </w:p>
    <w:p w14:paraId="7BA460B4" w14:textId="77777777" w:rsidR="00B42833" w:rsidRDefault="00B42833" w:rsidP="00800821">
      <w:pPr>
        <w:pStyle w:val="Zwykyakapit"/>
      </w:pPr>
      <w:r>
        <w:t>Udział w tworzeniu działów dokumentacji:</w:t>
      </w:r>
    </w:p>
    <w:p w14:paraId="6C1ECBA7" w14:textId="77777777" w:rsidR="00800821" w:rsidRDefault="00800821" w:rsidP="00800821">
      <w:pPr>
        <w:pStyle w:val="Zwykyakapit"/>
        <w:numPr>
          <w:ilvl w:val="0"/>
          <w:numId w:val="65"/>
        </w:numPr>
      </w:pPr>
      <w:r>
        <w:t>Stworzenie i rozwój modułu wydarzeń</w:t>
      </w:r>
    </w:p>
    <w:p w14:paraId="7477C604" w14:textId="77777777" w:rsidR="00800821" w:rsidRDefault="00800821" w:rsidP="00800821">
      <w:pPr>
        <w:pStyle w:val="Zwykyakapit"/>
        <w:numPr>
          <w:ilvl w:val="0"/>
          <w:numId w:val="65"/>
        </w:numPr>
      </w:pPr>
      <w:r>
        <w:t>Implementacja mechanizmu do wczytywania plików na serwer</w:t>
      </w:r>
    </w:p>
    <w:p w14:paraId="31F48D80" w14:textId="77777777" w:rsidR="00800821" w:rsidRDefault="00800821" w:rsidP="00800821">
      <w:pPr>
        <w:pStyle w:val="Zwykyakapit"/>
        <w:numPr>
          <w:ilvl w:val="0"/>
          <w:numId w:val="65"/>
        </w:numPr>
      </w:pPr>
      <w:r>
        <w:t>Mechanizm rejestrowania się jako właściciel atrakcji i akceptacji administracji</w:t>
      </w:r>
    </w:p>
    <w:p w14:paraId="0DE53FB2" w14:textId="77777777" w:rsidR="00800821" w:rsidRDefault="00800821" w:rsidP="00800821">
      <w:pPr>
        <w:pStyle w:val="Zwykyakapit"/>
        <w:numPr>
          <w:ilvl w:val="0"/>
          <w:numId w:val="65"/>
        </w:numPr>
      </w:pPr>
      <w:r>
        <w:t>Akceptacja zgłaszanych atrakcji przez użytkowników</w:t>
      </w:r>
    </w:p>
    <w:p w14:paraId="2EC93B20" w14:textId="77777777" w:rsidR="00800821" w:rsidRDefault="00800821" w:rsidP="00800821">
      <w:pPr>
        <w:pStyle w:val="Zwykyakapit"/>
        <w:numPr>
          <w:ilvl w:val="0"/>
          <w:numId w:val="65"/>
        </w:numPr>
      </w:pPr>
      <w:r>
        <w:t>Mechanizm filtrowania miejsc i wydarzeń</w:t>
      </w:r>
    </w:p>
    <w:p w14:paraId="78EDFB96" w14:textId="77777777" w:rsidR="006C3C84" w:rsidRDefault="006C3C84" w:rsidP="006C3C84">
      <w:pPr>
        <w:pStyle w:val="Nagwek2"/>
      </w:pPr>
      <w:bookmarkStart w:id="464" w:name="_Toc437190906"/>
      <w:r>
        <w:t>Wdrożenie projektu</w:t>
      </w:r>
      <w:bookmarkEnd w:id="464"/>
    </w:p>
    <w:p w14:paraId="5CD995D6" w14:textId="77777777" w:rsidR="006C3C84" w:rsidRPr="006C3C84" w:rsidRDefault="006C3C84" w:rsidP="006C3C84">
      <w:pPr>
        <w:pStyle w:val="Zwykyakapit"/>
      </w:pPr>
      <w:r>
        <w:t>Wdrożenie nie mieściło się w zakresie projektu inżynierskiego.</w:t>
      </w:r>
    </w:p>
    <w:p w14:paraId="225625C2" w14:textId="77777777" w:rsidR="006C3C84" w:rsidRDefault="006C3C84" w:rsidP="006C3C84">
      <w:pPr>
        <w:pStyle w:val="Nagwek2"/>
      </w:pPr>
      <w:bookmarkStart w:id="465" w:name="_Toc437190907"/>
      <w:r>
        <w:t>Opinia klienta</w:t>
      </w:r>
      <w:bookmarkEnd w:id="465"/>
    </w:p>
    <w:p w14:paraId="5DF35659" w14:textId="77777777" w:rsidR="006C3C84" w:rsidRPr="006C3C84" w:rsidRDefault="006C3C84" w:rsidP="006C3C84">
      <w:pPr>
        <w:pStyle w:val="Zwykyakapit"/>
      </w:pPr>
      <w:r>
        <w:t>W projekcie nie zdefiniowano zewnętrznego klienta.</w:t>
      </w:r>
    </w:p>
    <w:p w14:paraId="5B446A20" w14:textId="77777777" w:rsidR="00C31140" w:rsidRDefault="00C31140" w:rsidP="006C3C84">
      <w:pPr>
        <w:pStyle w:val="Nagwek2"/>
      </w:pPr>
      <w:bookmarkStart w:id="466" w:name="_Toc437190908"/>
      <w:r>
        <w:t>Podsumowanie</w:t>
      </w:r>
      <w:bookmarkEnd w:id="466"/>
    </w:p>
    <w:p w14:paraId="6AA826A3" w14:textId="77777777" w:rsidR="00C31140" w:rsidRDefault="006C3C84" w:rsidP="006C3C84">
      <w:pPr>
        <w:pStyle w:val="Zwykyakapit"/>
      </w:pPr>
      <w:r>
        <w:t>Jak wynika ze zgromadzonych materiałów, zespołowi udało się osiągnąć wyznaczone cele – powstała zarówno aplikacja w wersji webowej, jak i mobilnej. Warto zauważyć, że</w:t>
      </w:r>
      <w:r w:rsidR="00A97765">
        <w:t> </w:t>
      </w:r>
      <w:r>
        <w:t xml:space="preserve">zgodnie ze zdefiniowanymi poziomami zakresu produktu, zrealizowano wszystkie </w:t>
      </w:r>
      <w:r w:rsidR="00054EC9">
        <w:t>funkcjonalności</w:t>
      </w:r>
      <w:r>
        <w:t xml:space="preserve"> z zakresów </w:t>
      </w:r>
      <w:r>
        <w:rPr>
          <w:i/>
        </w:rPr>
        <w:t>Minimalny</w:t>
      </w:r>
      <w:r>
        <w:t xml:space="preserve"> oraz </w:t>
      </w:r>
      <w:r>
        <w:rPr>
          <w:i/>
        </w:rPr>
        <w:t>Realny</w:t>
      </w:r>
      <w:r>
        <w:t xml:space="preserve">, a także większość funkcjonalności zdefiniowanych w zakresie </w:t>
      </w:r>
      <w:r>
        <w:rPr>
          <w:i/>
        </w:rPr>
        <w:t>Optymalny</w:t>
      </w:r>
      <w:r>
        <w:t xml:space="preserve">, </w:t>
      </w:r>
      <w:r w:rsidR="00B65B12">
        <w:t xml:space="preserve">oprócz wpisów </w:t>
      </w:r>
      <w:r w:rsidR="00B65B12">
        <w:rPr>
          <w:i/>
        </w:rPr>
        <w:t xml:space="preserve">O1 </w:t>
      </w:r>
      <w:r w:rsidR="00B65B12">
        <w:t>(część dotycząca wysyłania wiadomości pryw</w:t>
      </w:r>
      <w:r w:rsidR="004133D1">
        <w:t xml:space="preserve">atnych do użytkowników) oraz </w:t>
      </w:r>
      <w:r w:rsidR="004133D1" w:rsidRPr="004133D1">
        <w:rPr>
          <w:i/>
        </w:rPr>
        <w:t>O2</w:t>
      </w:r>
      <w:r w:rsidR="004133D1">
        <w:t xml:space="preserve">, co oznacza, że zespół raczej trafnie ocenił swoje możliwości wytwórcze. </w:t>
      </w:r>
    </w:p>
    <w:p w14:paraId="4FDF3353" w14:textId="77777777" w:rsidR="00B65B12" w:rsidRDefault="00B65B12" w:rsidP="006C3C84">
      <w:pPr>
        <w:pStyle w:val="Zwykyakapit"/>
      </w:pPr>
      <w:r>
        <w:t>Powstały produkt został dokładnie przetestowany, a znalezione błędy w większości naprawione.</w:t>
      </w:r>
    </w:p>
    <w:p w14:paraId="40C0D783" w14:textId="77777777" w:rsidR="00B65B12" w:rsidRDefault="00B65B12" w:rsidP="006C3C84">
      <w:pPr>
        <w:pStyle w:val="Zwykyakapit"/>
      </w:pPr>
      <w:r>
        <w:t xml:space="preserve">Cały zespół zyskał ogromną ilość doświadczenia z zakresu tworzenia serwisu internetowego w frameworku </w:t>
      </w:r>
      <w:r>
        <w:rPr>
          <w:i/>
        </w:rPr>
        <w:t>Grails</w:t>
      </w:r>
      <w:r>
        <w:t xml:space="preserve">, z użyciem </w:t>
      </w:r>
      <w:r>
        <w:rPr>
          <w:i/>
        </w:rPr>
        <w:t>Bootstrapa</w:t>
      </w:r>
      <w:r>
        <w:t xml:space="preserve"> oraz </w:t>
      </w:r>
      <w:r>
        <w:rPr>
          <w:i/>
        </w:rPr>
        <w:t>Angulara</w:t>
      </w:r>
      <w:r>
        <w:t>. Chociaż początki były trudne - ze względu na fakt, że nie wszyscy członkowie zespołu mieli wcześniej styczność z</w:t>
      </w:r>
      <w:r w:rsidR="00A97765">
        <w:t> </w:t>
      </w:r>
      <w:r>
        <w:t xml:space="preserve">wybranymi technologiami – współpraca była owocna i w większości przypadków pozbawiona konfliktów. Członkowie zespołu dzielili się zadaniami i obowiązkami w przypadku trudności </w:t>
      </w:r>
      <w:r w:rsidR="00A97765">
        <w:t>z </w:t>
      </w:r>
      <w:r>
        <w:t>ich</w:t>
      </w:r>
      <w:r w:rsidR="00A97765">
        <w:t> </w:t>
      </w:r>
      <w:r>
        <w:t xml:space="preserve">wykonaniem, dzięki czemu </w:t>
      </w:r>
      <w:r w:rsidR="004133D1">
        <w:t>prace z każdą iteracją nabierały coraz większego tempa. Niewykluczone, że zespół spróbuje wznowić prace nad produktem po zakończeniu projektu inżynierskiego</w:t>
      </w:r>
      <w:commentRangeStart w:id="467"/>
      <w:r w:rsidR="004133D1">
        <w:t>.</w:t>
      </w:r>
      <w:commentRangeEnd w:id="467"/>
      <w:r w:rsidR="005E5E4F">
        <w:rPr>
          <w:rStyle w:val="Odwoaniedokomentarza"/>
        </w:rPr>
        <w:commentReference w:id="467"/>
      </w:r>
    </w:p>
    <w:p w14:paraId="411886B2" w14:textId="77777777" w:rsidR="00DB5C6F" w:rsidRDefault="00DB5C6F" w:rsidP="00DF6FBD">
      <w:pPr>
        <w:pStyle w:val="Tytu1"/>
      </w:pPr>
      <w:bookmarkStart w:id="468" w:name="_Toc437190909"/>
      <w:commentRangeStart w:id="469"/>
      <w:r>
        <w:lastRenderedPageBreak/>
        <w:t xml:space="preserve">Wykaz </w:t>
      </w:r>
      <w:r w:rsidRPr="00DF6FBD">
        <w:t>literatury</w:t>
      </w:r>
      <w:bookmarkEnd w:id="28"/>
      <w:bookmarkEnd w:id="29"/>
      <w:bookmarkEnd w:id="30"/>
      <w:bookmarkEnd w:id="31"/>
      <w:bookmarkEnd w:id="32"/>
      <w:bookmarkEnd w:id="33"/>
      <w:bookmarkEnd w:id="468"/>
      <w:commentRangeEnd w:id="469"/>
      <w:r w:rsidR="005E5E4F">
        <w:rPr>
          <w:rStyle w:val="Odwoaniedokomentarza"/>
          <w:b w:val="0"/>
          <w:bCs w:val="0"/>
          <w:caps w:val="0"/>
          <w:kern w:val="0"/>
        </w:rPr>
        <w:commentReference w:id="469"/>
      </w:r>
    </w:p>
    <w:p w14:paraId="64F426CA" w14:textId="77777777" w:rsidR="00306BCB" w:rsidRPr="00084473" w:rsidRDefault="00306BCB" w:rsidP="00084473">
      <w:pPr>
        <w:pStyle w:val="Zwykyakapit"/>
        <w:numPr>
          <w:ilvl w:val="0"/>
          <w:numId w:val="72"/>
        </w:numPr>
        <w:jc w:val="left"/>
      </w:pPr>
      <w:r w:rsidRPr="00084473">
        <w:t xml:space="preserve">Porówananie popularności stron o tematyce turystycznej, </w:t>
      </w:r>
      <w:hyperlink r:id="rId57" w:history="1">
        <w:r w:rsidRPr="00084473">
          <w:rPr>
            <w:rStyle w:val="Hipercze"/>
          </w:rPr>
          <w:t>https://www.google.pl/trends/explore#q=%2Fm%2F09py1r%2C%20%2Fm%2F01s5t0%2C%20%2Fm%2F02bx_y&amp;cmpt=q&amp;tz=Etc%2FGMT-1</w:t>
        </w:r>
      </w:hyperlink>
      <w:r w:rsidRPr="00084473">
        <w:t>, (data dostępu 06.12.2015 r.).</w:t>
      </w:r>
    </w:p>
    <w:p w14:paraId="05810235" w14:textId="77777777" w:rsidR="00084473" w:rsidRPr="00084473" w:rsidRDefault="00084473" w:rsidP="00084473">
      <w:pPr>
        <w:pStyle w:val="Zwykyakapit"/>
        <w:numPr>
          <w:ilvl w:val="0"/>
          <w:numId w:val="72"/>
        </w:numPr>
        <w:jc w:val="left"/>
        <w:rPr>
          <w:lang w:val="en-US"/>
        </w:rPr>
      </w:pPr>
      <w:r w:rsidRPr="00084473">
        <w:rPr>
          <w:rFonts w:cs="Arial"/>
          <w:color w:val="222222"/>
          <w:shd w:val="clear" w:color="auto" w:fill="FFFFFF"/>
          <w:lang w:val="en-US"/>
        </w:rPr>
        <w:t>Fodor's Travel Guides,</w:t>
      </w:r>
      <w:hyperlink r:id="rId58" w:history="1">
        <w:r w:rsidR="009C3260" w:rsidRPr="009C3260">
          <w:rPr>
            <w:rStyle w:val="Hipercze"/>
            <w:rFonts w:cs="Arial"/>
            <w:shd w:val="clear" w:color="auto" w:fill="FFFFFF"/>
            <w:lang w:val="en-US"/>
          </w:rPr>
          <w:t>http://www.fodors.com</w:t>
        </w:r>
      </w:hyperlink>
      <w:r w:rsidRPr="00084473">
        <w:rPr>
          <w:rFonts w:cs="Arial"/>
          <w:color w:val="222222"/>
          <w:shd w:val="clear" w:color="auto" w:fill="FFFFFF"/>
          <w:lang w:val="en-US"/>
        </w:rPr>
        <w:t>, (data dostępu 06.12.2015 r.)</w:t>
      </w:r>
    </w:p>
    <w:p w14:paraId="413E512B" w14:textId="77777777" w:rsidR="00306BCB" w:rsidRPr="00084473" w:rsidRDefault="00306BCB" w:rsidP="00084473">
      <w:pPr>
        <w:pStyle w:val="Zwykyakapit"/>
        <w:numPr>
          <w:ilvl w:val="0"/>
          <w:numId w:val="72"/>
        </w:numPr>
        <w:jc w:val="left"/>
      </w:pPr>
      <w:r w:rsidRPr="00084473">
        <w:t xml:space="preserve">Trojmiasto.pl, </w:t>
      </w:r>
      <w:hyperlink r:id="rId59" w:history="1">
        <w:r w:rsidRPr="00084473">
          <w:rPr>
            <w:rStyle w:val="Hipercze"/>
          </w:rPr>
          <w:t>http://www.trojmiasto.pl</w:t>
        </w:r>
      </w:hyperlink>
      <w:r w:rsidRPr="00084473">
        <w:t>, (data dostępu 06.12.2015 r.).</w:t>
      </w:r>
    </w:p>
    <w:p w14:paraId="0EBCB504" w14:textId="77777777" w:rsidR="00306BCB" w:rsidRPr="00084473" w:rsidRDefault="00306BCB" w:rsidP="00084473">
      <w:pPr>
        <w:pStyle w:val="Zwykyakapit"/>
        <w:numPr>
          <w:ilvl w:val="0"/>
          <w:numId w:val="72"/>
        </w:numPr>
        <w:jc w:val="left"/>
        <w:rPr>
          <w:lang w:val="en-US"/>
        </w:rPr>
      </w:pPr>
      <w:r w:rsidRPr="00084473">
        <w:rPr>
          <w:lang w:val="en-US"/>
        </w:rPr>
        <w:t xml:space="preserve">Travelocity, </w:t>
      </w:r>
      <w:hyperlink r:id="rId60" w:history="1">
        <w:r w:rsidRPr="00084473">
          <w:rPr>
            <w:rStyle w:val="Hipercze"/>
            <w:lang w:val="en-US"/>
          </w:rPr>
          <w:t>https://www.travelocity.com</w:t>
        </w:r>
      </w:hyperlink>
      <w:r w:rsidRPr="00084473">
        <w:rPr>
          <w:lang w:val="en-US"/>
        </w:rPr>
        <w:t>, (data dostępu 06.12.2015 r.).</w:t>
      </w:r>
    </w:p>
    <w:p w14:paraId="78791E7C" w14:textId="77777777" w:rsidR="00306BCB" w:rsidRPr="00084473" w:rsidRDefault="00306BCB" w:rsidP="00084473">
      <w:pPr>
        <w:pStyle w:val="Zwykyakapit"/>
        <w:numPr>
          <w:ilvl w:val="0"/>
          <w:numId w:val="72"/>
        </w:numPr>
        <w:jc w:val="left"/>
        <w:rPr>
          <w:lang w:val="en-US"/>
        </w:rPr>
      </w:pPr>
      <w:r w:rsidRPr="00084473">
        <w:rPr>
          <w:lang w:val="en-US"/>
        </w:rPr>
        <w:t xml:space="preserve">TripAdvisor, </w:t>
      </w:r>
      <w:hyperlink r:id="rId61" w:history="1">
        <w:r w:rsidRPr="00084473">
          <w:rPr>
            <w:rStyle w:val="Hipercze"/>
            <w:lang w:val="en-US"/>
          </w:rPr>
          <w:t>http://pl.tripadvisor.com</w:t>
        </w:r>
      </w:hyperlink>
      <w:r w:rsidRPr="00084473">
        <w:rPr>
          <w:lang w:val="en-US"/>
        </w:rPr>
        <w:t>, (data dostępu 06.12.2015 r.).</w:t>
      </w:r>
    </w:p>
    <w:p w14:paraId="5993788D" w14:textId="77777777" w:rsidR="00306BCB" w:rsidRPr="00084473" w:rsidRDefault="00306BCB" w:rsidP="00084473">
      <w:pPr>
        <w:pStyle w:val="Zwykyakapit"/>
        <w:numPr>
          <w:ilvl w:val="0"/>
          <w:numId w:val="72"/>
        </w:numPr>
        <w:jc w:val="left"/>
      </w:pPr>
      <w:r w:rsidRPr="00084473">
        <w:t xml:space="preserve">IntelliJ IDEA, </w:t>
      </w:r>
      <w:hyperlink r:id="rId62" w:history="1">
        <w:r w:rsidRPr="00084473">
          <w:rPr>
            <w:rStyle w:val="Hipercze"/>
          </w:rPr>
          <w:t>https://www.jetbrains.com/idea</w:t>
        </w:r>
      </w:hyperlink>
      <w:r w:rsidRPr="00084473">
        <w:t>, (data dostępu 06.12.2015 r.).</w:t>
      </w:r>
    </w:p>
    <w:p w14:paraId="09849CA8" w14:textId="77777777" w:rsidR="00306BCB" w:rsidRPr="00084473" w:rsidRDefault="00306BCB" w:rsidP="00084473">
      <w:pPr>
        <w:pStyle w:val="Zwykyakapit"/>
        <w:numPr>
          <w:ilvl w:val="0"/>
          <w:numId w:val="72"/>
        </w:numPr>
        <w:jc w:val="left"/>
        <w:rPr>
          <w:lang w:val="en-US"/>
        </w:rPr>
      </w:pPr>
      <w:r w:rsidRPr="00084473">
        <w:rPr>
          <w:lang w:val="en-US"/>
        </w:rPr>
        <w:t xml:space="preserve">Grails Framework, </w:t>
      </w:r>
      <w:hyperlink r:id="rId63" w:history="1">
        <w:r w:rsidRPr="00084473">
          <w:rPr>
            <w:rStyle w:val="Hipercze"/>
            <w:lang w:val="en-US"/>
          </w:rPr>
          <w:t>https://grails.org</w:t>
        </w:r>
      </w:hyperlink>
      <w:r w:rsidRPr="00084473">
        <w:rPr>
          <w:lang w:val="en-US"/>
        </w:rPr>
        <w:t>, (data dostępu 06.12.2015 r.).</w:t>
      </w:r>
    </w:p>
    <w:p w14:paraId="3F7A8DEE" w14:textId="77777777" w:rsidR="00306BCB" w:rsidRPr="00084473" w:rsidRDefault="00306BCB" w:rsidP="00084473">
      <w:pPr>
        <w:pStyle w:val="Zwykyakapit"/>
        <w:numPr>
          <w:ilvl w:val="0"/>
          <w:numId w:val="72"/>
        </w:numPr>
        <w:jc w:val="left"/>
        <w:rPr>
          <w:lang w:val="en-US"/>
        </w:rPr>
      </w:pPr>
      <w:r w:rsidRPr="00084473">
        <w:rPr>
          <w:lang w:val="en-US"/>
        </w:rPr>
        <w:t xml:space="preserve">Android Studio Overview, </w:t>
      </w:r>
      <w:hyperlink r:id="rId64" w:history="1">
        <w:r w:rsidRPr="00084473">
          <w:rPr>
            <w:rStyle w:val="Hipercze"/>
            <w:lang w:val="en-US"/>
          </w:rPr>
          <w:t>http://developer.android.com/tools/studio/index.html</w:t>
        </w:r>
      </w:hyperlink>
      <w:r w:rsidRPr="00084473">
        <w:rPr>
          <w:lang w:val="en-US"/>
        </w:rPr>
        <w:t>, (data dostępu 06.12.2015 r.).</w:t>
      </w:r>
    </w:p>
    <w:p w14:paraId="5BA3C671" w14:textId="77777777" w:rsidR="00306BCB" w:rsidRPr="00084473" w:rsidRDefault="00306BCB" w:rsidP="00084473">
      <w:pPr>
        <w:pStyle w:val="Zwykyakapit"/>
        <w:numPr>
          <w:ilvl w:val="0"/>
          <w:numId w:val="72"/>
        </w:numPr>
        <w:jc w:val="left"/>
      </w:pPr>
      <w:r w:rsidRPr="00084473">
        <w:t xml:space="preserve">MySQL, </w:t>
      </w:r>
      <w:hyperlink r:id="rId65" w:history="1">
        <w:r w:rsidRPr="00084473">
          <w:rPr>
            <w:rStyle w:val="Hipercze"/>
          </w:rPr>
          <w:t>https://dev.mysql.com/downloads/mysql</w:t>
        </w:r>
      </w:hyperlink>
      <w:r w:rsidRPr="00084473">
        <w:t>, (data dostępu 06.12.2015 r.).</w:t>
      </w:r>
    </w:p>
    <w:p w14:paraId="3500B4DE" w14:textId="77777777" w:rsidR="00306BCB" w:rsidRPr="00084473" w:rsidRDefault="00306BCB" w:rsidP="00084473">
      <w:pPr>
        <w:pStyle w:val="Zwykyakapit"/>
        <w:numPr>
          <w:ilvl w:val="0"/>
          <w:numId w:val="72"/>
        </w:numPr>
        <w:jc w:val="left"/>
        <w:rPr>
          <w:lang w:val="en-US"/>
        </w:rPr>
      </w:pPr>
      <w:r w:rsidRPr="00084473">
        <w:rPr>
          <w:lang w:val="en-US"/>
        </w:rPr>
        <w:t xml:space="preserve">H2 Database Engine, </w:t>
      </w:r>
      <w:hyperlink r:id="rId66" w:history="1">
        <w:r w:rsidRPr="00084473">
          <w:rPr>
            <w:rStyle w:val="Hipercze"/>
            <w:lang w:val="en-US"/>
          </w:rPr>
          <w:t>http://www.h2database.com</w:t>
        </w:r>
      </w:hyperlink>
      <w:r w:rsidRPr="00084473">
        <w:rPr>
          <w:lang w:val="en-US"/>
        </w:rPr>
        <w:t>, (data dostępu 06.12.2015 r.).</w:t>
      </w:r>
    </w:p>
    <w:p w14:paraId="77277DFD" w14:textId="77777777" w:rsidR="00306BCB" w:rsidRPr="00084473" w:rsidRDefault="00306BCB" w:rsidP="00084473">
      <w:pPr>
        <w:pStyle w:val="Zwykyakapit"/>
        <w:numPr>
          <w:ilvl w:val="0"/>
          <w:numId w:val="72"/>
        </w:numPr>
        <w:jc w:val="left"/>
        <w:rPr>
          <w:lang w:val="en-US"/>
        </w:rPr>
      </w:pPr>
      <w:r w:rsidRPr="00084473">
        <w:rPr>
          <w:lang w:val="en-US"/>
        </w:rPr>
        <w:t xml:space="preserve">Apache Tomcat 7, </w:t>
      </w:r>
      <w:hyperlink r:id="rId67" w:history="1">
        <w:r w:rsidRPr="00084473">
          <w:rPr>
            <w:rStyle w:val="Hipercze"/>
            <w:lang w:val="en-US"/>
          </w:rPr>
          <w:t>https://tomcat.apache.org/download-70.cgi</w:t>
        </w:r>
      </w:hyperlink>
      <w:r w:rsidRPr="00084473">
        <w:rPr>
          <w:lang w:val="en-US"/>
        </w:rPr>
        <w:t>, (data dostępu 06.12.2015 r.).</w:t>
      </w:r>
    </w:p>
    <w:p w14:paraId="41194ED8" w14:textId="77777777" w:rsidR="00306BCB" w:rsidRPr="00084473" w:rsidRDefault="00306BCB" w:rsidP="00084473">
      <w:pPr>
        <w:pStyle w:val="Zwykyakapit"/>
        <w:numPr>
          <w:ilvl w:val="0"/>
          <w:numId w:val="72"/>
        </w:numPr>
        <w:jc w:val="left"/>
        <w:rPr>
          <w:lang w:val="en-US"/>
        </w:rPr>
      </w:pPr>
      <w:r w:rsidRPr="00084473">
        <w:rPr>
          <w:lang w:val="en-US"/>
        </w:rPr>
        <w:t xml:space="preserve">Android and iOS Squeeze the Competition, </w:t>
      </w:r>
      <w:hyperlink r:id="rId68" w:history="1">
        <w:r w:rsidRPr="00084473">
          <w:rPr>
            <w:rStyle w:val="Hipercze"/>
            <w:lang w:val="en-US"/>
          </w:rPr>
          <w:t>http://www.idc.com/getdoc.jsp?containerId=prUS25450615</w:t>
        </w:r>
      </w:hyperlink>
      <w:r w:rsidRPr="00084473">
        <w:rPr>
          <w:lang w:val="en-US"/>
        </w:rPr>
        <w:t>, (data dostępu 06.12.2015 r.).</w:t>
      </w:r>
    </w:p>
    <w:p w14:paraId="02F278BC" w14:textId="77777777" w:rsidR="00FA054D" w:rsidRPr="00084473" w:rsidRDefault="009C3260" w:rsidP="00084473">
      <w:pPr>
        <w:pStyle w:val="Zwykyakapit"/>
        <w:numPr>
          <w:ilvl w:val="0"/>
          <w:numId w:val="72"/>
        </w:numPr>
        <w:jc w:val="left"/>
        <w:rPr>
          <w:lang w:val="en-US"/>
        </w:rPr>
      </w:pPr>
      <w:r>
        <w:rPr>
          <w:lang w:val="en-US"/>
        </w:rPr>
        <w:t>API Guides for Andr</w:t>
      </w:r>
      <w:r w:rsidR="00306BCB" w:rsidRPr="00084473">
        <w:rPr>
          <w:lang w:val="en-US"/>
        </w:rPr>
        <w:t xml:space="preserve">oid, </w:t>
      </w:r>
      <w:hyperlink r:id="rId69" w:history="1">
        <w:r w:rsidR="00306BCB" w:rsidRPr="00084473">
          <w:rPr>
            <w:rStyle w:val="Hipercze"/>
            <w:lang w:val="en-US"/>
          </w:rPr>
          <w:t>http://developer.android.com/guide/index.html</w:t>
        </w:r>
      </w:hyperlink>
      <w:r w:rsidR="00306BCB" w:rsidRPr="00084473">
        <w:rPr>
          <w:lang w:val="en-US"/>
        </w:rPr>
        <w:t>, (data dostępu 06.12.2015 r.).</w:t>
      </w:r>
    </w:p>
    <w:p w14:paraId="2B0E639E" w14:textId="77777777" w:rsidR="00DB5C6F" w:rsidRDefault="00DB5C6F" w:rsidP="00DF6FBD">
      <w:pPr>
        <w:pStyle w:val="Tytu1"/>
      </w:pPr>
      <w:bookmarkStart w:id="470" w:name="_Toc437097153"/>
      <w:bookmarkStart w:id="471" w:name="_Toc437130599"/>
      <w:bookmarkStart w:id="472" w:name="_Toc437158468"/>
      <w:bookmarkStart w:id="473" w:name="_Toc437158579"/>
      <w:bookmarkStart w:id="474" w:name="_Toc437159083"/>
      <w:bookmarkStart w:id="475" w:name="_Toc437159171"/>
      <w:bookmarkStart w:id="476" w:name="_Toc437190910"/>
      <w:r>
        <w:lastRenderedPageBreak/>
        <w:t xml:space="preserve">Wykaz </w:t>
      </w:r>
      <w:r w:rsidRPr="00DF6FBD">
        <w:t>rysunków</w:t>
      </w:r>
      <w:bookmarkEnd w:id="470"/>
      <w:bookmarkEnd w:id="471"/>
      <w:bookmarkEnd w:id="472"/>
      <w:bookmarkEnd w:id="473"/>
      <w:bookmarkEnd w:id="474"/>
      <w:bookmarkEnd w:id="475"/>
      <w:bookmarkEnd w:id="476"/>
    </w:p>
    <w:p w14:paraId="62107B64"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r>
        <w:fldChar w:fldCharType="begin"/>
      </w:r>
      <w:r w:rsidR="00DE2E8A">
        <w:instrText xml:space="preserve"> TOC \h \z \c "Rys." </w:instrText>
      </w:r>
      <w:r>
        <w:fldChar w:fldCharType="separate"/>
      </w:r>
      <w:hyperlink w:anchor="_Toc437271130" w:history="1">
        <w:r w:rsidR="00252F3E" w:rsidRPr="00DA54C1">
          <w:rPr>
            <w:rStyle w:val="Hipercze"/>
            <w:noProof/>
          </w:rPr>
          <w:t>Rys.1.1. Strona główna portalu Tripadvisor</w:t>
        </w:r>
        <w:r w:rsidR="00252F3E">
          <w:rPr>
            <w:noProof/>
            <w:webHidden/>
          </w:rPr>
          <w:tab/>
        </w:r>
        <w:r>
          <w:rPr>
            <w:noProof/>
            <w:webHidden/>
          </w:rPr>
          <w:fldChar w:fldCharType="begin"/>
        </w:r>
        <w:r w:rsidR="00252F3E">
          <w:rPr>
            <w:noProof/>
            <w:webHidden/>
          </w:rPr>
          <w:instrText xml:space="preserve"> PAGEREF _Toc437271130 \h </w:instrText>
        </w:r>
        <w:r>
          <w:rPr>
            <w:noProof/>
            <w:webHidden/>
          </w:rPr>
        </w:r>
        <w:r>
          <w:rPr>
            <w:noProof/>
            <w:webHidden/>
          </w:rPr>
          <w:fldChar w:fldCharType="separate"/>
        </w:r>
        <w:r w:rsidR="002A16C7">
          <w:rPr>
            <w:noProof/>
            <w:webHidden/>
          </w:rPr>
          <w:t>5</w:t>
        </w:r>
        <w:r>
          <w:rPr>
            <w:noProof/>
            <w:webHidden/>
          </w:rPr>
          <w:fldChar w:fldCharType="end"/>
        </w:r>
      </w:hyperlink>
    </w:p>
    <w:p w14:paraId="2D5A97C0"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31" w:history="1">
        <w:r w:rsidR="00252F3E" w:rsidRPr="00DA54C1">
          <w:rPr>
            <w:rStyle w:val="Hipercze"/>
            <w:noProof/>
          </w:rPr>
          <w:t>Rys. 3.1. Część pierwsza backlogu produktu z dnia</w:t>
        </w:r>
        <w:r w:rsidR="00252F3E" w:rsidRPr="00DA54C1">
          <w:rPr>
            <w:rStyle w:val="Hipercze"/>
            <w:i/>
            <w:noProof/>
          </w:rPr>
          <w:t xml:space="preserve"> 01.12.15</w:t>
        </w:r>
        <w:r w:rsidR="00252F3E">
          <w:rPr>
            <w:noProof/>
            <w:webHidden/>
          </w:rPr>
          <w:tab/>
        </w:r>
        <w:r>
          <w:rPr>
            <w:noProof/>
            <w:webHidden/>
          </w:rPr>
          <w:fldChar w:fldCharType="begin"/>
        </w:r>
        <w:r w:rsidR="00252F3E">
          <w:rPr>
            <w:noProof/>
            <w:webHidden/>
          </w:rPr>
          <w:instrText xml:space="preserve"> PAGEREF _Toc437271131 \h </w:instrText>
        </w:r>
        <w:r>
          <w:rPr>
            <w:noProof/>
            <w:webHidden/>
          </w:rPr>
        </w:r>
        <w:r>
          <w:rPr>
            <w:noProof/>
            <w:webHidden/>
          </w:rPr>
          <w:fldChar w:fldCharType="separate"/>
        </w:r>
        <w:r w:rsidR="002A16C7">
          <w:rPr>
            <w:noProof/>
            <w:webHidden/>
          </w:rPr>
          <w:t>14</w:t>
        </w:r>
        <w:r>
          <w:rPr>
            <w:noProof/>
            <w:webHidden/>
          </w:rPr>
          <w:fldChar w:fldCharType="end"/>
        </w:r>
      </w:hyperlink>
    </w:p>
    <w:p w14:paraId="077C7439"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32" w:history="1">
        <w:r w:rsidR="00252F3E" w:rsidRPr="00DA54C1">
          <w:rPr>
            <w:rStyle w:val="Hipercze"/>
            <w:noProof/>
          </w:rPr>
          <w:t>Rys. 3.2. Część druga backlogu produktu z dnia</w:t>
        </w:r>
        <w:r w:rsidR="00252F3E" w:rsidRPr="00DA54C1">
          <w:rPr>
            <w:rStyle w:val="Hipercze"/>
            <w:i/>
            <w:noProof/>
          </w:rPr>
          <w:t xml:space="preserve"> 01.12.15</w:t>
        </w:r>
        <w:r w:rsidR="00252F3E">
          <w:rPr>
            <w:noProof/>
            <w:webHidden/>
          </w:rPr>
          <w:tab/>
        </w:r>
        <w:r>
          <w:rPr>
            <w:noProof/>
            <w:webHidden/>
          </w:rPr>
          <w:fldChar w:fldCharType="begin"/>
        </w:r>
        <w:r w:rsidR="00252F3E">
          <w:rPr>
            <w:noProof/>
            <w:webHidden/>
          </w:rPr>
          <w:instrText xml:space="preserve"> PAGEREF _Toc437271132 \h </w:instrText>
        </w:r>
        <w:r>
          <w:rPr>
            <w:noProof/>
            <w:webHidden/>
          </w:rPr>
        </w:r>
        <w:r>
          <w:rPr>
            <w:noProof/>
            <w:webHidden/>
          </w:rPr>
          <w:fldChar w:fldCharType="separate"/>
        </w:r>
        <w:r w:rsidR="002A16C7">
          <w:rPr>
            <w:noProof/>
            <w:webHidden/>
          </w:rPr>
          <w:t>15</w:t>
        </w:r>
        <w:r>
          <w:rPr>
            <w:noProof/>
            <w:webHidden/>
          </w:rPr>
          <w:fldChar w:fldCharType="end"/>
        </w:r>
      </w:hyperlink>
    </w:p>
    <w:p w14:paraId="4C836F85"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33" w:history="1">
        <w:r w:rsidR="00252F3E" w:rsidRPr="00DA54C1">
          <w:rPr>
            <w:rStyle w:val="Hipercze"/>
            <w:noProof/>
          </w:rPr>
          <w:t>Rys. 3.3. Backlog sprintu pierwszego</w:t>
        </w:r>
        <w:r w:rsidR="00252F3E">
          <w:rPr>
            <w:noProof/>
            <w:webHidden/>
          </w:rPr>
          <w:tab/>
        </w:r>
        <w:r>
          <w:rPr>
            <w:noProof/>
            <w:webHidden/>
          </w:rPr>
          <w:fldChar w:fldCharType="begin"/>
        </w:r>
        <w:r w:rsidR="00252F3E">
          <w:rPr>
            <w:noProof/>
            <w:webHidden/>
          </w:rPr>
          <w:instrText xml:space="preserve"> PAGEREF _Toc437271133 \h </w:instrText>
        </w:r>
        <w:r>
          <w:rPr>
            <w:noProof/>
            <w:webHidden/>
          </w:rPr>
        </w:r>
        <w:r>
          <w:rPr>
            <w:noProof/>
            <w:webHidden/>
          </w:rPr>
          <w:fldChar w:fldCharType="separate"/>
        </w:r>
        <w:r w:rsidR="002A16C7">
          <w:rPr>
            <w:noProof/>
            <w:webHidden/>
          </w:rPr>
          <w:t>15</w:t>
        </w:r>
        <w:r>
          <w:rPr>
            <w:noProof/>
            <w:webHidden/>
          </w:rPr>
          <w:fldChar w:fldCharType="end"/>
        </w:r>
      </w:hyperlink>
    </w:p>
    <w:p w14:paraId="695A1FB9"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34" w:history="1">
        <w:r w:rsidR="00252F3E" w:rsidRPr="00DA54C1">
          <w:rPr>
            <w:rStyle w:val="Hipercze"/>
            <w:noProof/>
          </w:rPr>
          <w:t>Rys. 3.4. Backlog sprintu drugiego</w:t>
        </w:r>
        <w:r w:rsidR="00252F3E">
          <w:rPr>
            <w:noProof/>
            <w:webHidden/>
          </w:rPr>
          <w:tab/>
        </w:r>
        <w:r>
          <w:rPr>
            <w:noProof/>
            <w:webHidden/>
          </w:rPr>
          <w:fldChar w:fldCharType="begin"/>
        </w:r>
        <w:r w:rsidR="00252F3E">
          <w:rPr>
            <w:noProof/>
            <w:webHidden/>
          </w:rPr>
          <w:instrText xml:space="preserve"> PAGEREF _Toc437271134 \h </w:instrText>
        </w:r>
        <w:r>
          <w:rPr>
            <w:noProof/>
            <w:webHidden/>
          </w:rPr>
        </w:r>
        <w:r>
          <w:rPr>
            <w:noProof/>
            <w:webHidden/>
          </w:rPr>
          <w:fldChar w:fldCharType="separate"/>
        </w:r>
        <w:r w:rsidR="002A16C7">
          <w:rPr>
            <w:noProof/>
            <w:webHidden/>
          </w:rPr>
          <w:t>16</w:t>
        </w:r>
        <w:r>
          <w:rPr>
            <w:noProof/>
            <w:webHidden/>
          </w:rPr>
          <w:fldChar w:fldCharType="end"/>
        </w:r>
      </w:hyperlink>
    </w:p>
    <w:p w14:paraId="417FF750"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35" w:history="1">
        <w:r w:rsidR="00252F3E" w:rsidRPr="00DA54C1">
          <w:rPr>
            <w:rStyle w:val="Hipercze"/>
            <w:noProof/>
          </w:rPr>
          <w:t>Rys. 3.5. Wykres wypalania sprintu drugiego</w:t>
        </w:r>
        <w:r w:rsidR="00252F3E">
          <w:rPr>
            <w:noProof/>
            <w:webHidden/>
          </w:rPr>
          <w:tab/>
        </w:r>
        <w:r>
          <w:rPr>
            <w:noProof/>
            <w:webHidden/>
          </w:rPr>
          <w:fldChar w:fldCharType="begin"/>
        </w:r>
        <w:r w:rsidR="00252F3E">
          <w:rPr>
            <w:noProof/>
            <w:webHidden/>
          </w:rPr>
          <w:instrText xml:space="preserve"> PAGEREF _Toc437271135 \h </w:instrText>
        </w:r>
        <w:r>
          <w:rPr>
            <w:noProof/>
            <w:webHidden/>
          </w:rPr>
        </w:r>
        <w:r>
          <w:rPr>
            <w:noProof/>
            <w:webHidden/>
          </w:rPr>
          <w:fldChar w:fldCharType="separate"/>
        </w:r>
        <w:r w:rsidR="002A16C7">
          <w:rPr>
            <w:noProof/>
            <w:webHidden/>
          </w:rPr>
          <w:t>16</w:t>
        </w:r>
        <w:r>
          <w:rPr>
            <w:noProof/>
            <w:webHidden/>
          </w:rPr>
          <w:fldChar w:fldCharType="end"/>
        </w:r>
      </w:hyperlink>
    </w:p>
    <w:p w14:paraId="653FA29C"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36" w:history="1">
        <w:r w:rsidR="00252F3E" w:rsidRPr="00DA54C1">
          <w:rPr>
            <w:rStyle w:val="Hipercze"/>
            <w:noProof/>
          </w:rPr>
          <w:t>Rys. 3.6. Backlog sprintu trzeciego</w:t>
        </w:r>
        <w:r w:rsidR="00252F3E">
          <w:rPr>
            <w:noProof/>
            <w:webHidden/>
          </w:rPr>
          <w:tab/>
        </w:r>
        <w:r>
          <w:rPr>
            <w:noProof/>
            <w:webHidden/>
          </w:rPr>
          <w:fldChar w:fldCharType="begin"/>
        </w:r>
        <w:r w:rsidR="00252F3E">
          <w:rPr>
            <w:noProof/>
            <w:webHidden/>
          </w:rPr>
          <w:instrText xml:space="preserve"> PAGEREF _Toc437271136 \h </w:instrText>
        </w:r>
        <w:r>
          <w:rPr>
            <w:noProof/>
            <w:webHidden/>
          </w:rPr>
        </w:r>
        <w:r>
          <w:rPr>
            <w:noProof/>
            <w:webHidden/>
          </w:rPr>
          <w:fldChar w:fldCharType="separate"/>
        </w:r>
        <w:r w:rsidR="002A16C7">
          <w:rPr>
            <w:noProof/>
            <w:webHidden/>
          </w:rPr>
          <w:t>16</w:t>
        </w:r>
        <w:r>
          <w:rPr>
            <w:noProof/>
            <w:webHidden/>
          </w:rPr>
          <w:fldChar w:fldCharType="end"/>
        </w:r>
      </w:hyperlink>
    </w:p>
    <w:p w14:paraId="554E1FC0"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37" w:history="1">
        <w:r w:rsidR="00252F3E" w:rsidRPr="00DA54C1">
          <w:rPr>
            <w:rStyle w:val="Hipercze"/>
            <w:noProof/>
          </w:rPr>
          <w:t>Rys. 3.7. Wykres wypalania sprintu trzeciego</w:t>
        </w:r>
        <w:r w:rsidR="00252F3E">
          <w:rPr>
            <w:noProof/>
            <w:webHidden/>
          </w:rPr>
          <w:tab/>
        </w:r>
        <w:r>
          <w:rPr>
            <w:noProof/>
            <w:webHidden/>
          </w:rPr>
          <w:fldChar w:fldCharType="begin"/>
        </w:r>
        <w:r w:rsidR="00252F3E">
          <w:rPr>
            <w:noProof/>
            <w:webHidden/>
          </w:rPr>
          <w:instrText xml:space="preserve"> PAGEREF _Toc437271137 \h </w:instrText>
        </w:r>
        <w:r>
          <w:rPr>
            <w:noProof/>
            <w:webHidden/>
          </w:rPr>
        </w:r>
        <w:r>
          <w:rPr>
            <w:noProof/>
            <w:webHidden/>
          </w:rPr>
          <w:fldChar w:fldCharType="separate"/>
        </w:r>
        <w:r w:rsidR="002A16C7">
          <w:rPr>
            <w:noProof/>
            <w:webHidden/>
          </w:rPr>
          <w:t>17</w:t>
        </w:r>
        <w:r>
          <w:rPr>
            <w:noProof/>
            <w:webHidden/>
          </w:rPr>
          <w:fldChar w:fldCharType="end"/>
        </w:r>
      </w:hyperlink>
    </w:p>
    <w:p w14:paraId="3124E3DD"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38" w:history="1">
        <w:r w:rsidR="00252F3E" w:rsidRPr="00DA54C1">
          <w:rPr>
            <w:rStyle w:val="Hipercze"/>
            <w:noProof/>
          </w:rPr>
          <w:t>Rys. 3.8. Backlog sprintu czwartego</w:t>
        </w:r>
        <w:r w:rsidR="00252F3E">
          <w:rPr>
            <w:noProof/>
            <w:webHidden/>
          </w:rPr>
          <w:tab/>
        </w:r>
        <w:r>
          <w:rPr>
            <w:noProof/>
            <w:webHidden/>
          </w:rPr>
          <w:fldChar w:fldCharType="begin"/>
        </w:r>
        <w:r w:rsidR="00252F3E">
          <w:rPr>
            <w:noProof/>
            <w:webHidden/>
          </w:rPr>
          <w:instrText xml:space="preserve"> PAGEREF _Toc437271138 \h </w:instrText>
        </w:r>
        <w:r>
          <w:rPr>
            <w:noProof/>
            <w:webHidden/>
          </w:rPr>
        </w:r>
        <w:r>
          <w:rPr>
            <w:noProof/>
            <w:webHidden/>
          </w:rPr>
          <w:fldChar w:fldCharType="separate"/>
        </w:r>
        <w:r w:rsidR="002A16C7">
          <w:rPr>
            <w:noProof/>
            <w:webHidden/>
          </w:rPr>
          <w:t>17</w:t>
        </w:r>
        <w:r>
          <w:rPr>
            <w:noProof/>
            <w:webHidden/>
          </w:rPr>
          <w:fldChar w:fldCharType="end"/>
        </w:r>
      </w:hyperlink>
    </w:p>
    <w:p w14:paraId="6F466A54"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39" w:history="1">
        <w:r w:rsidR="00252F3E" w:rsidRPr="00DA54C1">
          <w:rPr>
            <w:rStyle w:val="Hipercze"/>
            <w:noProof/>
          </w:rPr>
          <w:t>Rys. 3.9. Wykres wypalania sprintu czwartego</w:t>
        </w:r>
        <w:r w:rsidR="00252F3E">
          <w:rPr>
            <w:noProof/>
            <w:webHidden/>
          </w:rPr>
          <w:tab/>
        </w:r>
        <w:r>
          <w:rPr>
            <w:noProof/>
            <w:webHidden/>
          </w:rPr>
          <w:fldChar w:fldCharType="begin"/>
        </w:r>
        <w:r w:rsidR="00252F3E">
          <w:rPr>
            <w:noProof/>
            <w:webHidden/>
          </w:rPr>
          <w:instrText xml:space="preserve"> PAGEREF _Toc437271139 \h </w:instrText>
        </w:r>
        <w:r>
          <w:rPr>
            <w:noProof/>
            <w:webHidden/>
          </w:rPr>
        </w:r>
        <w:r>
          <w:rPr>
            <w:noProof/>
            <w:webHidden/>
          </w:rPr>
          <w:fldChar w:fldCharType="separate"/>
        </w:r>
        <w:r w:rsidR="002A16C7">
          <w:rPr>
            <w:noProof/>
            <w:webHidden/>
          </w:rPr>
          <w:t>18</w:t>
        </w:r>
        <w:r>
          <w:rPr>
            <w:noProof/>
            <w:webHidden/>
          </w:rPr>
          <w:fldChar w:fldCharType="end"/>
        </w:r>
      </w:hyperlink>
    </w:p>
    <w:p w14:paraId="7B69F892"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40" w:history="1">
        <w:r w:rsidR="00252F3E" w:rsidRPr="00DA54C1">
          <w:rPr>
            <w:rStyle w:val="Hipercze"/>
            <w:noProof/>
          </w:rPr>
          <w:t>Rys. 3.10 Backlog sprintu piątego</w:t>
        </w:r>
        <w:r w:rsidR="00252F3E">
          <w:rPr>
            <w:noProof/>
            <w:webHidden/>
          </w:rPr>
          <w:tab/>
        </w:r>
        <w:r>
          <w:rPr>
            <w:noProof/>
            <w:webHidden/>
          </w:rPr>
          <w:fldChar w:fldCharType="begin"/>
        </w:r>
        <w:r w:rsidR="00252F3E">
          <w:rPr>
            <w:noProof/>
            <w:webHidden/>
          </w:rPr>
          <w:instrText xml:space="preserve"> PAGEREF _Toc437271140 \h </w:instrText>
        </w:r>
        <w:r>
          <w:rPr>
            <w:noProof/>
            <w:webHidden/>
          </w:rPr>
        </w:r>
        <w:r>
          <w:rPr>
            <w:noProof/>
            <w:webHidden/>
          </w:rPr>
          <w:fldChar w:fldCharType="separate"/>
        </w:r>
        <w:r w:rsidR="002A16C7">
          <w:rPr>
            <w:noProof/>
            <w:webHidden/>
          </w:rPr>
          <w:t>19</w:t>
        </w:r>
        <w:r>
          <w:rPr>
            <w:noProof/>
            <w:webHidden/>
          </w:rPr>
          <w:fldChar w:fldCharType="end"/>
        </w:r>
      </w:hyperlink>
    </w:p>
    <w:p w14:paraId="2B71F426"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41" w:history="1">
        <w:r w:rsidR="00252F3E" w:rsidRPr="00DA54C1">
          <w:rPr>
            <w:rStyle w:val="Hipercze"/>
            <w:noProof/>
          </w:rPr>
          <w:t>Rys. 3.11. Wykres wypalania sprintu 5</w:t>
        </w:r>
        <w:r w:rsidR="00252F3E">
          <w:rPr>
            <w:noProof/>
            <w:webHidden/>
          </w:rPr>
          <w:tab/>
        </w:r>
        <w:r>
          <w:rPr>
            <w:noProof/>
            <w:webHidden/>
          </w:rPr>
          <w:fldChar w:fldCharType="begin"/>
        </w:r>
        <w:r w:rsidR="00252F3E">
          <w:rPr>
            <w:noProof/>
            <w:webHidden/>
          </w:rPr>
          <w:instrText xml:space="preserve"> PAGEREF _Toc437271141 \h </w:instrText>
        </w:r>
        <w:r>
          <w:rPr>
            <w:noProof/>
            <w:webHidden/>
          </w:rPr>
        </w:r>
        <w:r>
          <w:rPr>
            <w:noProof/>
            <w:webHidden/>
          </w:rPr>
          <w:fldChar w:fldCharType="separate"/>
        </w:r>
        <w:r w:rsidR="002A16C7">
          <w:rPr>
            <w:noProof/>
            <w:webHidden/>
          </w:rPr>
          <w:t>19</w:t>
        </w:r>
        <w:r>
          <w:rPr>
            <w:noProof/>
            <w:webHidden/>
          </w:rPr>
          <w:fldChar w:fldCharType="end"/>
        </w:r>
      </w:hyperlink>
    </w:p>
    <w:p w14:paraId="4DB01A10"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42" w:history="1">
        <w:r w:rsidR="00252F3E" w:rsidRPr="00DA54C1">
          <w:rPr>
            <w:rStyle w:val="Hipercze"/>
            <w:noProof/>
          </w:rPr>
          <w:t>Rys. 3.12. Backlog sprintu szóstego</w:t>
        </w:r>
        <w:r w:rsidR="00252F3E">
          <w:rPr>
            <w:noProof/>
            <w:webHidden/>
          </w:rPr>
          <w:tab/>
        </w:r>
        <w:r>
          <w:rPr>
            <w:noProof/>
            <w:webHidden/>
          </w:rPr>
          <w:fldChar w:fldCharType="begin"/>
        </w:r>
        <w:r w:rsidR="00252F3E">
          <w:rPr>
            <w:noProof/>
            <w:webHidden/>
          </w:rPr>
          <w:instrText xml:space="preserve"> PAGEREF _Toc437271142 \h </w:instrText>
        </w:r>
        <w:r>
          <w:rPr>
            <w:noProof/>
            <w:webHidden/>
          </w:rPr>
        </w:r>
        <w:r>
          <w:rPr>
            <w:noProof/>
            <w:webHidden/>
          </w:rPr>
          <w:fldChar w:fldCharType="separate"/>
        </w:r>
        <w:r w:rsidR="002A16C7">
          <w:rPr>
            <w:noProof/>
            <w:webHidden/>
          </w:rPr>
          <w:t>20</w:t>
        </w:r>
        <w:r>
          <w:rPr>
            <w:noProof/>
            <w:webHidden/>
          </w:rPr>
          <w:fldChar w:fldCharType="end"/>
        </w:r>
      </w:hyperlink>
    </w:p>
    <w:p w14:paraId="77E4C3DB"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43" w:history="1">
        <w:r w:rsidR="00252F3E" w:rsidRPr="00DA54C1">
          <w:rPr>
            <w:rStyle w:val="Hipercze"/>
            <w:noProof/>
          </w:rPr>
          <w:t>Rys. 3.13. Wykres wypalania sprintu szóstego</w:t>
        </w:r>
        <w:r w:rsidR="00252F3E">
          <w:rPr>
            <w:noProof/>
            <w:webHidden/>
          </w:rPr>
          <w:tab/>
        </w:r>
        <w:r>
          <w:rPr>
            <w:noProof/>
            <w:webHidden/>
          </w:rPr>
          <w:fldChar w:fldCharType="begin"/>
        </w:r>
        <w:r w:rsidR="00252F3E">
          <w:rPr>
            <w:noProof/>
            <w:webHidden/>
          </w:rPr>
          <w:instrText xml:space="preserve"> PAGEREF _Toc437271143 \h </w:instrText>
        </w:r>
        <w:r>
          <w:rPr>
            <w:noProof/>
            <w:webHidden/>
          </w:rPr>
        </w:r>
        <w:r>
          <w:rPr>
            <w:noProof/>
            <w:webHidden/>
          </w:rPr>
          <w:fldChar w:fldCharType="separate"/>
        </w:r>
        <w:r w:rsidR="002A16C7">
          <w:rPr>
            <w:noProof/>
            <w:webHidden/>
          </w:rPr>
          <w:t>21</w:t>
        </w:r>
        <w:r>
          <w:rPr>
            <w:noProof/>
            <w:webHidden/>
          </w:rPr>
          <w:fldChar w:fldCharType="end"/>
        </w:r>
      </w:hyperlink>
    </w:p>
    <w:p w14:paraId="1E3AA5EB"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44" w:history="1">
        <w:r w:rsidR="00252F3E" w:rsidRPr="00DA54C1">
          <w:rPr>
            <w:rStyle w:val="Hipercze"/>
            <w:noProof/>
          </w:rPr>
          <w:t>Rys. 3.14. Backlog sprintu siódmego</w:t>
        </w:r>
        <w:r w:rsidR="00252F3E">
          <w:rPr>
            <w:noProof/>
            <w:webHidden/>
          </w:rPr>
          <w:tab/>
        </w:r>
        <w:r>
          <w:rPr>
            <w:noProof/>
            <w:webHidden/>
          </w:rPr>
          <w:fldChar w:fldCharType="begin"/>
        </w:r>
        <w:r w:rsidR="00252F3E">
          <w:rPr>
            <w:noProof/>
            <w:webHidden/>
          </w:rPr>
          <w:instrText xml:space="preserve"> PAGEREF _Toc437271144 \h </w:instrText>
        </w:r>
        <w:r>
          <w:rPr>
            <w:noProof/>
            <w:webHidden/>
          </w:rPr>
        </w:r>
        <w:r>
          <w:rPr>
            <w:noProof/>
            <w:webHidden/>
          </w:rPr>
          <w:fldChar w:fldCharType="separate"/>
        </w:r>
        <w:r w:rsidR="002A16C7">
          <w:rPr>
            <w:noProof/>
            <w:webHidden/>
          </w:rPr>
          <w:t>21</w:t>
        </w:r>
        <w:r>
          <w:rPr>
            <w:noProof/>
            <w:webHidden/>
          </w:rPr>
          <w:fldChar w:fldCharType="end"/>
        </w:r>
      </w:hyperlink>
    </w:p>
    <w:p w14:paraId="4AFBD780"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45" w:history="1">
        <w:r w:rsidR="00252F3E" w:rsidRPr="00DA54C1">
          <w:rPr>
            <w:rStyle w:val="Hipercze"/>
            <w:noProof/>
          </w:rPr>
          <w:t>Rys. 3.15. Wykres wypalania sprintu siódmego</w:t>
        </w:r>
        <w:r w:rsidR="00252F3E">
          <w:rPr>
            <w:noProof/>
            <w:webHidden/>
          </w:rPr>
          <w:tab/>
        </w:r>
        <w:r>
          <w:rPr>
            <w:noProof/>
            <w:webHidden/>
          </w:rPr>
          <w:fldChar w:fldCharType="begin"/>
        </w:r>
        <w:r w:rsidR="00252F3E">
          <w:rPr>
            <w:noProof/>
            <w:webHidden/>
          </w:rPr>
          <w:instrText xml:space="preserve"> PAGEREF _Toc437271145 \h </w:instrText>
        </w:r>
        <w:r>
          <w:rPr>
            <w:noProof/>
            <w:webHidden/>
          </w:rPr>
        </w:r>
        <w:r>
          <w:rPr>
            <w:noProof/>
            <w:webHidden/>
          </w:rPr>
          <w:fldChar w:fldCharType="separate"/>
        </w:r>
        <w:r w:rsidR="002A16C7">
          <w:rPr>
            <w:noProof/>
            <w:webHidden/>
          </w:rPr>
          <w:t>22</w:t>
        </w:r>
        <w:r>
          <w:rPr>
            <w:noProof/>
            <w:webHidden/>
          </w:rPr>
          <w:fldChar w:fldCharType="end"/>
        </w:r>
      </w:hyperlink>
    </w:p>
    <w:p w14:paraId="3A872D01"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46" w:history="1">
        <w:r w:rsidR="00252F3E" w:rsidRPr="00DA54C1">
          <w:rPr>
            <w:rStyle w:val="Hipercze"/>
            <w:noProof/>
          </w:rPr>
          <w:t>Rys. 3.16. Backlog sprintu ósmego</w:t>
        </w:r>
        <w:r w:rsidR="00252F3E">
          <w:rPr>
            <w:noProof/>
            <w:webHidden/>
          </w:rPr>
          <w:tab/>
        </w:r>
        <w:r>
          <w:rPr>
            <w:noProof/>
            <w:webHidden/>
          </w:rPr>
          <w:fldChar w:fldCharType="begin"/>
        </w:r>
        <w:r w:rsidR="00252F3E">
          <w:rPr>
            <w:noProof/>
            <w:webHidden/>
          </w:rPr>
          <w:instrText xml:space="preserve"> PAGEREF _Toc437271146 \h </w:instrText>
        </w:r>
        <w:r>
          <w:rPr>
            <w:noProof/>
            <w:webHidden/>
          </w:rPr>
        </w:r>
        <w:r>
          <w:rPr>
            <w:noProof/>
            <w:webHidden/>
          </w:rPr>
          <w:fldChar w:fldCharType="separate"/>
        </w:r>
        <w:r w:rsidR="002A16C7">
          <w:rPr>
            <w:noProof/>
            <w:webHidden/>
          </w:rPr>
          <w:t>23</w:t>
        </w:r>
        <w:r>
          <w:rPr>
            <w:noProof/>
            <w:webHidden/>
          </w:rPr>
          <w:fldChar w:fldCharType="end"/>
        </w:r>
      </w:hyperlink>
    </w:p>
    <w:p w14:paraId="6ED66197"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47" w:history="1">
        <w:r w:rsidR="00252F3E" w:rsidRPr="00DA54C1">
          <w:rPr>
            <w:rStyle w:val="Hipercze"/>
            <w:noProof/>
          </w:rPr>
          <w:t>Rys. 3.17. Wykres wypalania sprintu ósmego</w:t>
        </w:r>
        <w:r w:rsidR="00252F3E">
          <w:rPr>
            <w:noProof/>
            <w:webHidden/>
          </w:rPr>
          <w:tab/>
        </w:r>
        <w:r>
          <w:rPr>
            <w:noProof/>
            <w:webHidden/>
          </w:rPr>
          <w:fldChar w:fldCharType="begin"/>
        </w:r>
        <w:r w:rsidR="00252F3E">
          <w:rPr>
            <w:noProof/>
            <w:webHidden/>
          </w:rPr>
          <w:instrText xml:space="preserve"> PAGEREF _Toc437271147 \h </w:instrText>
        </w:r>
        <w:r>
          <w:rPr>
            <w:noProof/>
            <w:webHidden/>
          </w:rPr>
        </w:r>
        <w:r>
          <w:rPr>
            <w:noProof/>
            <w:webHidden/>
          </w:rPr>
          <w:fldChar w:fldCharType="separate"/>
        </w:r>
        <w:r w:rsidR="002A16C7">
          <w:rPr>
            <w:noProof/>
            <w:webHidden/>
          </w:rPr>
          <w:t>24</w:t>
        </w:r>
        <w:r>
          <w:rPr>
            <w:noProof/>
            <w:webHidden/>
          </w:rPr>
          <w:fldChar w:fldCharType="end"/>
        </w:r>
      </w:hyperlink>
    </w:p>
    <w:p w14:paraId="316AE314"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48" w:history="1">
        <w:r w:rsidR="00252F3E" w:rsidRPr="00DA54C1">
          <w:rPr>
            <w:rStyle w:val="Hipercze"/>
            <w:noProof/>
          </w:rPr>
          <w:t>Rys. 3.18. Backlog funkcjonalności aplikacji zrealizowanych w trakcie sprintu dziewiątego</w:t>
        </w:r>
        <w:r w:rsidR="00252F3E">
          <w:rPr>
            <w:noProof/>
            <w:webHidden/>
          </w:rPr>
          <w:tab/>
        </w:r>
        <w:r>
          <w:rPr>
            <w:noProof/>
            <w:webHidden/>
          </w:rPr>
          <w:fldChar w:fldCharType="begin"/>
        </w:r>
        <w:r w:rsidR="00252F3E">
          <w:rPr>
            <w:noProof/>
            <w:webHidden/>
          </w:rPr>
          <w:instrText xml:space="preserve"> PAGEREF _Toc437271148 \h </w:instrText>
        </w:r>
        <w:r>
          <w:rPr>
            <w:noProof/>
            <w:webHidden/>
          </w:rPr>
        </w:r>
        <w:r>
          <w:rPr>
            <w:noProof/>
            <w:webHidden/>
          </w:rPr>
          <w:fldChar w:fldCharType="separate"/>
        </w:r>
        <w:r w:rsidR="002A16C7">
          <w:rPr>
            <w:noProof/>
            <w:webHidden/>
          </w:rPr>
          <w:t>24</w:t>
        </w:r>
        <w:r>
          <w:rPr>
            <w:noProof/>
            <w:webHidden/>
          </w:rPr>
          <w:fldChar w:fldCharType="end"/>
        </w:r>
      </w:hyperlink>
    </w:p>
    <w:p w14:paraId="6C964E9B"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49" w:history="1">
        <w:r w:rsidR="00252F3E" w:rsidRPr="00DA54C1">
          <w:rPr>
            <w:rStyle w:val="Hipercze"/>
            <w:noProof/>
          </w:rPr>
          <w:t>Rys. 3.19. Wykres wypalania sprintu dziewiątego</w:t>
        </w:r>
        <w:r w:rsidR="00252F3E">
          <w:rPr>
            <w:noProof/>
            <w:webHidden/>
          </w:rPr>
          <w:tab/>
        </w:r>
        <w:r>
          <w:rPr>
            <w:noProof/>
            <w:webHidden/>
          </w:rPr>
          <w:fldChar w:fldCharType="begin"/>
        </w:r>
        <w:r w:rsidR="00252F3E">
          <w:rPr>
            <w:noProof/>
            <w:webHidden/>
          </w:rPr>
          <w:instrText xml:space="preserve"> PAGEREF _Toc437271149 \h </w:instrText>
        </w:r>
        <w:r>
          <w:rPr>
            <w:noProof/>
            <w:webHidden/>
          </w:rPr>
        </w:r>
        <w:r>
          <w:rPr>
            <w:noProof/>
            <w:webHidden/>
          </w:rPr>
          <w:fldChar w:fldCharType="separate"/>
        </w:r>
        <w:r w:rsidR="002A16C7">
          <w:rPr>
            <w:noProof/>
            <w:webHidden/>
          </w:rPr>
          <w:t>25</w:t>
        </w:r>
        <w:r>
          <w:rPr>
            <w:noProof/>
            <w:webHidden/>
          </w:rPr>
          <w:fldChar w:fldCharType="end"/>
        </w:r>
      </w:hyperlink>
    </w:p>
    <w:p w14:paraId="5D527011"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50" w:history="1">
        <w:r w:rsidR="00252F3E" w:rsidRPr="00DA54C1">
          <w:rPr>
            <w:rStyle w:val="Hipercze"/>
            <w:noProof/>
          </w:rPr>
          <w:t>Rys. 3.20. Naprawione błędy aplikacji w sprincie dziewiątym</w:t>
        </w:r>
        <w:r w:rsidR="00252F3E">
          <w:rPr>
            <w:noProof/>
            <w:webHidden/>
          </w:rPr>
          <w:tab/>
        </w:r>
        <w:r>
          <w:rPr>
            <w:noProof/>
            <w:webHidden/>
          </w:rPr>
          <w:fldChar w:fldCharType="begin"/>
        </w:r>
        <w:r w:rsidR="00252F3E">
          <w:rPr>
            <w:noProof/>
            <w:webHidden/>
          </w:rPr>
          <w:instrText xml:space="preserve"> PAGEREF _Toc437271150 \h </w:instrText>
        </w:r>
        <w:r>
          <w:rPr>
            <w:noProof/>
            <w:webHidden/>
          </w:rPr>
        </w:r>
        <w:r>
          <w:rPr>
            <w:noProof/>
            <w:webHidden/>
          </w:rPr>
          <w:fldChar w:fldCharType="separate"/>
        </w:r>
        <w:r w:rsidR="002A16C7">
          <w:rPr>
            <w:noProof/>
            <w:webHidden/>
          </w:rPr>
          <w:t>26</w:t>
        </w:r>
        <w:r>
          <w:rPr>
            <w:noProof/>
            <w:webHidden/>
          </w:rPr>
          <w:fldChar w:fldCharType="end"/>
        </w:r>
      </w:hyperlink>
    </w:p>
    <w:p w14:paraId="3EA21B69"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51" w:history="1">
        <w:r w:rsidR="00252F3E" w:rsidRPr="00DA54C1">
          <w:rPr>
            <w:rStyle w:val="Hipercze"/>
            <w:noProof/>
          </w:rPr>
          <w:t>Rys. 4.1. Architektura w projekcie</w:t>
        </w:r>
        <w:r w:rsidR="00252F3E">
          <w:rPr>
            <w:noProof/>
            <w:webHidden/>
          </w:rPr>
          <w:tab/>
        </w:r>
        <w:r>
          <w:rPr>
            <w:noProof/>
            <w:webHidden/>
          </w:rPr>
          <w:fldChar w:fldCharType="begin"/>
        </w:r>
        <w:r w:rsidR="00252F3E">
          <w:rPr>
            <w:noProof/>
            <w:webHidden/>
          </w:rPr>
          <w:instrText xml:space="preserve"> PAGEREF _Toc437271151 \h </w:instrText>
        </w:r>
        <w:r>
          <w:rPr>
            <w:noProof/>
            <w:webHidden/>
          </w:rPr>
        </w:r>
        <w:r>
          <w:rPr>
            <w:noProof/>
            <w:webHidden/>
          </w:rPr>
          <w:fldChar w:fldCharType="separate"/>
        </w:r>
        <w:r w:rsidR="002A16C7">
          <w:rPr>
            <w:noProof/>
            <w:webHidden/>
          </w:rPr>
          <w:t>28</w:t>
        </w:r>
        <w:r>
          <w:rPr>
            <w:noProof/>
            <w:webHidden/>
          </w:rPr>
          <w:fldChar w:fldCharType="end"/>
        </w:r>
      </w:hyperlink>
    </w:p>
    <w:p w14:paraId="6C025FD0"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52" w:history="1">
        <w:r w:rsidR="00252F3E" w:rsidRPr="00DA54C1">
          <w:rPr>
            <w:rStyle w:val="Hipercze"/>
            <w:noProof/>
          </w:rPr>
          <w:t>Rys. 4.2. Budowa aplikacji Grailsowej</w:t>
        </w:r>
        <w:r w:rsidR="00252F3E">
          <w:rPr>
            <w:noProof/>
            <w:webHidden/>
          </w:rPr>
          <w:tab/>
        </w:r>
        <w:r>
          <w:rPr>
            <w:noProof/>
            <w:webHidden/>
          </w:rPr>
          <w:fldChar w:fldCharType="begin"/>
        </w:r>
        <w:r w:rsidR="00252F3E">
          <w:rPr>
            <w:noProof/>
            <w:webHidden/>
          </w:rPr>
          <w:instrText xml:space="preserve"> PAGEREF _Toc437271152 \h </w:instrText>
        </w:r>
        <w:r>
          <w:rPr>
            <w:noProof/>
            <w:webHidden/>
          </w:rPr>
        </w:r>
        <w:r>
          <w:rPr>
            <w:noProof/>
            <w:webHidden/>
          </w:rPr>
          <w:fldChar w:fldCharType="separate"/>
        </w:r>
        <w:r w:rsidR="002A16C7">
          <w:rPr>
            <w:noProof/>
            <w:webHidden/>
          </w:rPr>
          <w:t>28</w:t>
        </w:r>
        <w:r>
          <w:rPr>
            <w:noProof/>
            <w:webHidden/>
          </w:rPr>
          <w:fldChar w:fldCharType="end"/>
        </w:r>
      </w:hyperlink>
    </w:p>
    <w:p w14:paraId="32229225"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53" w:history="1">
        <w:r w:rsidR="00252F3E" w:rsidRPr="00DA54C1">
          <w:rPr>
            <w:rStyle w:val="Hipercze"/>
            <w:noProof/>
          </w:rPr>
          <w:t>Rys. 5.1. Inicjalny schemat bazy danych</w:t>
        </w:r>
        <w:r w:rsidR="00252F3E">
          <w:rPr>
            <w:noProof/>
            <w:webHidden/>
          </w:rPr>
          <w:tab/>
        </w:r>
        <w:r>
          <w:rPr>
            <w:noProof/>
            <w:webHidden/>
          </w:rPr>
          <w:fldChar w:fldCharType="begin"/>
        </w:r>
        <w:r w:rsidR="00252F3E">
          <w:rPr>
            <w:noProof/>
            <w:webHidden/>
          </w:rPr>
          <w:instrText xml:space="preserve"> PAGEREF _Toc437271153 \h </w:instrText>
        </w:r>
        <w:r>
          <w:rPr>
            <w:noProof/>
            <w:webHidden/>
          </w:rPr>
        </w:r>
        <w:r>
          <w:rPr>
            <w:noProof/>
            <w:webHidden/>
          </w:rPr>
          <w:fldChar w:fldCharType="separate"/>
        </w:r>
        <w:r w:rsidR="002A16C7">
          <w:rPr>
            <w:noProof/>
            <w:webHidden/>
          </w:rPr>
          <w:t>31</w:t>
        </w:r>
        <w:r>
          <w:rPr>
            <w:noProof/>
            <w:webHidden/>
          </w:rPr>
          <w:fldChar w:fldCharType="end"/>
        </w:r>
      </w:hyperlink>
    </w:p>
    <w:p w14:paraId="734D5859"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54" w:history="1">
        <w:r w:rsidR="00252F3E" w:rsidRPr="00DA54C1">
          <w:rPr>
            <w:rStyle w:val="Hipercze"/>
            <w:noProof/>
          </w:rPr>
          <w:t>Rys. 5.2. Końcowy schemat bazy danych</w:t>
        </w:r>
        <w:r w:rsidR="00252F3E">
          <w:rPr>
            <w:noProof/>
            <w:webHidden/>
          </w:rPr>
          <w:tab/>
        </w:r>
        <w:r>
          <w:rPr>
            <w:noProof/>
            <w:webHidden/>
          </w:rPr>
          <w:fldChar w:fldCharType="begin"/>
        </w:r>
        <w:r w:rsidR="00252F3E">
          <w:rPr>
            <w:noProof/>
            <w:webHidden/>
          </w:rPr>
          <w:instrText xml:space="preserve"> PAGEREF _Toc437271154 \h </w:instrText>
        </w:r>
        <w:r>
          <w:rPr>
            <w:noProof/>
            <w:webHidden/>
          </w:rPr>
        </w:r>
        <w:r>
          <w:rPr>
            <w:noProof/>
            <w:webHidden/>
          </w:rPr>
          <w:fldChar w:fldCharType="separate"/>
        </w:r>
        <w:r w:rsidR="002A16C7">
          <w:rPr>
            <w:noProof/>
            <w:webHidden/>
          </w:rPr>
          <w:t>32</w:t>
        </w:r>
        <w:r>
          <w:rPr>
            <w:noProof/>
            <w:webHidden/>
          </w:rPr>
          <w:fldChar w:fldCharType="end"/>
        </w:r>
      </w:hyperlink>
    </w:p>
    <w:p w14:paraId="79435666"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55" w:history="1">
        <w:r w:rsidR="00252F3E" w:rsidRPr="00DA54C1">
          <w:rPr>
            <w:rStyle w:val="Hipercze"/>
            <w:noProof/>
          </w:rPr>
          <w:t>Rys. 6.1. Ogólny interfejs aplikacji webowej. Widok strony głównej.</w:t>
        </w:r>
        <w:r w:rsidR="00252F3E">
          <w:rPr>
            <w:noProof/>
            <w:webHidden/>
          </w:rPr>
          <w:tab/>
        </w:r>
        <w:r>
          <w:rPr>
            <w:noProof/>
            <w:webHidden/>
          </w:rPr>
          <w:fldChar w:fldCharType="begin"/>
        </w:r>
        <w:r w:rsidR="00252F3E">
          <w:rPr>
            <w:noProof/>
            <w:webHidden/>
          </w:rPr>
          <w:instrText xml:space="preserve"> PAGEREF _Toc437271155 \h </w:instrText>
        </w:r>
        <w:r>
          <w:rPr>
            <w:noProof/>
            <w:webHidden/>
          </w:rPr>
        </w:r>
        <w:r>
          <w:rPr>
            <w:noProof/>
            <w:webHidden/>
          </w:rPr>
          <w:fldChar w:fldCharType="separate"/>
        </w:r>
        <w:r w:rsidR="002A16C7">
          <w:rPr>
            <w:noProof/>
            <w:webHidden/>
          </w:rPr>
          <w:t>38</w:t>
        </w:r>
        <w:r>
          <w:rPr>
            <w:noProof/>
            <w:webHidden/>
          </w:rPr>
          <w:fldChar w:fldCharType="end"/>
        </w:r>
      </w:hyperlink>
    </w:p>
    <w:p w14:paraId="275681DD"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56" w:history="1">
        <w:r w:rsidR="00252F3E" w:rsidRPr="00DA54C1">
          <w:rPr>
            <w:rStyle w:val="Hipercze"/>
            <w:noProof/>
          </w:rPr>
          <w:t>Rys. 6.2. Widok listy zaakceptowanych atrakcji</w:t>
        </w:r>
        <w:r w:rsidR="00252F3E">
          <w:rPr>
            <w:noProof/>
            <w:webHidden/>
          </w:rPr>
          <w:tab/>
        </w:r>
        <w:r>
          <w:rPr>
            <w:noProof/>
            <w:webHidden/>
          </w:rPr>
          <w:fldChar w:fldCharType="begin"/>
        </w:r>
        <w:r w:rsidR="00252F3E">
          <w:rPr>
            <w:noProof/>
            <w:webHidden/>
          </w:rPr>
          <w:instrText xml:space="preserve"> PAGEREF _Toc437271156 \h </w:instrText>
        </w:r>
        <w:r>
          <w:rPr>
            <w:noProof/>
            <w:webHidden/>
          </w:rPr>
        </w:r>
        <w:r>
          <w:rPr>
            <w:noProof/>
            <w:webHidden/>
          </w:rPr>
          <w:fldChar w:fldCharType="separate"/>
        </w:r>
        <w:r w:rsidR="002A16C7">
          <w:rPr>
            <w:noProof/>
            <w:webHidden/>
          </w:rPr>
          <w:t>40</w:t>
        </w:r>
        <w:r>
          <w:rPr>
            <w:noProof/>
            <w:webHidden/>
          </w:rPr>
          <w:fldChar w:fldCharType="end"/>
        </w:r>
      </w:hyperlink>
    </w:p>
    <w:p w14:paraId="3CC0CA09"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57" w:history="1">
        <w:r w:rsidR="00252F3E" w:rsidRPr="00DA54C1">
          <w:rPr>
            <w:rStyle w:val="Hipercze"/>
            <w:noProof/>
          </w:rPr>
          <w:t>Rys. 6.3. Fragment widoku szczegółowych informacji o atrakcji</w:t>
        </w:r>
        <w:r w:rsidR="00252F3E">
          <w:rPr>
            <w:noProof/>
            <w:webHidden/>
          </w:rPr>
          <w:tab/>
        </w:r>
        <w:r>
          <w:rPr>
            <w:noProof/>
            <w:webHidden/>
          </w:rPr>
          <w:fldChar w:fldCharType="begin"/>
        </w:r>
        <w:r w:rsidR="00252F3E">
          <w:rPr>
            <w:noProof/>
            <w:webHidden/>
          </w:rPr>
          <w:instrText xml:space="preserve"> PAGEREF _Toc437271157 \h </w:instrText>
        </w:r>
        <w:r>
          <w:rPr>
            <w:noProof/>
            <w:webHidden/>
          </w:rPr>
        </w:r>
        <w:r>
          <w:rPr>
            <w:noProof/>
            <w:webHidden/>
          </w:rPr>
          <w:fldChar w:fldCharType="separate"/>
        </w:r>
        <w:r w:rsidR="002A16C7">
          <w:rPr>
            <w:noProof/>
            <w:webHidden/>
          </w:rPr>
          <w:t>41</w:t>
        </w:r>
        <w:r>
          <w:rPr>
            <w:noProof/>
            <w:webHidden/>
          </w:rPr>
          <w:fldChar w:fldCharType="end"/>
        </w:r>
      </w:hyperlink>
    </w:p>
    <w:p w14:paraId="4B139170"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58" w:history="1">
        <w:r w:rsidR="00252F3E" w:rsidRPr="00DA54C1">
          <w:rPr>
            <w:rStyle w:val="Hipercze"/>
            <w:noProof/>
          </w:rPr>
          <w:t>Rys. 6.4. Fragment ekranu startowego rejestracji użytkownika</w:t>
        </w:r>
        <w:r w:rsidR="00252F3E">
          <w:rPr>
            <w:noProof/>
            <w:webHidden/>
          </w:rPr>
          <w:tab/>
        </w:r>
        <w:r>
          <w:rPr>
            <w:noProof/>
            <w:webHidden/>
          </w:rPr>
          <w:fldChar w:fldCharType="begin"/>
        </w:r>
        <w:r w:rsidR="00252F3E">
          <w:rPr>
            <w:noProof/>
            <w:webHidden/>
          </w:rPr>
          <w:instrText xml:space="preserve"> PAGEREF _Toc437271158 \h </w:instrText>
        </w:r>
        <w:r>
          <w:rPr>
            <w:noProof/>
            <w:webHidden/>
          </w:rPr>
        </w:r>
        <w:r>
          <w:rPr>
            <w:noProof/>
            <w:webHidden/>
          </w:rPr>
          <w:fldChar w:fldCharType="separate"/>
        </w:r>
        <w:r w:rsidR="002A16C7">
          <w:rPr>
            <w:noProof/>
            <w:webHidden/>
          </w:rPr>
          <w:t>42</w:t>
        </w:r>
        <w:r>
          <w:rPr>
            <w:noProof/>
            <w:webHidden/>
          </w:rPr>
          <w:fldChar w:fldCharType="end"/>
        </w:r>
      </w:hyperlink>
    </w:p>
    <w:p w14:paraId="48BF4B2E"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59" w:history="1">
        <w:r w:rsidR="00252F3E" w:rsidRPr="00DA54C1">
          <w:rPr>
            <w:rStyle w:val="Hipercze"/>
            <w:noProof/>
          </w:rPr>
          <w:t>Rys. 6.5. Fragment widoku Krok pierwszy rejestracji - uzupełnianie pól wymaganych</w:t>
        </w:r>
        <w:r w:rsidR="00252F3E">
          <w:rPr>
            <w:noProof/>
            <w:webHidden/>
          </w:rPr>
          <w:tab/>
        </w:r>
        <w:r>
          <w:rPr>
            <w:noProof/>
            <w:webHidden/>
          </w:rPr>
          <w:fldChar w:fldCharType="begin"/>
        </w:r>
        <w:r w:rsidR="00252F3E">
          <w:rPr>
            <w:noProof/>
            <w:webHidden/>
          </w:rPr>
          <w:instrText xml:space="preserve"> PAGEREF _Toc437271159 \h </w:instrText>
        </w:r>
        <w:r>
          <w:rPr>
            <w:noProof/>
            <w:webHidden/>
          </w:rPr>
        </w:r>
        <w:r>
          <w:rPr>
            <w:noProof/>
            <w:webHidden/>
          </w:rPr>
          <w:fldChar w:fldCharType="separate"/>
        </w:r>
        <w:r w:rsidR="002A16C7">
          <w:rPr>
            <w:noProof/>
            <w:webHidden/>
          </w:rPr>
          <w:t>43</w:t>
        </w:r>
        <w:r>
          <w:rPr>
            <w:noProof/>
            <w:webHidden/>
          </w:rPr>
          <w:fldChar w:fldCharType="end"/>
        </w:r>
      </w:hyperlink>
    </w:p>
    <w:p w14:paraId="6DB40737"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60" w:history="1">
        <w:r w:rsidR="00252F3E" w:rsidRPr="00DA54C1">
          <w:rPr>
            <w:rStyle w:val="Hipercze"/>
            <w:noProof/>
          </w:rPr>
          <w:t>Rys. 6.6. Fragment widoku Kroku drugiego - wypełnianie pól opcjonalnych</w:t>
        </w:r>
        <w:r w:rsidR="00252F3E">
          <w:rPr>
            <w:noProof/>
            <w:webHidden/>
          </w:rPr>
          <w:tab/>
        </w:r>
        <w:r>
          <w:rPr>
            <w:noProof/>
            <w:webHidden/>
          </w:rPr>
          <w:fldChar w:fldCharType="begin"/>
        </w:r>
        <w:r w:rsidR="00252F3E">
          <w:rPr>
            <w:noProof/>
            <w:webHidden/>
          </w:rPr>
          <w:instrText xml:space="preserve"> PAGEREF _Toc437271160 \h </w:instrText>
        </w:r>
        <w:r>
          <w:rPr>
            <w:noProof/>
            <w:webHidden/>
          </w:rPr>
        </w:r>
        <w:r>
          <w:rPr>
            <w:noProof/>
            <w:webHidden/>
          </w:rPr>
          <w:fldChar w:fldCharType="separate"/>
        </w:r>
        <w:r w:rsidR="002A16C7">
          <w:rPr>
            <w:noProof/>
            <w:webHidden/>
          </w:rPr>
          <w:t>43</w:t>
        </w:r>
        <w:r>
          <w:rPr>
            <w:noProof/>
            <w:webHidden/>
          </w:rPr>
          <w:fldChar w:fldCharType="end"/>
        </w:r>
      </w:hyperlink>
    </w:p>
    <w:p w14:paraId="2E85AB36"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61" w:history="1">
        <w:r w:rsidR="00252F3E" w:rsidRPr="00DA54C1">
          <w:rPr>
            <w:rStyle w:val="Hipercze"/>
            <w:noProof/>
          </w:rPr>
          <w:t>Rys. 6.7. Fragment widoku Podsumowanie wieloetapowej rejestracji</w:t>
        </w:r>
        <w:r w:rsidR="00252F3E">
          <w:rPr>
            <w:noProof/>
            <w:webHidden/>
          </w:rPr>
          <w:tab/>
        </w:r>
        <w:r>
          <w:rPr>
            <w:noProof/>
            <w:webHidden/>
          </w:rPr>
          <w:fldChar w:fldCharType="begin"/>
        </w:r>
        <w:r w:rsidR="00252F3E">
          <w:rPr>
            <w:noProof/>
            <w:webHidden/>
          </w:rPr>
          <w:instrText xml:space="preserve"> PAGEREF _Toc437271161 \h </w:instrText>
        </w:r>
        <w:r>
          <w:rPr>
            <w:noProof/>
            <w:webHidden/>
          </w:rPr>
        </w:r>
        <w:r>
          <w:rPr>
            <w:noProof/>
            <w:webHidden/>
          </w:rPr>
          <w:fldChar w:fldCharType="separate"/>
        </w:r>
        <w:r w:rsidR="002A16C7">
          <w:rPr>
            <w:noProof/>
            <w:webHidden/>
          </w:rPr>
          <w:t>44</w:t>
        </w:r>
        <w:r>
          <w:rPr>
            <w:noProof/>
            <w:webHidden/>
          </w:rPr>
          <w:fldChar w:fldCharType="end"/>
        </w:r>
      </w:hyperlink>
    </w:p>
    <w:p w14:paraId="5906158D"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62" w:history="1">
        <w:r w:rsidR="00252F3E" w:rsidRPr="00DA54C1">
          <w:rPr>
            <w:rStyle w:val="Hipercze"/>
            <w:noProof/>
          </w:rPr>
          <w:t>Rys. 6.8. Widok pierwszej zakładki w Panelu administratora</w:t>
        </w:r>
        <w:r w:rsidR="00252F3E">
          <w:rPr>
            <w:noProof/>
            <w:webHidden/>
          </w:rPr>
          <w:tab/>
        </w:r>
        <w:r>
          <w:rPr>
            <w:noProof/>
            <w:webHidden/>
          </w:rPr>
          <w:fldChar w:fldCharType="begin"/>
        </w:r>
        <w:r w:rsidR="00252F3E">
          <w:rPr>
            <w:noProof/>
            <w:webHidden/>
          </w:rPr>
          <w:instrText xml:space="preserve"> PAGEREF _Toc437271162 \h </w:instrText>
        </w:r>
        <w:r>
          <w:rPr>
            <w:noProof/>
            <w:webHidden/>
          </w:rPr>
        </w:r>
        <w:r>
          <w:rPr>
            <w:noProof/>
            <w:webHidden/>
          </w:rPr>
          <w:fldChar w:fldCharType="separate"/>
        </w:r>
        <w:r w:rsidR="002A16C7">
          <w:rPr>
            <w:noProof/>
            <w:webHidden/>
          </w:rPr>
          <w:t>45</w:t>
        </w:r>
        <w:r>
          <w:rPr>
            <w:noProof/>
            <w:webHidden/>
          </w:rPr>
          <w:fldChar w:fldCharType="end"/>
        </w:r>
      </w:hyperlink>
    </w:p>
    <w:p w14:paraId="5975A161"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r:id="rId70" w:anchor="_Toc437271163" w:history="1">
        <w:r w:rsidR="00252F3E" w:rsidRPr="00DA54C1">
          <w:rPr>
            <w:rStyle w:val="Hipercze"/>
            <w:noProof/>
          </w:rPr>
          <w:t>Rys. 6.9. Fragment widoku profilu użytkownika</w:t>
        </w:r>
        <w:r w:rsidR="00252F3E">
          <w:rPr>
            <w:noProof/>
            <w:webHidden/>
          </w:rPr>
          <w:tab/>
        </w:r>
        <w:r>
          <w:rPr>
            <w:noProof/>
            <w:webHidden/>
          </w:rPr>
          <w:fldChar w:fldCharType="begin"/>
        </w:r>
        <w:r w:rsidR="00252F3E">
          <w:rPr>
            <w:noProof/>
            <w:webHidden/>
          </w:rPr>
          <w:instrText xml:space="preserve"> PAGEREF _Toc437271163 \h </w:instrText>
        </w:r>
        <w:r>
          <w:rPr>
            <w:noProof/>
            <w:webHidden/>
          </w:rPr>
        </w:r>
        <w:r>
          <w:rPr>
            <w:noProof/>
            <w:webHidden/>
          </w:rPr>
          <w:fldChar w:fldCharType="separate"/>
        </w:r>
        <w:r w:rsidR="002A16C7">
          <w:rPr>
            <w:noProof/>
            <w:webHidden/>
          </w:rPr>
          <w:t>47</w:t>
        </w:r>
        <w:r>
          <w:rPr>
            <w:noProof/>
            <w:webHidden/>
          </w:rPr>
          <w:fldChar w:fldCharType="end"/>
        </w:r>
      </w:hyperlink>
    </w:p>
    <w:p w14:paraId="10BCFA4E"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64" w:history="1">
        <w:r w:rsidR="00252F3E" w:rsidRPr="00DA54C1">
          <w:rPr>
            <w:rStyle w:val="Hipercze"/>
            <w:noProof/>
          </w:rPr>
          <w:t>Rys. 6.10. Fragment widoku wydarzeń</w:t>
        </w:r>
        <w:r w:rsidR="00252F3E">
          <w:rPr>
            <w:noProof/>
            <w:webHidden/>
          </w:rPr>
          <w:tab/>
        </w:r>
        <w:r>
          <w:rPr>
            <w:noProof/>
            <w:webHidden/>
          </w:rPr>
          <w:fldChar w:fldCharType="begin"/>
        </w:r>
        <w:r w:rsidR="00252F3E">
          <w:rPr>
            <w:noProof/>
            <w:webHidden/>
          </w:rPr>
          <w:instrText xml:space="preserve"> PAGEREF _Toc437271164 \h </w:instrText>
        </w:r>
        <w:r>
          <w:rPr>
            <w:noProof/>
            <w:webHidden/>
          </w:rPr>
        </w:r>
        <w:r>
          <w:rPr>
            <w:noProof/>
            <w:webHidden/>
          </w:rPr>
          <w:fldChar w:fldCharType="separate"/>
        </w:r>
        <w:r w:rsidR="002A16C7">
          <w:rPr>
            <w:noProof/>
            <w:webHidden/>
          </w:rPr>
          <w:t>49</w:t>
        </w:r>
        <w:r>
          <w:rPr>
            <w:noProof/>
            <w:webHidden/>
          </w:rPr>
          <w:fldChar w:fldCharType="end"/>
        </w:r>
      </w:hyperlink>
    </w:p>
    <w:p w14:paraId="3CDB43AD"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65" w:history="1">
        <w:r w:rsidR="00252F3E" w:rsidRPr="00DA54C1">
          <w:rPr>
            <w:rStyle w:val="Hipercze"/>
            <w:noProof/>
          </w:rPr>
          <w:t>Rys. 6.11. Ekran startowy aplikacji mobilnej</w:t>
        </w:r>
        <w:r w:rsidR="00252F3E">
          <w:rPr>
            <w:noProof/>
            <w:webHidden/>
          </w:rPr>
          <w:tab/>
        </w:r>
        <w:r>
          <w:rPr>
            <w:noProof/>
            <w:webHidden/>
          </w:rPr>
          <w:fldChar w:fldCharType="begin"/>
        </w:r>
        <w:r w:rsidR="00252F3E">
          <w:rPr>
            <w:noProof/>
            <w:webHidden/>
          </w:rPr>
          <w:instrText xml:space="preserve"> PAGEREF _Toc437271165 \h </w:instrText>
        </w:r>
        <w:r>
          <w:rPr>
            <w:noProof/>
            <w:webHidden/>
          </w:rPr>
        </w:r>
        <w:r>
          <w:rPr>
            <w:noProof/>
            <w:webHidden/>
          </w:rPr>
          <w:fldChar w:fldCharType="separate"/>
        </w:r>
        <w:r w:rsidR="002A16C7">
          <w:rPr>
            <w:noProof/>
            <w:webHidden/>
          </w:rPr>
          <w:t>50</w:t>
        </w:r>
        <w:r>
          <w:rPr>
            <w:noProof/>
            <w:webHidden/>
          </w:rPr>
          <w:fldChar w:fldCharType="end"/>
        </w:r>
      </w:hyperlink>
    </w:p>
    <w:p w14:paraId="42C0064F"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66" w:history="1">
        <w:r w:rsidR="00252F3E" w:rsidRPr="00DA54C1">
          <w:rPr>
            <w:rStyle w:val="Hipercze"/>
            <w:noProof/>
          </w:rPr>
          <w:t>Rys. 6.12. Ekran logowania w aplikacji mobilnej</w:t>
        </w:r>
        <w:r w:rsidR="00252F3E">
          <w:rPr>
            <w:noProof/>
            <w:webHidden/>
          </w:rPr>
          <w:tab/>
        </w:r>
        <w:r>
          <w:rPr>
            <w:noProof/>
            <w:webHidden/>
          </w:rPr>
          <w:fldChar w:fldCharType="begin"/>
        </w:r>
        <w:r w:rsidR="00252F3E">
          <w:rPr>
            <w:noProof/>
            <w:webHidden/>
          </w:rPr>
          <w:instrText xml:space="preserve"> PAGEREF _Toc437271166 \h </w:instrText>
        </w:r>
        <w:r>
          <w:rPr>
            <w:noProof/>
            <w:webHidden/>
          </w:rPr>
        </w:r>
        <w:r>
          <w:rPr>
            <w:noProof/>
            <w:webHidden/>
          </w:rPr>
          <w:fldChar w:fldCharType="separate"/>
        </w:r>
        <w:r w:rsidR="002A16C7">
          <w:rPr>
            <w:noProof/>
            <w:webHidden/>
          </w:rPr>
          <w:t>51</w:t>
        </w:r>
        <w:r>
          <w:rPr>
            <w:noProof/>
            <w:webHidden/>
          </w:rPr>
          <w:fldChar w:fldCharType="end"/>
        </w:r>
      </w:hyperlink>
    </w:p>
    <w:p w14:paraId="5BBEE2F5"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67" w:history="1">
        <w:r w:rsidR="00252F3E" w:rsidRPr="00DA54C1">
          <w:rPr>
            <w:rStyle w:val="Hipercze"/>
            <w:noProof/>
          </w:rPr>
          <w:t>Rys. 6.13. Ekran wyświetlania szczegółów atrakcji w aplikacji mobilnej</w:t>
        </w:r>
        <w:r w:rsidR="00252F3E">
          <w:rPr>
            <w:noProof/>
            <w:webHidden/>
          </w:rPr>
          <w:tab/>
        </w:r>
        <w:r>
          <w:rPr>
            <w:noProof/>
            <w:webHidden/>
          </w:rPr>
          <w:fldChar w:fldCharType="begin"/>
        </w:r>
        <w:r w:rsidR="00252F3E">
          <w:rPr>
            <w:noProof/>
            <w:webHidden/>
          </w:rPr>
          <w:instrText xml:space="preserve"> PAGEREF _Toc437271167 \h </w:instrText>
        </w:r>
        <w:r>
          <w:rPr>
            <w:noProof/>
            <w:webHidden/>
          </w:rPr>
        </w:r>
        <w:r>
          <w:rPr>
            <w:noProof/>
            <w:webHidden/>
          </w:rPr>
          <w:fldChar w:fldCharType="separate"/>
        </w:r>
        <w:r w:rsidR="002A16C7">
          <w:rPr>
            <w:noProof/>
            <w:webHidden/>
          </w:rPr>
          <w:t>52</w:t>
        </w:r>
        <w:r>
          <w:rPr>
            <w:noProof/>
            <w:webHidden/>
          </w:rPr>
          <w:fldChar w:fldCharType="end"/>
        </w:r>
      </w:hyperlink>
    </w:p>
    <w:p w14:paraId="4515BE2D"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68" w:history="1">
        <w:r w:rsidR="00252F3E" w:rsidRPr="00DA54C1">
          <w:rPr>
            <w:rStyle w:val="Hipercze"/>
            <w:noProof/>
          </w:rPr>
          <w:t>Rys. 6.14. Widok zakładki Opinie w aplikacji mobilnej</w:t>
        </w:r>
        <w:r w:rsidR="00252F3E">
          <w:rPr>
            <w:noProof/>
            <w:webHidden/>
          </w:rPr>
          <w:tab/>
        </w:r>
        <w:r>
          <w:rPr>
            <w:noProof/>
            <w:webHidden/>
          </w:rPr>
          <w:fldChar w:fldCharType="begin"/>
        </w:r>
        <w:r w:rsidR="00252F3E">
          <w:rPr>
            <w:noProof/>
            <w:webHidden/>
          </w:rPr>
          <w:instrText xml:space="preserve"> PAGEREF _Toc437271168 \h </w:instrText>
        </w:r>
        <w:r>
          <w:rPr>
            <w:noProof/>
            <w:webHidden/>
          </w:rPr>
        </w:r>
        <w:r>
          <w:rPr>
            <w:noProof/>
            <w:webHidden/>
          </w:rPr>
          <w:fldChar w:fldCharType="separate"/>
        </w:r>
        <w:r w:rsidR="002A16C7">
          <w:rPr>
            <w:noProof/>
            <w:webHidden/>
          </w:rPr>
          <w:t>53</w:t>
        </w:r>
        <w:r>
          <w:rPr>
            <w:noProof/>
            <w:webHidden/>
          </w:rPr>
          <w:fldChar w:fldCharType="end"/>
        </w:r>
      </w:hyperlink>
    </w:p>
    <w:p w14:paraId="6E2D90C6"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69" w:history="1">
        <w:r w:rsidR="00252F3E" w:rsidRPr="00DA54C1">
          <w:rPr>
            <w:rStyle w:val="Hipercze"/>
            <w:noProof/>
          </w:rPr>
          <w:t>Rys. 6.15. Widok zakładki Zdjęcia w aplikacji mobilnej</w:t>
        </w:r>
        <w:r w:rsidR="00252F3E">
          <w:rPr>
            <w:noProof/>
            <w:webHidden/>
          </w:rPr>
          <w:tab/>
        </w:r>
        <w:r>
          <w:rPr>
            <w:noProof/>
            <w:webHidden/>
          </w:rPr>
          <w:fldChar w:fldCharType="begin"/>
        </w:r>
        <w:r w:rsidR="00252F3E">
          <w:rPr>
            <w:noProof/>
            <w:webHidden/>
          </w:rPr>
          <w:instrText xml:space="preserve"> PAGEREF _Toc437271169 \h </w:instrText>
        </w:r>
        <w:r>
          <w:rPr>
            <w:noProof/>
            <w:webHidden/>
          </w:rPr>
        </w:r>
        <w:r>
          <w:rPr>
            <w:noProof/>
            <w:webHidden/>
          </w:rPr>
          <w:fldChar w:fldCharType="separate"/>
        </w:r>
        <w:r w:rsidR="002A16C7">
          <w:rPr>
            <w:noProof/>
            <w:webHidden/>
          </w:rPr>
          <w:t>54</w:t>
        </w:r>
        <w:r>
          <w:rPr>
            <w:noProof/>
            <w:webHidden/>
          </w:rPr>
          <w:fldChar w:fldCharType="end"/>
        </w:r>
      </w:hyperlink>
    </w:p>
    <w:p w14:paraId="6517E042"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70" w:history="1">
        <w:r w:rsidR="00252F3E" w:rsidRPr="00DA54C1">
          <w:rPr>
            <w:rStyle w:val="Hipercze"/>
            <w:noProof/>
          </w:rPr>
          <w:t>Rys. 6.16. Widok zakładki Mapa w aplikacji mobilnej</w:t>
        </w:r>
        <w:r w:rsidR="00252F3E">
          <w:rPr>
            <w:noProof/>
            <w:webHidden/>
          </w:rPr>
          <w:tab/>
        </w:r>
        <w:r>
          <w:rPr>
            <w:noProof/>
            <w:webHidden/>
          </w:rPr>
          <w:fldChar w:fldCharType="begin"/>
        </w:r>
        <w:r w:rsidR="00252F3E">
          <w:rPr>
            <w:noProof/>
            <w:webHidden/>
          </w:rPr>
          <w:instrText xml:space="preserve"> PAGEREF _Toc437271170 \h </w:instrText>
        </w:r>
        <w:r>
          <w:rPr>
            <w:noProof/>
            <w:webHidden/>
          </w:rPr>
        </w:r>
        <w:r>
          <w:rPr>
            <w:noProof/>
            <w:webHidden/>
          </w:rPr>
          <w:fldChar w:fldCharType="separate"/>
        </w:r>
        <w:r w:rsidR="002A16C7">
          <w:rPr>
            <w:noProof/>
            <w:webHidden/>
          </w:rPr>
          <w:t>55</w:t>
        </w:r>
        <w:r>
          <w:rPr>
            <w:noProof/>
            <w:webHidden/>
          </w:rPr>
          <w:fldChar w:fldCharType="end"/>
        </w:r>
      </w:hyperlink>
    </w:p>
    <w:p w14:paraId="60032635"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71" w:history="1">
        <w:r w:rsidR="00252F3E" w:rsidRPr="00DA54C1">
          <w:rPr>
            <w:rStyle w:val="Hipercze"/>
            <w:noProof/>
          </w:rPr>
          <w:t>Rys. 6.17. Widok dodawania zdjęcia do atrakcji w aplikacji mobilnej</w:t>
        </w:r>
        <w:r w:rsidR="00252F3E">
          <w:rPr>
            <w:noProof/>
            <w:webHidden/>
          </w:rPr>
          <w:tab/>
        </w:r>
        <w:r>
          <w:rPr>
            <w:noProof/>
            <w:webHidden/>
          </w:rPr>
          <w:fldChar w:fldCharType="begin"/>
        </w:r>
        <w:r w:rsidR="00252F3E">
          <w:rPr>
            <w:noProof/>
            <w:webHidden/>
          </w:rPr>
          <w:instrText xml:space="preserve"> PAGEREF _Toc437271171 \h </w:instrText>
        </w:r>
        <w:r>
          <w:rPr>
            <w:noProof/>
            <w:webHidden/>
          </w:rPr>
        </w:r>
        <w:r>
          <w:rPr>
            <w:noProof/>
            <w:webHidden/>
          </w:rPr>
          <w:fldChar w:fldCharType="separate"/>
        </w:r>
        <w:r w:rsidR="002A16C7">
          <w:rPr>
            <w:noProof/>
            <w:webHidden/>
          </w:rPr>
          <w:t>56</w:t>
        </w:r>
        <w:r>
          <w:rPr>
            <w:noProof/>
            <w:webHidden/>
          </w:rPr>
          <w:fldChar w:fldCharType="end"/>
        </w:r>
      </w:hyperlink>
    </w:p>
    <w:p w14:paraId="73DD9E1C"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72" w:history="1">
        <w:r w:rsidR="00252F3E" w:rsidRPr="00DA54C1">
          <w:rPr>
            <w:rStyle w:val="Hipercze"/>
            <w:noProof/>
          </w:rPr>
          <w:t>Rys. 6.18. Widok dodawania opinii do atrakcji w aplikacji mobilnej</w:t>
        </w:r>
        <w:r w:rsidR="00252F3E">
          <w:rPr>
            <w:noProof/>
            <w:webHidden/>
          </w:rPr>
          <w:tab/>
        </w:r>
        <w:r>
          <w:rPr>
            <w:noProof/>
            <w:webHidden/>
          </w:rPr>
          <w:fldChar w:fldCharType="begin"/>
        </w:r>
        <w:r w:rsidR="00252F3E">
          <w:rPr>
            <w:noProof/>
            <w:webHidden/>
          </w:rPr>
          <w:instrText xml:space="preserve"> PAGEREF _Toc437271172 \h </w:instrText>
        </w:r>
        <w:r>
          <w:rPr>
            <w:noProof/>
            <w:webHidden/>
          </w:rPr>
        </w:r>
        <w:r>
          <w:rPr>
            <w:noProof/>
            <w:webHidden/>
          </w:rPr>
          <w:fldChar w:fldCharType="separate"/>
        </w:r>
        <w:r w:rsidR="002A16C7">
          <w:rPr>
            <w:noProof/>
            <w:webHidden/>
          </w:rPr>
          <w:t>57</w:t>
        </w:r>
        <w:r>
          <w:rPr>
            <w:noProof/>
            <w:webHidden/>
          </w:rPr>
          <w:fldChar w:fldCharType="end"/>
        </w:r>
      </w:hyperlink>
    </w:p>
    <w:p w14:paraId="180796BB" w14:textId="77777777" w:rsidR="00DB5C6F" w:rsidRPr="008B04B5" w:rsidRDefault="00C65655" w:rsidP="00DB5C6F">
      <w:pPr>
        <w:pStyle w:val="Zwykyakapit"/>
      </w:pPr>
      <w:r>
        <w:fldChar w:fldCharType="end"/>
      </w:r>
    </w:p>
    <w:p w14:paraId="762E2F77" w14:textId="77777777" w:rsidR="00DB5C6F" w:rsidRDefault="00DB5C6F" w:rsidP="00DF6FBD">
      <w:pPr>
        <w:pStyle w:val="Tytu1"/>
      </w:pPr>
      <w:bookmarkStart w:id="477" w:name="_Toc437097154"/>
      <w:bookmarkStart w:id="478" w:name="_Toc437130600"/>
      <w:bookmarkStart w:id="479" w:name="_Toc437158469"/>
      <w:bookmarkStart w:id="480" w:name="_Toc437158580"/>
      <w:bookmarkStart w:id="481" w:name="_Toc437159084"/>
      <w:bookmarkStart w:id="482" w:name="_Toc437159172"/>
      <w:bookmarkStart w:id="483" w:name="_Toc437190911"/>
      <w:r>
        <w:lastRenderedPageBreak/>
        <w:t xml:space="preserve">Wykaz </w:t>
      </w:r>
      <w:r w:rsidRPr="00DF6FBD">
        <w:t>tabel</w:t>
      </w:r>
      <w:bookmarkEnd w:id="477"/>
      <w:bookmarkEnd w:id="478"/>
      <w:bookmarkEnd w:id="479"/>
      <w:bookmarkEnd w:id="480"/>
      <w:bookmarkEnd w:id="481"/>
      <w:bookmarkEnd w:id="482"/>
      <w:bookmarkEnd w:id="483"/>
    </w:p>
    <w:p w14:paraId="64DFD686"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r>
        <w:rPr>
          <w:lang w:val="en-US"/>
        </w:rPr>
        <w:fldChar w:fldCharType="begin"/>
      </w:r>
      <w:r w:rsidR="00DE2E8A">
        <w:rPr>
          <w:lang w:val="en-US"/>
        </w:rPr>
        <w:instrText xml:space="preserve"> TOC \h \z \c "Tabela" </w:instrText>
      </w:r>
      <w:r>
        <w:rPr>
          <w:lang w:val="en-US"/>
        </w:rPr>
        <w:fldChar w:fldCharType="separate"/>
      </w:r>
      <w:hyperlink w:anchor="_Toc437271173" w:history="1">
        <w:r w:rsidR="00252F3E" w:rsidRPr="00366D87">
          <w:rPr>
            <w:rStyle w:val="Hipercze"/>
            <w:b/>
            <w:noProof/>
          </w:rPr>
          <w:t>Tabela 2.1.</w:t>
        </w:r>
        <w:r w:rsidR="00252F3E" w:rsidRPr="00366D87">
          <w:rPr>
            <w:rStyle w:val="Hipercze"/>
            <w:noProof/>
          </w:rPr>
          <w:t xml:space="preserve"> Planowane zakresy produktu</w:t>
        </w:r>
        <w:r w:rsidR="00252F3E">
          <w:rPr>
            <w:noProof/>
            <w:webHidden/>
          </w:rPr>
          <w:tab/>
        </w:r>
        <w:r>
          <w:rPr>
            <w:noProof/>
            <w:webHidden/>
          </w:rPr>
          <w:fldChar w:fldCharType="begin"/>
        </w:r>
        <w:r w:rsidR="00252F3E">
          <w:rPr>
            <w:noProof/>
            <w:webHidden/>
          </w:rPr>
          <w:instrText xml:space="preserve"> PAGEREF _Toc437271173 \h </w:instrText>
        </w:r>
        <w:r>
          <w:rPr>
            <w:noProof/>
            <w:webHidden/>
          </w:rPr>
        </w:r>
        <w:r>
          <w:rPr>
            <w:noProof/>
            <w:webHidden/>
          </w:rPr>
          <w:fldChar w:fldCharType="separate"/>
        </w:r>
        <w:r w:rsidR="002A16C7">
          <w:rPr>
            <w:noProof/>
            <w:webHidden/>
          </w:rPr>
          <w:t>11</w:t>
        </w:r>
        <w:r>
          <w:rPr>
            <w:noProof/>
            <w:webHidden/>
          </w:rPr>
          <w:fldChar w:fldCharType="end"/>
        </w:r>
      </w:hyperlink>
    </w:p>
    <w:p w14:paraId="7A35BAE7"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74" w:history="1">
        <w:r w:rsidR="00252F3E" w:rsidRPr="00366D87">
          <w:rPr>
            <w:rStyle w:val="Hipercze"/>
            <w:b/>
            <w:noProof/>
          </w:rPr>
          <w:t>Tabela 3.1.</w:t>
        </w:r>
        <w:r w:rsidR="00252F3E" w:rsidRPr="00366D87">
          <w:rPr>
            <w:rStyle w:val="Hipercze"/>
            <w:noProof/>
          </w:rPr>
          <w:t xml:space="preserve"> Konta członków zespołu w narzędziu Acunote</w:t>
        </w:r>
        <w:r w:rsidR="00252F3E">
          <w:rPr>
            <w:noProof/>
            <w:webHidden/>
          </w:rPr>
          <w:tab/>
        </w:r>
        <w:r>
          <w:rPr>
            <w:noProof/>
            <w:webHidden/>
          </w:rPr>
          <w:fldChar w:fldCharType="begin"/>
        </w:r>
        <w:r w:rsidR="00252F3E">
          <w:rPr>
            <w:noProof/>
            <w:webHidden/>
          </w:rPr>
          <w:instrText xml:space="preserve"> PAGEREF _Toc437271174 \h </w:instrText>
        </w:r>
        <w:r>
          <w:rPr>
            <w:noProof/>
            <w:webHidden/>
          </w:rPr>
        </w:r>
        <w:r>
          <w:rPr>
            <w:noProof/>
            <w:webHidden/>
          </w:rPr>
          <w:fldChar w:fldCharType="separate"/>
        </w:r>
        <w:r w:rsidR="002A16C7">
          <w:rPr>
            <w:noProof/>
            <w:webHidden/>
          </w:rPr>
          <w:t>13</w:t>
        </w:r>
        <w:r>
          <w:rPr>
            <w:noProof/>
            <w:webHidden/>
          </w:rPr>
          <w:fldChar w:fldCharType="end"/>
        </w:r>
      </w:hyperlink>
    </w:p>
    <w:p w14:paraId="7A502328"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75" w:history="1">
        <w:r w:rsidR="00252F3E" w:rsidRPr="00366D87">
          <w:rPr>
            <w:rStyle w:val="Hipercze"/>
            <w:b/>
            <w:noProof/>
          </w:rPr>
          <w:t>Tabela 5.1.</w:t>
        </w:r>
        <w:r w:rsidR="00252F3E" w:rsidRPr="00366D87">
          <w:rPr>
            <w:rStyle w:val="Hipercze"/>
            <w:noProof/>
          </w:rPr>
          <w:t xml:space="preserve">  Zbiór encji Place</w:t>
        </w:r>
        <w:r w:rsidR="00252F3E">
          <w:rPr>
            <w:noProof/>
            <w:webHidden/>
          </w:rPr>
          <w:tab/>
        </w:r>
        <w:r>
          <w:rPr>
            <w:noProof/>
            <w:webHidden/>
          </w:rPr>
          <w:fldChar w:fldCharType="begin"/>
        </w:r>
        <w:r w:rsidR="00252F3E">
          <w:rPr>
            <w:noProof/>
            <w:webHidden/>
          </w:rPr>
          <w:instrText xml:space="preserve"> PAGEREF _Toc437271175 \h </w:instrText>
        </w:r>
        <w:r>
          <w:rPr>
            <w:noProof/>
            <w:webHidden/>
          </w:rPr>
        </w:r>
        <w:r>
          <w:rPr>
            <w:noProof/>
            <w:webHidden/>
          </w:rPr>
          <w:fldChar w:fldCharType="separate"/>
        </w:r>
        <w:r w:rsidR="002A16C7">
          <w:rPr>
            <w:noProof/>
            <w:webHidden/>
          </w:rPr>
          <w:t>33</w:t>
        </w:r>
        <w:r>
          <w:rPr>
            <w:noProof/>
            <w:webHidden/>
          </w:rPr>
          <w:fldChar w:fldCharType="end"/>
        </w:r>
      </w:hyperlink>
    </w:p>
    <w:p w14:paraId="6F619D74"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76" w:history="1">
        <w:r w:rsidR="00252F3E" w:rsidRPr="00366D87">
          <w:rPr>
            <w:rStyle w:val="Hipercze"/>
            <w:b/>
            <w:noProof/>
          </w:rPr>
          <w:t>Tabela 5.2.</w:t>
        </w:r>
        <w:r w:rsidR="00252F3E" w:rsidRPr="00366D87">
          <w:rPr>
            <w:rStyle w:val="Hipercze"/>
            <w:noProof/>
          </w:rPr>
          <w:t xml:space="preserve"> Zbiór encji Status</w:t>
        </w:r>
        <w:r w:rsidR="00252F3E">
          <w:rPr>
            <w:noProof/>
            <w:webHidden/>
          </w:rPr>
          <w:tab/>
        </w:r>
        <w:r>
          <w:rPr>
            <w:noProof/>
            <w:webHidden/>
          </w:rPr>
          <w:fldChar w:fldCharType="begin"/>
        </w:r>
        <w:r w:rsidR="00252F3E">
          <w:rPr>
            <w:noProof/>
            <w:webHidden/>
          </w:rPr>
          <w:instrText xml:space="preserve"> PAGEREF _Toc437271176 \h </w:instrText>
        </w:r>
        <w:r>
          <w:rPr>
            <w:noProof/>
            <w:webHidden/>
          </w:rPr>
        </w:r>
        <w:r>
          <w:rPr>
            <w:noProof/>
            <w:webHidden/>
          </w:rPr>
          <w:fldChar w:fldCharType="separate"/>
        </w:r>
        <w:r w:rsidR="002A16C7">
          <w:rPr>
            <w:noProof/>
            <w:webHidden/>
          </w:rPr>
          <w:t>33</w:t>
        </w:r>
        <w:r>
          <w:rPr>
            <w:noProof/>
            <w:webHidden/>
          </w:rPr>
          <w:fldChar w:fldCharType="end"/>
        </w:r>
      </w:hyperlink>
    </w:p>
    <w:p w14:paraId="0EE268F3"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77" w:history="1">
        <w:r w:rsidR="00252F3E" w:rsidRPr="00366D87">
          <w:rPr>
            <w:rStyle w:val="Hipercze"/>
            <w:b/>
            <w:noProof/>
          </w:rPr>
          <w:t>Tabela 5.3.</w:t>
        </w:r>
        <w:r w:rsidR="00252F3E" w:rsidRPr="00366D87">
          <w:rPr>
            <w:rStyle w:val="Hipercze"/>
            <w:noProof/>
          </w:rPr>
          <w:t xml:space="preserve"> Zbiór encji Pricing</w:t>
        </w:r>
        <w:r w:rsidR="00252F3E">
          <w:rPr>
            <w:noProof/>
            <w:webHidden/>
          </w:rPr>
          <w:tab/>
        </w:r>
        <w:r>
          <w:rPr>
            <w:noProof/>
            <w:webHidden/>
          </w:rPr>
          <w:fldChar w:fldCharType="begin"/>
        </w:r>
        <w:r w:rsidR="00252F3E">
          <w:rPr>
            <w:noProof/>
            <w:webHidden/>
          </w:rPr>
          <w:instrText xml:space="preserve"> PAGEREF _Toc437271177 \h </w:instrText>
        </w:r>
        <w:r>
          <w:rPr>
            <w:noProof/>
            <w:webHidden/>
          </w:rPr>
        </w:r>
        <w:r>
          <w:rPr>
            <w:noProof/>
            <w:webHidden/>
          </w:rPr>
          <w:fldChar w:fldCharType="separate"/>
        </w:r>
        <w:r w:rsidR="002A16C7">
          <w:rPr>
            <w:noProof/>
            <w:webHidden/>
          </w:rPr>
          <w:t>33</w:t>
        </w:r>
        <w:r>
          <w:rPr>
            <w:noProof/>
            <w:webHidden/>
          </w:rPr>
          <w:fldChar w:fldCharType="end"/>
        </w:r>
      </w:hyperlink>
    </w:p>
    <w:p w14:paraId="1EE0E4DB"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78" w:history="1">
        <w:r w:rsidR="00252F3E" w:rsidRPr="00366D87">
          <w:rPr>
            <w:rStyle w:val="Hipercze"/>
            <w:b/>
            <w:noProof/>
          </w:rPr>
          <w:t>Tabela 5.4.</w:t>
        </w:r>
        <w:r w:rsidR="00252F3E" w:rsidRPr="00366D87">
          <w:rPr>
            <w:rStyle w:val="Hipercze"/>
            <w:noProof/>
          </w:rPr>
          <w:t xml:space="preserve"> Zbiór encji Pricing_element</w:t>
        </w:r>
        <w:r w:rsidR="00252F3E">
          <w:rPr>
            <w:noProof/>
            <w:webHidden/>
          </w:rPr>
          <w:tab/>
        </w:r>
        <w:r>
          <w:rPr>
            <w:noProof/>
            <w:webHidden/>
          </w:rPr>
          <w:fldChar w:fldCharType="begin"/>
        </w:r>
        <w:r w:rsidR="00252F3E">
          <w:rPr>
            <w:noProof/>
            <w:webHidden/>
          </w:rPr>
          <w:instrText xml:space="preserve"> PAGEREF _Toc437271178 \h </w:instrText>
        </w:r>
        <w:r>
          <w:rPr>
            <w:noProof/>
            <w:webHidden/>
          </w:rPr>
        </w:r>
        <w:r>
          <w:rPr>
            <w:noProof/>
            <w:webHidden/>
          </w:rPr>
          <w:fldChar w:fldCharType="separate"/>
        </w:r>
        <w:r w:rsidR="002A16C7">
          <w:rPr>
            <w:noProof/>
            <w:webHidden/>
          </w:rPr>
          <w:t>33</w:t>
        </w:r>
        <w:r>
          <w:rPr>
            <w:noProof/>
            <w:webHidden/>
          </w:rPr>
          <w:fldChar w:fldCharType="end"/>
        </w:r>
      </w:hyperlink>
    </w:p>
    <w:p w14:paraId="34B87057"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79" w:history="1">
        <w:r w:rsidR="00252F3E" w:rsidRPr="00366D87">
          <w:rPr>
            <w:rStyle w:val="Hipercze"/>
            <w:b/>
            <w:noProof/>
          </w:rPr>
          <w:t>Tabela 5.5.</w:t>
        </w:r>
        <w:r w:rsidR="00252F3E" w:rsidRPr="00366D87">
          <w:rPr>
            <w:rStyle w:val="Hipercze"/>
            <w:noProof/>
          </w:rPr>
          <w:t xml:space="preserve"> Zbiór encji Place_to_type</w:t>
        </w:r>
        <w:r w:rsidR="00252F3E">
          <w:rPr>
            <w:noProof/>
            <w:webHidden/>
          </w:rPr>
          <w:tab/>
        </w:r>
        <w:r>
          <w:rPr>
            <w:noProof/>
            <w:webHidden/>
          </w:rPr>
          <w:fldChar w:fldCharType="begin"/>
        </w:r>
        <w:r w:rsidR="00252F3E">
          <w:rPr>
            <w:noProof/>
            <w:webHidden/>
          </w:rPr>
          <w:instrText xml:space="preserve"> PAGEREF _Toc437271179 \h </w:instrText>
        </w:r>
        <w:r>
          <w:rPr>
            <w:noProof/>
            <w:webHidden/>
          </w:rPr>
        </w:r>
        <w:r>
          <w:rPr>
            <w:noProof/>
            <w:webHidden/>
          </w:rPr>
          <w:fldChar w:fldCharType="separate"/>
        </w:r>
        <w:r w:rsidR="002A16C7">
          <w:rPr>
            <w:noProof/>
            <w:webHidden/>
          </w:rPr>
          <w:t>34</w:t>
        </w:r>
        <w:r>
          <w:rPr>
            <w:noProof/>
            <w:webHidden/>
          </w:rPr>
          <w:fldChar w:fldCharType="end"/>
        </w:r>
      </w:hyperlink>
    </w:p>
    <w:p w14:paraId="22BA77B9"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80" w:history="1">
        <w:r w:rsidR="00252F3E" w:rsidRPr="00366D87">
          <w:rPr>
            <w:rStyle w:val="Hipercze"/>
            <w:b/>
            <w:noProof/>
          </w:rPr>
          <w:t>Tabela 5.6.</w:t>
        </w:r>
        <w:r w:rsidR="00252F3E" w:rsidRPr="00366D87">
          <w:rPr>
            <w:rStyle w:val="Hipercze"/>
            <w:noProof/>
          </w:rPr>
          <w:t xml:space="preserve"> Zbiór encji Place_type</w:t>
        </w:r>
        <w:r w:rsidR="00252F3E">
          <w:rPr>
            <w:noProof/>
            <w:webHidden/>
          </w:rPr>
          <w:tab/>
        </w:r>
        <w:r>
          <w:rPr>
            <w:noProof/>
            <w:webHidden/>
          </w:rPr>
          <w:fldChar w:fldCharType="begin"/>
        </w:r>
        <w:r w:rsidR="00252F3E">
          <w:rPr>
            <w:noProof/>
            <w:webHidden/>
          </w:rPr>
          <w:instrText xml:space="preserve"> PAGEREF _Toc437271180 \h </w:instrText>
        </w:r>
        <w:r>
          <w:rPr>
            <w:noProof/>
            <w:webHidden/>
          </w:rPr>
        </w:r>
        <w:r>
          <w:rPr>
            <w:noProof/>
            <w:webHidden/>
          </w:rPr>
          <w:fldChar w:fldCharType="separate"/>
        </w:r>
        <w:r w:rsidR="002A16C7">
          <w:rPr>
            <w:noProof/>
            <w:webHidden/>
          </w:rPr>
          <w:t>34</w:t>
        </w:r>
        <w:r>
          <w:rPr>
            <w:noProof/>
            <w:webHidden/>
          </w:rPr>
          <w:fldChar w:fldCharType="end"/>
        </w:r>
      </w:hyperlink>
    </w:p>
    <w:p w14:paraId="668FBDEF"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81" w:history="1">
        <w:r w:rsidR="00252F3E" w:rsidRPr="00366D87">
          <w:rPr>
            <w:rStyle w:val="Hipercze"/>
            <w:b/>
            <w:noProof/>
          </w:rPr>
          <w:t>Tabela 5.7.</w:t>
        </w:r>
        <w:r w:rsidR="00252F3E" w:rsidRPr="00366D87">
          <w:rPr>
            <w:rStyle w:val="Hipercze"/>
            <w:noProof/>
          </w:rPr>
          <w:t xml:space="preserve"> Zbiór encji Score</w:t>
        </w:r>
        <w:r w:rsidR="00252F3E">
          <w:rPr>
            <w:noProof/>
            <w:webHidden/>
          </w:rPr>
          <w:tab/>
        </w:r>
        <w:r>
          <w:rPr>
            <w:noProof/>
            <w:webHidden/>
          </w:rPr>
          <w:fldChar w:fldCharType="begin"/>
        </w:r>
        <w:r w:rsidR="00252F3E">
          <w:rPr>
            <w:noProof/>
            <w:webHidden/>
          </w:rPr>
          <w:instrText xml:space="preserve"> PAGEREF _Toc437271181 \h </w:instrText>
        </w:r>
        <w:r>
          <w:rPr>
            <w:noProof/>
            <w:webHidden/>
          </w:rPr>
        </w:r>
        <w:r>
          <w:rPr>
            <w:noProof/>
            <w:webHidden/>
          </w:rPr>
          <w:fldChar w:fldCharType="separate"/>
        </w:r>
        <w:r w:rsidR="002A16C7">
          <w:rPr>
            <w:noProof/>
            <w:webHidden/>
          </w:rPr>
          <w:t>34</w:t>
        </w:r>
        <w:r>
          <w:rPr>
            <w:noProof/>
            <w:webHidden/>
          </w:rPr>
          <w:fldChar w:fldCharType="end"/>
        </w:r>
      </w:hyperlink>
    </w:p>
    <w:p w14:paraId="33766FD6"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82" w:history="1">
        <w:r w:rsidR="00252F3E" w:rsidRPr="00366D87">
          <w:rPr>
            <w:rStyle w:val="Hipercze"/>
            <w:b/>
            <w:noProof/>
          </w:rPr>
          <w:t>Tabela 5.8.</w:t>
        </w:r>
        <w:r w:rsidR="00252F3E" w:rsidRPr="00366D87">
          <w:rPr>
            <w:rStyle w:val="Hipercze"/>
            <w:noProof/>
          </w:rPr>
          <w:t xml:space="preserve"> Zbiór encji Report</w:t>
        </w:r>
        <w:r w:rsidR="00252F3E">
          <w:rPr>
            <w:noProof/>
            <w:webHidden/>
          </w:rPr>
          <w:tab/>
        </w:r>
        <w:r>
          <w:rPr>
            <w:noProof/>
            <w:webHidden/>
          </w:rPr>
          <w:fldChar w:fldCharType="begin"/>
        </w:r>
        <w:r w:rsidR="00252F3E">
          <w:rPr>
            <w:noProof/>
            <w:webHidden/>
          </w:rPr>
          <w:instrText xml:space="preserve"> PAGEREF _Toc437271182 \h </w:instrText>
        </w:r>
        <w:r>
          <w:rPr>
            <w:noProof/>
            <w:webHidden/>
          </w:rPr>
        </w:r>
        <w:r>
          <w:rPr>
            <w:noProof/>
            <w:webHidden/>
          </w:rPr>
          <w:fldChar w:fldCharType="separate"/>
        </w:r>
        <w:r w:rsidR="002A16C7">
          <w:rPr>
            <w:noProof/>
            <w:webHidden/>
          </w:rPr>
          <w:t>34</w:t>
        </w:r>
        <w:r>
          <w:rPr>
            <w:noProof/>
            <w:webHidden/>
          </w:rPr>
          <w:fldChar w:fldCharType="end"/>
        </w:r>
      </w:hyperlink>
    </w:p>
    <w:p w14:paraId="61AD41CD"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83" w:history="1">
        <w:r w:rsidR="00252F3E" w:rsidRPr="00366D87">
          <w:rPr>
            <w:rStyle w:val="Hipercze"/>
            <w:b/>
            <w:noProof/>
          </w:rPr>
          <w:t>Tabela 5.9.</w:t>
        </w:r>
        <w:r w:rsidR="00252F3E" w:rsidRPr="00366D87">
          <w:rPr>
            <w:rStyle w:val="Hipercze"/>
            <w:noProof/>
          </w:rPr>
          <w:t xml:space="preserve"> Zbiór encji User</w:t>
        </w:r>
        <w:r w:rsidR="00252F3E">
          <w:rPr>
            <w:noProof/>
            <w:webHidden/>
          </w:rPr>
          <w:tab/>
        </w:r>
        <w:r>
          <w:rPr>
            <w:noProof/>
            <w:webHidden/>
          </w:rPr>
          <w:fldChar w:fldCharType="begin"/>
        </w:r>
        <w:r w:rsidR="00252F3E">
          <w:rPr>
            <w:noProof/>
            <w:webHidden/>
          </w:rPr>
          <w:instrText xml:space="preserve"> PAGEREF _Toc437271183 \h </w:instrText>
        </w:r>
        <w:r>
          <w:rPr>
            <w:noProof/>
            <w:webHidden/>
          </w:rPr>
        </w:r>
        <w:r>
          <w:rPr>
            <w:noProof/>
            <w:webHidden/>
          </w:rPr>
          <w:fldChar w:fldCharType="separate"/>
        </w:r>
        <w:r w:rsidR="002A16C7">
          <w:rPr>
            <w:noProof/>
            <w:webHidden/>
          </w:rPr>
          <w:t>35</w:t>
        </w:r>
        <w:r>
          <w:rPr>
            <w:noProof/>
            <w:webHidden/>
          </w:rPr>
          <w:fldChar w:fldCharType="end"/>
        </w:r>
      </w:hyperlink>
    </w:p>
    <w:p w14:paraId="4EC2463D"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84" w:history="1">
        <w:r w:rsidR="00252F3E" w:rsidRPr="00366D87">
          <w:rPr>
            <w:rStyle w:val="Hipercze"/>
            <w:b/>
            <w:noProof/>
          </w:rPr>
          <w:t>Tabela 5.10</w:t>
        </w:r>
        <w:r w:rsidR="00252F3E" w:rsidRPr="00366D87">
          <w:rPr>
            <w:rStyle w:val="Hipercze"/>
            <w:noProof/>
          </w:rPr>
          <w:t>. Zbiór encji User_friend</w:t>
        </w:r>
        <w:r w:rsidR="00252F3E">
          <w:rPr>
            <w:noProof/>
            <w:webHidden/>
          </w:rPr>
          <w:tab/>
        </w:r>
        <w:r>
          <w:rPr>
            <w:noProof/>
            <w:webHidden/>
          </w:rPr>
          <w:fldChar w:fldCharType="begin"/>
        </w:r>
        <w:r w:rsidR="00252F3E">
          <w:rPr>
            <w:noProof/>
            <w:webHidden/>
          </w:rPr>
          <w:instrText xml:space="preserve"> PAGEREF _Toc437271184 \h </w:instrText>
        </w:r>
        <w:r>
          <w:rPr>
            <w:noProof/>
            <w:webHidden/>
          </w:rPr>
        </w:r>
        <w:r>
          <w:rPr>
            <w:noProof/>
            <w:webHidden/>
          </w:rPr>
          <w:fldChar w:fldCharType="separate"/>
        </w:r>
        <w:r w:rsidR="002A16C7">
          <w:rPr>
            <w:noProof/>
            <w:webHidden/>
          </w:rPr>
          <w:t>35</w:t>
        </w:r>
        <w:r>
          <w:rPr>
            <w:noProof/>
            <w:webHidden/>
          </w:rPr>
          <w:fldChar w:fldCharType="end"/>
        </w:r>
      </w:hyperlink>
    </w:p>
    <w:p w14:paraId="0E0D7A2A"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85" w:history="1">
        <w:r w:rsidR="00252F3E" w:rsidRPr="00366D87">
          <w:rPr>
            <w:rStyle w:val="Hipercze"/>
            <w:b/>
            <w:noProof/>
          </w:rPr>
          <w:t>Tabela 5.11.</w:t>
        </w:r>
        <w:r w:rsidR="00252F3E" w:rsidRPr="00366D87">
          <w:rPr>
            <w:rStyle w:val="Hipercze"/>
            <w:noProof/>
          </w:rPr>
          <w:t xml:space="preserve"> Zbiór encji Friendship_status</w:t>
        </w:r>
        <w:r w:rsidR="00252F3E">
          <w:rPr>
            <w:noProof/>
            <w:webHidden/>
          </w:rPr>
          <w:tab/>
        </w:r>
        <w:r>
          <w:rPr>
            <w:noProof/>
            <w:webHidden/>
          </w:rPr>
          <w:fldChar w:fldCharType="begin"/>
        </w:r>
        <w:r w:rsidR="00252F3E">
          <w:rPr>
            <w:noProof/>
            <w:webHidden/>
          </w:rPr>
          <w:instrText xml:space="preserve"> PAGEREF _Toc437271185 \h </w:instrText>
        </w:r>
        <w:r>
          <w:rPr>
            <w:noProof/>
            <w:webHidden/>
          </w:rPr>
        </w:r>
        <w:r>
          <w:rPr>
            <w:noProof/>
            <w:webHidden/>
          </w:rPr>
          <w:fldChar w:fldCharType="separate"/>
        </w:r>
        <w:r w:rsidR="002A16C7">
          <w:rPr>
            <w:noProof/>
            <w:webHidden/>
          </w:rPr>
          <w:t>35</w:t>
        </w:r>
        <w:r>
          <w:rPr>
            <w:noProof/>
            <w:webHidden/>
          </w:rPr>
          <w:fldChar w:fldCharType="end"/>
        </w:r>
      </w:hyperlink>
    </w:p>
    <w:p w14:paraId="3614553B"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86" w:history="1">
        <w:r w:rsidR="00252F3E" w:rsidRPr="00366D87">
          <w:rPr>
            <w:rStyle w:val="Hipercze"/>
            <w:b/>
            <w:noProof/>
          </w:rPr>
          <w:t>Tabela 5.12.</w:t>
        </w:r>
        <w:r w:rsidR="00252F3E" w:rsidRPr="00366D87">
          <w:rPr>
            <w:rStyle w:val="Hipercze"/>
            <w:noProof/>
          </w:rPr>
          <w:t xml:space="preserve"> Zbiór encji Activity</w:t>
        </w:r>
        <w:r w:rsidR="00252F3E">
          <w:rPr>
            <w:noProof/>
            <w:webHidden/>
          </w:rPr>
          <w:tab/>
        </w:r>
        <w:r>
          <w:rPr>
            <w:noProof/>
            <w:webHidden/>
          </w:rPr>
          <w:fldChar w:fldCharType="begin"/>
        </w:r>
        <w:r w:rsidR="00252F3E">
          <w:rPr>
            <w:noProof/>
            <w:webHidden/>
          </w:rPr>
          <w:instrText xml:space="preserve"> PAGEREF _Toc437271186 \h </w:instrText>
        </w:r>
        <w:r>
          <w:rPr>
            <w:noProof/>
            <w:webHidden/>
          </w:rPr>
        </w:r>
        <w:r>
          <w:rPr>
            <w:noProof/>
            <w:webHidden/>
          </w:rPr>
          <w:fldChar w:fldCharType="separate"/>
        </w:r>
        <w:r w:rsidR="002A16C7">
          <w:rPr>
            <w:noProof/>
            <w:webHidden/>
          </w:rPr>
          <w:t>35</w:t>
        </w:r>
        <w:r>
          <w:rPr>
            <w:noProof/>
            <w:webHidden/>
          </w:rPr>
          <w:fldChar w:fldCharType="end"/>
        </w:r>
      </w:hyperlink>
    </w:p>
    <w:p w14:paraId="45168636"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87" w:history="1">
        <w:r w:rsidR="00252F3E" w:rsidRPr="00366D87">
          <w:rPr>
            <w:rStyle w:val="Hipercze"/>
            <w:b/>
            <w:noProof/>
          </w:rPr>
          <w:t>Tabela 5.13.</w:t>
        </w:r>
        <w:r w:rsidR="00252F3E" w:rsidRPr="00366D87">
          <w:rPr>
            <w:rStyle w:val="Hipercze"/>
            <w:noProof/>
          </w:rPr>
          <w:t xml:space="preserve"> Zbiór encji ActivityType</w:t>
        </w:r>
        <w:r w:rsidR="00252F3E">
          <w:rPr>
            <w:noProof/>
            <w:webHidden/>
          </w:rPr>
          <w:tab/>
        </w:r>
        <w:r>
          <w:rPr>
            <w:noProof/>
            <w:webHidden/>
          </w:rPr>
          <w:fldChar w:fldCharType="begin"/>
        </w:r>
        <w:r w:rsidR="00252F3E">
          <w:rPr>
            <w:noProof/>
            <w:webHidden/>
          </w:rPr>
          <w:instrText xml:space="preserve"> PAGEREF _Toc437271187 \h </w:instrText>
        </w:r>
        <w:r>
          <w:rPr>
            <w:noProof/>
            <w:webHidden/>
          </w:rPr>
        </w:r>
        <w:r>
          <w:rPr>
            <w:noProof/>
            <w:webHidden/>
          </w:rPr>
          <w:fldChar w:fldCharType="separate"/>
        </w:r>
        <w:r w:rsidR="002A16C7">
          <w:rPr>
            <w:noProof/>
            <w:webHidden/>
          </w:rPr>
          <w:t>36</w:t>
        </w:r>
        <w:r>
          <w:rPr>
            <w:noProof/>
            <w:webHidden/>
          </w:rPr>
          <w:fldChar w:fldCharType="end"/>
        </w:r>
      </w:hyperlink>
    </w:p>
    <w:p w14:paraId="0C278DED"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88" w:history="1">
        <w:r w:rsidR="00252F3E" w:rsidRPr="00366D87">
          <w:rPr>
            <w:rStyle w:val="Hipercze"/>
            <w:b/>
            <w:noProof/>
          </w:rPr>
          <w:t>Tabela 5.14.</w:t>
        </w:r>
        <w:r w:rsidR="00252F3E" w:rsidRPr="00366D87">
          <w:rPr>
            <w:rStyle w:val="Hipercze"/>
            <w:noProof/>
          </w:rPr>
          <w:t xml:space="preserve"> Zbiór encji User_role</w:t>
        </w:r>
        <w:r w:rsidR="00252F3E">
          <w:rPr>
            <w:noProof/>
            <w:webHidden/>
          </w:rPr>
          <w:tab/>
        </w:r>
        <w:r>
          <w:rPr>
            <w:noProof/>
            <w:webHidden/>
          </w:rPr>
          <w:fldChar w:fldCharType="begin"/>
        </w:r>
        <w:r w:rsidR="00252F3E">
          <w:rPr>
            <w:noProof/>
            <w:webHidden/>
          </w:rPr>
          <w:instrText xml:space="preserve"> PAGEREF _Toc437271188 \h </w:instrText>
        </w:r>
        <w:r>
          <w:rPr>
            <w:noProof/>
            <w:webHidden/>
          </w:rPr>
        </w:r>
        <w:r>
          <w:rPr>
            <w:noProof/>
            <w:webHidden/>
          </w:rPr>
          <w:fldChar w:fldCharType="separate"/>
        </w:r>
        <w:r w:rsidR="002A16C7">
          <w:rPr>
            <w:noProof/>
            <w:webHidden/>
          </w:rPr>
          <w:t>36</w:t>
        </w:r>
        <w:r>
          <w:rPr>
            <w:noProof/>
            <w:webHidden/>
          </w:rPr>
          <w:fldChar w:fldCharType="end"/>
        </w:r>
      </w:hyperlink>
    </w:p>
    <w:p w14:paraId="647C7B70"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89" w:history="1">
        <w:r w:rsidR="00252F3E" w:rsidRPr="00366D87">
          <w:rPr>
            <w:rStyle w:val="Hipercze"/>
            <w:b/>
            <w:noProof/>
          </w:rPr>
          <w:t>Tabela 5.15.</w:t>
        </w:r>
        <w:r w:rsidR="00252F3E" w:rsidRPr="00366D87">
          <w:rPr>
            <w:rStyle w:val="Hipercze"/>
            <w:noProof/>
          </w:rPr>
          <w:t xml:space="preserve"> Zbiór encji Role</w:t>
        </w:r>
        <w:r w:rsidR="00252F3E">
          <w:rPr>
            <w:noProof/>
            <w:webHidden/>
          </w:rPr>
          <w:tab/>
        </w:r>
        <w:r>
          <w:rPr>
            <w:noProof/>
            <w:webHidden/>
          </w:rPr>
          <w:fldChar w:fldCharType="begin"/>
        </w:r>
        <w:r w:rsidR="00252F3E">
          <w:rPr>
            <w:noProof/>
            <w:webHidden/>
          </w:rPr>
          <w:instrText xml:space="preserve"> PAGEREF _Toc437271189 \h </w:instrText>
        </w:r>
        <w:r>
          <w:rPr>
            <w:noProof/>
            <w:webHidden/>
          </w:rPr>
        </w:r>
        <w:r>
          <w:rPr>
            <w:noProof/>
            <w:webHidden/>
          </w:rPr>
          <w:fldChar w:fldCharType="separate"/>
        </w:r>
        <w:r w:rsidR="002A16C7">
          <w:rPr>
            <w:noProof/>
            <w:webHidden/>
          </w:rPr>
          <w:t>36</w:t>
        </w:r>
        <w:r>
          <w:rPr>
            <w:noProof/>
            <w:webHidden/>
          </w:rPr>
          <w:fldChar w:fldCharType="end"/>
        </w:r>
      </w:hyperlink>
    </w:p>
    <w:p w14:paraId="16985653"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90" w:history="1">
        <w:r w:rsidR="00252F3E" w:rsidRPr="00366D87">
          <w:rPr>
            <w:rStyle w:val="Hipercze"/>
            <w:b/>
            <w:noProof/>
          </w:rPr>
          <w:t>Tabela 5.16.</w:t>
        </w:r>
        <w:r w:rsidR="00252F3E" w:rsidRPr="00366D87">
          <w:rPr>
            <w:rStyle w:val="Hipercze"/>
            <w:noProof/>
          </w:rPr>
          <w:t xml:space="preserve"> Zbiór encji ForkFile</w:t>
        </w:r>
        <w:r w:rsidR="00252F3E">
          <w:rPr>
            <w:noProof/>
            <w:webHidden/>
          </w:rPr>
          <w:tab/>
        </w:r>
        <w:r>
          <w:rPr>
            <w:noProof/>
            <w:webHidden/>
          </w:rPr>
          <w:fldChar w:fldCharType="begin"/>
        </w:r>
        <w:r w:rsidR="00252F3E">
          <w:rPr>
            <w:noProof/>
            <w:webHidden/>
          </w:rPr>
          <w:instrText xml:space="preserve"> PAGEREF _Toc437271190 \h </w:instrText>
        </w:r>
        <w:r>
          <w:rPr>
            <w:noProof/>
            <w:webHidden/>
          </w:rPr>
        </w:r>
        <w:r>
          <w:rPr>
            <w:noProof/>
            <w:webHidden/>
          </w:rPr>
          <w:fldChar w:fldCharType="separate"/>
        </w:r>
        <w:r w:rsidR="002A16C7">
          <w:rPr>
            <w:noProof/>
            <w:webHidden/>
          </w:rPr>
          <w:t>36</w:t>
        </w:r>
        <w:r>
          <w:rPr>
            <w:noProof/>
            <w:webHidden/>
          </w:rPr>
          <w:fldChar w:fldCharType="end"/>
        </w:r>
      </w:hyperlink>
    </w:p>
    <w:p w14:paraId="6D34716F"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91" w:history="1">
        <w:r w:rsidR="00252F3E" w:rsidRPr="00366D87">
          <w:rPr>
            <w:rStyle w:val="Hipercze"/>
            <w:b/>
            <w:noProof/>
          </w:rPr>
          <w:t>Tabela 5.17.</w:t>
        </w:r>
        <w:r w:rsidR="00252F3E" w:rsidRPr="00366D87">
          <w:rPr>
            <w:rStyle w:val="Hipercze"/>
            <w:noProof/>
          </w:rPr>
          <w:t xml:space="preserve"> Zbiór encji Event</w:t>
        </w:r>
        <w:r w:rsidR="00252F3E">
          <w:rPr>
            <w:noProof/>
            <w:webHidden/>
          </w:rPr>
          <w:tab/>
        </w:r>
        <w:r>
          <w:rPr>
            <w:noProof/>
            <w:webHidden/>
          </w:rPr>
          <w:fldChar w:fldCharType="begin"/>
        </w:r>
        <w:r w:rsidR="00252F3E">
          <w:rPr>
            <w:noProof/>
            <w:webHidden/>
          </w:rPr>
          <w:instrText xml:space="preserve"> PAGEREF _Toc437271191 \h </w:instrText>
        </w:r>
        <w:r>
          <w:rPr>
            <w:noProof/>
            <w:webHidden/>
          </w:rPr>
        </w:r>
        <w:r>
          <w:rPr>
            <w:noProof/>
            <w:webHidden/>
          </w:rPr>
          <w:fldChar w:fldCharType="separate"/>
        </w:r>
        <w:r w:rsidR="002A16C7">
          <w:rPr>
            <w:noProof/>
            <w:webHidden/>
          </w:rPr>
          <w:t>37</w:t>
        </w:r>
        <w:r>
          <w:rPr>
            <w:noProof/>
            <w:webHidden/>
          </w:rPr>
          <w:fldChar w:fldCharType="end"/>
        </w:r>
      </w:hyperlink>
    </w:p>
    <w:p w14:paraId="0FF0B3E0"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92" w:history="1">
        <w:r w:rsidR="00252F3E" w:rsidRPr="00366D87">
          <w:rPr>
            <w:rStyle w:val="Hipercze"/>
            <w:b/>
            <w:noProof/>
          </w:rPr>
          <w:t>Tabela 5.18.</w:t>
        </w:r>
        <w:r w:rsidR="00252F3E" w:rsidRPr="00366D87">
          <w:rPr>
            <w:rStyle w:val="Hipercze"/>
            <w:noProof/>
          </w:rPr>
          <w:t xml:space="preserve"> Zbiór encji Event_participant</w:t>
        </w:r>
        <w:r w:rsidR="00252F3E">
          <w:rPr>
            <w:noProof/>
            <w:webHidden/>
          </w:rPr>
          <w:tab/>
        </w:r>
        <w:r>
          <w:rPr>
            <w:noProof/>
            <w:webHidden/>
          </w:rPr>
          <w:fldChar w:fldCharType="begin"/>
        </w:r>
        <w:r w:rsidR="00252F3E">
          <w:rPr>
            <w:noProof/>
            <w:webHidden/>
          </w:rPr>
          <w:instrText xml:space="preserve"> PAGEREF _Toc437271192 \h </w:instrText>
        </w:r>
        <w:r>
          <w:rPr>
            <w:noProof/>
            <w:webHidden/>
          </w:rPr>
        </w:r>
        <w:r>
          <w:rPr>
            <w:noProof/>
            <w:webHidden/>
          </w:rPr>
          <w:fldChar w:fldCharType="separate"/>
        </w:r>
        <w:r w:rsidR="002A16C7">
          <w:rPr>
            <w:noProof/>
            <w:webHidden/>
          </w:rPr>
          <w:t>37</w:t>
        </w:r>
        <w:r>
          <w:rPr>
            <w:noProof/>
            <w:webHidden/>
          </w:rPr>
          <w:fldChar w:fldCharType="end"/>
        </w:r>
      </w:hyperlink>
    </w:p>
    <w:p w14:paraId="2031584B"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93" w:history="1">
        <w:r w:rsidR="00252F3E" w:rsidRPr="00366D87">
          <w:rPr>
            <w:rStyle w:val="Hipercze"/>
            <w:b/>
            <w:noProof/>
          </w:rPr>
          <w:t>Tabela 5.19.</w:t>
        </w:r>
        <w:r w:rsidR="00252F3E" w:rsidRPr="00366D87">
          <w:rPr>
            <w:rStyle w:val="Hipercze"/>
            <w:noProof/>
          </w:rPr>
          <w:t xml:space="preserve"> Zbiór encji Comment</w:t>
        </w:r>
        <w:r w:rsidR="00252F3E">
          <w:rPr>
            <w:noProof/>
            <w:webHidden/>
          </w:rPr>
          <w:tab/>
        </w:r>
        <w:r>
          <w:rPr>
            <w:noProof/>
            <w:webHidden/>
          </w:rPr>
          <w:fldChar w:fldCharType="begin"/>
        </w:r>
        <w:r w:rsidR="00252F3E">
          <w:rPr>
            <w:noProof/>
            <w:webHidden/>
          </w:rPr>
          <w:instrText xml:space="preserve"> PAGEREF _Toc437271193 \h </w:instrText>
        </w:r>
        <w:r>
          <w:rPr>
            <w:noProof/>
            <w:webHidden/>
          </w:rPr>
        </w:r>
        <w:r>
          <w:rPr>
            <w:noProof/>
            <w:webHidden/>
          </w:rPr>
          <w:fldChar w:fldCharType="separate"/>
        </w:r>
        <w:r w:rsidR="002A16C7">
          <w:rPr>
            <w:noProof/>
            <w:webHidden/>
          </w:rPr>
          <w:t>37</w:t>
        </w:r>
        <w:r>
          <w:rPr>
            <w:noProof/>
            <w:webHidden/>
          </w:rPr>
          <w:fldChar w:fldCharType="end"/>
        </w:r>
      </w:hyperlink>
    </w:p>
    <w:p w14:paraId="2014E667"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94" w:history="1">
        <w:r w:rsidR="00252F3E" w:rsidRPr="00366D87">
          <w:rPr>
            <w:rStyle w:val="Hipercze"/>
            <w:b/>
            <w:noProof/>
          </w:rPr>
          <w:t>Tabela 7.1.</w:t>
        </w:r>
        <w:r w:rsidR="00252F3E" w:rsidRPr="00366D87">
          <w:rPr>
            <w:rStyle w:val="Hipercze"/>
            <w:noProof/>
          </w:rPr>
          <w:t xml:space="preserve"> Przypadek testowy prawidłowego rejestrowania nowego użytkownika</w:t>
        </w:r>
        <w:r w:rsidR="00252F3E">
          <w:rPr>
            <w:noProof/>
            <w:webHidden/>
          </w:rPr>
          <w:tab/>
        </w:r>
        <w:r>
          <w:rPr>
            <w:noProof/>
            <w:webHidden/>
          </w:rPr>
          <w:fldChar w:fldCharType="begin"/>
        </w:r>
        <w:r w:rsidR="00252F3E">
          <w:rPr>
            <w:noProof/>
            <w:webHidden/>
          </w:rPr>
          <w:instrText xml:space="preserve"> PAGEREF _Toc437271194 \h </w:instrText>
        </w:r>
        <w:r>
          <w:rPr>
            <w:noProof/>
            <w:webHidden/>
          </w:rPr>
        </w:r>
        <w:r>
          <w:rPr>
            <w:noProof/>
            <w:webHidden/>
          </w:rPr>
          <w:fldChar w:fldCharType="separate"/>
        </w:r>
        <w:r w:rsidR="002A16C7">
          <w:rPr>
            <w:noProof/>
            <w:webHidden/>
          </w:rPr>
          <w:t>58</w:t>
        </w:r>
        <w:r>
          <w:rPr>
            <w:noProof/>
            <w:webHidden/>
          </w:rPr>
          <w:fldChar w:fldCharType="end"/>
        </w:r>
      </w:hyperlink>
    </w:p>
    <w:p w14:paraId="5CD7B6E3"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95" w:history="1">
        <w:r w:rsidR="00252F3E" w:rsidRPr="00366D87">
          <w:rPr>
            <w:rStyle w:val="Hipercze"/>
            <w:b/>
            <w:noProof/>
          </w:rPr>
          <w:t>Tabela 7.2.</w:t>
        </w:r>
        <w:r w:rsidR="00252F3E" w:rsidRPr="00366D87">
          <w:rPr>
            <w:rStyle w:val="Hipercze"/>
            <w:noProof/>
          </w:rPr>
          <w:t xml:space="preserve"> Przypadek testowy rejestracji z podaniem błędnych danych</w:t>
        </w:r>
        <w:r w:rsidR="00252F3E">
          <w:rPr>
            <w:noProof/>
            <w:webHidden/>
          </w:rPr>
          <w:tab/>
        </w:r>
        <w:r>
          <w:rPr>
            <w:noProof/>
            <w:webHidden/>
          </w:rPr>
          <w:fldChar w:fldCharType="begin"/>
        </w:r>
        <w:r w:rsidR="00252F3E">
          <w:rPr>
            <w:noProof/>
            <w:webHidden/>
          </w:rPr>
          <w:instrText xml:space="preserve"> PAGEREF _Toc437271195 \h </w:instrText>
        </w:r>
        <w:r>
          <w:rPr>
            <w:noProof/>
            <w:webHidden/>
          </w:rPr>
        </w:r>
        <w:r>
          <w:rPr>
            <w:noProof/>
            <w:webHidden/>
          </w:rPr>
          <w:fldChar w:fldCharType="separate"/>
        </w:r>
        <w:r w:rsidR="002A16C7">
          <w:rPr>
            <w:noProof/>
            <w:webHidden/>
          </w:rPr>
          <w:t>59</w:t>
        </w:r>
        <w:r>
          <w:rPr>
            <w:noProof/>
            <w:webHidden/>
          </w:rPr>
          <w:fldChar w:fldCharType="end"/>
        </w:r>
      </w:hyperlink>
    </w:p>
    <w:p w14:paraId="5A900884"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96" w:history="1">
        <w:r w:rsidR="00252F3E" w:rsidRPr="00366D87">
          <w:rPr>
            <w:rStyle w:val="Hipercze"/>
            <w:b/>
            <w:noProof/>
          </w:rPr>
          <w:t xml:space="preserve">Tabela 7.3. </w:t>
        </w:r>
        <w:r w:rsidR="00252F3E" w:rsidRPr="00366D87">
          <w:rPr>
            <w:rStyle w:val="Hipercze"/>
            <w:noProof/>
          </w:rPr>
          <w:t>Przypadek testowy zgłaszania nowego właściciela atrakcji</w:t>
        </w:r>
        <w:r w:rsidR="00252F3E">
          <w:rPr>
            <w:noProof/>
            <w:webHidden/>
          </w:rPr>
          <w:tab/>
        </w:r>
        <w:r>
          <w:rPr>
            <w:noProof/>
            <w:webHidden/>
          </w:rPr>
          <w:fldChar w:fldCharType="begin"/>
        </w:r>
        <w:r w:rsidR="00252F3E">
          <w:rPr>
            <w:noProof/>
            <w:webHidden/>
          </w:rPr>
          <w:instrText xml:space="preserve"> PAGEREF _Toc437271196 \h </w:instrText>
        </w:r>
        <w:r>
          <w:rPr>
            <w:noProof/>
            <w:webHidden/>
          </w:rPr>
        </w:r>
        <w:r>
          <w:rPr>
            <w:noProof/>
            <w:webHidden/>
          </w:rPr>
          <w:fldChar w:fldCharType="separate"/>
        </w:r>
        <w:r w:rsidR="002A16C7">
          <w:rPr>
            <w:noProof/>
            <w:webHidden/>
          </w:rPr>
          <w:t>59</w:t>
        </w:r>
        <w:r>
          <w:rPr>
            <w:noProof/>
            <w:webHidden/>
          </w:rPr>
          <w:fldChar w:fldCharType="end"/>
        </w:r>
      </w:hyperlink>
    </w:p>
    <w:p w14:paraId="62A398ED"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97" w:history="1">
        <w:r w:rsidR="00252F3E" w:rsidRPr="00366D87">
          <w:rPr>
            <w:rStyle w:val="Hipercze"/>
            <w:b/>
            <w:noProof/>
          </w:rPr>
          <w:t>Tabela 7.4.</w:t>
        </w:r>
        <w:r w:rsidR="00252F3E" w:rsidRPr="00366D87">
          <w:rPr>
            <w:rStyle w:val="Hipercze"/>
            <w:noProof/>
          </w:rPr>
          <w:t xml:space="preserve"> Przypadek testowy akceptacji prośby o bycie właścicielem</w:t>
        </w:r>
        <w:r w:rsidR="00252F3E">
          <w:rPr>
            <w:noProof/>
            <w:webHidden/>
          </w:rPr>
          <w:tab/>
        </w:r>
        <w:r>
          <w:rPr>
            <w:noProof/>
            <w:webHidden/>
          </w:rPr>
          <w:fldChar w:fldCharType="begin"/>
        </w:r>
        <w:r w:rsidR="00252F3E">
          <w:rPr>
            <w:noProof/>
            <w:webHidden/>
          </w:rPr>
          <w:instrText xml:space="preserve"> PAGEREF _Toc437271197 \h </w:instrText>
        </w:r>
        <w:r>
          <w:rPr>
            <w:noProof/>
            <w:webHidden/>
          </w:rPr>
        </w:r>
        <w:r>
          <w:rPr>
            <w:noProof/>
            <w:webHidden/>
          </w:rPr>
          <w:fldChar w:fldCharType="separate"/>
        </w:r>
        <w:r w:rsidR="002A16C7">
          <w:rPr>
            <w:noProof/>
            <w:webHidden/>
          </w:rPr>
          <w:t>59</w:t>
        </w:r>
        <w:r>
          <w:rPr>
            <w:noProof/>
            <w:webHidden/>
          </w:rPr>
          <w:fldChar w:fldCharType="end"/>
        </w:r>
      </w:hyperlink>
    </w:p>
    <w:p w14:paraId="392EA84B"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98" w:history="1">
        <w:r w:rsidR="00252F3E" w:rsidRPr="00366D87">
          <w:rPr>
            <w:rStyle w:val="Hipercze"/>
            <w:b/>
            <w:noProof/>
          </w:rPr>
          <w:t>Tabela 7.5.</w:t>
        </w:r>
        <w:r w:rsidR="00252F3E" w:rsidRPr="00366D87">
          <w:rPr>
            <w:rStyle w:val="Hipercze"/>
            <w:noProof/>
          </w:rPr>
          <w:t xml:space="preserve"> Przypadek testowy wysyłania propozycji zawarcia nowej przyjaźni</w:t>
        </w:r>
        <w:r w:rsidR="00252F3E">
          <w:rPr>
            <w:noProof/>
            <w:webHidden/>
          </w:rPr>
          <w:tab/>
        </w:r>
        <w:r>
          <w:rPr>
            <w:noProof/>
            <w:webHidden/>
          </w:rPr>
          <w:fldChar w:fldCharType="begin"/>
        </w:r>
        <w:r w:rsidR="00252F3E">
          <w:rPr>
            <w:noProof/>
            <w:webHidden/>
          </w:rPr>
          <w:instrText xml:space="preserve"> PAGEREF _Toc437271198 \h </w:instrText>
        </w:r>
        <w:r>
          <w:rPr>
            <w:noProof/>
            <w:webHidden/>
          </w:rPr>
        </w:r>
        <w:r>
          <w:rPr>
            <w:noProof/>
            <w:webHidden/>
          </w:rPr>
          <w:fldChar w:fldCharType="separate"/>
        </w:r>
        <w:r w:rsidR="002A16C7">
          <w:rPr>
            <w:noProof/>
            <w:webHidden/>
          </w:rPr>
          <w:t>60</w:t>
        </w:r>
        <w:r>
          <w:rPr>
            <w:noProof/>
            <w:webHidden/>
          </w:rPr>
          <w:fldChar w:fldCharType="end"/>
        </w:r>
      </w:hyperlink>
    </w:p>
    <w:p w14:paraId="4DFB2A2D"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99" w:history="1">
        <w:r w:rsidR="00252F3E" w:rsidRPr="00366D87">
          <w:rPr>
            <w:rStyle w:val="Hipercze"/>
            <w:b/>
            <w:noProof/>
          </w:rPr>
          <w:t>Tabela 7.6.</w:t>
        </w:r>
        <w:r w:rsidR="00252F3E" w:rsidRPr="00366D87">
          <w:rPr>
            <w:rStyle w:val="Hipercze"/>
            <w:noProof/>
          </w:rPr>
          <w:t xml:space="preserve"> Przypadek testowy akceptacji wysłanej propozycji przyjaźni</w:t>
        </w:r>
        <w:r w:rsidR="00252F3E">
          <w:rPr>
            <w:noProof/>
            <w:webHidden/>
          </w:rPr>
          <w:tab/>
        </w:r>
        <w:r>
          <w:rPr>
            <w:noProof/>
            <w:webHidden/>
          </w:rPr>
          <w:fldChar w:fldCharType="begin"/>
        </w:r>
        <w:r w:rsidR="00252F3E">
          <w:rPr>
            <w:noProof/>
            <w:webHidden/>
          </w:rPr>
          <w:instrText xml:space="preserve"> PAGEREF _Toc437271199 \h </w:instrText>
        </w:r>
        <w:r>
          <w:rPr>
            <w:noProof/>
            <w:webHidden/>
          </w:rPr>
        </w:r>
        <w:r>
          <w:rPr>
            <w:noProof/>
            <w:webHidden/>
          </w:rPr>
          <w:fldChar w:fldCharType="separate"/>
        </w:r>
        <w:r w:rsidR="002A16C7">
          <w:rPr>
            <w:noProof/>
            <w:webHidden/>
          </w:rPr>
          <w:t>60</w:t>
        </w:r>
        <w:r>
          <w:rPr>
            <w:noProof/>
            <w:webHidden/>
          </w:rPr>
          <w:fldChar w:fldCharType="end"/>
        </w:r>
      </w:hyperlink>
    </w:p>
    <w:p w14:paraId="378DCD86"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200" w:history="1">
        <w:r w:rsidR="00252F3E" w:rsidRPr="00366D87">
          <w:rPr>
            <w:rStyle w:val="Hipercze"/>
            <w:b/>
            <w:noProof/>
          </w:rPr>
          <w:t>Tabela 7.7.</w:t>
        </w:r>
        <w:r w:rsidR="00252F3E" w:rsidRPr="00366D87">
          <w:rPr>
            <w:rStyle w:val="Hipercze"/>
            <w:noProof/>
          </w:rPr>
          <w:t xml:space="preserve"> Przypadek testowy dodawania opinii do atrakcji</w:t>
        </w:r>
        <w:r w:rsidR="00252F3E">
          <w:rPr>
            <w:noProof/>
            <w:webHidden/>
          </w:rPr>
          <w:tab/>
        </w:r>
        <w:r>
          <w:rPr>
            <w:noProof/>
            <w:webHidden/>
          </w:rPr>
          <w:fldChar w:fldCharType="begin"/>
        </w:r>
        <w:r w:rsidR="00252F3E">
          <w:rPr>
            <w:noProof/>
            <w:webHidden/>
          </w:rPr>
          <w:instrText xml:space="preserve"> PAGEREF _Toc437271200 \h </w:instrText>
        </w:r>
        <w:r>
          <w:rPr>
            <w:noProof/>
            <w:webHidden/>
          </w:rPr>
        </w:r>
        <w:r>
          <w:rPr>
            <w:noProof/>
            <w:webHidden/>
          </w:rPr>
          <w:fldChar w:fldCharType="separate"/>
        </w:r>
        <w:r w:rsidR="002A16C7">
          <w:rPr>
            <w:noProof/>
            <w:webHidden/>
          </w:rPr>
          <w:t>60</w:t>
        </w:r>
        <w:r>
          <w:rPr>
            <w:noProof/>
            <w:webHidden/>
          </w:rPr>
          <w:fldChar w:fldCharType="end"/>
        </w:r>
      </w:hyperlink>
    </w:p>
    <w:p w14:paraId="56126AF7"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201" w:history="1">
        <w:r w:rsidR="00252F3E" w:rsidRPr="00366D87">
          <w:rPr>
            <w:rStyle w:val="Hipercze"/>
            <w:b/>
            <w:noProof/>
          </w:rPr>
          <w:t>Tabela 7.8.</w:t>
        </w:r>
        <w:r w:rsidR="00252F3E" w:rsidRPr="00366D87">
          <w:rPr>
            <w:rStyle w:val="Hipercze"/>
            <w:noProof/>
          </w:rPr>
          <w:t xml:space="preserve"> Przypadek testowy wyszukiwania określonej atrakcji</w:t>
        </w:r>
        <w:r w:rsidR="00252F3E">
          <w:rPr>
            <w:noProof/>
            <w:webHidden/>
          </w:rPr>
          <w:tab/>
        </w:r>
        <w:r>
          <w:rPr>
            <w:noProof/>
            <w:webHidden/>
          </w:rPr>
          <w:fldChar w:fldCharType="begin"/>
        </w:r>
        <w:r w:rsidR="00252F3E">
          <w:rPr>
            <w:noProof/>
            <w:webHidden/>
          </w:rPr>
          <w:instrText xml:space="preserve"> PAGEREF _Toc437271201 \h </w:instrText>
        </w:r>
        <w:r>
          <w:rPr>
            <w:noProof/>
            <w:webHidden/>
          </w:rPr>
        </w:r>
        <w:r>
          <w:rPr>
            <w:noProof/>
            <w:webHidden/>
          </w:rPr>
          <w:fldChar w:fldCharType="separate"/>
        </w:r>
        <w:r w:rsidR="002A16C7">
          <w:rPr>
            <w:noProof/>
            <w:webHidden/>
          </w:rPr>
          <w:t>61</w:t>
        </w:r>
        <w:r>
          <w:rPr>
            <w:noProof/>
            <w:webHidden/>
          </w:rPr>
          <w:fldChar w:fldCharType="end"/>
        </w:r>
      </w:hyperlink>
    </w:p>
    <w:p w14:paraId="1B9E650B"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202" w:history="1">
        <w:r w:rsidR="00252F3E" w:rsidRPr="00366D87">
          <w:rPr>
            <w:rStyle w:val="Hipercze"/>
            <w:b/>
            <w:noProof/>
          </w:rPr>
          <w:t>Tabela 7.9.</w:t>
        </w:r>
        <w:r w:rsidR="00252F3E" w:rsidRPr="00366D87">
          <w:rPr>
            <w:rStyle w:val="Hipercze"/>
            <w:noProof/>
          </w:rPr>
          <w:t xml:space="preserve"> Przypadek testowy akceptacji proponowanej przez użytkownika atrakcji</w:t>
        </w:r>
        <w:r w:rsidR="00252F3E">
          <w:rPr>
            <w:noProof/>
            <w:webHidden/>
          </w:rPr>
          <w:tab/>
        </w:r>
        <w:r>
          <w:rPr>
            <w:noProof/>
            <w:webHidden/>
          </w:rPr>
          <w:fldChar w:fldCharType="begin"/>
        </w:r>
        <w:r w:rsidR="00252F3E">
          <w:rPr>
            <w:noProof/>
            <w:webHidden/>
          </w:rPr>
          <w:instrText xml:space="preserve"> PAGEREF _Toc437271202 \h </w:instrText>
        </w:r>
        <w:r>
          <w:rPr>
            <w:noProof/>
            <w:webHidden/>
          </w:rPr>
        </w:r>
        <w:r>
          <w:rPr>
            <w:noProof/>
            <w:webHidden/>
          </w:rPr>
          <w:fldChar w:fldCharType="separate"/>
        </w:r>
        <w:r w:rsidR="002A16C7">
          <w:rPr>
            <w:noProof/>
            <w:webHidden/>
          </w:rPr>
          <w:t>61</w:t>
        </w:r>
        <w:r>
          <w:rPr>
            <w:noProof/>
            <w:webHidden/>
          </w:rPr>
          <w:fldChar w:fldCharType="end"/>
        </w:r>
      </w:hyperlink>
    </w:p>
    <w:p w14:paraId="26970C46"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203" w:history="1">
        <w:r w:rsidR="00252F3E" w:rsidRPr="00366D87">
          <w:rPr>
            <w:rStyle w:val="Hipercze"/>
            <w:b/>
            <w:noProof/>
          </w:rPr>
          <w:t>Tabela 7.10.</w:t>
        </w:r>
        <w:r w:rsidR="00252F3E" w:rsidRPr="00366D87">
          <w:rPr>
            <w:rStyle w:val="Hipercze"/>
            <w:noProof/>
          </w:rPr>
          <w:t xml:space="preserve"> Przypadek testowy zgłaszania wybranej opinii</w:t>
        </w:r>
        <w:r w:rsidR="00252F3E">
          <w:rPr>
            <w:noProof/>
            <w:webHidden/>
          </w:rPr>
          <w:tab/>
        </w:r>
        <w:r>
          <w:rPr>
            <w:noProof/>
            <w:webHidden/>
          </w:rPr>
          <w:fldChar w:fldCharType="begin"/>
        </w:r>
        <w:r w:rsidR="00252F3E">
          <w:rPr>
            <w:noProof/>
            <w:webHidden/>
          </w:rPr>
          <w:instrText xml:space="preserve"> PAGEREF _Toc437271203 \h </w:instrText>
        </w:r>
        <w:r>
          <w:rPr>
            <w:noProof/>
            <w:webHidden/>
          </w:rPr>
        </w:r>
        <w:r>
          <w:rPr>
            <w:noProof/>
            <w:webHidden/>
          </w:rPr>
          <w:fldChar w:fldCharType="separate"/>
        </w:r>
        <w:r w:rsidR="002A16C7">
          <w:rPr>
            <w:noProof/>
            <w:webHidden/>
          </w:rPr>
          <w:t>61</w:t>
        </w:r>
        <w:r>
          <w:rPr>
            <w:noProof/>
            <w:webHidden/>
          </w:rPr>
          <w:fldChar w:fldCharType="end"/>
        </w:r>
      </w:hyperlink>
    </w:p>
    <w:p w14:paraId="0BBE9287"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204" w:history="1">
        <w:r w:rsidR="00252F3E" w:rsidRPr="00366D87">
          <w:rPr>
            <w:rStyle w:val="Hipercze"/>
            <w:b/>
            <w:noProof/>
          </w:rPr>
          <w:t>Tabela 7.11.</w:t>
        </w:r>
        <w:r w:rsidR="00252F3E" w:rsidRPr="00366D87">
          <w:rPr>
            <w:rStyle w:val="Hipercze"/>
            <w:noProof/>
          </w:rPr>
          <w:t xml:space="preserve"> Przypadek testowy usuwania zgłoszonej przez użytkowników opinii</w:t>
        </w:r>
        <w:r w:rsidR="00252F3E">
          <w:rPr>
            <w:noProof/>
            <w:webHidden/>
          </w:rPr>
          <w:tab/>
        </w:r>
        <w:r>
          <w:rPr>
            <w:noProof/>
            <w:webHidden/>
          </w:rPr>
          <w:fldChar w:fldCharType="begin"/>
        </w:r>
        <w:r w:rsidR="00252F3E">
          <w:rPr>
            <w:noProof/>
            <w:webHidden/>
          </w:rPr>
          <w:instrText xml:space="preserve"> PAGEREF _Toc437271204 \h </w:instrText>
        </w:r>
        <w:r>
          <w:rPr>
            <w:noProof/>
            <w:webHidden/>
          </w:rPr>
        </w:r>
        <w:r>
          <w:rPr>
            <w:noProof/>
            <w:webHidden/>
          </w:rPr>
          <w:fldChar w:fldCharType="separate"/>
        </w:r>
        <w:r w:rsidR="002A16C7">
          <w:rPr>
            <w:noProof/>
            <w:webHidden/>
          </w:rPr>
          <w:t>62</w:t>
        </w:r>
        <w:r>
          <w:rPr>
            <w:noProof/>
            <w:webHidden/>
          </w:rPr>
          <w:fldChar w:fldCharType="end"/>
        </w:r>
      </w:hyperlink>
    </w:p>
    <w:p w14:paraId="29080841"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205" w:history="1">
        <w:r w:rsidR="00252F3E" w:rsidRPr="00366D87">
          <w:rPr>
            <w:rStyle w:val="Hipercze"/>
            <w:b/>
            <w:noProof/>
          </w:rPr>
          <w:t>Tabela 7.12</w:t>
        </w:r>
        <w:r w:rsidR="00252F3E" w:rsidRPr="00366D87">
          <w:rPr>
            <w:rStyle w:val="Hipercze"/>
            <w:noProof/>
          </w:rPr>
          <w:t>. Przypadek testowy dodawania menu do atrakcji</w:t>
        </w:r>
        <w:r w:rsidR="00252F3E">
          <w:rPr>
            <w:noProof/>
            <w:webHidden/>
          </w:rPr>
          <w:tab/>
        </w:r>
        <w:r>
          <w:rPr>
            <w:noProof/>
            <w:webHidden/>
          </w:rPr>
          <w:fldChar w:fldCharType="begin"/>
        </w:r>
        <w:r w:rsidR="00252F3E">
          <w:rPr>
            <w:noProof/>
            <w:webHidden/>
          </w:rPr>
          <w:instrText xml:space="preserve"> PAGEREF _Toc437271205 \h </w:instrText>
        </w:r>
        <w:r>
          <w:rPr>
            <w:noProof/>
            <w:webHidden/>
          </w:rPr>
        </w:r>
        <w:r>
          <w:rPr>
            <w:noProof/>
            <w:webHidden/>
          </w:rPr>
          <w:fldChar w:fldCharType="separate"/>
        </w:r>
        <w:r w:rsidR="002A16C7">
          <w:rPr>
            <w:noProof/>
            <w:webHidden/>
          </w:rPr>
          <w:t>62</w:t>
        </w:r>
        <w:r>
          <w:rPr>
            <w:noProof/>
            <w:webHidden/>
          </w:rPr>
          <w:fldChar w:fldCharType="end"/>
        </w:r>
      </w:hyperlink>
    </w:p>
    <w:p w14:paraId="34317CD5"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206" w:history="1">
        <w:r w:rsidR="00252F3E" w:rsidRPr="00366D87">
          <w:rPr>
            <w:rStyle w:val="Hipercze"/>
            <w:b/>
            <w:noProof/>
          </w:rPr>
          <w:t>Tabela 7.13</w:t>
        </w:r>
        <w:r w:rsidR="00252F3E" w:rsidRPr="00366D87">
          <w:rPr>
            <w:rStyle w:val="Hipercze"/>
            <w:noProof/>
          </w:rPr>
          <w:t>. Przypadek testowy poprawnego logowania do systemu</w:t>
        </w:r>
        <w:r w:rsidR="00252F3E">
          <w:rPr>
            <w:noProof/>
            <w:webHidden/>
          </w:rPr>
          <w:tab/>
        </w:r>
        <w:r>
          <w:rPr>
            <w:noProof/>
            <w:webHidden/>
          </w:rPr>
          <w:fldChar w:fldCharType="begin"/>
        </w:r>
        <w:r w:rsidR="00252F3E">
          <w:rPr>
            <w:noProof/>
            <w:webHidden/>
          </w:rPr>
          <w:instrText xml:space="preserve"> PAGEREF _Toc437271206 \h </w:instrText>
        </w:r>
        <w:r>
          <w:rPr>
            <w:noProof/>
            <w:webHidden/>
          </w:rPr>
        </w:r>
        <w:r>
          <w:rPr>
            <w:noProof/>
            <w:webHidden/>
          </w:rPr>
          <w:fldChar w:fldCharType="separate"/>
        </w:r>
        <w:r w:rsidR="002A16C7">
          <w:rPr>
            <w:noProof/>
            <w:webHidden/>
          </w:rPr>
          <w:t>62</w:t>
        </w:r>
        <w:r>
          <w:rPr>
            <w:noProof/>
            <w:webHidden/>
          </w:rPr>
          <w:fldChar w:fldCharType="end"/>
        </w:r>
      </w:hyperlink>
    </w:p>
    <w:p w14:paraId="698EBB56"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207" w:history="1">
        <w:r w:rsidR="00252F3E" w:rsidRPr="00366D87">
          <w:rPr>
            <w:rStyle w:val="Hipercze"/>
            <w:b/>
            <w:noProof/>
          </w:rPr>
          <w:t>Tabela 7.14</w:t>
        </w:r>
        <w:r w:rsidR="00252F3E" w:rsidRPr="00366D87">
          <w:rPr>
            <w:rStyle w:val="Hipercze"/>
            <w:noProof/>
          </w:rPr>
          <w:t>. Przypadek testowy błędnego logowania do systemu</w:t>
        </w:r>
        <w:r w:rsidR="00252F3E">
          <w:rPr>
            <w:noProof/>
            <w:webHidden/>
          </w:rPr>
          <w:tab/>
        </w:r>
        <w:r>
          <w:rPr>
            <w:noProof/>
            <w:webHidden/>
          </w:rPr>
          <w:fldChar w:fldCharType="begin"/>
        </w:r>
        <w:r w:rsidR="00252F3E">
          <w:rPr>
            <w:noProof/>
            <w:webHidden/>
          </w:rPr>
          <w:instrText xml:space="preserve"> PAGEREF _Toc437271207 \h </w:instrText>
        </w:r>
        <w:r>
          <w:rPr>
            <w:noProof/>
            <w:webHidden/>
          </w:rPr>
        </w:r>
        <w:r>
          <w:rPr>
            <w:noProof/>
            <w:webHidden/>
          </w:rPr>
          <w:fldChar w:fldCharType="separate"/>
        </w:r>
        <w:r w:rsidR="002A16C7">
          <w:rPr>
            <w:noProof/>
            <w:webHidden/>
          </w:rPr>
          <w:t>63</w:t>
        </w:r>
        <w:r>
          <w:rPr>
            <w:noProof/>
            <w:webHidden/>
          </w:rPr>
          <w:fldChar w:fldCharType="end"/>
        </w:r>
      </w:hyperlink>
    </w:p>
    <w:p w14:paraId="23B5C8C8"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208" w:history="1">
        <w:r w:rsidR="00252F3E" w:rsidRPr="00366D87">
          <w:rPr>
            <w:rStyle w:val="Hipercze"/>
            <w:b/>
            <w:noProof/>
          </w:rPr>
          <w:t>Tabela 7.15.</w:t>
        </w:r>
        <w:r w:rsidR="00252F3E" w:rsidRPr="00366D87">
          <w:rPr>
            <w:rStyle w:val="Hipercze"/>
            <w:noProof/>
          </w:rPr>
          <w:t xml:space="preserve"> Przypadek testowy dodawania nowej atrakcji</w:t>
        </w:r>
        <w:r w:rsidR="00252F3E">
          <w:rPr>
            <w:noProof/>
            <w:webHidden/>
          </w:rPr>
          <w:tab/>
        </w:r>
        <w:r>
          <w:rPr>
            <w:noProof/>
            <w:webHidden/>
          </w:rPr>
          <w:fldChar w:fldCharType="begin"/>
        </w:r>
        <w:r w:rsidR="00252F3E">
          <w:rPr>
            <w:noProof/>
            <w:webHidden/>
          </w:rPr>
          <w:instrText xml:space="preserve"> PAGEREF _Toc437271208 \h </w:instrText>
        </w:r>
        <w:r>
          <w:rPr>
            <w:noProof/>
            <w:webHidden/>
          </w:rPr>
        </w:r>
        <w:r>
          <w:rPr>
            <w:noProof/>
            <w:webHidden/>
          </w:rPr>
          <w:fldChar w:fldCharType="separate"/>
        </w:r>
        <w:r w:rsidR="002A16C7">
          <w:rPr>
            <w:noProof/>
            <w:webHidden/>
          </w:rPr>
          <w:t>63</w:t>
        </w:r>
        <w:r>
          <w:rPr>
            <w:noProof/>
            <w:webHidden/>
          </w:rPr>
          <w:fldChar w:fldCharType="end"/>
        </w:r>
      </w:hyperlink>
    </w:p>
    <w:p w14:paraId="0FE461C6"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209" w:history="1">
        <w:r w:rsidR="00252F3E" w:rsidRPr="00366D87">
          <w:rPr>
            <w:rStyle w:val="Hipercze"/>
            <w:b/>
            <w:noProof/>
          </w:rPr>
          <w:t>Tabela 7.16.</w:t>
        </w:r>
        <w:r w:rsidR="00252F3E" w:rsidRPr="00366D87">
          <w:rPr>
            <w:rStyle w:val="Hipercze"/>
            <w:noProof/>
          </w:rPr>
          <w:t xml:space="preserve"> Przypadek testowy dodawania nowego wydarzenia</w:t>
        </w:r>
        <w:r w:rsidR="00252F3E">
          <w:rPr>
            <w:noProof/>
            <w:webHidden/>
          </w:rPr>
          <w:tab/>
        </w:r>
        <w:r>
          <w:rPr>
            <w:noProof/>
            <w:webHidden/>
          </w:rPr>
          <w:fldChar w:fldCharType="begin"/>
        </w:r>
        <w:r w:rsidR="00252F3E">
          <w:rPr>
            <w:noProof/>
            <w:webHidden/>
          </w:rPr>
          <w:instrText xml:space="preserve"> PAGEREF _Toc437271209 \h </w:instrText>
        </w:r>
        <w:r>
          <w:rPr>
            <w:noProof/>
            <w:webHidden/>
          </w:rPr>
        </w:r>
        <w:r>
          <w:rPr>
            <w:noProof/>
            <w:webHidden/>
          </w:rPr>
          <w:fldChar w:fldCharType="separate"/>
        </w:r>
        <w:r w:rsidR="002A16C7">
          <w:rPr>
            <w:noProof/>
            <w:webHidden/>
          </w:rPr>
          <w:t>64</w:t>
        </w:r>
        <w:r>
          <w:rPr>
            <w:noProof/>
            <w:webHidden/>
          </w:rPr>
          <w:fldChar w:fldCharType="end"/>
        </w:r>
      </w:hyperlink>
    </w:p>
    <w:p w14:paraId="4787967C"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210" w:history="1">
        <w:r w:rsidR="00252F3E" w:rsidRPr="00366D87">
          <w:rPr>
            <w:rStyle w:val="Hipercze"/>
            <w:b/>
            <w:noProof/>
          </w:rPr>
          <w:t>Tabela 7.17.</w:t>
        </w:r>
        <w:r w:rsidR="00252F3E" w:rsidRPr="00366D87">
          <w:rPr>
            <w:rStyle w:val="Hipercze"/>
            <w:noProof/>
          </w:rPr>
          <w:t xml:space="preserve"> Przypadek testowy dołączania do utworzonego wydarzenia</w:t>
        </w:r>
        <w:r w:rsidR="00252F3E">
          <w:rPr>
            <w:noProof/>
            <w:webHidden/>
          </w:rPr>
          <w:tab/>
        </w:r>
        <w:r>
          <w:rPr>
            <w:noProof/>
            <w:webHidden/>
          </w:rPr>
          <w:fldChar w:fldCharType="begin"/>
        </w:r>
        <w:r w:rsidR="00252F3E">
          <w:rPr>
            <w:noProof/>
            <w:webHidden/>
          </w:rPr>
          <w:instrText xml:space="preserve"> PAGEREF _Toc437271210 \h </w:instrText>
        </w:r>
        <w:r>
          <w:rPr>
            <w:noProof/>
            <w:webHidden/>
          </w:rPr>
        </w:r>
        <w:r>
          <w:rPr>
            <w:noProof/>
            <w:webHidden/>
          </w:rPr>
          <w:fldChar w:fldCharType="separate"/>
        </w:r>
        <w:r w:rsidR="002A16C7">
          <w:rPr>
            <w:noProof/>
            <w:webHidden/>
          </w:rPr>
          <w:t>64</w:t>
        </w:r>
        <w:r>
          <w:rPr>
            <w:noProof/>
            <w:webHidden/>
          </w:rPr>
          <w:fldChar w:fldCharType="end"/>
        </w:r>
      </w:hyperlink>
    </w:p>
    <w:p w14:paraId="37A4FDAC"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211" w:history="1">
        <w:r w:rsidR="00252F3E" w:rsidRPr="00366D87">
          <w:rPr>
            <w:rStyle w:val="Hipercze"/>
            <w:b/>
            <w:noProof/>
          </w:rPr>
          <w:t>Tabela 7.18.</w:t>
        </w:r>
        <w:r w:rsidR="00252F3E" w:rsidRPr="00366D87">
          <w:rPr>
            <w:rStyle w:val="Hipercze"/>
            <w:noProof/>
          </w:rPr>
          <w:t xml:space="preserve"> Przypadek testowy wyświetlenia trasy i informacji o atrakcji w aplikacji mobilnej</w:t>
        </w:r>
        <w:r w:rsidR="00252F3E">
          <w:rPr>
            <w:noProof/>
            <w:webHidden/>
          </w:rPr>
          <w:tab/>
        </w:r>
        <w:r>
          <w:rPr>
            <w:noProof/>
            <w:webHidden/>
          </w:rPr>
          <w:fldChar w:fldCharType="begin"/>
        </w:r>
        <w:r w:rsidR="00252F3E">
          <w:rPr>
            <w:noProof/>
            <w:webHidden/>
          </w:rPr>
          <w:instrText xml:space="preserve"> PAGEREF _Toc437271211 \h </w:instrText>
        </w:r>
        <w:r>
          <w:rPr>
            <w:noProof/>
            <w:webHidden/>
          </w:rPr>
        </w:r>
        <w:r>
          <w:rPr>
            <w:noProof/>
            <w:webHidden/>
          </w:rPr>
          <w:fldChar w:fldCharType="separate"/>
        </w:r>
        <w:r w:rsidR="002A16C7">
          <w:rPr>
            <w:noProof/>
            <w:webHidden/>
          </w:rPr>
          <w:t>64</w:t>
        </w:r>
        <w:r>
          <w:rPr>
            <w:noProof/>
            <w:webHidden/>
          </w:rPr>
          <w:fldChar w:fldCharType="end"/>
        </w:r>
      </w:hyperlink>
    </w:p>
    <w:p w14:paraId="4FA4752B"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212" w:history="1">
        <w:r w:rsidR="00252F3E" w:rsidRPr="00366D87">
          <w:rPr>
            <w:rStyle w:val="Hipercze"/>
            <w:b/>
            <w:noProof/>
          </w:rPr>
          <w:t>Tabela 7.19.</w:t>
        </w:r>
        <w:r w:rsidR="00252F3E" w:rsidRPr="00366D87">
          <w:rPr>
            <w:rStyle w:val="Hipercze"/>
            <w:noProof/>
          </w:rPr>
          <w:t xml:space="preserve"> Scenariusz testowy rejestracji konta użytkownika</w:t>
        </w:r>
        <w:r w:rsidR="00252F3E">
          <w:rPr>
            <w:noProof/>
            <w:webHidden/>
          </w:rPr>
          <w:tab/>
        </w:r>
        <w:r>
          <w:rPr>
            <w:noProof/>
            <w:webHidden/>
          </w:rPr>
          <w:fldChar w:fldCharType="begin"/>
        </w:r>
        <w:r w:rsidR="00252F3E">
          <w:rPr>
            <w:noProof/>
            <w:webHidden/>
          </w:rPr>
          <w:instrText xml:space="preserve"> PAGEREF _Toc437271212 \h </w:instrText>
        </w:r>
        <w:r>
          <w:rPr>
            <w:noProof/>
            <w:webHidden/>
          </w:rPr>
        </w:r>
        <w:r>
          <w:rPr>
            <w:noProof/>
            <w:webHidden/>
          </w:rPr>
          <w:fldChar w:fldCharType="separate"/>
        </w:r>
        <w:r w:rsidR="002A16C7">
          <w:rPr>
            <w:noProof/>
            <w:webHidden/>
          </w:rPr>
          <w:t>65</w:t>
        </w:r>
        <w:r>
          <w:rPr>
            <w:noProof/>
            <w:webHidden/>
          </w:rPr>
          <w:fldChar w:fldCharType="end"/>
        </w:r>
      </w:hyperlink>
    </w:p>
    <w:p w14:paraId="732FC99C"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213" w:history="1">
        <w:r w:rsidR="00252F3E" w:rsidRPr="00366D87">
          <w:rPr>
            <w:rStyle w:val="Hipercze"/>
            <w:b/>
            <w:noProof/>
          </w:rPr>
          <w:t>Tabela 7.20.</w:t>
        </w:r>
        <w:r w:rsidR="00252F3E" w:rsidRPr="00366D87">
          <w:rPr>
            <w:rStyle w:val="Hipercze"/>
            <w:noProof/>
          </w:rPr>
          <w:t xml:space="preserve"> Scenariusz testowy dodawania nowych atrakcji</w:t>
        </w:r>
        <w:r w:rsidR="00252F3E">
          <w:rPr>
            <w:noProof/>
            <w:webHidden/>
          </w:rPr>
          <w:tab/>
        </w:r>
        <w:r>
          <w:rPr>
            <w:noProof/>
            <w:webHidden/>
          </w:rPr>
          <w:fldChar w:fldCharType="begin"/>
        </w:r>
        <w:r w:rsidR="00252F3E">
          <w:rPr>
            <w:noProof/>
            <w:webHidden/>
          </w:rPr>
          <w:instrText xml:space="preserve"> PAGEREF _Toc437271213 \h </w:instrText>
        </w:r>
        <w:r>
          <w:rPr>
            <w:noProof/>
            <w:webHidden/>
          </w:rPr>
        </w:r>
        <w:r>
          <w:rPr>
            <w:noProof/>
            <w:webHidden/>
          </w:rPr>
          <w:fldChar w:fldCharType="separate"/>
        </w:r>
        <w:r w:rsidR="002A16C7">
          <w:rPr>
            <w:noProof/>
            <w:webHidden/>
          </w:rPr>
          <w:t>65</w:t>
        </w:r>
        <w:r>
          <w:rPr>
            <w:noProof/>
            <w:webHidden/>
          </w:rPr>
          <w:fldChar w:fldCharType="end"/>
        </w:r>
      </w:hyperlink>
    </w:p>
    <w:p w14:paraId="0B566175"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214" w:history="1">
        <w:r w:rsidR="00252F3E" w:rsidRPr="00366D87">
          <w:rPr>
            <w:rStyle w:val="Hipercze"/>
            <w:b/>
            <w:noProof/>
          </w:rPr>
          <w:t>Tabela 7.21.</w:t>
        </w:r>
        <w:r w:rsidR="00252F3E" w:rsidRPr="00366D87">
          <w:rPr>
            <w:rStyle w:val="Hipercze"/>
            <w:noProof/>
          </w:rPr>
          <w:t xml:space="preserve"> Scenariusz testowy uzupełniania szczegółów atrakcji</w:t>
        </w:r>
        <w:r w:rsidR="00252F3E">
          <w:rPr>
            <w:noProof/>
            <w:webHidden/>
          </w:rPr>
          <w:tab/>
        </w:r>
        <w:r>
          <w:rPr>
            <w:noProof/>
            <w:webHidden/>
          </w:rPr>
          <w:fldChar w:fldCharType="begin"/>
        </w:r>
        <w:r w:rsidR="00252F3E">
          <w:rPr>
            <w:noProof/>
            <w:webHidden/>
          </w:rPr>
          <w:instrText xml:space="preserve"> PAGEREF _Toc437271214 \h </w:instrText>
        </w:r>
        <w:r>
          <w:rPr>
            <w:noProof/>
            <w:webHidden/>
          </w:rPr>
        </w:r>
        <w:r>
          <w:rPr>
            <w:noProof/>
            <w:webHidden/>
          </w:rPr>
          <w:fldChar w:fldCharType="separate"/>
        </w:r>
        <w:r w:rsidR="002A16C7">
          <w:rPr>
            <w:noProof/>
            <w:webHidden/>
          </w:rPr>
          <w:t>65</w:t>
        </w:r>
        <w:r>
          <w:rPr>
            <w:noProof/>
            <w:webHidden/>
          </w:rPr>
          <w:fldChar w:fldCharType="end"/>
        </w:r>
      </w:hyperlink>
    </w:p>
    <w:p w14:paraId="0BE57BAE"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215" w:history="1">
        <w:r w:rsidR="00252F3E" w:rsidRPr="00366D87">
          <w:rPr>
            <w:rStyle w:val="Hipercze"/>
            <w:b/>
            <w:noProof/>
          </w:rPr>
          <w:t>Tabela 7.22.</w:t>
        </w:r>
        <w:r w:rsidR="00252F3E" w:rsidRPr="00366D87">
          <w:rPr>
            <w:rStyle w:val="Hipercze"/>
            <w:noProof/>
          </w:rPr>
          <w:t xml:space="preserve"> Scenariusz testowy dodawania, zgłaszania i usuwania opinii</w:t>
        </w:r>
        <w:r w:rsidR="00252F3E">
          <w:rPr>
            <w:noProof/>
            <w:webHidden/>
          </w:rPr>
          <w:tab/>
        </w:r>
        <w:r>
          <w:rPr>
            <w:noProof/>
            <w:webHidden/>
          </w:rPr>
          <w:fldChar w:fldCharType="begin"/>
        </w:r>
        <w:r w:rsidR="00252F3E">
          <w:rPr>
            <w:noProof/>
            <w:webHidden/>
          </w:rPr>
          <w:instrText xml:space="preserve"> PAGEREF _Toc437271215 \h </w:instrText>
        </w:r>
        <w:r>
          <w:rPr>
            <w:noProof/>
            <w:webHidden/>
          </w:rPr>
        </w:r>
        <w:r>
          <w:rPr>
            <w:noProof/>
            <w:webHidden/>
          </w:rPr>
          <w:fldChar w:fldCharType="separate"/>
        </w:r>
        <w:r w:rsidR="002A16C7">
          <w:rPr>
            <w:noProof/>
            <w:webHidden/>
          </w:rPr>
          <w:t>65</w:t>
        </w:r>
        <w:r>
          <w:rPr>
            <w:noProof/>
            <w:webHidden/>
          </w:rPr>
          <w:fldChar w:fldCharType="end"/>
        </w:r>
      </w:hyperlink>
    </w:p>
    <w:p w14:paraId="7DC68232"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216" w:history="1">
        <w:r w:rsidR="00252F3E" w:rsidRPr="00366D87">
          <w:rPr>
            <w:rStyle w:val="Hipercze"/>
            <w:b/>
            <w:noProof/>
          </w:rPr>
          <w:t>Tabela 7.23.</w:t>
        </w:r>
        <w:r w:rsidR="00252F3E" w:rsidRPr="00366D87">
          <w:rPr>
            <w:rStyle w:val="Hipercze"/>
            <w:noProof/>
          </w:rPr>
          <w:t xml:space="preserve"> Scenariusz testowy dodawania, zgłaszania i usuwania opinii</w:t>
        </w:r>
        <w:r w:rsidR="00252F3E">
          <w:rPr>
            <w:noProof/>
            <w:webHidden/>
          </w:rPr>
          <w:tab/>
        </w:r>
        <w:r>
          <w:rPr>
            <w:noProof/>
            <w:webHidden/>
          </w:rPr>
          <w:fldChar w:fldCharType="begin"/>
        </w:r>
        <w:r w:rsidR="00252F3E">
          <w:rPr>
            <w:noProof/>
            <w:webHidden/>
          </w:rPr>
          <w:instrText xml:space="preserve"> PAGEREF _Toc437271216 \h </w:instrText>
        </w:r>
        <w:r>
          <w:rPr>
            <w:noProof/>
            <w:webHidden/>
          </w:rPr>
        </w:r>
        <w:r>
          <w:rPr>
            <w:noProof/>
            <w:webHidden/>
          </w:rPr>
          <w:fldChar w:fldCharType="separate"/>
        </w:r>
        <w:r w:rsidR="002A16C7">
          <w:rPr>
            <w:noProof/>
            <w:webHidden/>
          </w:rPr>
          <w:t>66</w:t>
        </w:r>
        <w:r>
          <w:rPr>
            <w:noProof/>
            <w:webHidden/>
          </w:rPr>
          <w:fldChar w:fldCharType="end"/>
        </w:r>
      </w:hyperlink>
    </w:p>
    <w:p w14:paraId="437DBD03"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217" w:history="1">
        <w:r w:rsidR="00252F3E" w:rsidRPr="00366D87">
          <w:rPr>
            <w:rStyle w:val="Hipercze"/>
            <w:b/>
            <w:noProof/>
          </w:rPr>
          <w:t>Tabela 7.24.</w:t>
        </w:r>
        <w:r w:rsidR="00252F3E" w:rsidRPr="00366D87">
          <w:rPr>
            <w:rStyle w:val="Hipercze"/>
            <w:noProof/>
          </w:rPr>
          <w:t xml:space="preserve"> Scenariusz testowy dodawania właściciela do atrakcji</w:t>
        </w:r>
        <w:r w:rsidR="00252F3E">
          <w:rPr>
            <w:noProof/>
            <w:webHidden/>
          </w:rPr>
          <w:tab/>
        </w:r>
        <w:r>
          <w:rPr>
            <w:noProof/>
            <w:webHidden/>
          </w:rPr>
          <w:fldChar w:fldCharType="begin"/>
        </w:r>
        <w:r w:rsidR="00252F3E">
          <w:rPr>
            <w:noProof/>
            <w:webHidden/>
          </w:rPr>
          <w:instrText xml:space="preserve"> PAGEREF _Toc437271217 \h </w:instrText>
        </w:r>
        <w:r>
          <w:rPr>
            <w:noProof/>
            <w:webHidden/>
          </w:rPr>
        </w:r>
        <w:r>
          <w:rPr>
            <w:noProof/>
            <w:webHidden/>
          </w:rPr>
          <w:fldChar w:fldCharType="separate"/>
        </w:r>
        <w:r w:rsidR="002A16C7">
          <w:rPr>
            <w:noProof/>
            <w:webHidden/>
          </w:rPr>
          <w:t>66</w:t>
        </w:r>
        <w:r>
          <w:rPr>
            <w:noProof/>
            <w:webHidden/>
          </w:rPr>
          <w:fldChar w:fldCharType="end"/>
        </w:r>
      </w:hyperlink>
    </w:p>
    <w:p w14:paraId="49C8F7E0"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218" w:history="1">
        <w:r w:rsidR="00252F3E" w:rsidRPr="00366D87">
          <w:rPr>
            <w:rStyle w:val="Hipercze"/>
            <w:b/>
            <w:noProof/>
          </w:rPr>
          <w:t>Tabela 7.25</w:t>
        </w:r>
        <w:r w:rsidR="00252F3E" w:rsidRPr="00366D87">
          <w:rPr>
            <w:rStyle w:val="Hipercze"/>
            <w:noProof/>
          </w:rPr>
          <w:t>. Scenariusz testowy rejestracji konta użytkownika</w:t>
        </w:r>
        <w:r w:rsidR="00252F3E">
          <w:rPr>
            <w:noProof/>
            <w:webHidden/>
          </w:rPr>
          <w:tab/>
        </w:r>
        <w:r>
          <w:rPr>
            <w:noProof/>
            <w:webHidden/>
          </w:rPr>
          <w:fldChar w:fldCharType="begin"/>
        </w:r>
        <w:r w:rsidR="00252F3E">
          <w:rPr>
            <w:noProof/>
            <w:webHidden/>
          </w:rPr>
          <w:instrText xml:space="preserve"> PAGEREF _Toc437271218 \h </w:instrText>
        </w:r>
        <w:r>
          <w:rPr>
            <w:noProof/>
            <w:webHidden/>
          </w:rPr>
        </w:r>
        <w:r>
          <w:rPr>
            <w:noProof/>
            <w:webHidden/>
          </w:rPr>
          <w:fldChar w:fldCharType="separate"/>
        </w:r>
        <w:r w:rsidR="002A16C7">
          <w:rPr>
            <w:noProof/>
            <w:webHidden/>
          </w:rPr>
          <w:t>66</w:t>
        </w:r>
        <w:r>
          <w:rPr>
            <w:noProof/>
            <w:webHidden/>
          </w:rPr>
          <w:fldChar w:fldCharType="end"/>
        </w:r>
      </w:hyperlink>
    </w:p>
    <w:p w14:paraId="3DDA39C5"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219" w:history="1">
        <w:r w:rsidR="00252F3E" w:rsidRPr="00366D87">
          <w:rPr>
            <w:rStyle w:val="Hipercze"/>
            <w:b/>
            <w:noProof/>
          </w:rPr>
          <w:t>Tabela 7.26.</w:t>
        </w:r>
        <w:r w:rsidR="00252F3E" w:rsidRPr="00366D87">
          <w:rPr>
            <w:rStyle w:val="Hipercze"/>
            <w:noProof/>
          </w:rPr>
          <w:t xml:space="preserve"> Statystyki zgłoszonych błędów</w:t>
        </w:r>
        <w:r w:rsidR="00252F3E">
          <w:rPr>
            <w:noProof/>
            <w:webHidden/>
          </w:rPr>
          <w:tab/>
        </w:r>
        <w:r>
          <w:rPr>
            <w:noProof/>
            <w:webHidden/>
          </w:rPr>
          <w:fldChar w:fldCharType="begin"/>
        </w:r>
        <w:r w:rsidR="00252F3E">
          <w:rPr>
            <w:noProof/>
            <w:webHidden/>
          </w:rPr>
          <w:instrText xml:space="preserve"> PAGEREF _Toc437271219 \h </w:instrText>
        </w:r>
        <w:r>
          <w:rPr>
            <w:noProof/>
            <w:webHidden/>
          </w:rPr>
        </w:r>
        <w:r>
          <w:rPr>
            <w:noProof/>
            <w:webHidden/>
          </w:rPr>
          <w:fldChar w:fldCharType="separate"/>
        </w:r>
        <w:r w:rsidR="002A16C7">
          <w:rPr>
            <w:noProof/>
            <w:webHidden/>
          </w:rPr>
          <w:t>67</w:t>
        </w:r>
        <w:r>
          <w:rPr>
            <w:noProof/>
            <w:webHidden/>
          </w:rPr>
          <w:fldChar w:fldCharType="end"/>
        </w:r>
      </w:hyperlink>
    </w:p>
    <w:p w14:paraId="77E71BE5"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220" w:history="1">
        <w:r w:rsidR="00252F3E" w:rsidRPr="00366D87">
          <w:rPr>
            <w:rStyle w:val="Hipercze"/>
            <w:b/>
            <w:noProof/>
          </w:rPr>
          <w:t>Tabela 7.27.</w:t>
        </w:r>
        <w:r w:rsidR="00252F3E" w:rsidRPr="00366D87">
          <w:rPr>
            <w:rStyle w:val="Hipercze"/>
            <w:noProof/>
          </w:rPr>
          <w:t xml:space="preserve"> Statystyki przypisanych i naprawionych błędów dla konkretnych członków zespołu</w:t>
        </w:r>
        <w:r w:rsidR="00252F3E">
          <w:rPr>
            <w:noProof/>
            <w:webHidden/>
          </w:rPr>
          <w:tab/>
        </w:r>
        <w:r>
          <w:rPr>
            <w:noProof/>
            <w:webHidden/>
          </w:rPr>
          <w:fldChar w:fldCharType="begin"/>
        </w:r>
        <w:r w:rsidR="00252F3E">
          <w:rPr>
            <w:noProof/>
            <w:webHidden/>
          </w:rPr>
          <w:instrText xml:space="preserve"> PAGEREF _Toc437271220 \h </w:instrText>
        </w:r>
        <w:r>
          <w:rPr>
            <w:noProof/>
            <w:webHidden/>
          </w:rPr>
        </w:r>
        <w:r>
          <w:rPr>
            <w:noProof/>
            <w:webHidden/>
          </w:rPr>
          <w:fldChar w:fldCharType="separate"/>
        </w:r>
        <w:r w:rsidR="002A16C7">
          <w:rPr>
            <w:noProof/>
            <w:webHidden/>
          </w:rPr>
          <w:t>67</w:t>
        </w:r>
        <w:r>
          <w:rPr>
            <w:noProof/>
            <w:webHidden/>
          </w:rPr>
          <w:fldChar w:fldCharType="end"/>
        </w:r>
      </w:hyperlink>
    </w:p>
    <w:p w14:paraId="78261E84" w14:textId="77777777" w:rsidR="004220E7" w:rsidRPr="00EB64D7" w:rsidRDefault="00C65655" w:rsidP="004220E7">
      <w:pPr>
        <w:pStyle w:val="Zwykyakapit"/>
        <w:rPr>
          <w:lang w:val="en-US"/>
        </w:rPr>
      </w:pPr>
      <w:r>
        <w:rPr>
          <w:lang w:val="en-US"/>
        </w:rPr>
        <w:fldChar w:fldCharType="end"/>
      </w:r>
    </w:p>
    <w:sectPr w:rsidR="004220E7" w:rsidRPr="00EB64D7" w:rsidSect="001057CA">
      <w:footerReference w:type="default" r:id="rId71"/>
      <w:footerReference w:type="first" r:id="rId72"/>
      <w:pgSz w:w="11905" w:h="16837"/>
      <w:pgMar w:top="1418" w:right="1418" w:bottom="1418" w:left="1985" w:header="1077" w:footer="567" w:gutter="0"/>
      <w:pgNumType w:start="1"/>
      <w:cols w:space="708"/>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Olek" w:date="2015-12-07T09:28:00Z" w:initials="AJ">
    <w:p w14:paraId="25080BA1" w14:textId="77777777" w:rsidR="009822CA" w:rsidRDefault="009822CA">
      <w:pPr>
        <w:pStyle w:val="Tekstkomentarza"/>
      </w:pPr>
      <w:r>
        <w:rPr>
          <w:rStyle w:val="Odwoaniedokomentarza"/>
        </w:rPr>
        <w:annotationRef/>
      </w:r>
      <w:r>
        <w:t>Uporządkujcie alfabetycznie, podobnie jak te oświadczenia dalej</w:t>
      </w:r>
    </w:p>
  </w:comment>
  <w:comment w:id="40" w:author="Olek" w:date="2015-12-07T09:36:00Z" w:initials="AJ">
    <w:p w14:paraId="40B2E027" w14:textId="77777777" w:rsidR="009822CA" w:rsidRDefault="009822CA">
      <w:pPr>
        <w:pStyle w:val="Tekstkomentarza"/>
      </w:pPr>
      <w:r>
        <w:rPr>
          <w:rStyle w:val="Odwoaniedokomentarza"/>
        </w:rPr>
        <w:annotationRef/>
      </w:r>
      <w:r>
        <w:t>Odwołania do źródeł w takiej konwencji (dotyczy całego tekstu)</w:t>
      </w:r>
    </w:p>
  </w:comment>
  <w:comment w:id="113" w:author="Olek" w:date="2015-12-07T09:42:00Z" w:initials="AJ">
    <w:p w14:paraId="294E08A5" w14:textId="77777777" w:rsidR="009822CA" w:rsidRDefault="009822CA">
      <w:pPr>
        <w:pStyle w:val="Tekstkomentarza"/>
      </w:pPr>
      <w:r>
        <w:rPr>
          <w:rStyle w:val="Odwoaniedokomentarza"/>
        </w:rPr>
        <w:annotationRef/>
      </w:r>
      <w:r>
        <w:t>Jest tam też jakiś reopened, co wygląda dość dziwnie</w:t>
      </w:r>
    </w:p>
  </w:comment>
  <w:comment w:id="214" w:author="Olek" w:date="2015-12-07T09:48:00Z" w:initials="AJ">
    <w:p w14:paraId="31AE5891" w14:textId="77777777" w:rsidR="009822CA" w:rsidRDefault="009822CA">
      <w:pPr>
        <w:pStyle w:val="Tekstkomentarza"/>
      </w:pPr>
      <w:r>
        <w:rPr>
          <w:rStyle w:val="Odwoaniedokomentarza"/>
        </w:rPr>
        <w:annotationRef/>
      </w:r>
      <w:r>
        <w:t>Vide poprzednie uwagi</w:t>
      </w:r>
    </w:p>
  </w:comment>
  <w:comment w:id="349" w:author="Olek" w:date="2015-12-07T09:51:00Z" w:initials="AJ">
    <w:p w14:paraId="0888761D" w14:textId="77777777" w:rsidR="009822CA" w:rsidRDefault="009822CA">
      <w:pPr>
        <w:pStyle w:val="Tekstkomentarza"/>
      </w:pPr>
      <w:r>
        <w:rPr>
          <w:rStyle w:val="Odwoaniedokomentarza"/>
        </w:rPr>
        <w:annotationRef/>
      </w:r>
      <w:r>
        <w:t>Tu i w podpisach częściowe Boldy, trochę to razi</w:t>
      </w:r>
    </w:p>
  </w:comment>
  <w:comment w:id="467" w:author="Olek" w:date="2015-12-07T10:02:00Z" w:initials="AJ">
    <w:p w14:paraId="7627FC4A" w14:textId="77777777" w:rsidR="009822CA" w:rsidRDefault="009822CA">
      <w:pPr>
        <w:pStyle w:val="Tekstkomentarza"/>
      </w:pPr>
      <w:r>
        <w:rPr>
          <w:rStyle w:val="Odwoaniedokomentarza"/>
        </w:rPr>
        <w:annotationRef/>
      </w:r>
      <w:r>
        <w:t xml:space="preserve">Doceniam, ale podziękowania w pracach mgr/inż dotyczą tylko osób z zewnątrz, udział i zaangażowanie opiekuna czy konsultanta jest jego obowiązkiem. </w:t>
      </w:r>
    </w:p>
  </w:comment>
  <w:comment w:id="469" w:author="Olek" w:date="2015-12-07T10:03:00Z" w:initials="AJ">
    <w:p w14:paraId="7706A734" w14:textId="77777777" w:rsidR="009822CA" w:rsidRDefault="009822CA">
      <w:pPr>
        <w:pStyle w:val="Tekstkomentarza"/>
      </w:pPr>
      <w:r>
        <w:rPr>
          <w:rStyle w:val="Odwoaniedokomentarza"/>
        </w:rPr>
        <w:annotationRef/>
      </w:r>
      <w:r>
        <w:t>Upewnić się, że do wszystkich pozycji literatury są odwołania z tekstu.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5080BA1" w15:done="0"/>
  <w15:commentEx w15:paraId="40B2E027" w15:done="0"/>
  <w15:commentEx w15:paraId="294E08A5" w15:done="0"/>
  <w15:commentEx w15:paraId="31AE5891" w15:done="0"/>
  <w15:commentEx w15:paraId="0888761D" w15:done="0"/>
  <w15:commentEx w15:paraId="7627FC4A" w15:done="0"/>
  <w15:commentEx w15:paraId="7706A734"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80EEC6" w14:textId="77777777" w:rsidR="002C39CB" w:rsidRDefault="002C39CB" w:rsidP="009D2F6E">
      <w:r>
        <w:separator/>
      </w:r>
    </w:p>
  </w:endnote>
  <w:endnote w:type="continuationSeparator" w:id="0">
    <w:p w14:paraId="57BBCCB4" w14:textId="77777777" w:rsidR="002C39CB" w:rsidRDefault="002C39CB" w:rsidP="009D2F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1E4BE2" w14:textId="38AA3075" w:rsidR="009822CA" w:rsidRDefault="009822CA">
    <w:pPr>
      <w:pStyle w:val="Stopka"/>
      <w:jc w:val="center"/>
    </w:pPr>
    <w:r>
      <w:fldChar w:fldCharType="begin"/>
    </w:r>
    <w:r>
      <w:instrText xml:space="preserve"> PAGE   \* MERGEFORMAT </w:instrText>
    </w:r>
    <w:r>
      <w:fldChar w:fldCharType="separate"/>
    </w:r>
    <w:r w:rsidR="0006047B">
      <w:rPr>
        <w:noProof/>
      </w:rPr>
      <w:t>1</w:t>
    </w:r>
    <w:r>
      <w:rPr>
        <w:noProof/>
      </w:rPr>
      <w:fldChar w:fldCharType="end"/>
    </w:r>
  </w:p>
  <w:p w14:paraId="5D51D24D" w14:textId="77777777" w:rsidR="009822CA" w:rsidRDefault="009822CA">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CE188F" w14:textId="77777777" w:rsidR="009822CA" w:rsidRDefault="009822CA">
    <w:r>
      <w:cr/>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5BD68A" w14:textId="77777777" w:rsidR="002C39CB" w:rsidRDefault="002C39CB" w:rsidP="009D2F6E">
      <w:r>
        <w:separator/>
      </w:r>
    </w:p>
  </w:footnote>
  <w:footnote w:type="continuationSeparator" w:id="0">
    <w:p w14:paraId="7E5DD4CE" w14:textId="77777777" w:rsidR="002C39CB" w:rsidRDefault="002C39CB" w:rsidP="009D2F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711" w:type="dxa"/>
      <w:tblLayout w:type="fixed"/>
      <w:tblLook w:val="01E0" w:firstRow="1" w:lastRow="1" w:firstColumn="1" w:lastColumn="1" w:noHBand="0" w:noVBand="0"/>
    </w:tblPr>
    <w:tblGrid>
      <w:gridCol w:w="9711"/>
    </w:tblGrid>
    <w:tr w:rsidR="009822CA" w14:paraId="73428FAE" w14:textId="77777777">
      <w:tc>
        <w:tcPr>
          <w:tcW w:w="9711" w:type="dxa"/>
        </w:tcPr>
        <w:p w14:paraId="4FCC7F75" w14:textId="77777777" w:rsidR="009822CA" w:rsidRDefault="009822CA"/>
      </w:tc>
    </w:tr>
  </w:tbl>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C1672"/>
    <w:multiLevelType w:val="hybridMultilevel"/>
    <w:tmpl w:val="8D2C328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2906DF8"/>
    <w:multiLevelType w:val="hybridMultilevel"/>
    <w:tmpl w:val="10C826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3712D76"/>
    <w:multiLevelType w:val="hybridMultilevel"/>
    <w:tmpl w:val="838615A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 w15:restartNumberingAfterBreak="0">
    <w:nsid w:val="04FE4083"/>
    <w:multiLevelType w:val="hybridMultilevel"/>
    <w:tmpl w:val="4B0C5BB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 w15:restartNumberingAfterBreak="0">
    <w:nsid w:val="06FD441A"/>
    <w:multiLevelType w:val="hybridMultilevel"/>
    <w:tmpl w:val="BF50098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0730720D"/>
    <w:multiLevelType w:val="hybridMultilevel"/>
    <w:tmpl w:val="537C0CB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077B2251"/>
    <w:multiLevelType w:val="hybridMultilevel"/>
    <w:tmpl w:val="5AF2794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07CD06BF"/>
    <w:multiLevelType w:val="hybridMultilevel"/>
    <w:tmpl w:val="1648361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0C9028FB"/>
    <w:multiLevelType w:val="hybridMultilevel"/>
    <w:tmpl w:val="4A24D528"/>
    <w:lvl w:ilvl="0" w:tplc="04150001">
      <w:start w:val="1"/>
      <w:numFmt w:val="bullet"/>
      <w:lvlText w:val=""/>
      <w:lvlJc w:val="left"/>
      <w:pPr>
        <w:ind w:left="1429" w:hanging="360"/>
      </w:pPr>
      <w:rPr>
        <w:rFonts w:ascii="Symbol" w:hAnsi="Symbol" w:hint="default"/>
      </w:rPr>
    </w:lvl>
    <w:lvl w:ilvl="1" w:tplc="04150003">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0054505"/>
    <w:multiLevelType w:val="hybridMultilevel"/>
    <w:tmpl w:val="3886F1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12964996"/>
    <w:multiLevelType w:val="hybridMultilevel"/>
    <w:tmpl w:val="D3C83D32"/>
    <w:lvl w:ilvl="0" w:tplc="0415000F">
      <w:start w:val="1"/>
      <w:numFmt w:val="decimal"/>
      <w:lvlText w:val="%1."/>
      <w:lvlJc w:val="left"/>
      <w:pPr>
        <w:ind w:left="1429"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1" w15:restartNumberingAfterBreak="0">
    <w:nsid w:val="12FB49C5"/>
    <w:multiLevelType w:val="hybridMultilevel"/>
    <w:tmpl w:val="852EAE1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146D4FC6"/>
    <w:multiLevelType w:val="hybridMultilevel"/>
    <w:tmpl w:val="49A6CB4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14774379"/>
    <w:multiLevelType w:val="hybridMultilevel"/>
    <w:tmpl w:val="2ED8A518"/>
    <w:lvl w:ilvl="0" w:tplc="4E0ED2F2">
      <w:start w:val="1"/>
      <w:numFmt w:val="decimal"/>
      <w:lvlText w:val="%1."/>
      <w:lvlJc w:val="left"/>
      <w:pPr>
        <w:ind w:left="1429"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4" w15:restartNumberingAfterBreak="0">
    <w:nsid w:val="15BA2B9B"/>
    <w:multiLevelType w:val="hybridMultilevel"/>
    <w:tmpl w:val="3B72F270"/>
    <w:lvl w:ilvl="0" w:tplc="04150011">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5" w15:restartNumberingAfterBreak="0">
    <w:nsid w:val="18C908E5"/>
    <w:multiLevelType w:val="hybridMultilevel"/>
    <w:tmpl w:val="CEB2FCD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19B86E91"/>
    <w:multiLevelType w:val="hybridMultilevel"/>
    <w:tmpl w:val="FF808F5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1B84543F"/>
    <w:multiLevelType w:val="hybridMultilevel"/>
    <w:tmpl w:val="931E648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1C1339BC"/>
    <w:multiLevelType w:val="hybridMultilevel"/>
    <w:tmpl w:val="27E8372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9" w15:restartNumberingAfterBreak="0">
    <w:nsid w:val="1C272D3F"/>
    <w:multiLevelType w:val="hybridMultilevel"/>
    <w:tmpl w:val="E76A65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15:restartNumberingAfterBreak="0">
    <w:nsid w:val="1C4669E5"/>
    <w:multiLevelType w:val="hybridMultilevel"/>
    <w:tmpl w:val="9378EE1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1C8C4E4B"/>
    <w:multiLevelType w:val="hybridMultilevel"/>
    <w:tmpl w:val="D0A261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1D5A48EE"/>
    <w:multiLevelType w:val="hybridMultilevel"/>
    <w:tmpl w:val="07303056"/>
    <w:lvl w:ilvl="0" w:tplc="CEF62C86">
      <w:start w:val="1"/>
      <w:numFmt w:val="decimal"/>
      <w:lvlText w:val="%1."/>
      <w:lvlJc w:val="left"/>
      <w:pPr>
        <w:ind w:left="720" w:hanging="360"/>
      </w:pPr>
    </w:lvl>
    <w:lvl w:ilvl="1" w:tplc="8D3EF7C2" w:tentative="1">
      <w:start w:val="1"/>
      <w:numFmt w:val="lowerLetter"/>
      <w:lvlText w:val="%2."/>
      <w:lvlJc w:val="left"/>
      <w:pPr>
        <w:ind w:left="1440" w:hanging="360"/>
      </w:pPr>
    </w:lvl>
    <w:lvl w:ilvl="2" w:tplc="5712B508" w:tentative="1">
      <w:start w:val="1"/>
      <w:numFmt w:val="lowerRoman"/>
      <w:lvlText w:val="%3."/>
      <w:lvlJc w:val="right"/>
      <w:pPr>
        <w:ind w:left="2160" w:hanging="180"/>
      </w:pPr>
    </w:lvl>
    <w:lvl w:ilvl="3" w:tplc="835CFEE2" w:tentative="1">
      <w:start w:val="1"/>
      <w:numFmt w:val="decimal"/>
      <w:lvlText w:val="%4."/>
      <w:lvlJc w:val="left"/>
      <w:pPr>
        <w:ind w:left="2880" w:hanging="360"/>
      </w:pPr>
    </w:lvl>
    <w:lvl w:ilvl="4" w:tplc="B4DCDD0C" w:tentative="1">
      <w:start w:val="1"/>
      <w:numFmt w:val="lowerLetter"/>
      <w:lvlText w:val="%5."/>
      <w:lvlJc w:val="left"/>
      <w:pPr>
        <w:ind w:left="3600" w:hanging="360"/>
      </w:pPr>
    </w:lvl>
    <w:lvl w:ilvl="5" w:tplc="B30ECD0C" w:tentative="1">
      <w:start w:val="1"/>
      <w:numFmt w:val="lowerRoman"/>
      <w:lvlText w:val="%6."/>
      <w:lvlJc w:val="right"/>
      <w:pPr>
        <w:ind w:left="4320" w:hanging="180"/>
      </w:pPr>
    </w:lvl>
    <w:lvl w:ilvl="6" w:tplc="BDF2889E" w:tentative="1">
      <w:start w:val="1"/>
      <w:numFmt w:val="decimal"/>
      <w:lvlText w:val="%7."/>
      <w:lvlJc w:val="left"/>
      <w:pPr>
        <w:ind w:left="5040" w:hanging="360"/>
      </w:pPr>
    </w:lvl>
    <w:lvl w:ilvl="7" w:tplc="AA04EB1E" w:tentative="1">
      <w:start w:val="1"/>
      <w:numFmt w:val="lowerLetter"/>
      <w:lvlText w:val="%8."/>
      <w:lvlJc w:val="left"/>
      <w:pPr>
        <w:ind w:left="5760" w:hanging="360"/>
      </w:pPr>
    </w:lvl>
    <w:lvl w:ilvl="8" w:tplc="7DFE1C2C" w:tentative="1">
      <w:start w:val="1"/>
      <w:numFmt w:val="lowerRoman"/>
      <w:lvlText w:val="%9."/>
      <w:lvlJc w:val="right"/>
      <w:pPr>
        <w:ind w:left="6480" w:hanging="180"/>
      </w:pPr>
    </w:lvl>
  </w:abstractNum>
  <w:abstractNum w:abstractNumId="23" w15:restartNumberingAfterBreak="0">
    <w:nsid w:val="1DD53C66"/>
    <w:multiLevelType w:val="hybridMultilevel"/>
    <w:tmpl w:val="86141B36"/>
    <w:lvl w:ilvl="0" w:tplc="33A6E19E">
      <w:start w:val="1"/>
      <w:numFmt w:val="decimal"/>
      <w:lvlText w:val="%1)"/>
      <w:lvlJc w:val="left"/>
      <w:pPr>
        <w:ind w:left="1080" w:hanging="360"/>
      </w:pPr>
    </w:lvl>
    <w:lvl w:ilvl="1" w:tplc="23AAB35A" w:tentative="1">
      <w:start w:val="1"/>
      <w:numFmt w:val="lowerLetter"/>
      <w:lvlText w:val="%2."/>
      <w:lvlJc w:val="left"/>
      <w:pPr>
        <w:ind w:left="1800" w:hanging="360"/>
      </w:pPr>
    </w:lvl>
    <w:lvl w:ilvl="2" w:tplc="F5CE8C4A" w:tentative="1">
      <w:start w:val="1"/>
      <w:numFmt w:val="lowerRoman"/>
      <w:lvlText w:val="%3."/>
      <w:lvlJc w:val="right"/>
      <w:pPr>
        <w:ind w:left="2520" w:hanging="180"/>
      </w:pPr>
    </w:lvl>
    <w:lvl w:ilvl="3" w:tplc="5F1AC82C" w:tentative="1">
      <w:start w:val="1"/>
      <w:numFmt w:val="decimal"/>
      <w:lvlText w:val="%4."/>
      <w:lvlJc w:val="left"/>
      <w:pPr>
        <w:ind w:left="3240" w:hanging="360"/>
      </w:pPr>
    </w:lvl>
    <w:lvl w:ilvl="4" w:tplc="E5D82EBA" w:tentative="1">
      <w:start w:val="1"/>
      <w:numFmt w:val="lowerLetter"/>
      <w:lvlText w:val="%5."/>
      <w:lvlJc w:val="left"/>
      <w:pPr>
        <w:ind w:left="3960" w:hanging="360"/>
      </w:pPr>
    </w:lvl>
    <w:lvl w:ilvl="5" w:tplc="E926E74C" w:tentative="1">
      <w:start w:val="1"/>
      <w:numFmt w:val="lowerRoman"/>
      <w:lvlText w:val="%6."/>
      <w:lvlJc w:val="right"/>
      <w:pPr>
        <w:ind w:left="4680" w:hanging="180"/>
      </w:pPr>
    </w:lvl>
    <w:lvl w:ilvl="6" w:tplc="F00A36EA" w:tentative="1">
      <w:start w:val="1"/>
      <w:numFmt w:val="decimal"/>
      <w:lvlText w:val="%7."/>
      <w:lvlJc w:val="left"/>
      <w:pPr>
        <w:ind w:left="5400" w:hanging="360"/>
      </w:pPr>
    </w:lvl>
    <w:lvl w:ilvl="7" w:tplc="10528F14" w:tentative="1">
      <w:start w:val="1"/>
      <w:numFmt w:val="lowerLetter"/>
      <w:lvlText w:val="%8."/>
      <w:lvlJc w:val="left"/>
      <w:pPr>
        <w:ind w:left="6120" w:hanging="360"/>
      </w:pPr>
    </w:lvl>
    <w:lvl w:ilvl="8" w:tplc="854ADB26" w:tentative="1">
      <w:start w:val="1"/>
      <w:numFmt w:val="lowerRoman"/>
      <w:lvlText w:val="%9."/>
      <w:lvlJc w:val="right"/>
      <w:pPr>
        <w:ind w:left="6840" w:hanging="180"/>
      </w:pPr>
    </w:lvl>
  </w:abstractNum>
  <w:abstractNum w:abstractNumId="24" w15:restartNumberingAfterBreak="0">
    <w:nsid w:val="2251482D"/>
    <w:multiLevelType w:val="hybridMultilevel"/>
    <w:tmpl w:val="4A16B136"/>
    <w:lvl w:ilvl="0" w:tplc="CE925E04">
      <w:start w:val="1"/>
      <w:numFmt w:val="decimal"/>
      <w:lvlText w:val="%1."/>
      <w:lvlJc w:val="left"/>
      <w:pPr>
        <w:ind w:left="720" w:hanging="360"/>
      </w:pPr>
    </w:lvl>
    <w:lvl w:ilvl="1" w:tplc="3CF60214" w:tentative="1">
      <w:start w:val="1"/>
      <w:numFmt w:val="lowerLetter"/>
      <w:lvlText w:val="%2."/>
      <w:lvlJc w:val="left"/>
      <w:pPr>
        <w:ind w:left="1440" w:hanging="360"/>
      </w:pPr>
    </w:lvl>
    <w:lvl w:ilvl="2" w:tplc="3B16476A" w:tentative="1">
      <w:start w:val="1"/>
      <w:numFmt w:val="lowerRoman"/>
      <w:lvlText w:val="%3."/>
      <w:lvlJc w:val="right"/>
      <w:pPr>
        <w:ind w:left="2160" w:hanging="180"/>
      </w:pPr>
    </w:lvl>
    <w:lvl w:ilvl="3" w:tplc="22DA7B92" w:tentative="1">
      <w:start w:val="1"/>
      <w:numFmt w:val="decimal"/>
      <w:lvlText w:val="%4."/>
      <w:lvlJc w:val="left"/>
      <w:pPr>
        <w:ind w:left="2880" w:hanging="360"/>
      </w:pPr>
    </w:lvl>
    <w:lvl w:ilvl="4" w:tplc="035069AC" w:tentative="1">
      <w:start w:val="1"/>
      <w:numFmt w:val="lowerLetter"/>
      <w:lvlText w:val="%5."/>
      <w:lvlJc w:val="left"/>
      <w:pPr>
        <w:ind w:left="3600" w:hanging="360"/>
      </w:pPr>
    </w:lvl>
    <w:lvl w:ilvl="5" w:tplc="7B980E0C" w:tentative="1">
      <w:start w:val="1"/>
      <w:numFmt w:val="lowerRoman"/>
      <w:lvlText w:val="%6."/>
      <w:lvlJc w:val="right"/>
      <w:pPr>
        <w:ind w:left="4320" w:hanging="180"/>
      </w:pPr>
    </w:lvl>
    <w:lvl w:ilvl="6" w:tplc="6680C4A0" w:tentative="1">
      <w:start w:val="1"/>
      <w:numFmt w:val="decimal"/>
      <w:lvlText w:val="%7."/>
      <w:lvlJc w:val="left"/>
      <w:pPr>
        <w:ind w:left="5040" w:hanging="360"/>
      </w:pPr>
    </w:lvl>
    <w:lvl w:ilvl="7" w:tplc="AB38094E" w:tentative="1">
      <w:start w:val="1"/>
      <w:numFmt w:val="lowerLetter"/>
      <w:lvlText w:val="%8."/>
      <w:lvlJc w:val="left"/>
      <w:pPr>
        <w:ind w:left="5760" w:hanging="360"/>
      </w:pPr>
    </w:lvl>
    <w:lvl w:ilvl="8" w:tplc="5750F4A6" w:tentative="1">
      <w:start w:val="1"/>
      <w:numFmt w:val="lowerRoman"/>
      <w:lvlText w:val="%9."/>
      <w:lvlJc w:val="right"/>
      <w:pPr>
        <w:ind w:left="6480" w:hanging="180"/>
      </w:pPr>
    </w:lvl>
  </w:abstractNum>
  <w:abstractNum w:abstractNumId="25" w15:restartNumberingAfterBreak="0">
    <w:nsid w:val="246B4713"/>
    <w:multiLevelType w:val="hybridMultilevel"/>
    <w:tmpl w:val="CE9A9F84"/>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25C359CD"/>
    <w:multiLevelType w:val="hybridMultilevel"/>
    <w:tmpl w:val="BF247B7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27B62C33"/>
    <w:multiLevelType w:val="hybridMultilevel"/>
    <w:tmpl w:val="B1D84B84"/>
    <w:lvl w:ilvl="0" w:tplc="3BC453D0">
      <w:start w:val="1"/>
      <w:numFmt w:val="decimal"/>
      <w:lvlText w:val="%1."/>
      <w:lvlJc w:val="left"/>
      <w:pPr>
        <w:ind w:left="720" w:hanging="360"/>
      </w:pPr>
    </w:lvl>
    <w:lvl w:ilvl="1" w:tplc="A6AEE2BC" w:tentative="1">
      <w:start w:val="1"/>
      <w:numFmt w:val="lowerLetter"/>
      <w:lvlText w:val="%2."/>
      <w:lvlJc w:val="left"/>
      <w:pPr>
        <w:ind w:left="1440" w:hanging="360"/>
      </w:pPr>
    </w:lvl>
    <w:lvl w:ilvl="2" w:tplc="03F87B5C" w:tentative="1">
      <w:start w:val="1"/>
      <w:numFmt w:val="lowerRoman"/>
      <w:lvlText w:val="%3."/>
      <w:lvlJc w:val="right"/>
      <w:pPr>
        <w:ind w:left="2160" w:hanging="180"/>
      </w:pPr>
    </w:lvl>
    <w:lvl w:ilvl="3" w:tplc="0A62B508" w:tentative="1">
      <w:start w:val="1"/>
      <w:numFmt w:val="decimal"/>
      <w:lvlText w:val="%4."/>
      <w:lvlJc w:val="left"/>
      <w:pPr>
        <w:ind w:left="2880" w:hanging="360"/>
      </w:pPr>
    </w:lvl>
    <w:lvl w:ilvl="4" w:tplc="7AF2144E" w:tentative="1">
      <w:start w:val="1"/>
      <w:numFmt w:val="lowerLetter"/>
      <w:lvlText w:val="%5."/>
      <w:lvlJc w:val="left"/>
      <w:pPr>
        <w:ind w:left="3600" w:hanging="360"/>
      </w:pPr>
    </w:lvl>
    <w:lvl w:ilvl="5" w:tplc="37E0FFE8" w:tentative="1">
      <w:start w:val="1"/>
      <w:numFmt w:val="lowerRoman"/>
      <w:lvlText w:val="%6."/>
      <w:lvlJc w:val="right"/>
      <w:pPr>
        <w:ind w:left="4320" w:hanging="180"/>
      </w:pPr>
    </w:lvl>
    <w:lvl w:ilvl="6" w:tplc="25163ABE" w:tentative="1">
      <w:start w:val="1"/>
      <w:numFmt w:val="decimal"/>
      <w:lvlText w:val="%7."/>
      <w:lvlJc w:val="left"/>
      <w:pPr>
        <w:ind w:left="5040" w:hanging="360"/>
      </w:pPr>
    </w:lvl>
    <w:lvl w:ilvl="7" w:tplc="E49E146E" w:tentative="1">
      <w:start w:val="1"/>
      <w:numFmt w:val="lowerLetter"/>
      <w:lvlText w:val="%8."/>
      <w:lvlJc w:val="left"/>
      <w:pPr>
        <w:ind w:left="5760" w:hanging="360"/>
      </w:pPr>
    </w:lvl>
    <w:lvl w:ilvl="8" w:tplc="18A2516C" w:tentative="1">
      <w:start w:val="1"/>
      <w:numFmt w:val="lowerRoman"/>
      <w:lvlText w:val="%9."/>
      <w:lvlJc w:val="right"/>
      <w:pPr>
        <w:ind w:left="6480" w:hanging="180"/>
      </w:pPr>
    </w:lvl>
  </w:abstractNum>
  <w:abstractNum w:abstractNumId="28" w15:restartNumberingAfterBreak="0">
    <w:nsid w:val="29363AF4"/>
    <w:multiLevelType w:val="hybridMultilevel"/>
    <w:tmpl w:val="DF185E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2C8B106C"/>
    <w:multiLevelType w:val="hybridMultilevel"/>
    <w:tmpl w:val="70BC54A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2E715BE1"/>
    <w:multiLevelType w:val="hybridMultilevel"/>
    <w:tmpl w:val="52620C7C"/>
    <w:lvl w:ilvl="0" w:tplc="0415000F">
      <w:start w:val="1"/>
      <w:numFmt w:val="bullet"/>
      <w:lvlText w:val=""/>
      <w:lvlJc w:val="left"/>
      <w:pPr>
        <w:ind w:left="1440" w:hanging="360"/>
      </w:pPr>
      <w:rPr>
        <w:rFonts w:ascii="Symbol" w:hAnsi="Symbol" w:hint="default"/>
      </w:rPr>
    </w:lvl>
    <w:lvl w:ilvl="1" w:tplc="04150019" w:tentative="1">
      <w:start w:val="1"/>
      <w:numFmt w:val="bullet"/>
      <w:lvlText w:val="o"/>
      <w:lvlJc w:val="left"/>
      <w:pPr>
        <w:ind w:left="2160" w:hanging="360"/>
      </w:pPr>
      <w:rPr>
        <w:rFonts w:ascii="Courier New" w:hAnsi="Courier New" w:cs="Courier New" w:hint="default"/>
      </w:rPr>
    </w:lvl>
    <w:lvl w:ilvl="2" w:tplc="0415001B" w:tentative="1">
      <w:start w:val="1"/>
      <w:numFmt w:val="bullet"/>
      <w:lvlText w:val=""/>
      <w:lvlJc w:val="left"/>
      <w:pPr>
        <w:ind w:left="2880" w:hanging="360"/>
      </w:pPr>
      <w:rPr>
        <w:rFonts w:ascii="Wingdings" w:hAnsi="Wingdings" w:hint="default"/>
      </w:rPr>
    </w:lvl>
    <w:lvl w:ilvl="3" w:tplc="0415000F" w:tentative="1">
      <w:start w:val="1"/>
      <w:numFmt w:val="bullet"/>
      <w:lvlText w:val=""/>
      <w:lvlJc w:val="left"/>
      <w:pPr>
        <w:ind w:left="3600" w:hanging="360"/>
      </w:pPr>
      <w:rPr>
        <w:rFonts w:ascii="Symbol" w:hAnsi="Symbol" w:hint="default"/>
      </w:rPr>
    </w:lvl>
    <w:lvl w:ilvl="4" w:tplc="04150019" w:tentative="1">
      <w:start w:val="1"/>
      <w:numFmt w:val="bullet"/>
      <w:lvlText w:val="o"/>
      <w:lvlJc w:val="left"/>
      <w:pPr>
        <w:ind w:left="4320" w:hanging="360"/>
      </w:pPr>
      <w:rPr>
        <w:rFonts w:ascii="Courier New" w:hAnsi="Courier New" w:cs="Courier New" w:hint="default"/>
      </w:rPr>
    </w:lvl>
    <w:lvl w:ilvl="5" w:tplc="0415001B" w:tentative="1">
      <w:start w:val="1"/>
      <w:numFmt w:val="bullet"/>
      <w:lvlText w:val=""/>
      <w:lvlJc w:val="left"/>
      <w:pPr>
        <w:ind w:left="5040" w:hanging="360"/>
      </w:pPr>
      <w:rPr>
        <w:rFonts w:ascii="Wingdings" w:hAnsi="Wingdings" w:hint="default"/>
      </w:rPr>
    </w:lvl>
    <w:lvl w:ilvl="6" w:tplc="0415000F" w:tentative="1">
      <w:start w:val="1"/>
      <w:numFmt w:val="bullet"/>
      <w:lvlText w:val=""/>
      <w:lvlJc w:val="left"/>
      <w:pPr>
        <w:ind w:left="5760" w:hanging="360"/>
      </w:pPr>
      <w:rPr>
        <w:rFonts w:ascii="Symbol" w:hAnsi="Symbol" w:hint="default"/>
      </w:rPr>
    </w:lvl>
    <w:lvl w:ilvl="7" w:tplc="04150019" w:tentative="1">
      <w:start w:val="1"/>
      <w:numFmt w:val="bullet"/>
      <w:lvlText w:val="o"/>
      <w:lvlJc w:val="left"/>
      <w:pPr>
        <w:ind w:left="6480" w:hanging="360"/>
      </w:pPr>
      <w:rPr>
        <w:rFonts w:ascii="Courier New" w:hAnsi="Courier New" w:cs="Courier New" w:hint="default"/>
      </w:rPr>
    </w:lvl>
    <w:lvl w:ilvl="8" w:tplc="0415001B" w:tentative="1">
      <w:start w:val="1"/>
      <w:numFmt w:val="bullet"/>
      <w:lvlText w:val=""/>
      <w:lvlJc w:val="left"/>
      <w:pPr>
        <w:ind w:left="7200" w:hanging="360"/>
      </w:pPr>
      <w:rPr>
        <w:rFonts w:ascii="Wingdings" w:hAnsi="Wingdings" w:hint="default"/>
      </w:rPr>
    </w:lvl>
  </w:abstractNum>
  <w:abstractNum w:abstractNumId="31" w15:restartNumberingAfterBreak="0">
    <w:nsid w:val="2E733DB6"/>
    <w:multiLevelType w:val="hybridMultilevel"/>
    <w:tmpl w:val="723852BA"/>
    <w:lvl w:ilvl="0" w:tplc="00DAF1C2">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2EEF3AE4"/>
    <w:multiLevelType w:val="hybridMultilevel"/>
    <w:tmpl w:val="F740F9EC"/>
    <w:lvl w:ilvl="0" w:tplc="D9308444">
      <w:start w:val="1"/>
      <w:numFmt w:val="decimal"/>
      <w:lvlText w:val="%1."/>
      <w:lvlJc w:val="left"/>
      <w:pPr>
        <w:ind w:left="720" w:hanging="360"/>
      </w:pPr>
    </w:lvl>
    <w:lvl w:ilvl="1" w:tplc="96D86130" w:tentative="1">
      <w:start w:val="1"/>
      <w:numFmt w:val="lowerLetter"/>
      <w:lvlText w:val="%2."/>
      <w:lvlJc w:val="left"/>
      <w:pPr>
        <w:ind w:left="1440" w:hanging="360"/>
      </w:pPr>
    </w:lvl>
    <w:lvl w:ilvl="2" w:tplc="D0480828" w:tentative="1">
      <w:start w:val="1"/>
      <w:numFmt w:val="lowerRoman"/>
      <w:lvlText w:val="%3."/>
      <w:lvlJc w:val="right"/>
      <w:pPr>
        <w:ind w:left="2160" w:hanging="180"/>
      </w:pPr>
    </w:lvl>
    <w:lvl w:ilvl="3" w:tplc="5B60DFB0" w:tentative="1">
      <w:start w:val="1"/>
      <w:numFmt w:val="decimal"/>
      <w:lvlText w:val="%4."/>
      <w:lvlJc w:val="left"/>
      <w:pPr>
        <w:ind w:left="2880" w:hanging="360"/>
      </w:pPr>
    </w:lvl>
    <w:lvl w:ilvl="4" w:tplc="03C4C094" w:tentative="1">
      <w:start w:val="1"/>
      <w:numFmt w:val="lowerLetter"/>
      <w:lvlText w:val="%5."/>
      <w:lvlJc w:val="left"/>
      <w:pPr>
        <w:ind w:left="3600" w:hanging="360"/>
      </w:pPr>
    </w:lvl>
    <w:lvl w:ilvl="5" w:tplc="9D762158" w:tentative="1">
      <w:start w:val="1"/>
      <w:numFmt w:val="lowerRoman"/>
      <w:lvlText w:val="%6."/>
      <w:lvlJc w:val="right"/>
      <w:pPr>
        <w:ind w:left="4320" w:hanging="180"/>
      </w:pPr>
    </w:lvl>
    <w:lvl w:ilvl="6" w:tplc="8BCC7B1A" w:tentative="1">
      <w:start w:val="1"/>
      <w:numFmt w:val="decimal"/>
      <w:lvlText w:val="%7."/>
      <w:lvlJc w:val="left"/>
      <w:pPr>
        <w:ind w:left="5040" w:hanging="360"/>
      </w:pPr>
    </w:lvl>
    <w:lvl w:ilvl="7" w:tplc="1D8CE4E6" w:tentative="1">
      <w:start w:val="1"/>
      <w:numFmt w:val="lowerLetter"/>
      <w:lvlText w:val="%8."/>
      <w:lvlJc w:val="left"/>
      <w:pPr>
        <w:ind w:left="5760" w:hanging="360"/>
      </w:pPr>
    </w:lvl>
    <w:lvl w:ilvl="8" w:tplc="01FA1F7A" w:tentative="1">
      <w:start w:val="1"/>
      <w:numFmt w:val="lowerRoman"/>
      <w:lvlText w:val="%9."/>
      <w:lvlJc w:val="right"/>
      <w:pPr>
        <w:ind w:left="6480" w:hanging="180"/>
      </w:pPr>
    </w:lvl>
  </w:abstractNum>
  <w:abstractNum w:abstractNumId="33" w15:restartNumberingAfterBreak="0">
    <w:nsid w:val="2FAC16A6"/>
    <w:multiLevelType w:val="hybridMultilevel"/>
    <w:tmpl w:val="45A2DB12"/>
    <w:lvl w:ilvl="0" w:tplc="04150001">
      <w:start w:val="1"/>
      <w:numFmt w:val="decimal"/>
      <w:lvlText w:val="%1."/>
      <w:lvlJc w:val="left"/>
      <w:pPr>
        <w:ind w:left="720" w:hanging="360"/>
      </w:pPr>
    </w:lvl>
    <w:lvl w:ilvl="1" w:tplc="04150003" w:tentative="1">
      <w:start w:val="1"/>
      <w:numFmt w:val="lowerLetter"/>
      <w:lvlText w:val="%2."/>
      <w:lvlJc w:val="left"/>
      <w:pPr>
        <w:ind w:left="1440" w:hanging="360"/>
      </w:pPr>
    </w:lvl>
    <w:lvl w:ilvl="2" w:tplc="04150005" w:tentative="1">
      <w:start w:val="1"/>
      <w:numFmt w:val="lowerRoman"/>
      <w:lvlText w:val="%3."/>
      <w:lvlJc w:val="right"/>
      <w:pPr>
        <w:ind w:left="2160" w:hanging="180"/>
      </w:pPr>
    </w:lvl>
    <w:lvl w:ilvl="3" w:tplc="04150001" w:tentative="1">
      <w:start w:val="1"/>
      <w:numFmt w:val="decimal"/>
      <w:lvlText w:val="%4."/>
      <w:lvlJc w:val="left"/>
      <w:pPr>
        <w:ind w:left="2880" w:hanging="360"/>
      </w:pPr>
    </w:lvl>
    <w:lvl w:ilvl="4" w:tplc="04150003" w:tentative="1">
      <w:start w:val="1"/>
      <w:numFmt w:val="lowerLetter"/>
      <w:lvlText w:val="%5."/>
      <w:lvlJc w:val="left"/>
      <w:pPr>
        <w:ind w:left="3600" w:hanging="360"/>
      </w:pPr>
    </w:lvl>
    <w:lvl w:ilvl="5" w:tplc="04150005" w:tentative="1">
      <w:start w:val="1"/>
      <w:numFmt w:val="lowerRoman"/>
      <w:lvlText w:val="%6."/>
      <w:lvlJc w:val="right"/>
      <w:pPr>
        <w:ind w:left="4320" w:hanging="180"/>
      </w:pPr>
    </w:lvl>
    <w:lvl w:ilvl="6" w:tplc="04150001" w:tentative="1">
      <w:start w:val="1"/>
      <w:numFmt w:val="decimal"/>
      <w:lvlText w:val="%7."/>
      <w:lvlJc w:val="left"/>
      <w:pPr>
        <w:ind w:left="5040" w:hanging="360"/>
      </w:pPr>
    </w:lvl>
    <w:lvl w:ilvl="7" w:tplc="04150003" w:tentative="1">
      <w:start w:val="1"/>
      <w:numFmt w:val="lowerLetter"/>
      <w:lvlText w:val="%8."/>
      <w:lvlJc w:val="left"/>
      <w:pPr>
        <w:ind w:left="5760" w:hanging="360"/>
      </w:pPr>
    </w:lvl>
    <w:lvl w:ilvl="8" w:tplc="04150005" w:tentative="1">
      <w:start w:val="1"/>
      <w:numFmt w:val="lowerRoman"/>
      <w:lvlText w:val="%9."/>
      <w:lvlJc w:val="right"/>
      <w:pPr>
        <w:ind w:left="6480" w:hanging="180"/>
      </w:pPr>
    </w:lvl>
  </w:abstractNum>
  <w:abstractNum w:abstractNumId="34" w15:restartNumberingAfterBreak="0">
    <w:nsid w:val="322E489E"/>
    <w:multiLevelType w:val="hybridMultilevel"/>
    <w:tmpl w:val="56A6771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15:restartNumberingAfterBreak="0">
    <w:nsid w:val="32CF6972"/>
    <w:multiLevelType w:val="hybridMultilevel"/>
    <w:tmpl w:val="EB72097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37557C7E"/>
    <w:multiLevelType w:val="hybridMultilevel"/>
    <w:tmpl w:val="8CE82318"/>
    <w:lvl w:ilvl="0" w:tplc="7C02F9D4">
      <w:start w:val="1"/>
      <w:numFmt w:val="decimal"/>
      <w:lvlText w:val="%1."/>
      <w:lvlJc w:val="left"/>
      <w:pPr>
        <w:ind w:left="720" w:hanging="360"/>
      </w:pPr>
    </w:lvl>
    <w:lvl w:ilvl="1" w:tplc="BB08B3BC" w:tentative="1">
      <w:start w:val="1"/>
      <w:numFmt w:val="lowerLetter"/>
      <w:lvlText w:val="%2."/>
      <w:lvlJc w:val="left"/>
      <w:pPr>
        <w:ind w:left="1440" w:hanging="360"/>
      </w:pPr>
    </w:lvl>
    <w:lvl w:ilvl="2" w:tplc="BE3C76C2" w:tentative="1">
      <w:start w:val="1"/>
      <w:numFmt w:val="lowerRoman"/>
      <w:lvlText w:val="%3."/>
      <w:lvlJc w:val="right"/>
      <w:pPr>
        <w:ind w:left="2160" w:hanging="180"/>
      </w:pPr>
    </w:lvl>
    <w:lvl w:ilvl="3" w:tplc="8934F722" w:tentative="1">
      <w:start w:val="1"/>
      <w:numFmt w:val="decimal"/>
      <w:lvlText w:val="%4."/>
      <w:lvlJc w:val="left"/>
      <w:pPr>
        <w:ind w:left="2880" w:hanging="360"/>
      </w:pPr>
    </w:lvl>
    <w:lvl w:ilvl="4" w:tplc="9C8C402E" w:tentative="1">
      <w:start w:val="1"/>
      <w:numFmt w:val="lowerLetter"/>
      <w:lvlText w:val="%5."/>
      <w:lvlJc w:val="left"/>
      <w:pPr>
        <w:ind w:left="3600" w:hanging="360"/>
      </w:pPr>
    </w:lvl>
    <w:lvl w:ilvl="5" w:tplc="7E9C8FF2" w:tentative="1">
      <w:start w:val="1"/>
      <w:numFmt w:val="lowerRoman"/>
      <w:lvlText w:val="%6."/>
      <w:lvlJc w:val="right"/>
      <w:pPr>
        <w:ind w:left="4320" w:hanging="180"/>
      </w:pPr>
    </w:lvl>
    <w:lvl w:ilvl="6" w:tplc="9936370C" w:tentative="1">
      <w:start w:val="1"/>
      <w:numFmt w:val="decimal"/>
      <w:lvlText w:val="%7."/>
      <w:lvlJc w:val="left"/>
      <w:pPr>
        <w:ind w:left="5040" w:hanging="360"/>
      </w:pPr>
    </w:lvl>
    <w:lvl w:ilvl="7" w:tplc="548E3C00" w:tentative="1">
      <w:start w:val="1"/>
      <w:numFmt w:val="lowerLetter"/>
      <w:lvlText w:val="%8."/>
      <w:lvlJc w:val="left"/>
      <w:pPr>
        <w:ind w:left="5760" w:hanging="360"/>
      </w:pPr>
    </w:lvl>
    <w:lvl w:ilvl="8" w:tplc="51221BCE" w:tentative="1">
      <w:start w:val="1"/>
      <w:numFmt w:val="lowerRoman"/>
      <w:lvlText w:val="%9."/>
      <w:lvlJc w:val="right"/>
      <w:pPr>
        <w:ind w:left="6480" w:hanging="180"/>
      </w:pPr>
    </w:lvl>
  </w:abstractNum>
  <w:abstractNum w:abstractNumId="37" w15:restartNumberingAfterBreak="0">
    <w:nsid w:val="4133024C"/>
    <w:multiLevelType w:val="hybridMultilevel"/>
    <w:tmpl w:val="85964096"/>
    <w:lvl w:ilvl="0" w:tplc="0415000F">
      <w:start w:val="1"/>
      <w:numFmt w:val="decimal"/>
      <w:pStyle w:val="H2"/>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8" w15:restartNumberingAfterBreak="0">
    <w:nsid w:val="41786ACE"/>
    <w:multiLevelType w:val="hybridMultilevel"/>
    <w:tmpl w:val="66F427BE"/>
    <w:lvl w:ilvl="0" w:tplc="1B5CE700">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45FB6098"/>
    <w:multiLevelType w:val="hybridMultilevel"/>
    <w:tmpl w:val="D870FED6"/>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40" w15:restartNumberingAfterBreak="0">
    <w:nsid w:val="460A3FBE"/>
    <w:multiLevelType w:val="hybridMultilevel"/>
    <w:tmpl w:val="07049C22"/>
    <w:lvl w:ilvl="0" w:tplc="4C0E480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1" w15:restartNumberingAfterBreak="0">
    <w:nsid w:val="4A0E5248"/>
    <w:multiLevelType w:val="hybridMultilevel"/>
    <w:tmpl w:val="A0F20A8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4B123F32"/>
    <w:multiLevelType w:val="multilevel"/>
    <w:tmpl w:val="A5D43E6E"/>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3" w15:restartNumberingAfterBreak="0">
    <w:nsid w:val="4B5F41CA"/>
    <w:multiLevelType w:val="hybridMultilevel"/>
    <w:tmpl w:val="2FC06018"/>
    <w:lvl w:ilvl="0" w:tplc="2242AA1A">
      <w:start w:val="1"/>
      <w:numFmt w:val="decimal"/>
      <w:lvlText w:val="%1."/>
      <w:lvlJc w:val="left"/>
      <w:pPr>
        <w:ind w:left="720" w:hanging="360"/>
      </w:pPr>
    </w:lvl>
    <w:lvl w:ilvl="1" w:tplc="51BE383A" w:tentative="1">
      <w:start w:val="1"/>
      <w:numFmt w:val="lowerLetter"/>
      <w:lvlText w:val="%2."/>
      <w:lvlJc w:val="left"/>
      <w:pPr>
        <w:ind w:left="1440" w:hanging="360"/>
      </w:pPr>
    </w:lvl>
    <w:lvl w:ilvl="2" w:tplc="8C10B958" w:tentative="1">
      <w:start w:val="1"/>
      <w:numFmt w:val="lowerRoman"/>
      <w:lvlText w:val="%3."/>
      <w:lvlJc w:val="right"/>
      <w:pPr>
        <w:ind w:left="2160" w:hanging="180"/>
      </w:pPr>
    </w:lvl>
    <w:lvl w:ilvl="3" w:tplc="061805FE" w:tentative="1">
      <w:start w:val="1"/>
      <w:numFmt w:val="decimal"/>
      <w:lvlText w:val="%4."/>
      <w:lvlJc w:val="left"/>
      <w:pPr>
        <w:ind w:left="2880" w:hanging="360"/>
      </w:pPr>
    </w:lvl>
    <w:lvl w:ilvl="4" w:tplc="2A4C14C2" w:tentative="1">
      <w:start w:val="1"/>
      <w:numFmt w:val="lowerLetter"/>
      <w:lvlText w:val="%5."/>
      <w:lvlJc w:val="left"/>
      <w:pPr>
        <w:ind w:left="3600" w:hanging="360"/>
      </w:pPr>
    </w:lvl>
    <w:lvl w:ilvl="5" w:tplc="DDCA422E" w:tentative="1">
      <w:start w:val="1"/>
      <w:numFmt w:val="lowerRoman"/>
      <w:lvlText w:val="%6."/>
      <w:lvlJc w:val="right"/>
      <w:pPr>
        <w:ind w:left="4320" w:hanging="180"/>
      </w:pPr>
    </w:lvl>
    <w:lvl w:ilvl="6" w:tplc="3416B018" w:tentative="1">
      <w:start w:val="1"/>
      <w:numFmt w:val="decimal"/>
      <w:lvlText w:val="%7."/>
      <w:lvlJc w:val="left"/>
      <w:pPr>
        <w:ind w:left="5040" w:hanging="360"/>
      </w:pPr>
    </w:lvl>
    <w:lvl w:ilvl="7" w:tplc="FB56A824" w:tentative="1">
      <w:start w:val="1"/>
      <w:numFmt w:val="lowerLetter"/>
      <w:lvlText w:val="%8."/>
      <w:lvlJc w:val="left"/>
      <w:pPr>
        <w:ind w:left="5760" w:hanging="360"/>
      </w:pPr>
    </w:lvl>
    <w:lvl w:ilvl="8" w:tplc="219CDFA6" w:tentative="1">
      <w:start w:val="1"/>
      <w:numFmt w:val="lowerRoman"/>
      <w:lvlText w:val="%9."/>
      <w:lvlJc w:val="right"/>
      <w:pPr>
        <w:ind w:left="6480" w:hanging="180"/>
      </w:pPr>
    </w:lvl>
  </w:abstractNum>
  <w:abstractNum w:abstractNumId="44" w15:restartNumberingAfterBreak="0">
    <w:nsid w:val="4BE30B0C"/>
    <w:multiLevelType w:val="hybridMultilevel"/>
    <w:tmpl w:val="EB469F0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15:restartNumberingAfterBreak="0">
    <w:nsid w:val="4C4A7D29"/>
    <w:multiLevelType w:val="hybridMultilevel"/>
    <w:tmpl w:val="C2ACC68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6" w15:restartNumberingAfterBreak="0">
    <w:nsid w:val="4F9A0DA1"/>
    <w:multiLevelType w:val="hybridMultilevel"/>
    <w:tmpl w:val="08D8B872"/>
    <w:lvl w:ilvl="0" w:tplc="5FBAE8D6">
      <w:start w:val="1"/>
      <w:numFmt w:val="decimal"/>
      <w:lvlText w:val="%1."/>
      <w:lvlJc w:val="left"/>
      <w:pPr>
        <w:ind w:left="720" w:hanging="360"/>
      </w:pPr>
    </w:lvl>
    <w:lvl w:ilvl="1" w:tplc="115680CA" w:tentative="1">
      <w:start w:val="1"/>
      <w:numFmt w:val="lowerLetter"/>
      <w:lvlText w:val="%2."/>
      <w:lvlJc w:val="left"/>
      <w:pPr>
        <w:ind w:left="1440" w:hanging="360"/>
      </w:pPr>
    </w:lvl>
    <w:lvl w:ilvl="2" w:tplc="4C221A9A" w:tentative="1">
      <w:start w:val="1"/>
      <w:numFmt w:val="lowerRoman"/>
      <w:lvlText w:val="%3."/>
      <w:lvlJc w:val="right"/>
      <w:pPr>
        <w:ind w:left="2160" w:hanging="180"/>
      </w:pPr>
    </w:lvl>
    <w:lvl w:ilvl="3" w:tplc="F22078AA" w:tentative="1">
      <w:start w:val="1"/>
      <w:numFmt w:val="decimal"/>
      <w:lvlText w:val="%4."/>
      <w:lvlJc w:val="left"/>
      <w:pPr>
        <w:ind w:left="2880" w:hanging="360"/>
      </w:pPr>
    </w:lvl>
    <w:lvl w:ilvl="4" w:tplc="6C82539A" w:tentative="1">
      <w:start w:val="1"/>
      <w:numFmt w:val="lowerLetter"/>
      <w:lvlText w:val="%5."/>
      <w:lvlJc w:val="left"/>
      <w:pPr>
        <w:ind w:left="3600" w:hanging="360"/>
      </w:pPr>
    </w:lvl>
    <w:lvl w:ilvl="5" w:tplc="A44C8094" w:tentative="1">
      <w:start w:val="1"/>
      <w:numFmt w:val="lowerRoman"/>
      <w:lvlText w:val="%6."/>
      <w:lvlJc w:val="right"/>
      <w:pPr>
        <w:ind w:left="4320" w:hanging="180"/>
      </w:pPr>
    </w:lvl>
    <w:lvl w:ilvl="6" w:tplc="2E3C1E44" w:tentative="1">
      <w:start w:val="1"/>
      <w:numFmt w:val="decimal"/>
      <w:lvlText w:val="%7."/>
      <w:lvlJc w:val="left"/>
      <w:pPr>
        <w:ind w:left="5040" w:hanging="360"/>
      </w:pPr>
    </w:lvl>
    <w:lvl w:ilvl="7" w:tplc="5B067D78" w:tentative="1">
      <w:start w:val="1"/>
      <w:numFmt w:val="lowerLetter"/>
      <w:lvlText w:val="%8."/>
      <w:lvlJc w:val="left"/>
      <w:pPr>
        <w:ind w:left="5760" w:hanging="360"/>
      </w:pPr>
    </w:lvl>
    <w:lvl w:ilvl="8" w:tplc="D0947E54" w:tentative="1">
      <w:start w:val="1"/>
      <w:numFmt w:val="lowerRoman"/>
      <w:lvlText w:val="%9."/>
      <w:lvlJc w:val="right"/>
      <w:pPr>
        <w:ind w:left="6480" w:hanging="180"/>
      </w:pPr>
    </w:lvl>
  </w:abstractNum>
  <w:abstractNum w:abstractNumId="47" w15:restartNumberingAfterBreak="0">
    <w:nsid w:val="500879E9"/>
    <w:multiLevelType w:val="hybridMultilevel"/>
    <w:tmpl w:val="44DAC38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8" w15:restartNumberingAfterBreak="0">
    <w:nsid w:val="51A1425B"/>
    <w:multiLevelType w:val="hybridMultilevel"/>
    <w:tmpl w:val="C1D208B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9" w15:restartNumberingAfterBreak="0">
    <w:nsid w:val="53702FFC"/>
    <w:multiLevelType w:val="hybridMultilevel"/>
    <w:tmpl w:val="0F0E0626"/>
    <w:lvl w:ilvl="0" w:tplc="0415000F">
      <w:start w:val="1"/>
      <w:numFmt w:val="decimal"/>
      <w:pStyle w:val="H1"/>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0" w15:restartNumberingAfterBreak="0">
    <w:nsid w:val="57372C30"/>
    <w:multiLevelType w:val="hybridMultilevel"/>
    <w:tmpl w:val="D6BECDC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1" w15:restartNumberingAfterBreak="0">
    <w:nsid w:val="587B3321"/>
    <w:multiLevelType w:val="hybridMultilevel"/>
    <w:tmpl w:val="489298F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2" w15:restartNumberingAfterBreak="0">
    <w:nsid w:val="59707396"/>
    <w:multiLevelType w:val="hybridMultilevel"/>
    <w:tmpl w:val="418AB4EC"/>
    <w:lvl w:ilvl="0" w:tplc="6F24319C">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3" w15:restartNumberingAfterBreak="0">
    <w:nsid w:val="59FE26AA"/>
    <w:multiLevelType w:val="hybridMultilevel"/>
    <w:tmpl w:val="E42E345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4" w15:restartNumberingAfterBreak="0">
    <w:nsid w:val="631E38E6"/>
    <w:multiLevelType w:val="hybridMultilevel"/>
    <w:tmpl w:val="7D7ECA0E"/>
    <w:lvl w:ilvl="0" w:tplc="61A0C328">
      <w:start w:val="1"/>
      <w:numFmt w:val="decimal"/>
      <w:lvlText w:val="%1."/>
      <w:lvlJc w:val="left"/>
      <w:pPr>
        <w:ind w:left="1429"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55" w15:restartNumberingAfterBreak="0">
    <w:nsid w:val="63950C9C"/>
    <w:multiLevelType w:val="hybridMultilevel"/>
    <w:tmpl w:val="EA9E5D8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6" w15:restartNumberingAfterBreak="0">
    <w:nsid w:val="65B51F62"/>
    <w:multiLevelType w:val="hybridMultilevel"/>
    <w:tmpl w:val="43929AFC"/>
    <w:lvl w:ilvl="0" w:tplc="0415000F">
      <w:start w:val="1"/>
      <w:numFmt w:val="decimal"/>
      <w:pStyle w:val="Wyliczeniamodeli"/>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7" w15:restartNumberingAfterBreak="0">
    <w:nsid w:val="677138BD"/>
    <w:multiLevelType w:val="hybridMultilevel"/>
    <w:tmpl w:val="F56CD8F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8" w15:restartNumberingAfterBreak="0">
    <w:nsid w:val="68C406E3"/>
    <w:multiLevelType w:val="hybridMultilevel"/>
    <w:tmpl w:val="AAB0B38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9" w15:restartNumberingAfterBreak="0">
    <w:nsid w:val="6C776691"/>
    <w:multiLevelType w:val="hybridMultilevel"/>
    <w:tmpl w:val="52026DB8"/>
    <w:lvl w:ilvl="0" w:tplc="EB547EC2">
      <w:start w:val="1"/>
      <w:numFmt w:val="decimal"/>
      <w:lvlText w:val="%1."/>
      <w:lvlJc w:val="left"/>
      <w:pPr>
        <w:ind w:left="1429"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60" w15:restartNumberingAfterBreak="0">
    <w:nsid w:val="6E18611B"/>
    <w:multiLevelType w:val="hybridMultilevel"/>
    <w:tmpl w:val="43D0FB8C"/>
    <w:lvl w:ilvl="0" w:tplc="7C961396">
      <w:start w:val="1"/>
      <w:numFmt w:val="decimal"/>
      <w:lvlText w:val="%1."/>
      <w:lvlJc w:val="left"/>
      <w:pPr>
        <w:ind w:left="720" w:hanging="360"/>
      </w:pPr>
    </w:lvl>
    <w:lvl w:ilvl="1" w:tplc="E9EEDFE8" w:tentative="1">
      <w:start w:val="1"/>
      <w:numFmt w:val="lowerLetter"/>
      <w:lvlText w:val="%2."/>
      <w:lvlJc w:val="left"/>
      <w:pPr>
        <w:ind w:left="1440" w:hanging="360"/>
      </w:pPr>
    </w:lvl>
    <w:lvl w:ilvl="2" w:tplc="88AE0CFE" w:tentative="1">
      <w:start w:val="1"/>
      <w:numFmt w:val="lowerRoman"/>
      <w:lvlText w:val="%3."/>
      <w:lvlJc w:val="right"/>
      <w:pPr>
        <w:ind w:left="2160" w:hanging="180"/>
      </w:pPr>
    </w:lvl>
    <w:lvl w:ilvl="3" w:tplc="A68855D6" w:tentative="1">
      <w:start w:val="1"/>
      <w:numFmt w:val="decimal"/>
      <w:lvlText w:val="%4."/>
      <w:lvlJc w:val="left"/>
      <w:pPr>
        <w:ind w:left="2880" w:hanging="360"/>
      </w:pPr>
    </w:lvl>
    <w:lvl w:ilvl="4" w:tplc="7422B078" w:tentative="1">
      <w:start w:val="1"/>
      <w:numFmt w:val="lowerLetter"/>
      <w:lvlText w:val="%5."/>
      <w:lvlJc w:val="left"/>
      <w:pPr>
        <w:ind w:left="3600" w:hanging="360"/>
      </w:pPr>
    </w:lvl>
    <w:lvl w:ilvl="5" w:tplc="A2422F24" w:tentative="1">
      <w:start w:val="1"/>
      <w:numFmt w:val="lowerRoman"/>
      <w:lvlText w:val="%6."/>
      <w:lvlJc w:val="right"/>
      <w:pPr>
        <w:ind w:left="4320" w:hanging="180"/>
      </w:pPr>
    </w:lvl>
    <w:lvl w:ilvl="6" w:tplc="F58A43D2" w:tentative="1">
      <w:start w:val="1"/>
      <w:numFmt w:val="decimal"/>
      <w:lvlText w:val="%7."/>
      <w:lvlJc w:val="left"/>
      <w:pPr>
        <w:ind w:left="5040" w:hanging="360"/>
      </w:pPr>
    </w:lvl>
    <w:lvl w:ilvl="7" w:tplc="34DE7EF4" w:tentative="1">
      <w:start w:val="1"/>
      <w:numFmt w:val="lowerLetter"/>
      <w:lvlText w:val="%8."/>
      <w:lvlJc w:val="left"/>
      <w:pPr>
        <w:ind w:left="5760" w:hanging="360"/>
      </w:pPr>
    </w:lvl>
    <w:lvl w:ilvl="8" w:tplc="DA9876F4" w:tentative="1">
      <w:start w:val="1"/>
      <w:numFmt w:val="lowerRoman"/>
      <w:lvlText w:val="%9."/>
      <w:lvlJc w:val="right"/>
      <w:pPr>
        <w:ind w:left="6480" w:hanging="180"/>
      </w:pPr>
    </w:lvl>
  </w:abstractNum>
  <w:abstractNum w:abstractNumId="61" w15:restartNumberingAfterBreak="0">
    <w:nsid w:val="6FB96F03"/>
    <w:multiLevelType w:val="hybridMultilevel"/>
    <w:tmpl w:val="51860AD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2" w15:restartNumberingAfterBreak="0">
    <w:nsid w:val="70430054"/>
    <w:multiLevelType w:val="hybridMultilevel"/>
    <w:tmpl w:val="9E7ED51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3" w15:restartNumberingAfterBreak="0">
    <w:nsid w:val="70C0545A"/>
    <w:multiLevelType w:val="hybridMultilevel"/>
    <w:tmpl w:val="74FEAB0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4" w15:restartNumberingAfterBreak="0">
    <w:nsid w:val="72BF6419"/>
    <w:multiLevelType w:val="hybridMultilevel"/>
    <w:tmpl w:val="B2722F5E"/>
    <w:lvl w:ilvl="0" w:tplc="0415000F">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5" w15:restartNumberingAfterBreak="0">
    <w:nsid w:val="79657559"/>
    <w:multiLevelType w:val="hybridMultilevel"/>
    <w:tmpl w:val="3F783B26"/>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6" w15:restartNumberingAfterBreak="0">
    <w:nsid w:val="79BD2AAB"/>
    <w:multiLevelType w:val="hybridMultilevel"/>
    <w:tmpl w:val="46FA50F2"/>
    <w:lvl w:ilvl="0" w:tplc="46A6A6F8">
      <w:start w:val="1"/>
      <w:numFmt w:val="decimal"/>
      <w:lvlText w:val="%1."/>
      <w:lvlJc w:val="left"/>
      <w:pPr>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7" w15:restartNumberingAfterBreak="0">
    <w:nsid w:val="7BA24D02"/>
    <w:multiLevelType w:val="hybridMultilevel"/>
    <w:tmpl w:val="253E0352"/>
    <w:lvl w:ilvl="0" w:tplc="2A08D2AA">
      <w:start w:val="1"/>
      <w:numFmt w:val="decimal"/>
      <w:lvlText w:val="%1."/>
      <w:lvlJc w:val="left"/>
      <w:pPr>
        <w:ind w:left="720" w:hanging="360"/>
      </w:pPr>
    </w:lvl>
    <w:lvl w:ilvl="1" w:tplc="50A2D0BC" w:tentative="1">
      <w:start w:val="1"/>
      <w:numFmt w:val="lowerLetter"/>
      <w:lvlText w:val="%2."/>
      <w:lvlJc w:val="left"/>
      <w:pPr>
        <w:ind w:left="1440" w:hanging="360"/>
      </w:pPr>
    </w:lvl>
    <w:lvl w:ilvl="2" w:tplc="3BE6376E" w:tentative="1">
      <w:start w:val="1"/>
      <w:numFmt w:val="lowerRoman"/>
      <w:lvlText w:val="%3."/>
      <w:lvlJc w:val="right"/>
      <w:pPr>
        <w:ind w:left="2160" w:hanging="180"/>
      </w:pPr>
    </w:lvl>
    <w:lvl w:ilvl="3" w:tplc="0130F34A" w:tentative="1">
      <w:start w:val="1"/>
      <w:numFmt w:val="decimal"/>
      <w:lvlText w:val="%4."/>
      <w:lvlJc w:val="left"/>
      <w:pPr>
        <w:ind w:left="2880" w:hanging="360"/>
      </w:pPr>
    </w:lvl>
    <w:lvl w:ilvl="4" w:tplc="E40ADCA8" w:tentative="1">
      <w:start w:val="1"/>
      <w:numFmt w:val="lowerLetter"/>
      <w:lvlText w:val="%5."/>
      <w:lvlJc w:val="left"/>
      <w:pPr>
        <w:ind w:left="3600" w:hanging="360"/>
      </w:pPr>
    </w:lvl>
    <w:lvl w:ilvl="5" w:tplc="B078581A" w:tentative="1">
      <w:start w:val="1"/>
      <w:numFmt w:val="lowerRoman"/>
      <w:lvlText w:val="%6."/>
      <w:lvlJc w:val="right"/>
      <w:pPr>
        <w:ind w:left="4320" w:hanging="180"/>
      </w:pPr>
    </w:lvl>
    <w:lvl w:ilvl="6" w:tplc="4A4A592C" w:tentative="1">
      <w:start w:val="1"/>
      <w:numFmt w:val="decimal"/>
      <w:lvlText w:val="%7."/>
      <w:lvlJc w:val="left"/>
      <w:pPr>
        <w:ind w:left="5040" w:hanging="360"/>
      </w:pPr>
    </w:lvl>
    <w:lvl w:ilvl="7" w:tplc="822E95F0" w:tentative="1">
      <w:start w:val="1"/>
      <w:numFmt w:val="lowerLetter"/>
      <w:lvlText w:val="%8."/>
      <w:lvlJc w:val="left"/>
      <w:pPr>
        <w:ind w:left="5760" w:hanging="360"/>
      </w:pPr>
    </w:lvl>
    <w:lvl w:ilvl="8" w:tplc="8496F0E0" w:tentative="1">
      <w:start w:val="1"/>
      <w:numFmt w:val="lowerRoman"/>
      <w:lvlText w:val="%9."/>
      <w:lvlJc w:val="right"/>
      <w:pPr>
        <w:ind w:left="6480" w:hanging="180"/>
      </w:pPr>
    </w:lvl>
  </w:abstractNum>
  <w:abstractNum w:abstractNumId="68" w15:restartNumberingAfterBreak="0">
    <w:nsid w:val="7BF94FCA"/>
    <w:multiLevelType w:val="hybridMultilevel"/>
    <w:tmpl w:val="754C85F4"/>
    <w:lvl w:ilvl="0" w:tplc="F0E88904">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9" w15:restartNumberingAfterBreak="0">
    <w:nsid w:val="7D0C147C"/>
    <w:multiLevelType w:val="hybridMultilevel"/>
    <w:tmpl w:val="0E66CB7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0" w15:restartNumberingAfterBreak="0">
    <w:nsid w:val="7F8604E7"/>
    <w:multiLevelType w:val="hybridMultilevel"/>
    <w:tmpl w:val="7AAA709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1" w15:restartNumberingAfterBreak="0">
    <w:nsid w:val="7FCA4448"/>
    <w:multiLevelType w:val="hybridMultilevel"/>
    <w:tmpl w:val="6780296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49"/>
  </w:num>
  <w:num w:numId="2">
    <w:abstractNumId w:val="37"/>
  </w:num>
  <w:num w:numId="3">
    <w:abstractNumId w:val="23"/>
  </w:num>
  <w:num w:numId="4">
    <w:abstractNumId w:val="64"/>
  </w:num>
  <w:num w:numId="5">
    <w:abstractNumId w:val="14"/>
  </w:num>
  <w:num w:numId="6">
    <w:abstractNumId w:val="39"/>
  </w:num>
  <w:num w:numId="7">
    <w:abstractNumId w:val="56"/>
  </w:num>
  <w:num w:numId="8">
    <w:abstractNumId w:val="3"/>
  </w:num>
  <w:num w:numId="9">
    <w:abstractNumId w:val="1"/>
  </w:num>
  <w:num w:numId="10">
    <w:abstractNumId w:val="18"/>
  </w:num>
  <w:num w:numId="11">
    <w:abstractNumId w:val="2"/>
  </w:num>
  <w:num w:numId="12">
    <w:abstractNumId w:val="8"/>
  </w:num>
  <w:num w:numId="13">
    <w:abstractNumId w:val="31"/>
  </w:num>
  <w:num w:numId="14">
    <w:abstractNumId w:val="24"/>
  </w:num>
  <w:num w:numId="15">
    <w:abstractNumId w:val="6"/>
  </w:num>
  <w:num w:numId="16">
    <w:abstractNumId w:val="29"/>
  </w:num>
  <w:num w:numId="17">
    <w:abstractNumId w:val="60"/>
  </w:num>
  <w:num w:numId="18">
    <w:abstractNumId w:val="57"/>
  </w:num>
  <w:num w:numId="19">
    <w:abstractNumId w:val="30"/>
  </w:num>
  <w:num w:numId="20">
    <w:abstractNumId w:val="36"/>
  </w:num>
  <w:num w:numId="21">
    <w:abstractNumId w:val="44"/>
  </w:num>
  <w:num w:numId="22">
    <w:abstractNumId w:val="34"/>
  </w:num>
  <w:num w:numId="23">
    <w:abstractNumId w:val="53"/>
  </w:num>
  <w:num w:numId="24">
    <w:abstractNumId w:val="16"/>
  </w:num>
  <w:num w:numId="25">
    <w:abstractNumId w:val="65"/>
  </w:num>
  <w:num w:numId="26">
    <w:abstractNumId w:val="46"/>
  </w:num>
  <w:num w:numId="27">
    <w:abstractNumId w:val="38"/>
  </w:num>
  <w:num w:numId="28">
    <w:abstractNumId w:val="70"/>
  </w:num>
  <w:num w:numId="29">
    <w:abstractNumId w:val="50"/>
  </w:num>
  <w:num w:numId="30">
    <w:abstractNumId w:val="20"/>
  </w:num>
  <w:num w:numId="31">
    <w:abstractNumId w:val="71"/>
  </w:num>
  <w:num w:numId="32">
    <w:abstractNumId w:val="69"/>
  </w:num>
  <w:num w:numId="33">
    <w:abstractNumId w:val="28"/>
  </w:num>
  <w:num w:numId="34">
    <w:abstractNumId w:val="55"/>
  </w:num>
  <w:num w:numId="35">
    <w:abstractNumId w:val="68"/>
  </w:num>
  <w:num w:numId="36">
    <w:abstractNumId w:val="33"/>
  </w:num>
  <w:num w:numId="37">
    <w:abstractNumId w:val="67"/>
  </w:num>
  <w:num w:numId="38">
    <w:abstractNumId w:val="58"/>
  </w:num>
  <w:num w:numId="39">
    <w:abstractNumId w:val="0"/>
  </w:num>
  <w:num w:numId="40">
    <w:abstractNumId w:val="51"/>
  </w:num>
  <w:num w:numId="41">
    <w:abstractNumId w:val="25"/>
  </w:num>
  <w:num w:numId="42">
    <w:abstractNumId w:val="21"/>
  </w:num>
  <w:num w:numId="43">
    <w:abstractNumId w:val="12"/>
  </w:num>
  <w:num w:numId="44">
    <w:abstractNumId w:val="5"/>
  </w:num>
  <w:num w:numId="45">
    <w:abstractNumId w:val="63"/>
  </w:num>
  <w:num w:numId="46">
    <w:abstractNumId w:val="15"/>
  </w:num>
  <w:num w:numId="47">
    <w:abstractNumId w:val="61"/>
  </w:num>
  <w:num w:numId="48">
    <w:abstractNumId w:val="52"/>
  </w:num>
  <w:num w:numId="49">
    <w:abstractNumId w:val="26"/>
  </w:num>
  <w:num w:numId="50">
    <w:abstractNumId w:val="27"/>
  </w:num>
  <w:num w:numId="51">
    <w:abstractNumId w:val="32"/>
  </w:num>
  <w:num w:numId="52">
    <w:abstractNumId w:val="43"/>
  </w:num>
  <w:num w:numId="53">
    <w:abstractNumId w:val="62"/>
  </w:num>
  <w:num w:numId="54">
    <w:abstractNumId w:val="35"/>
  </w:num>
  <w:num w:numId="55">
    <w:abstractNumId w:val="9"/>
  </w:num>
  <w:num w:numId="56">
    <w:abstractNumId w:val="41"/>
  </w:num>
  <w:num w:numId="57">
    <w:abstractNumId w:val="17"/>
  </w:num>
  <w:num w:numId="58">
    <w:abstractNumId w:val="4"/>
  </w:num>
  <w:num w:numId="59">
    <w:abstractNumId w:val="11"/>
  </w:num>
  <w:num w:numId="60">
    <w:abstractNumId w:val="22"/>
  </w:num>
  <w:num w:numId="61">
    <w:abstractNumId w:val="47"/>
  </w:num>
  <w:num w:numId="62">
    <w:abstractNumId w:val="7"/>
  </w:num>
  <w:num w:numId="63">
    <w:abstractNumId w:val="42"/>
  </w:num>
  <w:num w:numId="64">
    <w:abstractNumId w:val="10"/>
  </w:num>
  <w:num w:numId="65">
    <w:abstractNumId w:val="48"/>
  </w:num>
  <w:num w:numId="66">
    <w:abstractNumId w:val="19"/>
  </w:num>
  <w:num w:numId="67">
    <w:abstractNumId w:val="59"/>
  </w:num>
  <w:num w:numId="68">
    <w:abstractNumId w:val="54"/>
  </w:num>
  <w:num w:numId="69">
    <w:abstractNumId w:val="13"/>
  </w:num>
  <w:num w:numId="70">
    <w:abstractNumId w:val="40"/>
  </w:num>
  <w:num w:numId="71">
    <w:abstractNumId w:val="66"/>
  </w:num>
  <w:num w:numId="72">
    <w:abstractNumId w:val="45"/>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rcin Kozij">
    <w15:presenceInfo w15:providerId="Windows Live" w15:userId="151e2010fd3ea3d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mirrorMargins/>
  <w:hideSpellingErrors/>
  <w:activeWritingStyle w:appName="MSWord" w:lang="en-US" w:vendorID="64" w:dllVersion="131078" w:nlCheck="1" w:checkStyle="0"/>
  <w:revisionView w:markup="0"/>
  <w:trackRevisions/>
  <w:defaultTabStop w:val="708"/>
  <w:hyphenationZone w:val="425"/>
  <w:drawingGridHorizontalSpacing w:val="10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2F6E"/>
    <w:rsid w:val="00051934"/>
    <w:rsid w:val="00054EC9"/>
    <w:rsid w:val="0006047B"/>
    <w:rsid w:val="00084473"/>
    <w:rsid w:val="000B3EC6"/>
    <w:rsid w:val="001057CA"/>
    <w:rsid w:val="00137A22"/>
    <w:rsid w:val="001631E4"/>
    <w:rsid w:val="00165463"/>
    <w:rsid w:val="001B7039"/>
    <w:rsid w:val="001D1000"/>
    <w:rsid w:val="002119F7"/>
    <w:rsid w:val="002401F8"/>
    <w:rsid w:val="00247572"/>
    <w:rsid w:val="00252F3E"/>
    <w:rsid w:val="0029244D"/>
    <w:rsid w:val="002A16C7"/>
    <w:rsid w:val="002A2FE3"/>
    <w:rsid w:val="002A41BA"/>
    <w:rsid w:val="002B4B7A"/>
    <w:rsid w:val="002C39CB"/>
    <w:rsid w:val="002D2464"/>
    <w:rsid w:val="00306BCB"/>
    <w:rsid w:val="00364B0C"/>
    <w:rsid w:val="003A448B"/>
    <w:rsid w:val="003A4741"/>
    <w:rsid w:val="003C7DA7"/>
    <w:rsid w:val="003D0B16"/>
    <w:rsid w:val="003E1A8A"/>
    <w:rsid w:val="00406932"/>
    <w:rsid w:val="00412308"/>
    <w:rsid w:val="004133D1"/>
    <w:rsid w:val="00413DC4"/>
    <w:rsid w:val="00414F08"/>
    <w:rsid w:val="00421345"/>
    <w:rsid w:val="004220E7"/>
    <w:rsid w:val="00426908"/>
    <w:rsid w:val="00430D37"/>
    <w:rsid w:val="00462EB5"/>
    <w:rsid w:val="00481D91"/>
    <w:rsid w:val="00482ED2"/>
    <w:rsid w:val="004C78F1"/>
    <w:rsid w:val="005170C0"/>
    <w:rsid w:val="00517A23"/>
    <w:rsid w:val="00533281"/>
    <w:rsid w:val="0055298E"/>
    <w:rsid w:val="005E4E9F"/>
    <w:rsid w:val="005E5E4F"/>
    <w:rsid w:val="006152EA"/>
    <w:rsid w:val="006927F1"/>
    <w:rsid w:val="006B5D2F"/>
    <w:rsid w:val="006C3C84"/>
    <w:rsid w:val="006C7E4F"/>
    <w:rsid w:val="00706883"/>
    <w:rsid w:val="00721CD9"/>
    <w:rsid w:val="007713EE"/>
    <w:rsid w:val="00784F91"/>
    <w:rsid w:val="00787C13"/>
    <w:rsid w:val="007A10BA"/>
    <w:rsid w:val="007C6741"/>
    <w:rsid w:val="007E6925"/>
    <w:rsid w:val="00800821"/>
    <w:rsid w:val="00800865"/>
    <w:rsid w:val="00880123"/>
    <w:rsid w:val="008D486D"/>
    <w:rsid w:val="008E6E7F"/>
    <w:rsid w:val="008F5E3F"/>
    <w:rsid w:val="008F76F6"/>
    <w:rsid w:val="00904F52"/>
    <w:rsid w:val="0091207B"/>
    <w:rsid w:val="009423ED"/>
    <w:rsid w:val="00950194"/>
    <w:rsid w:val="00951BF6"/>
    <w:rsid w:val="00974D1F"/>
    <w:rsid w:val="009822CA"/>
    <w:rsid w:val="00992A4B"/>
    <w:rsid w:val="009C3260"/>
    <w:rsid w:val="009D01E1"/>
    <w:rsid w:val="009D02FE"/>
    <w:rsid w:val="009D036B"/>
    <w:rsid w:val="009D1970"/>
    <w:rsid w:val="009D2F6E"/>
    <w:rsid w:val="009F5055"/>
    <w:rsid w:val="00A20A9E"/>
    <w:rsid w:val="00A41402"/>
    <w:rsid w:val="00A47D26"/>
    <w:rsid w:val="00A51E4E"/>
    <w:rsid w:val="00A616E5"/>
    <w:rsid w:val="00A97765"/>
    <w:rsid w:val="00AA7A75"/>
    <w:rsid w:val="00AD6163"/>
    <w:rsid w:val="00B17032"/>
    <w:rsid w:val="00B42833"/>
    <w:rsid w:val="00B569F6"/>
    <w:rsid w:val="00B65A93"/>
    <w:rsid w:val="00B65B12"/>
    <w:rsid w:val="00B9167C"/>
    <w:rsid w:val="00BA7AAA"/>
    <w:rsid w:val="00BC770F"/>
    <w:rsid w:val="00BE33D5"/>
    <w:rsid w:val="00BE3676"/>
    <w:rsid w:val="00BE5DA9"/>
    <w:rsid w:val="00C17151"/>
    <w:rsid w:val="00C31140"/>
    <w:rsid w:val="00C32759"/>
    <w:rsid w:val="00C62558"/>
    <w:rsid w:val="00C65655"/>
    <w:rsid w:val="00C765C2"/>
    <w:rsid w:val="00C87C4A"/>
    <w:rsid w:val="00CC4170"/>
    <w:rsid w:val="00CF274A"/>
    <w:rsid w:val="00D135D2"/>
    <w:rsid w:val="00D21164"/>
    <w:rsid w:val="00D37E08"/>
    <w:rsid w:val="00D42BDC"/>
    <w:rsid w:val="00D53FFC"/>
    <w:rsid w:val="00D54F60"/>
    <w:rsid w:val="00D5722C"/>
    <w:rsid w:val="00D576A5"/>
    <w:rsid w:val="00DA4849"/>
    <w:rsid w:val="00DB4197"/>
    <w:rsid w:val="00DB5C6F"/>
    <w:rsid w:val="00DD2ABD"/>
    <w:rsid w:val="00DE2E8A"/>
    <w:rsid w:val="00DF6FBD"/>
    <w:rsid w:val="00E1072C"/>
    <w:rsid w:val="00E21A40"/>
    <w:rsid w:val="00E34B38"/>
    <w:rsid w:val="00E47743"/>
    <w:rsid w:val="00E62928"/>
    <w:rsid w:val="00E85057"/>
    <w:rsid w:val="00EB3F41"/>
    <w:rsid w:val="00EC607C"/>
    <w:rsid w:val="00ED28E0"/>
    <w:rsid w:val="00EF376B"/>
    <w:rsid w:val="00F0464A"/>
    <w:rsid w:val="00F311F4"/>
    <w:rsid w:val="00F71160"/>
    <w:rsid w:val="00FA054D"/>
    <w:rsid w:val="00FD66B4"/>
    <w:rsid w:val="00FE1B4A"/>
    <w:rsid w:val="00FF0FC0"/>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5EA2FE"/>
  <w15:docId w15:val="{83B6471C-D513-40CC-A436-2856ED957B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l-PL" w:eastAsia="pl-PL"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9D01E1"/>
    <w:rPr>
      <w:rFonts w:ascii="Arial" w:hAnsi="Arial"/>
    </w:rPr>
  </w:style>
  <w:style w:type="paragraph" w:styleId="Nagwek1">
    <w:name w:val="heading 1"/>
    <w:basedOn w:val="Normalny"/>
    <w:next w:val="Normalny"/>
    <w:link w:val="Nagwek1Znak"/>
    <w:uiPriority w:val="9"/>
    <w:qFormat/>
    <w:rsid w:val="003A4741"/>
    <w:pPr>
      <w:keepNext/>
      <w:pageBreakBefore/>
      <w:numPr>
        <w:numId w:val="63"/>
      </w:numPr>
      <w:spacing w:before="360" w:after="180"/>
      <w:ind w:left="431" w:hanging="431"/>
      <w:outlineLvl w:val="0"/>
    </w:pPr>
    <w:rPr>
      <w:b/>
      <w:bCs/>
      <w:caps/>
      <w:kern w:val="32"/>
      <w:sz w:val="24"/>
      <w:szCs w:val="32"/>
    </w:rPr>
  </w:style>
  <w:style w:type="paragraph" w:styleId="Nagwek2">
    <w:name w:val="heading 2"/>
    <w:basedOn w:val="Normalny"/>
    <w:next w:val="Normalny"/>
    <w:link w:val="Nagwek2Znak"/>
    <w:uiPriority w:val="9"/>
    <w:unhideWhenUsed/>
    <w:qFormat/>
    <w:rsid w:val="004220E7"/>
    <w:pPr>
      <w:keepNext/>
      <w:numPr>
        <w:ilvl w:val="1"/>
        <w:numId w:val="63"/>
      </w:numPr>
      <w:spacing w:before="240" w:after="126" w:line="360" w:lineRule="auto"/>
      <w:jc w:val="both"/>
      <w:outlineLvl w:val="1"/>
    </w:pPr>
    <w:rPr>
      <w:b/>
      <w:bCs/>
      <w:i/>
      <w:iCs/>
      <w:szCs w:val="28"/>
    </w:rPr>
  </w:style>
  <w:style w:type="paragraph" w:styleId="Nagwek3">
    <w:name w:val="heading 3"/>
    <w:basedOn w:val="Normalny"/>
    <w:next w:val="Normalny"/>
    <w:link w:val="Nagwek3Znak"/>
    <w:uiPriority w:val="9"/>
    <w:unhideWhenUsed/>
    <w:qFormat/>
    <w:rsid w:val="00E34B38"/>
    <w:pPr>
      <w:keepNext/>
      <w:numPr>
        <w:ilvl w:val="2"/>
        <w:numId w:val="63"/>
      </w:numPr>
      <w:spacing w:before="120" w:after="120" w:line="360" w:lineRule="auto"/>
      <w:jc w:val="both"/>
      <w:outlineLvl w:val="2"/>
    </w:pPr>
    <w:rPr>
      <w:bCs/>
      <w:i/>
      <w:szCs w:val="26"/>
    </w:rPr>
  </w:style>
  <w:style w:type="paragraph" w:styleId="Nagwek4">
    <w:name w:val="heading 4"/>
    <w:basedOn w:val="Normalny"/>
    <w:next w:val="Normalny"/>
    <w:link w:val="Nagwek4Znak"/>
    <w:uiPriority w:val="9"/>
    <w:unhideWhenUsed/>
    <w:rsid w:val="004220E7"/>
    <w:pPr>
      <w:keepNext/>
      <w:numPr>
        <w:ilvl w:val="3"/>
        <w:numId w:val="63"/>
      </w:numPr>
      <w:spacing w:before="240" w:after="60" w:line="360" w:lineRule="auto"/>
      <w:jc w:val="both"/>
      <w:outlineLvl w:val="3"/>
    </w:pPr>
    <w:rPr>
      <w:rFonts w:ascii="Calibri" w:hAnsi="Calibri"/>
      <w:b/>
      <w:bCs/>
      <w:sz w:val="28"/>
      <w:szCs w:val="28"/>
    </w:rPr>
  </w:style>
  <w:style w:type="paragraph" w:styleId="Nagwek5">
    <w:name w:val="heading 5"/>
    <w:basedOn w:val="Normalny"/>
    <w:next w:val="Normalny"/>
    <w:link w:val="Nagwek5Znak"/>
    <w:uiPriority w:val="9"/>
    <w:semiHidden/>
    <w:unhideWhenUsed/>
    <w:qFormat/>
    <w:rsid w:val="004220E7"/>
    <w:pPr>
      <w:numPr>
        <w:ilvl w:val="4"/>
        <w:numId w:val="63"/>
      </w:numPr>
      <w:spacing w:before="240" w:after="60" w:line="360" w:lineRule="auto"/>
      <w:jc w:val="both"/>
      <w:outlineLvl w:val="4"/>
    </w:pPr>
    <w:rPr>
      <w:rFonts w:ascii="Calibri" w:hAnsi="Calibri"/>
      <w:b/>
      <w:bCs/>
      <w:i/>
      <w:iCs/>
      <w:sz w:val="26"/>
      <w:szCs w:val="26"/>
    </w:rPr>
  </w:style>
  <w:style w:type="paragraph" w:styleId="Nagwek6">
    <w:name w:val="heading 6"/>
    <w:basedOn w:val="Normalny"/>
    <w:next w:val="Normalny"/>
    <w:link w:val="Nagwek6Znak"/>
    <w:uiPriority w:val="9"/>
    <w:semiHidden/>
    <w:unhideWhenUsed/>
    <w:qFormat/>
    <w:rsid w:val="004220E7"/>
    <w:pPr>
      <w:numPr>
        <w:ilvl w:val="5"/>
        <w:numId w:val="63"/>
      </w:numPr>
      <w:spacing w:before="240" w:after="60" w:line="360" w:lineRule="auto"/>
      <w:jc w:val="both"/>
      <w:outlineLvl w:val="5"/>
    </w:pPr>
    <w:rPr>
      <w:rFonts w:ascii="Calibri" w:hAnsi="Calibri"/>
      <w:b/>
      <w:bCs/>
      <w:sz w:val="22"/>
      <w:szCs w:val="22"/>
    </w:rPr>
  </w:style>
  <w:style w:type="paragraph" w:styleId="Nagwek7">
    <w:name w:val="heading 7"/>
    <w:basedOn w:val="Normalny"/>
    <w:next w:val="Normalny"/>
    <w:link w:val="Nagwek7Znak"/>
    <w:uiPriority w:val="9"/>
    <w:semiHidden/>
    <w:unhideWhenUsed/>
    <w:qFormat/>
    <w:rsid w:val="004220E7"/>
    <w:pPr>
      <w:numPr>
        <w:ilvl w:val="6"/>
        <w:numId w:val="63"/>
      </w:numPr>
      <w:spacing w:before="240" w:after="60" w:line="360" w:lineRule="auto"/>
      <w:jc w:val="both"/>
      <w:outlineLvl w:val="6"/>
    </w:pPr>
    <w:rPr>
      <w:rFonts w:ascii="Calibri" w:hAnsi="Calibri"/>
      <w:sz w:val="24"/>
      <w:szCs w:val="24"/>
    </w:rPr>
  </w:style>
  <w:style w:type="paragraph" w:styleId="Nagwek8">
    <w:name w:val="heading 8"/>
    <w:basedOn w:val="Normalny"/>
    <w:next w:val="Normalny"/>
    <w:link w:val="Nagwek8Znak"/>
    <w:uiPriority w:val="9"/>
    <w:semiHidden/>
    <w:unhideWhenUsed/>
    <w:qFormat/>
    <w:rsid w:val="004220E7"/>
    <w:pPr>
      <w:numPr>
        <w:ilvl w:val="7"/>
        <w:numId w:val="63"/>
      </w:numPr>
      <w:spacing w:before="240" w:after="60" w:line="360" w:lineRule="auto"/>
      <w:jc w:val="both"/>
      <w:outlineLvl w:val="7"/>
    </w:pPr>
    <w:rPr>
      <w:rFonts w:ascii="Calibri" w:hAnsi="Calibri"/>
      <w:i/>
      <w:iCs/>
      <w:sz w:val="24"/>
      <w:szCs w:val="24"/>
    </w:rPr>
  </w:style>
  <w:style w:type="paragraph" w:styleId="Nagwek9">
    <w:name w:val="heading 9"/>
    <w:basedOn w:val="Normalny"/>
    <w:next w:val="Normalny"/>
    <w:link w:val="Nagwek9Znak"/>
    <w:uiPriority w:val="9"/>
    <w:semiHidden/>
    <w:unhideWhenUsed/>
    <w:qFormat/>
    <w:rsid w:val="004220E7"/>
    <w:pPr>
      <w:numPr>
        <w:ilvl w:val="8"/>
        <w:numId w:val="63"/>
      </w:numPr>
      <w:spacing w:before="240" w:after="60" w:line="360" w:lineRule="auto"/>
      <w:jc w:val="both"/>
      <w:outlineLvl w:val="8"/>
    </w:pPr>
    <w:rPr>
      <w:rFonts w:ascii="Cambria" w:hAnsi="Cambria"/>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Spistreci4">
    <w:name w:val="toc 4"/>
    <w:autoRedefine/>
    <w:uiPriority w:val="39"/>
    <w:rsid w:val="009B3C8F"/>
    <w:pPr>
      <w:ind w:left="600"/>
    </w:pPr>
    <w:rPr>
      <w:rFonts w:ascii="Calibri" w:hAnsi="Calibri"/>
      <w:sz w:val="18"/>
      <w:szCs w:val="18"/>
    </w:rPr>
  </w:style>
  <w:style w:type="character" w:styleId="Hipercze">
    <w:name w:val="Hyperlink"/>
    <w:uiPriority w:val="99"/>
    <w:rsid w:val="009D2F6E"/>
    <w:rPr>
      <w:color w:val="0000FF"/>
      <w:u w:val="single"/>
    </w:rPr>
  </w:style>
  <w:style w:type="paragraph" w:styleId="Nagwek">
    <w:name w:val="header"/>
    <w:basedOn w:val="Normalny"/>
    <w:link w:val="NagwekZnak"/>
    <w:uiPriority w:val="99"/>
    <w:semiHidden/>
    <w:unhideWhenUsed/>
    <w:rsid w:val="00A616E5"/>
    <w:pPr>
      <w:tabs>
        <w:tab w:val="center" w:pos="4536"/>
        <w:tab w:val="right" w:pos="9072"/>
      </w:tabs>
    </w:pPr>
  </w:style>
  <w:style w:type="character" w:customStyle="1" w:styleId="NagwekZnak">
    <w:name w:val="Nagłówek Znak"/>
    <w:basedOn w:val="Domylnaczcionkaakapitu"/>
    <w:link w:val="Nagwek"/>
    <w:uiPriority w:val="99"/>
    <w:semiHidden/>
    <w:rsid w:val="00A616E5"/>
  </w:style>
  <w:style w:type="paragraph" w:styleId="Stopka">
    <w:name w:val="footer"/>
    <w:basedOn w:val="Normalny"/>
    <w:link w:val="StopkaZnak"/>
    <w:uiPriority w:val="99"/>
    <w:unhideWhenUsed/>
    <w:rsid w:val="00A616E5"/>
    <w:pPr>
      <w:tabs>
        <w:tab w:val="center" w:pos="4536"/>
        <w:tab w:val="right" w:pos="9072"/>
      </w:tabs>
    </w:pPr>
  </w:style>
  <w:style w:type="character" w:customStyle="1" w:styleId="StopkaZnak">
    <w:name w:val="Stopka Znak"/>
    <w:basedOn w:val="Domylnaczcionkaakapitu"/>
    <w:link w:val="Stopka"/>
    <w:uiPriority w:val="99"/>
    <w:rsid w:val="00A616E5"/>
  </w:style>
  <w:style w:type="character" w:customStyle="1" w:styleId="Nagwek1Znak">
    <w:name w:val="Nagłówek 1 Znak"/>
    <w:basedOn w:val="Domylnaczcionkaakapitu"/>
    <w:link w:val="Nagwek1"/>
    <w:uiPriority w:val="9"/>
    <w:rsid w:val="003A4741"/>
    <w:rPr>
      <w:rFonts w:ascii="Arial" w:hAnsi="Arial"/>
      <w:b/>
      <w:bCs/>
      <w:caps/>
      <w:kern w:val="32"/>
      <w:sz w:val="24"/>
      <w:szCs w:val="32"/>
    </w:rPr>
  </w:style>
  <w:style w:type="paragraph" w:styleId="Nagwekspisutreci">
    <w:name w:val="TOC Heading"/>
    <w:basedOn w:val="Nagwek1"/>
    <w:next w:val="Normalny"/>
    <w:uiPriority w:val="39"/>
    <w:unhideWhenUsed/>
    <w:qFormat/>
    <w:rsid w:val="004220E7"/>
    <w:pPr>
      <w:outlineLvl w:val="9"/>
    </w:pPr>
  </w:style>
  <w:style w:type="character" w:customStyle="1" w:styleId="Nagwek2Znak">
    <w:name w:val="Nagłówek 2 Znak"/>
    <w:basedOn w:val="Domylnaczcionkaakapitu"/>
    <w:link w:val="Nagwek2"/>
    <w:uiPriority w:val="9"/>
    <w:rsid w:val="004220E7"/>
    <w:rPr>
      <w:rFonts w:ascii="Arial" w:hAnsi="Arial"/>
      <w:b/>
      <w:bCs/>
      <w:i/>
      <w:iCs/>
      <w:szCs w:val="28"/>
    </w:rPr>
  </w:style>
  <w:style w:type="character" w:customStyle="1" w:styleId="Nagwek3Znak">
    <w:name w:val="Nagłówek 3 Znak"/>
    <w:basedOn w:val="Domylnaczcionkaakapitu"/>
    <w:link w:val="Nagwek3"/>
    <w:uiPriority w:val="9"/>
    <w:rsid w:val="00E34B38"/>
    <w:rPr>
      <w:rFonts w:ascii="Arial" w:hAnsi="Arial"/>
      <w:bCs/>
      <w:i/>
      <w:szCs w:val="26"/>
    </w:rPr>
  </w:style>
  <w:style w:type="character" w:customStyle="1" w:styleId="Nagwek4Znak">
    <w:name w:val="Nagłówek 4 Znak"/>
    <w:basedOn w:val="Domylnaczcionkaakapitu"/>
    <w:link w:val="Nagwek4"/>
    <w:uiPriority w:val="9"/>
    <w:rsid w:val="004220E7"/>
    <w:rPr>
      <w:rFonts w:ascii="Calibri" w:hAnsi="Calibri"/>
      <w:b/>
      <w:bCs/>
      <w:sz w:val="28"/>
      <w:szCs w:val="28"/>
    </w:rPr>
  </w:style>
  <w:style w:type="character" w:customStyle="1" w:styleId="Nagwek5Znak">
    <w:name w:val="Nagłówek 5 Znak"/>
    <w:basedOn w:val="Domylnaczcionkaakapitu"/>
    <w:link w:val="Nagwek5"/>
    <w:uiPriority w:val="9"/>
    <w:semiHidden/>
    <w:rsid w:val="004220E7"/>
    <w:rPr>
      <w:rFonts w:ascii="Calibri" w:hAnsi="Calibri"/>
      <w:b/>
      <w:bCs/>
      <w:i/>
      <w:iCs/>
      <w:sz w:val="26"/>
      <w:szCs w:val="26"/>
    </w:rPr>
  </w:style>
  <w:style w:type="character" w:customStyle="1" w:styleId="Nagwek6Znak">
    <w:name w:val="Nagłówek 6 Znak"/>
    <w:basedOn w:val="Domylnaczcionkaakapitu"/>
    <w:link w:val="Nagwek6"/>
    <w:uiPriority w:val="9"/>
    <w:semiHidden/>
    <w:rsid w:val="004220E7"/>
    <w:rPr>
      <w:rFonts w:ascii="Calibri" w:hAnsi="Calibri"/>
      <w:b/>
      <w:bCs/>
      <w:sz w:val="22"/>
      <w:szCs w:val="22"/>
    </w:rPr>
  </w:style>
  <w:style w:type="character" w:customStyle="1" w:styleId="Nagwek7Znak">
    <w:name w:val="Nagłówek 7 Znak"/>
    <w:basedOn w:val="Domylnaczcionkaakapitu"/>
    <w:link w:val="Nagwek7"/>
    <w:uiPriority w:val="9"/>
    <w:semiHidden/>
    <w:rsid w:val="004220E7"/>
    <w:rPr>
      <w:rFonts w:ascii="Calibri" w:hAnsi="Calibri"/>
      <w:sz w:val="24"/>
      <w:szCs w:val="24"/>
    </w:rPr>
  </w:style>
  <w:style w:type="character" w:customStyle="1" w:styleId="Nagwek8Znak">
    <w:name w:val="Nagłówek 8 Znak"/>
    <w:basedOn w:val="Domylnaczcionkaakapitu"/>
    <w:link w:val="Nagwek8"/>
    <w:uiPriority w:val="9"/>
    <w:semiHidden/>
    <w:rsid w:val="004220E7"/>
    <w:rPr>
      <w:rFonts w:ascii="Calibri" w:hAnsi="Calibri"/>
      <w:i/>
      <w:iCs/>
      <w:sz w:val="24"/>
      <w:szCs w:val="24"/>
    </w:rPr>
  </w:style>
  <w:style w:type="character" w:customStyle="1" w:styleId="Nagwek9Znak">
    <w:name w:val="Nagłówek 9 Znak"/>
    <w:basedOn w:val="Domylnaczcionkaakapitu"/>
    <w:link w:val="Nagwek9"/>
    <w:uiPriority w:val="9"/>
    <w:semiHidden/>
    <w:rsid w:val="004220E7"/>
    <w:rPr>
      <w:rFonts w:ascii="Cambria" w:hAnsi="Cambria"/>
      <w:sz w:val="22"/>
      <w:szCs w:val="22"/>
    </w:rPr>
  </w:style>
  <w:style w:type="table" w:styleId="Tabela-Siatka">
    <w:name w:val="Table Grid"/>
    <w:basedOn w:val="Standardowy"/>
    <w:uiPriority w:val="59"/>
    <w:rsid w:val="004220E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nyWeb">
    <w:name w:val="Normal (Web)"/>
    <w:basedOn w:val="Normalny"/>
    <w:uiPriority w:val="99"/>
    <w:unhideWhenUsed/>
    <w:rsid w:val="004220E7"/>
    <w:pPr>
      <w:spacing w:before="100" w:beforeAutospacing="1" w:after="100" w:afterAutospacing="1" w:line="360" w:lineRule="auto"/>
      <w:ind w:firstLine="709"/>
      <w:jc w:val="both"/>
    </w:pPr>
    <w:rPr>
      <w:sz w:val="24"/>
      <w:szCs w:val="24"/>
    </w:rPr>
  </w:style>
  <w:style w:type="paragraph" w:customStyle="1" w:styleId="H1">
    <w:name w:val="H1"/>
    <w:basedOn w:val="Nagwek1"/>
    <w:next w:val="Normalny"/>
    <w:link w:val="H1Znak"/>
    <w:rsid w:val="004220E7"/>
    <w:pPr>
      <w:numPr>
        <w:numId w:val="1"/>
      </w:numPr>
      <w:spacing w:before="120" w:after="120" w:line="360" w:lineRule="auto"/>
      <w:ind w:left="714" w:hanging="357"/>
      <w:jc w:val="both"/>
    </w:pPr>
    <w:rPr>
      <w:rFonts w:cs="Arial"/>
      <w:szCs w:val="24"/>
    </w:rPr>
  </w:style>
  <w:style w:type="paragraph" w:customStyle="1" w:styleId="H2">
    <w:name w:val="H2"/>
    <w:basedOn w:val="Normalny"/>
    <w:link w:val="H2Znak"/>
    <w:rsid w:val="004220E7"/>
    <w:pPr>
      <w:numPr>
        <w:numId w:val="2"/>
      </w:numPr>
      <w:spacing w:before="6" w:after="6" w:line="360" w:lineRule="auto"/>
      <w:jc w:val="both"/>
    </w:pPr>
    <w:rPr>
      <w:b/>
    </w:rPr>
  </w:style>
  <w:style w:type="character" w:customStyle="1" w:styleId="H1Znak">
    <w:name w:val="H1 Znak"/>
    <w:basedOn w:val="Domylnaczcionkaakapitu"/>
    <w:link w:val="H1"/>
    <w:rsid w:val="004220E7"/>
    <w:rPr>
      <w:rFonts w:ascii="Arial" w:hAnsi="Arial" w:cs="Arial"/>
      <w:b/>
      <w:bCs/>
      <w:caps/>
      <w:kern w:val="32"/>
      <w:sz w:val="24"/>
      <w:szCs w:val="24"/>
    </w:rPr>
  </w:style>
  <w:style w:type="character" w:customStyle="1" w:styleId="H2Znak">
    <w:name w:val="H2 Znak"/>
    <w:basedOn w:val="Domylnaczcionkaakapitu"/>
    <w:link w:val="H2"/>
    <w:rsid w:val="004220E7"/>
    <w:rPr>
      <w:rFonts w:ascii="Arial" w:hAnsi="Arial"/>
      <w:b/>
    </w:rPr>
  </w:style>
  <w:style w:type="character" w:styleId="Odwoaniedelikatne">
    <w:name w:val="Subtle Reference"/>
    <w:basedOn w:val="Domylnaczcionkaakapitu"/>
    <w:uiPriority w:val="31"/>
    <w:rsid w:val="004220E7"/>
    <w:rPr>
      <w:smallCaps/>
      <w:color w:val="C0504D"/>
      <w:u w:val="single"/>
    </w:rPr>
  </w:style>
  <w:style w:type="paragraph" w:customStyle="1" w:styleId="Podpisobrazka">
    <w:name w:val="Podpis obrazka"/>
    <w:link w:val="PodpisobrazkaZnak"/>
    <w:qFormat/>
    <w:rsid w:val="004220E7"/>
    <w:pPr>
      <w:spacing w:before="120" w:after="120"/>
      <w:jc w:val="center"/>
    </w:pPr>
    <w:rPr>
      <w:rFonts w:ascii="Arial" w:hAnsi="Arial"/>
      <w:color w:val="000000"/>
      <w:sz w:val="18"/>
    </w:rPr>
  </w:style>
  <w:style w:type="paragraph" w:customStyle="1" w:styleId="Odsyacz">
    <w:name w:val="Odsyłacz"/>
    <w:basedOn w:val="Normalny"/>
    <w:link w:val="OdsyaczZnak"/>
    <w:qFormat/>
    <w:rsid w:val="004220E7"/>
    <w:pPr>
      <w:spacing w:before="6" w:after="6" w:line="360" w:lineRule="auto"/>
      <w:ind w:firstLine="709"/>
      <w:jc w:val="both"/>
    </w:pPr>
    <w:rPr>
      <w:i/>
    </w:rPr>
  </w:style>
  <w:style w:type="character" w:customStyle="1" w:styleId="PodpisobrazkaZnak">
    <w:name w:val="Podpis obrazka Znak"/>
    <w:basedOn w:val="Domylnaczcionkaakapitu"/>
    <w:link w:val="Podpisobrazka"/>
    <w:rsid w:val="004220E7"/>
    <w:rPr>
      <w:rFonts w:ascii="Arial" w:hAnsi="Arial"/>
      <w:color w:val="000000"/>
      <w:sz w:val="18"/>
      <w:lang w:val="pl-PL" w:eastAsia="pl-PL" w:bidi="ar-SA"/>
    </w:rPr>
  </w:style>
  <w:style w:type="character" w:customStyle="1" w:styleId="OdsyaczZnak">
    <w:name w:val="Odsyłacz Znak"/>
    <w:basedOn w:val="Domylnaczcionkaakapitu"/>
    <w:link w:val="Odsyacz"/>
    <w:rsid w:val="004220E7"/>
    <w:rPr>
      <w:rFonts w:ascii="Arial" w:hAnsi="Arial"/>
      <w:i/>
    </w:rPr>
  </w:style>
  <w:style w:type="paragraph" w:styleId="Spistreci1">
    <w:name w:val="toc 1"/>
    <w:basedOn w:val="Normalny"/>
    <w:next w:val="Normalny"/>
    <w:autoRedefine/>
    <w:uiPriority w:val="39"/>
    <w:unhideWhenUsed/>
    <w:qFormat/>
    <w:rsid w:val="00EF376B"/>
    <w:pPr>
      <w:tabs>
        <w:tab w:val="left" w:pos="400"/>
        <w:tab w:val="right" w:leader="dot" w:pos="8492"/>
      </w:tabs>
    </w:pPr>
    <w:rPr>
      <w:rFonts w:ascii="Calibri" w:hAnsi="Calibri"/>
      <w:b/>
      <w:bCs/>
      <w:caps/>
    </w:rPr>
  </w:style>
  <w:style w:type="paragraph" w:styleId="Spistreci2">
    <w:name w:val="toc 2"/>
    <w:basedOn w:val="Normalny"/>
    <w:next w:val="Normalny"/>
    <w:autoRedefine/>
    <w:uiPriority w:val="39"/>
    <w:unhideWhenUsed/>
    <w:qFormat/>
    <w:rsid w:val="004220E7"/>
    <w:pPr>
      <w:ind w:left="200"/>
    </w:pPr>
    <w:rPr>
      <w:rFonts w:ascii="Calibri" w:hAnsi="Calibri"/>
      <w:smallCaps/>
    </w:rPr>
  </w:style>
  <w:style w:type="paragraph" w:styleId="Spistreci3">
    <w:name w:val="toc 3"/>
    <w:basedOn w:val="Normalny"/>
    <w:next w:val="Normalny"/>
    <w:autoRedefine/>
    <w:uiPriority w:val="39"/>
    <w:unhideWhenUsed/>
    <w:qFormat/>
    <w:rsid w:val="004220E7"/>
    <w:pPr>
      <w:ind w:left="400"/>
    </w:pPr>
    <w:rPr>
      <w:rFonts w:ascii="Calibri" w:hAnsi="Calibri"/>
      <w:i/>
      <w:iCs/>
    </w:rPr>
  </w:style>
  <w:style w:type="paragraph" w:styleId="Mapadokumentu">
    <w:name w:val="Document Map"/>
    <w:basedOn w:val="Normalny"/>
    <w:link w:val="MapadokumentuZnak"/>
    <w:uiPriority w:val="99"/>
    <w:semiHidden/>
    <w:unhideWhenUsed/>
    <w:rsid w:val="004220E7"/>
    <w:pPr>
      <w:spacing w:before="6" w:after="6" w:line="360" w:lineRule="auto"/>
      <w:ind w:firstLine="709"/>
      <w:jc w:val="both"/>
    </w:pPr>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4220E7"/>
    <w:rPr>
      <w:rFonts w:ascii="Tahoma" w:hAnsi="Tahoma" w:cs="Tahoma"/>
      <w:sz w:val="16"/>
      <w:szCs w:val="16"/>
    </w:rPr>
  </w:style>
  <w:style w:type="paragraph" w:styleId="Tekstdymka">
    <w:name w:val="Balloon Text"/>
    <w:basedOn w:val="Normalny"/>
    <w:link w:val="TekstdymkaZnak"/>
    <w:uiPriority w:val="99"/>
    <w:semiHidden/>
    <w:unhideWhenUsed/>
    <w:rsid w:val="004220E7"/>
    <w:pPr>
      <w:ind w:firstLine="709"/>
      <w:jc w:val="both"/>
    </w:pPr>
    <w:rPr>
      <w:rFonts w:ascii="Tahoma" w:hAnsi="Tahoma" w:cs="Tahoma"/>
      <w:sz w:val="16"/>
      <w:szCs w:val="16"/>
    </w:rPr>
  </w:style>
  <w:style w:type="character" w:customStyle="1" w:styleId="TekstdymkaZnak">
    <w:name w:val="Tekst dymka Znak"/>
    <w:basedOn w:val="Domylnaczcionkaakapitu"/>
    <w:link w:val="Tekstdymka"/>
    <w:uiPriority w:val="99"/>
    <w:semiHidden/>
    <w:rsid w:val="004220E7"/>
    <w:rPr>
      <w:rFonts w:ascii="Tahoma" w:hAnsi="Tahoma" w:cs="Tahoma"/>
      <w:sz w:val="16"/>
      <w:szCs w:val="16"/>
    </w:rPr>
  </w:style>
  <w:style w:type="paragraph" w:customStyle="1" w:styleId="Podpisobrazka2">
    <w:name w:val="Podpis obrazka2"/>
    <w:basedOn w:val="Normalny"/>
    <w:link w:val="Podpisobrazka2Znak"/>
    <w:rsid w:val="004220E7"/>
    <w:pPr>
      <w:spacing w:before="6" w:after="6" w:line="360" w:lineRule="auto"/>
      <w:ind w:firstLine="360"/>
      <w:jc w:val="both"/>
    </w:pPr>
  </w:style>
  <w:style w:type="paragraph" w:styleId="Akapitzlist">
    <w:name w:val="List Paragraph"/>
    <w:basedOn w:val="Normalny"/>
    <w:link w:val="AkapitzlistZnak"/>
    <w:uiPriority w:val="34"/>
    <w:rsid w:val="004220E7"/>
    <w:pPr>
      <w:spacing w:before="6" w:after="6" w:line="360" w:lineRule="auto"/>
      <w:ind w:left="720" w:firstLine="709"/>
      <w:contextualSpacing/>
      <w:jc w:val="both"/>
    </w:pPr>
  </w:style>
  <w:style w:type="character" w:customStyle="1" w:styleId="Podpisobrazka2Znak">
    <w:name w:val="Podpis obrazka2 Znak"/>
    <w:basedOn w:val="Domylnaczcionkaakapitu"/>
    <w:link w:val="Podpisobrazka2"/>
    <w:rsid w:val="004220E7"/>
    <w:rPr>
      <w:rFonts w:ascii="Arial" w:hAnsi="Arial"/>
    </w:rPr>
  </w:style>
  <w:style w:type="paragraph" w:customStyle="1" w:styleId="Nagwekpozaspisemtreci">
    <w:name w:val="Nagłówek poza spisem treści"/>
    <w:next w:val="Normalny"/>
    <w:link w:val="NagwekpozaspisemtreciZnak"/>
    <w:qFormat/>
    <w:rsid w:val="004220E7"/>
    <w:pPr>
      <w:pageBreakBefore/>
      <w:spacing w:before="240" w:after="240"/>
    </w:pPr>
    <w:rPr>
      <w:rFonts w:ascii="Arial" w:hAnsi="Arial"/>
      <w:b/>
      <w:bCs/>
      <w:caps/>
      <w:kern w:val="32"/>
      <w:sz w:val="24"/>
      <w:szCs w:val="32"/>
    </w:rPr>
  </w:style>
  <w:style w:type="character" w:customStyle="1" w:styleId="NagwekpozaspisemtreciZnak">
    <w:name w:val="Nagłówek poza spisem treści Znak"/>
    <w:basedOn w:val="Nagwek1Znak"/>
    <w:link w:val="Nagwekpozaspisemtreci"/>
    <w:rsid w:val="004220E7"/>
    <w:rPr>
      <w:rFonts w:ascii="Arial" w:hAnsi="Arial"/>
      <w:b/>
      <w:bCs/>
      <w:caps/>
      <w:kern w:val="32"/>
      <w:sz w:val="24"/>
      <w:szCs w:val="32"/>
      <w:lang w:val="pl-PL" w:eastAsia="pl-PL" w:bidi="ar-SA"/>
    </w:rPr>
  </w:style>
  <w:style w:type="paragraph" w:customStyle="1" w:styleId="Nagwektekstu">
    <w:name w:val="Nagłówek tekstu"/>
    <w:link w:val="NagwektekstuZnak"/>
    <w:qFormat/>
    <w:rsid w:val="004220E7"/>
    <w:pPr>
      <w:spacing w:before="120" w:after="120"/>
      <w:ind w:left="1287" w:hanging="720"/>
    </w:pPr>
    <w:rPr>
      <w:rFonts w:ascii="Arial" w:hAnsi="Arial"/>
      <w:b/>
      <w:bCs/>
      <w:szCs w:val="26"/>
    </w:rPr>
  </w:style>
  <w:style w:type="paragraph" w:customStyle="1" w:styleId="Nagwektabeli">
    <w:name w:val="Nagłówek tabeli"/>
    <w:link w:val="NagwektabeliZnak"/>
    <w:qFormat/>
    <w:rsid w:val="004220E7"/>
    <w:pPr>
      <w:spacing w:before="120" w:after="120"/>
      <w:ind w:left="708"/>
    </w:pPr>
    <w:rPr>
      <w:rFonts w:ascii="Arial" w:hAnsi="Arial" w:cs="Arial"/>
      <w:color w:val="000000"/>
      <w:sz w:val="18"/>
    </w:rPr>
  </w:style>
  <w:style w:type="character" w:customStyle="1" w:styleId="NagwektekstuZnak">
    <w:name w:val="Nagłówek tekstu Znak"/>
    <w:basedOn w:val="Nagwek3Znak"/>
    <w:link w:val="Nagwektekstu"/>
    <w:rsid w:val="004220E7"/>
    <w:rPr>
      <w:rFonts w:ascii="Arial" w:hAnsi="Arial"/>
      <w:b/>
      <w:bCs/>
      <w:i/>
      <w:szCs w:val="26"/>
      <w:lang w:val="pl-PL" w:eastAsia="pl-PL" w:bidi="ar-SA"/>
    </w:rPr>
  </w:style>
  <w:style w:type="paragraph" w:customStyle="1" w:styleId="Wyliczeniamodeli">
    <w:name w:val="Wyliczenia modeli"/>
    <w:basedOn w:val="Akapitzlist"/>
    <w:link w:val="WyliczeniamodeliZnak"/>
    <w:rsid w:val="004220E7"/>
    <w:pPr>
      <w:numPr>
        <w:numId w:val="7"/>
      </w:numPr>
      <w:spacing w:before="120" w:after="120"/>
      <w:ind w:left="714" w:hanging="357"/>
    </w:pPr>
  </w:style>
  <w:style w:type="character" w:customStyle="1" w:styleId="NagwektabeliZnak">
    <w:name w:val="Nagłówek tabeli Znak"/>
    <w:basedOn w:val="Domylnaczcionkaakapitu"/>
    <w:link w:val="Nagwektabeli"/>
    <w:rsid w:val="004220E7"/>
    <w:rPr>
      <w:rFonts w:ascii="Arial" w:hAnsi="Arial" w:cs="Arial"/>
      <w:color w:val="000000"/>
      <w:sz w:val="18"/>
      <w:lang w:val="pl-PL" w:eastAsia="pl-PL" w:bidi="ar-SA"/>
    </w:rPr>
  </w:style>
  <w:style w:type="character" w:customStyle="1" w:styleId="AkapitzlistZnak">
    <w:name w:val="Akapit z listą Znak"/>
    <w:basedOn w:val="Domylnaczcionkaakapitu"/>
    <w:link w:val="Akapitzlist"/>
    <w:uiPriority w:val="34"/>
    <w:rsid w:val="004220E7"/>
    <w:rPr>
      <w:rFonts w:ascii="Arial" w:hAnsi="Arial"/>
    </w:rPr>
  </w:style>
  <w:style w:type="character" w:customStyle="1" w:styleId="WyliczeniamodeliZnak">
    <w:name w:val="Wyliczenia modeli Znak"/>
    <w:basedOn w:val="AkapitzlistZnak"/>
    <w:link w:val="Wyliczeniamodeli"/>
    <w:rsid w:val="004220E7"/>
    <w:rPr>
      <w:rFonts w:ascii="Arial" w:hAnsi="Arial"/>
    </w:rPr>
  </w:style>
  <w:style w:type="paragraph" w:customStyle="1" w:styleId="Normalny-sekcjapierwsza">
    <w:name w:val="Normalny - sekcja pierwsza"/>
    <w:basedOn w:val="Normalny"/>
    <w:qFormat/>
    <w:rsid w:val="004220E7"/>
    <w:pPr>
      <w:spacing w:before="6" w:after="6"/>
      <w:jc w:val="both"/>
    </w:pPr>
    <w:rPr>
      <w:rFonts w:eastAsia="Arial" w:cs="Arial"/>
      <w:color w:val="000000"/>
    </w:rPr>
  </w:style>
  <w:style w:type="paragraph" w:styleId="Legenda">
    <w:name w:val="caption"/>
    <w:basedOn w:val="Normalny"/>
    <w:next w:val="Normalny"/>
    <w:uiPriority w:val="35"/>
    <w:unhideWhenUsed/>
    <w:qFormat/>
    <w:rsid w:val="004220E7"/>
    <w:pPr>
      <w:spacing w:after="200"/>
      <w:ind w:firstLine="709"/>
      <w:jc w:val="both"/>
    </w:pPr>
    <w:rPr>
      <w:b/>
      <w:bCs/>
      <w:color w:val="4F81BD"/>
      <w:sz w:val="18"/>
      <w:szCs w:val="18"/>
    </w:rPr>
  </w:style>
  <w:style w:type="paragraph" w:customStyle="1" w:styleId="Zwykyakapit">
    <w:name w:val="Zwykły akapit"/>
    <w:basedOn w:val="Normalny"/>
    <w:link w:val="ZwykyakapitZnak"/>
    <w:qFormat/>
    <w:rsid w:val="004220E7"/>
    <w:pPr>
      <w:spacing w:before="6" w:after="6" w:line="360" w:lineRule="auto"/>
      <w:ind w:firstLine="709"/>
      <w:jc w:val="both"/>
    </w:pPr>
  </w:style>
  <w:style w:type="character" w:customStyle="1" w:styleId="ZwykyakapitZnak">
    <w:name w:val="Zwykły akapit Znak"/>
    <w:basedOn w:val="Domylnaczcionkaakapitu"/>
    <w:link w:val="Zwykyakapit"/>
    <w:rsid w:val="004220E7"/>
    <w:rPr>
      <w:rFonts w:ascii="Arial" w:hAnsi="Arial"/>
    </w:rPr>
  </w:style>
  <w:style w:type="paragraph" w:customStyle="1" w:styleId="Tytu1">
    <w:name w:val="Tytuł 1"/>
    <w:basedOn w:val="Nagwek1"/>
    <w:link w:val="Tytu1Znak"/>
    <w:qFormat/>
    <w:rsid w:val="00DB5C6F"/>
    <w:pPr>
      <w:spacing w:after="120" w:line="360" w:lineRule="auto"/>
      <w:jc w:val="both"/>
    </w:pPr>
  </w:style>
  <w:style w:type="paragraph" w:customStyle="1" w:styleId="Tytu2">
    <w:name w:val="Tytuł 2"/>
    <w:basedOn w:val="Nagwek2"/>
    <w:link w:val="Tytu2Znak"/>
    <w:qFormat/>
    <w:rsid w:val="00B42833"/>
    <w:pPr>
      <w:ind w:left="862" w:hanging="578"/>
    </w:pPr>
  </w:style>
  <w:style w:type="character" w:customStyle="1" w:styleId="Tytu1Znak">
    <w:name w:val="Tytuł 1 Znak"/>
    <w:basedOn w:val="Nagwek1Znak"/>
    <w:link w:val="Tytu1"/>
    <w:rsid w:val="00DB5C6F"/>
    <w:rPr>
      <w:rFonts w:ascii="Arial" w:hAnsi="Arial"/>
      <w:b/>
      <w:bCs/>
      <w:caps/>
      <w:kern w:val="32"/>
      <w:sz w:val="24"/>
      <w:szCs w:val="32"/>
    </w:rPr>
  </w:style>
  <w:style w:type="paragraph" w:customStyle="1" w:styleId="Tytu3">
    <w:name w:val="Tytuł 3"/>
    <w:basedOn w:val="Nagwek3"/>
    <w:link w:val="Tytu3Znak"/>
    <w:qFormat/>
    <w:rsid w:val="00B42833"/>
    <w:pPr>
      <w:ind w:left="1287"/>
    </w:pPr>
  </w:style>
  <w:style w:type="character" w:customStyle="1" w:styleId="Tytu2Znak">
    <w:name w:val="Tytuł 2 Znak"/>
    <w:basedOn w:val="Nagwek2Znak"/>
    <w:link w:val="Tytu2"/>
    <w:rsid w:val="00B42833"/>
    <w:rPr>
      <w:rFonts w:ascii="Arial" w:hAnsi="Arial"/>
      <w:b/>
      <w:bCs/>
      <w:i/>
      <w:iCs/>
      <w:szCs w:val="28"/>
    </w:rPr>
  </w:style>
  <w:style w:type="character" w:customStyle="1" w:styleId="Tytu3Znak">
    <w:name w:val="Tytuł 3 Znak"/>
    <w:basedOn w:val="Nagwek3Znak"/>
    <w:link w:val="Tytu3"/>
    <w:rsid w:val="00B42833"/>
    <w:rPr>
      <w:rFonts w:ascii="Arial" w:hAnsi="Arial"/>
      <w:bCs/>
      <w:i/>
      <w:szCs w:val="26"/>
    </w:rPr>
  </w:style>
  <w:style w:type="paragraph" w:styleId="Spistreci5">
    <w:name w:val="toc 5"/>
    <w:basedOn w:val="Normalny"/>
    <w:next w:val="Normalny"/>
    <w:autoRedefine/>
    <w:uiPriority w:val="39"/>
    <w:unhideWhenUsed/>
    <w:rsid w:val="009D01E1"/>
    <w:pPr>
      <w:ind w:left="800"/>
    </w:pPr>
    <w:rPr>
      <w:rFonts w:ascii="Calibri" w:hAnsi="Calibri"/>
      <w:sz w:val="18"/>
      <w:szCs w:val="18"/>
    </w:rPr>
  </w:style>
  <w:style w:type="paragraph" w:styleId="Spistreci6">
    <w:name w:val="toc 6"/>
    <w:basedOn w:val="Normalny"/>
    <w:next w:val="Normalny"/>
    <w:autoRedefine/>
    <w:uiPriority w:val="39"/>
    <w:unhideWhenUsed/>
    <w:rsid w:val="009D01E1"/>
    <w:pPr>
      <w:ind w:left="1000"/>
    </w:pPr>
    <w:rPr>
      <w:rFonts w:ascii="Calibri" w:hAnsi="Calibri"/>
      <w:sz w:val="18"/>
      <w:szCs w:val="18"/>
    </w:rPr>
  </w:style>
  <w:style w:type="paragraph" w:styleId="Spistreci7">
    <w:name w:val="toc 7"/>
    <w:basedOn w:val="Normalny"/>
    <w:next w:val="Normalny"/>
    <w:autoRedefine/>
    <w:uiPriority w:val="39"/>
    <w:unhideWhenUsed/>
    <w:rsid w:val="009D01E1"/>
    <w:pPr>
      <w:ind w:left="1200"/>
    </w:pPr>
    <w:rPr>
      <w:rFonts w:ascii="Calibri" w:hAnsi="Calibri"/>
      <w:sz w:val="18"/>
      <w:szCs w:val="18"/>
    </w:rPr>
  </w:style>
  <w:style w:type="paragraph" w:styleId="Spistreci8">
    <w:name w:val="toc 8"/>
    <w:basedOn w:val="Normalny"/>
    <w:next w:val="Normalny"/>
    <w:autoRedefine/>
    <w:uiPriority w:val="39"/>
    <w:unhideWhenUsed/>
    <w:rsid w:val="009D01E1"/>
    <w:pPr>
      <w:ind w:left="1400"/>
    </w:pPr>
    <w:rPr>
      <w:rFonts w:ascii="Calibri" w:hAnsi="Calibri"/>
      <w:sz w:val="18"/>
      <w:szCs w:val="18"/>
    </w:rPr>
  </w:style>
  <w:style w:type="paragraph" w:styleId="Spistreci9">
    <w:name w:val="toc 9"/>
    <w:basedOn w:val="Normalny"/>
    <w:next w:val="Normalny"/>
    <w:autoRedefine/>
    <w:uiPriority w:val="39"/>
    <w:unhideWhenUsed/>
    <w:rsid w:val="009D01E1"/>
    <w:pPr>
      <w:ind w:left="1600"/>
    </w:pPr>
    <w:rPr>
      <w:rFonts w:ascii="Calibri" w:hAnsi="Calibri"/>
      <w:sz w:val="18"/>
      <w:szCs w:val="18"/>
    </w:rPr>
  </w:style>
  <w:style w:type="paragraph" w:styleId="Spisilustracji">
    <w:name w:val="table of figures"/>
    <w:basedOn w:val="Normalny"/>
    <w:next w:val="Normalny"/>
    <w:uiPriority w:val="99"/>
    <w:unhideWhenUsed/>
    <w:rsid w:val="00FA054D"/>
  </w:style>
  <w:style w:type="paragraph" w:styleId="Bezodstpw">
    <w:name w:val="No Spacing"/>
    <w:uiPriority w:val="1"/>
    <w:rsid w:val="009F5055"/>
    <w:rPr>
      <w:rFonts w:ascii="Arial" w:hAnsi="Arial"/>
    </w:rPr>
  </w:style>
  <w:style w:type="character" w:styleId="UyteHipercze">
    <w:name w:val="FollowedHyperlink"/>
    <w:basedOn w:val="Domylnaczcionkaakapitu"/>
    <w:uiPriority w:val="99"/>
    <w:semiHidden/>
    <w:unhideWhenUsed/>
    <w:rsid w:val="00084473"/>
    <w:rPr>
      <w:color w:val="800080" w:themeColor="followedHyperlink"/>
      <w:u w:val="single"/>
    </w:rPr>
  </w:style>
  <w:style w:type="character" w:customStyle="1" w:styleId="apple-converted-space">
    <w:name w:val="apple-converted-space"/>
    <w:basedOn w:val="Domylnaczcionkaakapitu"/>
    <w:rsid w:val="00084473"/>
  </w:style>
  <w:style w:type="character" w:styleId="Odwoaniedokomentarza">
    <w:name w:val="annotation reference"/>
    <w:basedOn w:val="Domylnaczcionkaakapitu"/>
    <w:uiPriority w:val="99"/>
    <w:semiHidden/>
    <w:unhideWhenUsed/>
    <w:rsid w:val="009D02FE"/>
    <w:rPr>
      <w:sz w:val="16"/>
      <w:szCs w:val="16"/>
    </w:rPr>
  </w:style>
  <w:style w:type="paragraph" w:styleId="Tekstkomentarza">
    <w:name w:val="annotation text"/>
    <w:basedOn w:val="Normalny"/>
    <w:link w:val="TekstkomentarzaZnak"/>
    <w:uiPriority w:val="99"/>
    <w:unhideWhenUsed/>
    <w:rsid w:val="009D02FE"/>
  </w:style>
  <w:style w:type="character" w:customStyle="1" w:styleId="TekstkomentarzaZnak">
    <w:name w:val="Tekst komentarza Znak"/>
    <w:basedOn w:val="Domylnaczcionkaakapitu"/>
    <w:link w:val="Tekstkomentarza"/>
    <w:uiPriority w:val="99"/>
    <w:rsid w:val="009D02FE"/>
    <w:rPr>
      <w:rFonts w:ascii="Arial" w:hAnsi="Arial"/>
    </w:rPr>
  </w:style>
  <w:style w:type="paragraph" w:styleId="Tematkomentarza">
    <w:name w:val="annotation subject"/>
    <w:basedOn w:val="Tekstkomentarza"/>
    <w:next w:val="Tekstkomentarza"/>
    <w:link w:val="TematkomentarzaZnak"/>
    <w:uiPriority w:val="99"/>
    <w:semiHidden/>
    <w:unhideWhenUsed/>
    <w:rsid w:val="009D02FE"/>
    <w:rPr>
      <w:b/>
      <w:bCs/>
    </w:rPr>
  </w:style>
  <w:style w:type="character" w:customStyle="1" w:styleId="TematkomentarzaZnak">
    <w:name w:val="Temat komentarza Znak"/>
    <w:basedOn w:val="TekstkomentarzaZnak"/>
    <w:link w:val="Tematkomentarza"/>
    <w:uiPriority w:val="99"/>
    <w:semiHidden/>
    <w:rsid w:val="009D02FE"/>
    <w:rPr>
      <w:rFonts w:ascii="Arial" w:hAnsi="Arial"/>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grails.org" TargetMode="External"/><Relationship Id="rId68" Type="http://schemas.openxmlformats.org/officeDocument/2006/relationships/hyperlink" Target="http://www.idc.com/getdoc.jsp?containerId=prUS25450615" TargetMode="External"/><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microsoft.com/office/2011/relationships/commentsExtended" Target="commentsExtended.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hyperlink" Target="http://www.fodors.com" TargetMode="External"/><Relationship Id="rId66" Type="http://schemas.openxmlformats.org/officeDocument/2006/relationships/hyperlink" Target="http://www.h2database.com" TargetMode="External"/><Relationship Id="rId7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ww.google.pl/trends/explore%23q=%2Fm%2F09py1r%2C%20%2Fm%2F01s5t0%2C%20%2Fm%2F02bx_y&amp;cmpt=q&amp;tz=Etc%2FGMT-1" TargetMode="External"/><Relationship Id="rId61" Type="http://schemas.openxmlformats.org/officeDocument/2006/relationships/hyperlink" Target="http://pl.tripadvisor.com" TargetMode="External"/><Relationship Id="rId10" Type="http://schemas.openxmlformats.org/officeDocument/2006/relationships/comments" Target="comments.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hyperlink" Target="https://www.travelocity.com" TargetMode="External"/><Relationship Id="rId65" Type="http://schemas.openxmlformats.org/officeDocument/2006/relationships/hyperlink" Target="https://dev.mysql.com/downloads/mysql"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hyperlink" Target="http://developer.android.com/tools/studio/index.html" TargetMode="External"/><Relationship Id="rId69" Type="http://schemas.openxmlformats.org/officeDocument/2006/relationships/hyperlink" Target="http://developer.android.com/guide/index.html" TargetMode="Externa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hyperlink" Target="http://www.trojmiasto.pl" TargetMode="External"/><Relationship Id="rId67" Type="http://schemas.openxmlformats.org/officeDocument/2006/relationships/hyperlink" Target="https://tomcat.apache.org/download-70.cgi" TargetMode="External"/><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hyperlink" Target="https://www.jetbrains.com/idea" TargetMode="External"/><Relationship Id="rId70" Type="http://schemas.openxmlformats.org/officeDocument/2006/relationships/hyperlink" Target="file:///C:\Users\DeeM\Downloads\Praca%20in&#380;ynierska%20(1).docx"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0164F6-BA53-4065-90BF-DF6F760377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20546</Words>
  <Characters>123277</Characters>
  <Application>Microsoft Office Word</Application>
  <DocSecurity>0</DocSecurity>
  <Lines>1027</Lines>
  <Paragraphs>287</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143536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DeeM</dc:creator>
  <cp:lastModifiedBy>Marcin Kozij</cp:lastModifiedBy>
  <cp:revision>3</cp:revision>
  <cp:lastPrinted>2015-12-07T18:10:00Z</cp:lastPrinted>
  <dcterms:created xsi:type="dcterms:W3CDTF">2015-12-07T18:39:00Z</dcterms:created>
  <dcterms:modified xsi:type="dcterms:W3CDTF">2015-12-07T18:39:00Z</dcterms:modified>
</cp:coreProperties>
</file>