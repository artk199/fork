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Overlap w:val="never"/>
        <w:tblW w:w="9810" w:type="dxa"/>
        <w:tblLayout w:type="fixed"/>
        <w:tblLook w:val="01E0"/>
      </w:tblPr>
      <w:tblGrid>
        <w:gridCol w:w="3780"/>
        <w:gridCol w:w="2775"/>
        <w:gridCol w:w="3255"/>
      </w:tblGrid>
      <w:tr w:rsidR="009D2F6E">
        <w:tc>
          <w:tcPr>
            <w:tcW w:w="3780" w:type="dxa"/>
            <w:vMerge w:val="restart"/>
            <w:tcMar>
              <w:top w:w="20" w:type="dxa"/>
              <w:left w:w="20" w:type="dxa"/>
              <w:bottom w:w="1020" w:type="dxa"/>
              <w:right w:w="20" w:type="dxa"/>
            </w:tcMar>
          </w:tcPr>
          <w:p w:rsidR="009D2F6E" w:rsidRDefault="00CC4170">
            <w:r>
              <w:rPr>
                <w:noProof/>
              </w:rPr>
              <w:pict>
                <v:rect id="AutoShape 13" o:spid="_x0000_s1026" style="position:absolute;margin-left:0;margin-top:0;width:50pt;height:50pt;z-index:251654144;visibility:hidde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Dcvaey6AgAA0QUA&#10;AA4AAAAAAAAAAAAAAAAALgIAAGRycy9lMm9Eb2MueG1sUEsBAi0AFAAGAAgAAAAhAIZbh9XYAAAA&#10;BQEAAA8AAAAAAAAAAAAAAAAAFAUAAGRycy9kb3ducmV2LnhtbFBLBQYAAAAABAAEAPMAAAAZBgAA&#10;AAA=&#10;" filled="f" stroked="f">
                  <o:lock v:ext="edit" aspectratio="t" selection="t"/>
                </v:rect>
              </w:pict>
            </w:r>
            <w:r w:rsidR="009D036B">
              <w:rPr>
                <w:noProof/>
              </w:rPr>
              <w:drawing>
                <wp:inline distT="0" distB="0" distL="0" distR="0">
                  <wp:extent cx="2314575" cy="628650"/>
                  <wp:effectExtent l="19050" t="0" r="9525" b="0"/>
                  <wp:docPr id="2057" name="Obraz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8" cstate="print"/>
                          <a:srcRect/>
                          <a:stretch>
                            <a:fillRect/>
                          </a:stretch>
                        </pic:blipFill>
                        <pic:spPr bwMode="auto">
                          <a:xfrm>
                            <a:off x="0" y="0"/>
                            <a:ext cx="2314575" cy="628650"/>
                          </a:xfrm>
                          <a:prstGeom prst="rect">
                            <a:avLst/>
                          </a:prstGeom>
                          <a:noFill/>
                          <a:ln w="9525">
                            <a:noFill/>
                            <a:miter lim="800000"/>
                            <a:headEnd/>
                            <a:tailEnd/>
                          </a:ln>
                        </pic:spPr>
                      </pic:pic>
                    </a:graphicData>
                  </a:graphic>
                </wp:inline>
              </w:drawing>
            </w:r>
          </w:p>
        </w:tc>
        <w:tc>
          <w:tcPr>
            <w:tcW w:w="2775" w:type="dxa"/>
          </w:tcPr>
          <w:p w:rsidR="009D2F6E" w:rsidRDefault="009D2F6E">
            <w:pPr>
              <w:jc w:val="center"/>
            </w:pPr>
          </w:p>
        </w:tc>
        <w:tc>
          <w:tcPr>
            <w:tcW w:w="3255" w:type="dxa"/>
          </w:tcPr>
          <w:p w:rsidR="009D2F6E" w:rsidRDefault="00CC4170">
            <w:pPr>
              <w:jc w:val="right"/>
            </w:pPr>
            <w:r>
              <w:rPr>
                <w:noProof/>
              </w:rPr>
              <w:pict>
                <v:rect id="AutoShape 12" o:spid="_x0000_s1036" style="position:absolute;left:0;text-align:left;margin-left:0;margin-top:0;width:50pt;height:50pt;z-index:251655168;visibility:hidden;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EXnZvu6AgAA0QUA&#10;AA4AAAAAAAAAAAAAAAAALgIAAGRycy9lMm9Eb2MueG1sUEsBAi0AFAAGAAgAAAAhAIZbh9XYAAAA&#10;BQEAAA8AAAAAAAAAAAAAAAAAFAUAAGRycy9kb3ducmV2LnhtbFBLBQYAAAAABAAEAPMAAAAZBgAA&#10;AAA=&#10;" filled="f" stroked="f">
                  <o:lock v:ext="edit" aspectratio="t" selection="t"/>
                </v:rect>
              </w:pict>
            </w:r>
            <w:r w:rsidR="009D036B">
              <w:rPr>
                <w:noProof/>
              </w:rPr>
              <w:drawing>
                <wp:inline distT="0" distB="0" distL="0" distR="0">
                  <wp:extent cx="542925" cy="542925"/>
                  <wp:effectExtent l="19050" t="0" r="9525" b="0"/>
                  <wp:docPr id="2056" name="Obraz 2"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6"/>
                          <pic:cNvPicPr>
                            <a:picLocks noChangeAspect="1" noChangeArrowheads="1"/>
                          </pic:cNvPicPr>
                        </pic:nvPicPr>
                        <pic:blipFill>
                          <a:blip r:embed="rId9" cstate="print"/>
                          <a:srcRect/>
                          <a:stretch>
                            <a:fillRect/>
                          </a:stretch>
                        </pic:blipFill>
                        <pic:spPr bwMode="auto">
                          <a:xfrm>
                            <a:off x="0" y="0"/>
                            <a:ext cx="542925" cy="542925"/>
                          </a:xfrm>
                          <a:prstGeom prst="rect">
                            <a:avLst/>
                          </a:prstGeom>
                          <a:noFill/>
                          <a:ln w="9525">
                            <a:noFill/>
                            <a:miter lim="800000"/>
                            <a:headEnd/>
                            <a:tailEnd/>
                          </a:ln>
                        </pic:spPr>
                      </pic:pic>
                    </a:graphicData>
                  </a:graphic>
                </wp:inline>
              </w:drawing>
            </w:r>
          </w:p>
        </w:tc>
      </w:tr>
    </w:tbl>
    <w:p w:rsidR="009D2F6E" w:rsidRDefault="009D2F6E">
      <w:pPr>
        <w:rPr>
          <w:vanish/>
        </w:rPr>
      </w:pPr>
      <w:bookmarkStart w:id="0" w:name="__bookmark_3"/>
      <w:bookmarkEnd w:id="0"/>
    </w:p>
    <w:tbl>
      <w:tblPr>
        <w:tblOverlap w:val="never"/>
        <w:tblW w:w="10006" w:type="dxa"/>
        <w:tblLayout w:type="fixed"/>
        <w:tblLook w:val="01E0"/>
      </w:tblPr>
      <w:tblGrid>
        <w:gridCol w:w="5308"/>
        <w:gridCol w:w="4698"/>
      </w:tblGrid>
      <w:tr w:rsidR="009D2F6E" w:rsidTr="006B5D2F">
        <w:trPr>
          <w:trHeight w:val="1698"/>
        </w:trPr>
        <w:tc>
          <w:tcPr>
            <w:tcW w:w="5308" w:type="dxa"/>
          </w:tcPr>
          <w:tbl>
            <w:tblPr>
              <w:tblOverlap w:val="never"/>
              <w:tblW w:w="5201" w:type="dxa"/>
              <w:tblInd w:w="2" w:type="dxa"/>
              <w:tblLayout w:type="fixed"/>
              <w:tblLook w:val="01E0"/>
            </w:tblPr>
            <w:tblGrid>
              <w:gridCol w:w="5201"/>
            </w:tblGrid>
            <w:tr w:rsidR="009D2F6E" w:rsidTr="006B5D2F">
              <w:trPr>
                <w:trHeight w:val="230"/>
              </w:trPr>
              <w:tc>
                <w:tcPr>
                  <w:tcW w:w="5201" w:type="dxa"/>
                  <w:vMerge w:val="restart"/>
                  <w:tcMar>
                    <w:top w:w="20" w:type="dxa"/>
                    <w:left w:w="740" w:type="dxa"/>
                    <w:bottom w:w="0" w:type="dxa"/>
                    <w:right w:w="0" w:type="dxa"/>
                  </w:tcMar>
                  <w:vAlign w:val="bottom"/>
                </w:tcPr>
                <w:tbl>
                  <w:tblPr>
                    <w:tblOverlap w:val="never"/>
                    <w:tblW w:w="4452" w:type="dxa"/>
                    <w:tblLayout w:type="fixed"/>
                    <w:tblCellMar>
                      <w:left w:w="0" w:type="dxa"/>
                      <w:right w:w="0" w:type="dxa"/>
                    </w:tblCellMar>
                    <w:tblLook w:val="01E0"/>
                  </w:tblPr>
                  <w:tblGrid>
                    <w:gridCol w:w="4452"/>
                  </w:tblGrid>
                  <w:tr w:rsidR="009D2F6E" w:rsidTr="006B5D2F">
                    <w:trPr>
                      <w:trHeight w:val="201"/>
                    </w:trPr>
                    <w:tc>
                      <w:tcPr>
                        <w:tcW w:w="4452" w:type="dxa"/>
                      </w:tcPr>
                      <w:p w:rsidR="009D2F6E" w:rsidRDefault="00DB4197" w:rsidP="00721CD9">
                        <w:bookmarkStart w:id="1" w:name="__bookmark_4"/>
                        <w:bookmarkEnd w:id="1"/>
                        <w:commentRangeStart w:id="2"/>
                        <w:r>
                          <w:rPr>
                            <w:rFonts w:eastAsia="Arial" w:cs="Arial"/>
                            <w:color w:val="000000"/>
                          </w:rPr>
                          <w:t>Imię i nazwisko studenta:</w:t>
                        </w:r>
                        <w:commentRangeEnd w:id="2"/>
                        <w:r w:rsidR="009D02FE">
                          <w:rPr>
                            <w:rStyle w:val="Odwoaniedokomentarza"/>
                          </w:rPr>
                          <w:commentReference w:id="2"/>
                        </w:r>
                        <w:r>
                          <w:rPr>
                            <w:rFonts w:eastAsia="Arial" w:cs="Arial"/>
                            <w:color w:val="000000"/>
                          </w:rPr>
                          <w:t xml:space="preserve"> </w:t>
                        </w:r>
                        <w:del w:id="3" w:author="DeeM" w:date="2015-12-07T16:34:00Z">
                          <w:r w:rsidR="00CC4170" w:rsidRPr="00CC4170">
                            <w:rPr>
                              <w:rFonts w:eastAsia="Arial" w:cs="Arial"/>
                              <w:caps/>
                              <w:color w:val="000000"/>
                              <w:rPrChange w:id="4" w:author="DeeM" w:date="2015-12-07T17:08:00Z">
                                <w:rPr>
                                  <w:rFonts w:eastAsia="Arial" w:cs="Arial"/>
                                  <w:color w:val="000000"/>
                                </w:rPr>
                              </w:rPrChange>
                            </w:rPr>
                            <w:delText>Dorian Krefft</w:delText>
                          </w:r>
                        </w:del>
                        <w:ins w:id="5" w:author="DeeM" w:date="2015-12-07T16:34:00Z">
                          <w:r w:rsidR="00CC4170" w:rsidRPr="00CC4170">
                            <w:rPr>
                              <w:rFonts w:eastAsia="Arial" w:cs="Arial"/>
                              <w:caps/>
                              <w:color w:val="000000"/>
                              <w:rPrChange w:id="6" w:author="DeeM" w:date="2015-12-07T17:08:00Z">
                                <w:rPr>
                                  <w:rFonts w:eastAsia="Arial" w:cs="Arial"/>
                                  <w:color w:val="000000"/>
                                </w:rPr>
                              </w:rPrChange>
                            </w:rPr>
                            <w:t>Artur Kąkol</w:t>
                          </w:r>
                        </w:ins>
                      </w:p>
                    </w:tc>
                  </w:tr>
                </w:tbl>
                <w:p w:rsidR="009D2F6E" w:rsidRDefault="009D2F6E"/>
              </w:tc>
            </w:tr>
            <w:tr w:rsidR="009D2F6E" w:rsidTr="006B5D2F">
              <w:trPr>
                <w:trHeight w:val="230"/>
              </w:trPr>
              <w:tc>
                <w:tcPr>
                  <w:tcW w:w="5201" w:type="dxa"/>
                  <w:vMerge w:val="restart"/>
                  <w:tcMar>
                    <w:top w:w="0" w:type="dxa"/>
                    <w:left w:w="740" w:type="dxa"/>
                    <w:bottom w:w="0" w:type="dxa"/>
                    <w:right w:w="0" w:type="dxa"/>
                  </w:tcMar>
                </w:tcPr>
                <w:tbl>
                  <w:tblPr>
                    <w:tblOverlap w:val="never"/>
                    <w:tblW w:w="4452" w:type="dxa"/>
                    <w:tblLayout w:type="fixed"/>
                    <w:tblCellMar>
                      <w:left w:w="0" w:type="dxa"/>
                      <w:right w:w="0" w:type="dxa"/>
                    </w:tblCellMar>
                    <w:tblLook w:val="01E0"/>
                  </w:tblPr>
                  <w:tblGrid>
                    <w:gridCol w:w="4452"/>
                  </w:tblGrid>
                  <w:tr w:rsidR="009D2F6E" w:rsidTr="006B5D2F">
                    <w:trPr>
                      <w:trHeight w:val="201"/>
                    </w:trPr>
                    <w:tc>
                      <w:tcPr>
                        <w:tcW w:w="4452" w:type="dxa"/>
                      </w:tcPr>
                      <w:p w:rsidR="009D2F6E" w:rsidRDefault="00DB4197" w:rsidP="00721CD9">
                        <w:r>
                          <w:rPr>
                            <w:rFonts w:eastAsia="Arial" w:cs="Arial"/>
                            <w:color w:val="000000"/>
                          </w:rPr>
                          <w:t xml:space="preserve">Nr albumu: </w:t>
                        </w:r>
                        <w:del w:id="7" w:author="DeeM" w:date="2015-12-07T16:34:00Z">
                          <w:r w:rsidDel="00721CD9">
                            <w:rPr>
                              <w:rFonts w:eastAsia="Arial" w:cs="Arial"/>
                              <w:color w:val="000000"/>
                            </w:rPr>
                            <w:delText>143263</w:delText>
                          </w:r>
                        </w:del>
                        <w:ins w:id="8" w:author="DeeM" w:date="2015-12-07T16:34:00Z">
                          <w:r w:rsidR="00721CD9">
                            <w:rPr>
                              <w:rFonts w:eastAsia="Arial" w:cs="Arial"/>
                              <w:color w:val="000000"/>
                            </w:rPr>
                            <w:t>143251</w:t>
                          </w:r>
                        </w:ins>
                      </w:p>
                    </w:tc>
                  </w:tr>
                </w:tbl>
                <w:p w:rsidR="009D2F6E" w:rsidRDefault="009D2F6E"/>
              </w:tc>
            </w:tr>
            <w:tr w:rsidR="009D2F6E" w:rsidTr="006B5D2F">
              <w:trPr>
                <w:trHeight w:val="230"/>
              </w:trPr>
              <w:tc>
                <w:tcPr>
                  <w:tcW w:w="5201" w:type="dxa"/>
                  <w:vMerge w:val="restart"/>
                  <w:tcMar>
                    <w:top w:w="0" w:type="dxa"/>
                    <w:left w:w="740" w:type="dxa"/>
                    <w:bottom w:w="0" w:type="dxa"/>
                    <w:right w:w="0" w:type="dxa"/>
                  </w:tcMar>
                </w:tcPr>
                <w:tbl>
                  <w:tblPr>
                    <w:tblOverlap w:val="never"/>
                    <w:tblW w:w="4452" w:type="dxa"/>
                    <w:tblLayout w:type="fixed"/>
                    <w:tblCellMar>
                      <w:left w:w="0" w:type="dxa"/>
                      <w:right w:w="0" w:type="dxa"/>
                    </w:tblCellMar>
                    <w:tblLook w:val="01E0"/>
                  </w:tblPr>
                  <w:tblGrid>
                    <w:gridCol w:w="4452"/>
                  </w:tblGrid>
                  <w:tr w:rsidR="009D2F6E" w:rsidTr="006B5D2F">
                    <w:trPr>
                      <w:trHeight w:val="201"/>
                    </w:trPr>
                    <w:tc>
                      <w:tcPr>
                        <w:tcW w:w="4452" w:type="dxa"/>
                      </w:tcPr>
                      <w:p w:rsidR="009D2F6E" w:rsidRDefault="00DB4197">
                        <w:r>
                          <w:rPr>
                            <w:rFonts w:eastAsia="Arial" w:cs="Arial"/>
                            <w:color w:val="000000"/>
                          </w:rPr>
                          <w:t xml:space="preserve">Studia </w:t>
                        </w:r>
                        <w:r w:rsidR="009C3260">
                          <w:rPr>
                            <w:rFonts w:eastAsia="Arial" w:cs="Arial"/>
                            <w:color w:val="000000"/>
                          </w:rPr>
                          <w:t>pierwszego</w:t>
                        </w:r>
                        <w:r>
                          <w:rPr>
                            <w:rFonts w:eastAsia="Arial" w:cs="Arial"/>
                            <w:color w:val="000000"/>
                          </w:rPr>
                          <w:t xml:space="preserve"> stopnia</w:t>
                        </w:r>
                      </w:p>
                    </w:tc>
                  </w:tr>
                </w:tbl>
                <w:p w:rsidR="009D2F6E" w:rsidRDefault="009D2F6E"/>
              </w:tc>
            </w:tr>
            <w:tr w:rsidR="009D2F6E" w:rsidTr="006B5D2F">
              <w:trPr>
                <w:trHeight w:val="230"/>
              </w:trPr>
              <w:tc>
                <w:tcPr>
                  <w:tcW w:w="5201" w:type="dxa"/>
                  <w:vMerge w:val="restart"/>
                  <w:tcMar>
                    <w:top w:w="0" w:type="dxa"/>
                    <w:left w:w="740" w:type="dxa"/>
                    <w:bottom w:w="0" w:type="dxa"/>
                    <w:right w:w="0" w:type="dxa"/>
                  </w:tcMar>
                </w:tcPr>
                <w:tbl>
                  <w:tblPr>
                    <w:tblOverlap w:val="never"/>
                    <w:tblW w:w="4452" w:type="dxa"/>
                    <w:tblLayout w:type="fixed"/>
                    <w:tblCellMar>
                      <w:left w:w="0" w:type="dxa"/>
                      <w:right w:w="0" w:type="dxa"/>
                    </w:tblCellMar>
                    <w:tblLook w:val="01E0"/>
                  </w:tblPr>
                  <w:tblGrid>
                    <w:gridCol w:w="4452"/>
                  </w:tblGrid>
                  <w:tr w:rsidR="009D2F6E" w:rsidTr="006B5D2F">
                    <w:trPr>
                      <w:trHeight w:val="201"/>
                    </w:trPr>
                    <w:tc>
                      <w:tcPr>
                        <w:tcW w:w="4452" w:type="dxa"/>
                      </w:tcPr>
                      <w:p w:rsidR="009D2F6E" w:rsidRDefault="00DB4197">
                        <w:r>
                          <w:rPr>
                            <w:rFonts w:eastAsia="Arial" w:cs="Arial"/>
                            <w:color w:val="000000"/>
                          </w:rPr>
                          <w:t>Forma studiów: stacjonarne</w:t>
                        </w:r>
                      </w:p>
                    </w:tc>
                  </w:tr>
                </w:tbl>
                <w:p w:rsidR="009D2F6E" w:rsidRDefault="009D2F6E"/>
              </w:tc>
            </w:tr>
            <w:tr w:rsidR="009D2F6E" w:rsidTr="006B5D2F">
              <w:trPr>
                <w:trHeight w:val="230"/>
              </w:trPr>
              <w:tc>
                <w:tcPr>
                  <w:tcW w:w="5201" w:type="dxa"/>
                  <w:vMerge w:val="restart"/>
                  <w:tcMar>
                    <w:top w:w="0" w:type="dxa"/>
                    <w:left w:w="740" w:type="dxa"/>
                    <w:bottom w:w="0" w:type="dxa"/>
                    <w:right w:w="0" w:type="dxa"/>
                  </w:tcMar>
                </w:tcPr>
                <w:tbl>
                  <w:tblPr>
                    <w:tblOverlap w:val="never"/>
                    <w:tblW w:w="4452" w:type="dxa"/>
                    <w:tblLayout w:type="fixed"/>
                    <w:tblCellMar>
                      <w:left w:w="0" w:type="dxa"/>
                      <w:right w:w="0" w:type="dxa"/>
                    </w:tblCellMar>
                    <w:tblLook w:val="01E0"/>
                  </w:tblPr>
                  <w:tblGrid>
                    <w:gridCol w:w="4452"/>
                  </w:tblGrid>
                  <w:tr w:rsidR="009D2F6E" w:rsidTr="006B5D2F">
                    <w:trPr>
                      <w:trHeight w:val="201"/>
                    </w:trPr>
                    <w:tc>
                      <w:tcPr>
                        <w:tcW w:w="4452" w:type="dxa"/>
                      </w:tcPr>
                      <w:p w:rsidR="009D2F6E" w:rsidRDefault="00DB4197">
                        <w:r>
                          <w:rPr>
                            <w:rFonts w:eastAsia="Arial" w:cs="Arial"/>
                            <w:color w:val="000000"/>
                          </w:rPr>
                          <w:t>Kierunek studiów: Informatyka</w:t>
                        </w:r>
                      </w:p>
                    </w:tc>
                  </w:tr>
                </w:tbl>
                <w:p w:rsidR="009D2F6E" w:rsidRDefault="009D2F6E"/>
              </w:tc>
            </w:tr>
            <w:tr w:rsidR="009D2F6E" w:rsidTr="006B5D2F">
              <w:trPr>
                <w:trHeight w:val="230"/>
              </w:trPr>
              <w:tc>
                <w:tcPr>
                  <w:tcW w:w="5201" w:type="dxa"/>
                  <w:vMerge w:val="restart"/>
                  <w:tcMar>
                    <w:top w:w="0" w:type="dxa"/>
                    <w:left w:w="740" w:type="dxa"/>
                    <w:bottom w:w="0" w:type="dxa"/>
                    <w:right w:w="0" w:type="dxa"/>
                  </w:tcMar>
                </w:tcPr>
                <w:tbl>
                  <w:tblPr>
                    <w:tblOverlap w:val="never"/>
                    <w:tblW w:w="4452" w:type="dxa"/>
                    <w:tblLayout w:type="fixed"/>
                    <w:tblCellMar>
                      <w:left w:w="0" w:type="dxa"/>
                      <w:right w:w="0" w:type="dxa"/>
                    </w:tblCellMar>
                    <w:tblLook w:val="01E0"/>
                  </w:tblPr>
                  <w:tblGrid>
                    <w:gridCol w:w="4452"/>
                  </w:tblGrid>
                  <w:tr w:rsidR="009D2F6E" w:rsidTr="006B5D2F">
                    <w:trPr>
                      <w:trHeight w:val="414"/>
                    </w:trPr>
                    <w:tc>
                      <w:tcPr>
                        <w:tcW w:w="4452" w:type="dxa"/>
                        <w:tcMar>
                          <w:top w:w="0" w:type="dxa"/>
                          <w:left w:w="0" w:type="dxa"/>
                          <w:bottom w:w="280" w:type="dxa"/>
                          <w:right w:w="0" w:type="dxa"/>
                        </w:tcMar>
                      </w:tcPr>
                      <w:p w:rsidR="009D2F6E" w:rsidRDefault="00DB4197" w:rsidP="00721CD9">
                        <w:r>
                          <w:rPr>
                            <w:rFonts w:eastAsia="Arial" w:cs="Arial"/>
                            <w:color w:val="000000"/>
                          </w:rPr>
                          <w:t xml:space="preserve">Specjalność/profil: </w:t>
                        </w:r>
                        <w:del w:id="9" w:author="DeeM" w:date="2015-12-07T16:34:00Z">
                          <w:r w:rsidR="00974D1F" w:rsidDel="00721CD9">
                            <w:rPr>
                              <w:rFonts w:eastAsia="Arial" w:cs="Arial"/>
                              <w:color w:val="000000"/>
                            </w:rPr>
                            <w:delText>Katedra Architektury Systemów Komputerowych</w:delText>
                          </w:r>
                        </w:del>
                        <w:ins w:id="10" w:author="DeeM" w:date="2015-12-07T16:34:00Z">
                          <w:r w:rsidR="00721CD9">
                            <w:rPr>
                              <w:rFonts w:eastAsia="Arial" w:cs="Arial"/>
                              <w:color w:val="000000"/>
                            </w:rPr>
                            <w:t>-</w:t>
                          </w:r>
                        </w:ins>
                      </w:p>
                    </w:tc>
                  </w:tr>
                </w:tbl>
                <w:p w:rsidR="009D2F6E" w:rsidRDefault="009D2F6E"/>
              </w:tc>
            </w:tr>
          </w:tbl>
          <w:p w:rsidR="009D2F6E" w:rsidRDefault="009D2F6E"/>
        </w:tc>
        <w:tc>
          <w:tcPr>
            <w:tcW w:w="4698" w:type="dxa"/>
          </w:tcPr>
          <w:p w:rsidR="009D2F6E" w:rsidRDefault="009D2F6E">
            <w:pPr>
              <w:rPr>
                <w:vanish/>
              </w:rPr>
            </w:pPr>
            <w:bookmarkStart w:id="11" w:name="__bookmark_5"/>
            <w:bookmarkEnd w:id="11"/>
          </w:p>
          <w:tbl>
            <w:tblPr>
              <w:tblOverlap w:val="never"/>
              <w:tblW w:w="4590" w:type="dxa"/>
              <w:tblInd w:w="2" w:type="dxa"/>
              <w:tblLayout w:type="fixed"/>
              <w:tblLook w:val="01E0"/>
            </w:tblPr>
            <w:tblGrid>
              <w:gridCol w:w="4590"/>
            </w:tblGrid>
            <w:tr w:rsidR="009D2F6E" w:rsidTr="006B5D2F">
              <w:trPr>
                <w:trHeight w:val="230"/>
              </w:trPr>
              <w:tc>
                <w:tcPr>
                  <w:tcW w:w="4590" w:type="dxa"/>
                  <w:vMerge w:val="restart"/>
                  <w:vAlign w:val="bottom"/>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9D2F6E" w:rsidRDefault="00DB4197" w:rsidP="00E62928">
                        <w:r>
                          <w:rPr>
                            <w:rFonts w:eastAsia="Arial" w:cs="Arial"/>
                            <w:color w:val="000000"/>
                          </w:rPr>
                          <w:t xml:space="preserve">Imię i nazwisko studenta: </w:t>
                        </w:r>
                        <w:r w:rsidR="00CC4170" w:rsidRPr="00CC4170">
                          <w:rPr>
                            <w:rFonts w:eastAsia="Arial" w:cs="Arial"/>
                            <w:caps/>
                            <w:color w:val="000000"/>
                            <w:rPrChange w:id="12" w:author="DeeM" w:date="2015-12-07T17:08:00Z">
                              <w:rPr>
                                <w:rFonts w:eastAsia="Arial" w:cs="Arial"/>
                                <w:color w:val="000000"/>
                              </w:rPr>
                            </w:rPrChange>
                          </w:rPr>
                          <w:t>Marcin Kozij</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9D2F6E" w:rsidRDefault="00DB4197">
                        <w:r>
                          <w:rPr>
                            <w:rFonts w:eastAsia="Arial" w:cs="Arial"/>
                            <w:color w:val="000000"/>
                          </w:rPr>
                          <w:t>Nr albumu: 143261</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9D2F6E" w:rsidRDefault="00DB4197">
                        <w:r>
                          <w:rPr>
                            <w:rFonts w:eastAsia="Arial" w:cs="Arial"/>
                            <w:color w:val="000000"/>
                          </w:rPr>
                          <w:t xml:space="preserve">Studia </w:t>
                        </w:r>
                        <w:r w:rsidR="009C3260">
                          <w:rPr>
                            <w:rFonts w:eastAsia="Arial" w:cs="Arial"/>
                            <w:color w:val="000000"/>
                          </w:rPr>
                          <w:t>pierwszego</w:t>
                        </w:r>
                        <w:r>
                          <w:rPr>
                            <w:rFonts w:eastAsia="Arial" w:cs="Arial"/>
                            <w:color w:val="000000"/>
                          </w:rPr>
                          <w:t xml:space="preserve"> stopnia</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9D2F6E" w:rsidRDefault="00DB4197">
                        <w:r>
                          <w:rPr>
                            <w:rFonts w:eastAsia="Arial" w:cs="Arial"/>
                            <w:color w:val="000000"/>
                          </w:rPr>
                          <w:t>Forma studiów: stacjonarne</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9D2F6E" w:rsidRDefault="00DB4197">
                        <w:r>
                          <w:rPr>
                            <w:rFonts w:eastAsia="Arial" w:cs="Arial"/>
                            <w:color w:val="000000"/>
                          </w:rPr>
                          <w:t>Kierunek studiów: Informatyka</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401"/>
                    </w:trPr>
                    <w:tc>
                      <w:tcPr>
                        <w:tcW w:w="4590" w:type="dxa"/>
                      </w:tcPr>
                      <w:p w:rsidR="009D2F6E" w:rsidRDefault="00DB4197" w:rsidP="00721CD9">
                        <w:r>
                          <w:rPr>
                            <w:rFonts w:eastAsia="Arial" w:cs="Arial"/>
                            <w:color w:val="000000"/>
                          </w:rPr>
                          <w:t xml:space="preserve">Specjalność/profil: </w:t>
                        </w:r>
                        <w:del w:id="13" w:author="DeeM" w:date="2015-12-07T16:34:00Z">
                          <w:r w:rsidR="009C3260" w:rsidDel="00721CD9">
                            <w:rPr>
                              <w:rFonts w:eastAsia="Arial" w:cs="Arial"/>
                              <w:color w:val="000000"/>
                            </w:rPr>
                            <w:delText>Katedra Algorytmów i Modelowania Systemów</w:delText>
                          </w:r>
                        </w:del>
                        <w:ins w:id="14" w:author="DeeM" w:date="2015-12-07T16:34:00Z">
                          <w:r w:rsidR="00721CD9">
                            <w:rPr>
                              <w:rFonts w:eastAsia="Arial" w:cs="Arial"/>
                              <w:color w:val="000000"/>
                            </w:rPr>
                            <w:t>-</w:t>
                          </w:r>
                        </w:ins>
                      </w:p>
                    </w:tc>
                  </w:tr>
                </w:tbl>
                <w:p w:rsidR="009D2F6E" w:rsidRDefault="009D2F6E"/>
              </w:tc>
            </w:tr>
          </w:tbl>
          <w:p w:rsidR="009D2F6E" w:rsidRDefault="009D2F6E"/>
        </w:tc>
      </w:tr>
      <w:tr w:rsidR="009D2F6E" w:rsidTr="006B5D2F">
        <w:trPr>
          <w:trHeight w:val="128"/>
          <w:hidden/>
        </w:trPr>
        <w:tc>
          <w:tcPr>
            <w:tcW w:w="5308" w:type="dxa"/>
          </w:tcPr>
          <w:p w:rsidR="009D2F6E" w:rsidRDefault="009D2F6E">
            <w:pPr>
              <w:rPr>
                <w:vanish/>
              </w:rPr>
            </w:pPr>
            <w:bookmarkStart w:id="15" w:name="__bookmark_6"/>
            <w:bookmarkEnd w:id="15"/>
          </w:p>
          <w:tbl>
            <w:tblPr>
              <w:tblOverlap w:val="never"/>
              <w:tblW w:w="5200" w:type="dxa"/>
              <w:tblInd w:w="2" w:type="dxa"/>
              <w:tblLayout w:type="fixed"/>
              <w:tblLook w:val="01E0"/>
            </w:tblPr>
            <w:tblGrid>
              <w:gridCol w:w="5200"/>
            </w:tblGrid>
            <w:tr w:rsidR="009D2F6E" w:rsidTr="006B5D2F">
              <w:trPr>
                <w:trHeight w:val="230"/>
              </w:trPr>
              <w:tc>
                <w:tcPr>
                  <w:tcW w:w="5200" w:type="dxa"/>
                  <w:vMerge w:val="restart"/>
                  <w:tcMar>
                    <w:top w:w="0" w:type="dxa"/>
                    <w:left w:w="740" w:type="dxa"/>
                    <w:bottom w:w="0" w:type="dxa"/>
                    <w:right w:w="0" w:type="dxa"/>
                  </w:tcMar>
                  <w:vAlign w:val="bottom"/>
                </w:tcPr>
                <w:tbl>
                  <w:tblPr>
                    <w:tblOverlap w:val="never"/>
                    <w:tblW w:w="4450" w:type="dxa"/>
                    <w:tblLayout w:type="fixed"/>
                    <w:tblCellMar>
                      <w:left w:w="0" w:type="dxa"/>
                      <w:right w:w="0" w:type="dxa"/>
                    </w:tblCellMar>
                    <w:tblLook w:val="01E0"/>
                  </w:tblPr>
                  <w:tblGrid>
                    <w:gridCol w:w="4450"/>
                  </w:tblGrid>
                  <w:tr w:rsidR="009D2F6E" w:rsidTr="006B5D2F">
                    <w:trPr>
                      <w:trHeight w:val="201"/>
                    </w:trPr>
                    <w:tc>
                      <w:tcPr>
                        <w:tcW w:w="4450" w:type="dxa"/>
                      </w:tcPr>
                      <w:p w:rsidR="009D2F6E" w:rsidRDefault="00DB4197" w:rsidP="00721CD9">
                        <w:r>
                          <w:rPr>
                            <w:rFonts w:eastAsia="Arial" w:cs="Arial"/>
                            <w:color w:val="000000"/>
                          </w:rPr>
                          <w:t xml:space="preserve">Imię i nazwisko studenta: </w:t>
                        </w:r>
                        <w:del w:id="16" w:author="DeeM" w:date="2015-12-07T16:34:00Z">
                          <w:r w:rsidR="00E62928" w:rsidDel="00721CD9">
                            <w:rPr>
                              <w:rFonts w:eastAsia="Arial" w:cs="Arial"/>
                              <w:color w:val="000000"/>
                            </w:rPr>
                            <w:delText>Artur Kąkol</w:delText>
                          </w:r>
                        </w:del>
                        <w:ins w:id="17" w:author="DeeM" w:date="2015-12-07T16:34:00Z">
                          <w:r w:rsidR="00721CD9">
                            <w:rPr>
                              <w:rFonts w:eastAsia="Arial" w:cs="Arial"/>
                              <w:color w:val="000000"/>
                            </w:rPr>
                            <w:t>Dorian Krefft</w:t>
                          </w:r>
                        </w:ins>
                      </w:p>
                    </w:tc>
                  </w:tr>
                </w:tbl>
                <w:p w:rsidR="009D2F6E" w:rsidRDefault="009D2F6E"/>
              </w:tc>
            </w:tr>
            <w:tr w:rsidR="009D2F6E" w:rsidTr="006B5D2F">
              <w:trPr>
                <w:trHeight w:val="230"/>
              </w:trPr>
              <w:tc>
                <w:tcPr>
                  <w:tcW w:w="5200" w:type="dxa"/>
                  <w:vMerge w:val="restart"/>
                  <w:tcMar>
                    <w:top w:w="0" w:type="dxa"/>
                    <w:left w:w="740" w:type="dxa"/>
                    <w:bottom w:w="0" w:type="dxa"/>
                    <w:right w:w="0" w:type="dxa"/>
                  </w:tcMar>
                </w:tcPr>
                <w:tbl>
                  <w:tblPr>
                    <w:tblOverlap w:val="never"/>
                    <w:tblW w:w="4450" w:type="dxa"/>
                    <w:tblLayout w:type="fixed"/>
                    <w:tblCellMar>
                      <w:left w:w="0" w:type="dxa"/>
                      <w:right w:w="0" w:type="dxa"/>
                    </w:tblCellMar>
                    <w:tblLook w:val="01E0"/>
                  </w:tblPr>
                  <w:tblGrid>
                    <w:gridCol w:w="4450"/>
                  </w:tblGrid>
                  <w:tr w:rsidR="009D2F6E" w:rsidTr="006B5D2F">
                    <w:trPr>
                      <w:trHeight w:val="201"/>
                    </w:trPr>
                    <w:tc>
                      <w:tcPr>
                        <w:tcW w:w="4450" w:type="dxa"/>
                      </w:tcPr>
                      <w:p w:rsidR="009D2F6E" w:rsidRDefault="00DB4197" w:rsidP="00721CD9">
                        <w:r>
                          <w:rPr>
                            <w:rFonts w:eastAsia="Arial" w:cs="Arial"/>
                            <w:color w:val="000000"/>
                          </w:rPr>
                          <w:t xml:space="preserve">Nr albumu: </w:t>
                        </w:r>
                        <w:del w:id="18" w:author="DeeM" w:date="2015-12-07T16:34:00Z">
                          <w:r w:rsidDel="00721CD9">
                            <w:rPr>
                              <w:rFonts w:eastAsia="Arial" w:cs="Arial"/>
                              <w:color w:val="000000"/>
                            </w:rPr>
                            <w:delText>143251</w:delText>
                          </w:r>
                        </w:del>
                        <w:ins w:id="19" w:author="DeeM" w:date="2015-12-07T16:34:00Z">
                          <w:r w:rsidR="00721CD9">
                            <w:rPr>
                              <w:rFonts w:eastAsia="Arial" w:cs="Arial"/>
                              <w:color w:val="000000"/>
                            </w:rPr>
                            <w:t>143263</w:t>
                          </w:r>
                        </w:ins>
                      </w:p>
                    </w:tc>
                  </w:tr>
                </w:tbl>
                <w:p w:rsidR="009D2F6E" w:rsidRDefault="009D2F6E"/>
              </w:tc>
            </w:tr>
            <w:tr w:rsidR="009D2F6E" w:rsidTr="006B5D2F">
              <w:trPr>
                <w:trHeight w:val="230"/>
              </w:trPr>
              <w:tc>
                <w:tcPr>
                  <w:tcW w:w="5200" w:type="dxa"/>
                  <w:vMerge w:val="restart"/>
                  <w:tcMar>
                    <w:top w:w="0" w:type="dxa"/>
                    <w:left w:w="740" w:type="dxa"/>
                    <w:bottom w:w="0" w:type="dxa"/>
                    <w:right w:w="0" w:type="dxa"/>
                  </w:tcMar>
                </w:tcPr>
                <w:tbl>
                  <w:tblPr>
                    <w:tblOverlap w:val="never"/>
                    <w:tblW w:w="4450" w:type="dxa"/>
                    <w:tblLayout w:type="fixed"/>
                    <w:tblCellMar>
                      <w:left w:w="0" w:type="dxa"/>
                      <w:right w:w="0" w:type="dxa"/>
                    </w:tblCellMar>
                    <w:tblLook w:val="01E0"/>
                  </w:tblPr>
                  <w:tblGrid>
                    <w:gridCol w:w="4450"/>
                  </w:tblGrid>
                  <w:tr w:rsidR="009D2F6E" w:rsidTr="006B5D2F">
                    <w:trPr>
                      <w:trHeight w:val="201"/>
                    </w:trPr>
                    <w:tc>
                      <w:tcPr>
                        <w:tcW w:w="4450" w:type="dxa"/>
                      </w:tcPr>
                      <w:p w:rsidR="009D2F6E" w:rsidRDefault="00DB4197" w:rsidP="009C3260">
                        <w:r>
                          <w:rPr>
                            <w:rFonts w:eastAsia="Arial" w:cs="Arial"/>
                            <w:color w:val="000000"/>
                          </w:rPr>
                          <w:t xml:space="preserve">Studia </w:t>
                        </w:r>
                        <w:r w:rsidR="009C3260">
                          <w:rPr>
                            <w:rFonts w:eastAsia="Arial" w:cs="Arial"/>
                            <w:color w:val="000000"/>
                          </w:rPr>
                          <w:t>pierwszego</w:t>
                        </w:r>
                        <w:r>
                          <w:rPr>
                            <w:rFonts w:eastAsia="Arial" w:cs="Arial"/>
                            <w:color w:val="000000"/>
                          </w:rPr>
                          <w:t xml:space="preserve"> stopnia</w:t>
                        </w:r>
                      </w:p>
                    </w:tc>
                  </w:tr>
                </w:tbl>
                <w:p w:rsidR="009D2F6E" w:rsidRDefault="009D2F6E"/>
              </w:tc>
            </w:tr>
            <w:tr w:rsidR="009D2F6E" w:rsidTr="006B5D2F">
              <w:trPr>
                <w:trHeight w:val="230"/>
              </w:trPr>
              <w:tc>
                <w:tcPr>
                  <w:tcW w:w="5200" w:type="dxa"/>
                  <w:vMerge w:val="restart"/>
                  <w:tcMar>
                    <w:top w:w="0" w:type="dxa"/>
                    <w:left w:w="740" w:type="dxa"/>
                    <w:bottom w:w="0" w:type="dxa"/>
                    <w:right w:w="0" w:type="dxa"/>
                  </w:tcMar>
                </w:tcPr>
                <w:tbl>
                  <w:tblPr>
                    <w:tblOverlap w:val="never"/>
                    <w:tblW w:w="4450" w:type="dxa"/>
                    <w:tblLayout w:type="fixed"/>
                    <w:tblCellMar>
                      <w:left w:w="0" w:type="dxa"/>
                      <w:right w:w="0" w:type="dxa"/>
                    </w:tblCellMar>
                    <w:tblLook w:val="01E0"/>
                  </w:tblPr>
                  <w:tblGrid>
                    <w:gridCol w:w="4450"/>
                  </w:tblGrid>
                  <w:tr w:rsidR="009D2F6E" w:rsidTr="006B5D2F">
                    <w:trPr>
                      <w:trHeight w:val="201"/>
                    </w:trPr>
                    <w:tc>
                      <w:tcPr>
                        <w:tcW w:w="4450" w:type="dxa"/>
                      </w:tcPr>
                      <w:p w:rsidR="009D2F6E" w:rsidRDefault="00DB4197">
                        <w:r>
                          <w:rPr>
                            <w:rFonts w:eastAsia="Arial" w:cs="Arial"/>
                            <w:color w:val="000000"/>
                          </w:rPr>
                          <w:t>Forma studiów: stacjonarne</w:t>
                        </w:r>
                      </w:p>
                    </w:tc>
                  </w:tr>
                </w:tbl>
                <w:p w:rsidR="009D2F6E" w:rsidRDefault="009D2F6E"/>
              </w:tc>
            </w:tr>
            <w:tr w:rsidR="009D2F6E" w:rsidTr="006B5D2F">
              <w:trPr>
                <w:trHeight w:val="230"/>
              </w:trPr>
              <w:tc>
                <w:tcPr>
                  <w:tcW w:w="5200" w:type="dxa"/>
                  <w:vMerge w:val="restart"/>
                  <w:tcMar>
                    <w:top w:w="0" w:type="dxa"/>
                    <w:left w:w="740" w:type="dxa"/>
                    <w:bottom w:w="0" w:type="dxa"/>
                    <w:right w:w="0" w:type="dxa"/>
                  </w:tcMar>
                </w:tcPr>
                <w:tbl>
                  <w:tblPr>
                    <w:tblOverlap w:val="never"/>
                    <w:tblW w:w="4450" w:type="dxa"/>
                    <w:tblLayout w:type="fixed"/>
                    <w:tblCellMar>
                      <w:left w:w="0" w:type="dxa"/>
                      <w:right w:w="0" w:type="dxa"/>
                    </w:tblCellMar>
                    <w:tblLook w:val="01E0"/>
                  </w:tblPr>
                  <w:tblGrid>
                    <w:gridCol w:w="4450"/>
                  </w:tblGrid>
                  <w:tr w:rsidR="009D2F6E" w:rsidTr="006B5D2F">
                    <w:trPr>
                      <w:trHeight w:val="201"/>
                    </w:trPr>
                    <w:tc>
                      <w:tcPr>
                        <w:tcW w:w="4450" w:type="dxa"/>
                      </w:tcPr>
                      <w:p w:rsidR="009D2F6E" w:rsidRDefault="00DB4197">
                        <w:r>
                          <w:rPr>
                            <w:rFonts w:eastAsia="Arial" w:cs="Arial"/>
                            <w:color w:val="000000"/>
                          </w:rPr>
                          <w:t>Kierunek studiów: Informatyka</w:t>
                        </w:r>
                      </w:p>
                    </w:tc>
                  </w:tr>
                </w:tbl>
                <w:p w:rsidR="009D2F6E" w:rsidRDefault="009D2F6E"/>
              </w:tc>
            </w:tr>
            <w:tr w:rsidR="009D2F6E" w:rsidTr="006B5D2F">
              <w:trPr>
                <w:trHeight w:val="230"/>
              </w:trPr>
              <w:tc>
                <w:tcPr>
                  <w:tcW w:w="5200" w:type="dxa"/>
                  <w:vMerge w:val="restart"/>
                  <w:tcMar>
                    <w:top w:w="0" w:type="dxa"/>
                    <w:left w:w="740" w:type="dxa"/>
                    <w:bottom w:w="0" w:type="dxa"/>
                    <w:right w:w="0" w:type="dxa"/>
                  </w:tcMar>
                </w:tcPr>
                <w:tbl>
                  <w:tblPr>
                    <w:tblOverlap w:val="never"/>
                    <w:tblW w:w="4450" w:type="dxa"/>
                    <w:tblLayout w:type="fixed"/>
                    <w:tblCellMar>
                      <w:left w:w="0" w:type="dxa"/>
                      <w:right w:w="0" w:type="dxa"/>
                    </w:tblCellMar>
                    <w:tblLook w:val="01E0"/>
                  </w:tblPr>
                  <w:tblGrid>
                    <w:gridCol w:w="4450"/>
                  </w:tblGrid>
                  <w:tr w:rsidR="009D2F6E" w:rsidTr="006B5D2F">
                    <w:trPr>
                      <w:trHeight w:val="201"/>
                    </w:trPr>
                    <w:tc>
                      <w:tcPr>
                        <w:tcW w:w="4450" w:type="dxa"/>
                      </w:tcPr>
                      <w:p w:rsidR="009D2F6E" w:rsidRDefault="00DB4197" w:rsidP="00721CD9">
                        <w:r>
                          <w:rPr>
                            <w:rFonts w:eastAsia="Arial" w:cs="Arial"/>
                            <w:color w:val="000000"/>
                          </w:rPr>
                          <w:t xml:space="preserve">Specjalność/profil: </w:t>
                        </w:r>
                        <w:del w:id="20" w:author="DeeM" w:date="2015-12-07T16:34:00Z">
                          <w:r w:rsidR="009C3260" w:rsidDel="00721CD9">
                            <w:rPr>
                              <w:rFonts w:eastAsia="Arial" w:cs="Arial"/>
                              <w:color w:val="000000"/>
                            </w:rPr>
                            <w:delText>Katedra Architektury Systemów Komputerowych</w:delText>
                          </w:r>
                        </w:del>
                        <w:ins w:id="21" w:author="DeeM" w:date="2015-12-07T16:34:00Z">
                          <w:r w:rsidR="00721CD9">
                            <w:rPr>
                              <w:rFonts w:eastAsia="Arial" w:cs="Arial"/>
                              <w:color w:val="000000"/>
                            </w:rPr>
                            <w:t>-</w:t>
                          </w:r>
                        </w:ins>
                      </w:p>
                    </w:tc>
                  </w:tr>
                </w:tbl>
                <w:p w:rsidR="009D2F6E" w:rsidRDefault="009D2F6E"/>
              </w:tc>
            </w:tr>
          </w:tbl>
          <w:p w:rsidR="009D2F6E" w:rsidRDefault="009D2F6E"/>
        </w:tc>
        <w:tc>
          <w:tcPr>
            <w:tcW w:w="4698" w:type="dxa"/>
          </w:tcPr>
          <w:p w:rsidR="009D2F6E" w:rsidRDefault="009D2F6E">
            <w:pPr>
              <w:rPr>
                <w:vanish/>
              </w:rPr>
            </w:pPr>
            <w:bookmarkStart w:id="22" w:name="__bookmark_7"/>
            <w:bookmarkEnd w:id="22"/>
          </w:p>
          <w:tbl>
            <w:tblPr>
              <w:tblOverlap w:val="never"/>
              <w:tblW w:w="4590" w:type="dxa"/>
              <w:tblInd w:w="2" w:type="dxa"/>
              <w:tblLayout w:type="fixed"/>
              <w:tblLook w:val="01E0"/>
            </w:tblPr>
            <w:tblGrid>
              <w:gridCol w:w="4590"/>
            </w:tblGrid>
            <w:tr w:rsidR="009D2F6E" w:rsidTr="006B5D2F">
              <w:trPr>
                <w:trHeight w:val="230"/>
              </w:trPr>
              <w:tc>
                <w:tcPr>
                  <w:tcW w:w="4590" w:type="dxa"/>
                  <w:vMerge w:val="restart"/>
                  <w:vAlign w:val="bottom"/>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000000" w:rsidRDefault="00DB4197">
                        <w:r>
                          <w:rPr>
                            <w:rFonts w:eastAsia="Arial" w:cs="Arial"/>
                            <w:color w:val="000000"/>
                          </w:rPr>
                          <w:t xml:space="preserve">Imię i nazwisko studenta: </w:t>
                        </w:r>
                        <w:r w:rsidR="00CC4170" w:rsidRPr="00CC4170">
                          <w:rPr>
                            <w:rFonts w:eastAsia="Arial" w:cs="Arial"/>
                            <w:caps/>
                            <w:color w:val="000000"/>
                            <w:rPrChange w:id="23" w:author="DeeM" w:date="2015-12-07T17:08:00Z">
                              <w:rPr>
                                <w:rFonts w:eastAsia="Arial" w:cs="Arial"/>
                                <w:color w:val="000000"/>
                              </w:rPr>
                            </w:rPrChange>
                          </w:rPr>
                          <w:t xml:space="preserve">Patryk </w:t>
                        </w:r>
                        <w:del w:id="24" w:author="DeeM" w:date="2015-12-07T17:23:00Z">
                          <w:r w:rsidR="00CC4170" w:rsidRPr="00CC4170">
                            <w:rPr>
                              <w:rFonts w:eastAsia="Arial" w:cs="Arial"/>
                              <w:caps/>
                              <w:color w:val="000000"/>
                              <w:rPrChange w:id="25" w:author="DeeM" w:date="2015-12-07T17:08:00Z">
                                <w:rPr>
                                  <w:rFonts w:eastAsia="Arial" w:cs="Arial"/>
                                  <w:color w:val="000000"/>
                                </w:rPr>
                              </w:rPrChange>
                            </w:rPr>
                            <w:delText>Kuśmierek</w:delText>
                          </w:r>
                        </w:del>
                        <w:ins w:id="26" w:author="DeeM" w:date="2015-12-07T17:23:00Z">
                          <w:r w:rsidR="00CC4170" w:rsidRPr="00CC4170">
                            <w:rPr>
                              <w:rFonts w:eastAsia="Arial" w:cs="Arial"/>
                              <w:caps/>
                              <w:color w:val="000000"/>
                              <w:rPrChange w:id="27" w:author="DeeM" w:date="2015-12-07T17:08:00Z">
                                <w:rPr>
                                  <w:rFonts w:eastAsia="Arial" w:cs="Arial"/>
                                  <w:color w:val="000000"/>
                                </w:rPr>
                              </w:rPrChange>
                            </w:rPr>
                            <w:t>Ku</w:t>
                          </w:r>
                          <w:r w:rsidR="00992A4B">
                            <w:rPr>
                              <w:rFonts w:eastAsia="Arial" w:cs="Arial"/>
                              <w:caps/>
                              <w:color w:val="000000"/>
                            </w:rPr>
                            <w:t>ś</w:t>
                          </w:r>
                          <w:r w:rsidR="00CC4170" w:rsidRPr="00CC4170">
                            <w:rPr>
                              <w:rFonts w:eastAsia="Arial" w:cs="Arial"/>
                              <w:caps/>
                              <w:color w:val="000000"/>
                              <w:rPrChange w:id="28" w:author="DeeM" w:date="2015-12-07T17:08:00Z">
                                <w:rPr>
                                  <w:rFonts w:eastAsia="Arial" w:cs="Arial"/>
                                  <w:color w:val="000000"/>
                                </w:rPr>
                              </w:rPrChange>
                            </w:rPr>
                            <w:t>mierek</w:t>
                          </w:r>
                        </w:ins>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9D2F6E" w:rsidRDefault="00DB4197">
                        <w:r>
                          <w:rPr>
                            <w:rFonts w:eastAsia="Arial" w:cs="Arial"/>
                            <w:color w:val="000000"/>
                          </w:rPr>
                          <w:t>Nr albumu: 143275</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9D2F6E" w:rsidRDefault="00DB4197">
                        <w:r>
                          <w:rPr>
                            <w:rFonts w:eastAsia="Arial" w:cs="Arial"/>
                            <w:color w:val="000000"/>
                          </w:rPr>
                          <w:t xml:space="preserve">Studia </w:t>
                        </w:r>
                        <w:r w:rsidR="009C3260">
                          <w:rPr>
                            <w:rFonts w:eastAsia="Arial" w:cs="Arial"/>
                            <w:color w:val="000000"/>
                          </w:rPr>
                          <w:t>pierwszego</w:t>
                        </w:r>
                        <w:r>
                          <w:rPr>
                            <w:rFonts w:eastAsia="Arial" w:cs="Arial"/>
                            <w:color w:val="000000"/>
                          </w:rPr>
                          <w:t xml:space="preserve"> stopnia</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9D2F6E" w:rsidRDefault="00DB4197">
                        <w:r>
                          <w:rPr>
                            <w:rFonts w:eastAsia="Arial" w:cs="Arial"/>
                            <w:color w:val="000000"/>
                          </w:rPr>
                          <w:t>Forma studiów: stacjonarne</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9D2F6E" w:rsidRDefault="00DB4197">
                        <w:r>
                          <w:rPr>
                            <w:rFonts w:eastAsia="Arial" w:cs="Arial"/>
                            <w:color w:val="000000"/>
                          </w:rPr>
                          <w:t>Kierunek studiów: Informatyka</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401"/>
                    </w:trPr>
                    <w:tc>
                      <w:tcPr>
                        <w:tcW w:w="4590" w:type="dxa"/>
                      </w:tcPr>
                      <w:p w:rsidR="009D2F6E" w:rsidRDefault="00DB4197" w:rsidP="009C3260">
                        <w:r>
                          <w:rPr>
                            <w:rFonts w:eastAsia="Arial" w:cs="Arial"/>
                            <w:color w:val="000000"/>
                          </w:rPr>
                          <w:t xml:space="preserve">Specjalność/profil: </w:t>
                        </w:r>
                        <w:ins w:id="29" w:author="DeeM" w:date="2015-12-07T16:34:00Z">
                          <w:r w:rsidR="00721CD9">
                            <w:rPr>
                              <w:rFonts w:eastAsia="Arial" w:cs="Arial"/>
                              <w:color w:val="000000"/>
                            </w:rPr>
                            <w:t>-</w:t>
                          </w:r>
                        </w:ins>
                      </w:p>
                    </w:tc>
                  </w:tr>
                </w:tbl>
                <w:p w:rsidR="009D2F6E" w:rsidRDefault="009D2F6E"/>
              </w:tc>
            </w:tr>
          </w:tbl>
          <w:p w:rsidR="009D2F6E" w:rsidRDefault="009D2F6E"/>
        </w:tc>
      </w:tr>
      <w:tr w:rsidR="009D2F6E" w:rsidTr="006B5D2F">
        <w:trPr>
          <w:trHeight w:val="230"/>
        </w:trPr>
        <w:tc>
          <w:tcPr>
            <w:tcW w:w="10005" w:type="dxa"/>
            <w:gridSpan w:val="2"/>
            <w:vMerge w:val="restart"/>
          </w:tcPr>
          <w:tbl>
            <w:tblPr>
              <w:tblOverlap w:val="never"/>
              <w:tblW w:w="10005" w:type="dxa"/>
              <w:tblLayout w:type="fixed"/>
              <w:tblCellMar>
                <w:left w:w="0" w:type="dxa"/>
                <w:right w:w="0" w:type="dxa"/>
              </w:tblCellMar>
              <w:tblLook w:val="01E0"/>
            </w:tblPr>
            <w:tblGrid>
              <w:gridCol w:w="10005"/>
            </w:tblGrid>
            <w:tr w:rsidR="009D2F6E" w:rsidTr="006B5D2F">
              <w:trPr>
                <w:trHeight w:val="241"/>
              </w:trPr>
              <w:tc>
                <w:tcPr>
                  <w:tcW w:w="10005" w:type="dxa"/>
                  <w:tcMar>
                    <w:top w:w="1140" w:type="dxa"/>
                    <w:left w:w="740" w:type="dxa"/>
                    <w:bottom w:w="0" w:type="dxa"/>
                    <w:right w:w="0" w:type="dxa"/>
                  </w:tcMar>
                </w:tcPr>
                <w:p w:rsidR="009D2F6E" w:rsidRDefault="00DB4197">
                  <w:del w:id="30" w:author="DeeM" w:date="2015-12-07T17:06:00Z">
                    <w:r w:rsidDel="007A10BA">
                      <w:rPr>
                        <w:rFonts w:eastAsia="Arial" w:cs="Arial"/>
                        <w:b/>
                        <w:bCs/>
                        <w:color w:val="000000"/>
                        <w:sz w:val="24"/>
                        <w:szCs w:val="24"/>
                      </w:rPr>
                      <w:delText>PRACA DYPLOMOWA MAGISTERSKA</w:delText>
                    </w:r>
                  </w:del>
                  <w:ins w:id="31" w:author="DeeM" w:date="2015-12-07T17:06:00Z">
                    <w:r w:rsidR="007A10BA">
                      <w:rPr>
                        <w:rFonts w:eastAsia="Arial" w:cs="Arial"/>
                        <w:b/>
                        <w:bCs/>
                        <w:color w:val="000000"/>
                        <w:sz w:val="24"/>
                        <w:szCs w:val="24"/>
                      </w:rPr>
                      <w:t>PROJEKT DYPLOMOWY INŻYNIERSKI</w:t>
                    </w:r>
                  </w:ins>
                </w:p>
              </w:tc>
            </w:tr>
          </w:tbl>
          <w:p w:rsidR="009D2F6E" w:rsidRDefault="009D2F6E"/>
        </w:tc>
      </w:tr>
      <w:tr w:rsidR="009D2F6E" w:rsidRPr="00364B0C" w:rsidTr="006B5D2F">
        <w:trPr>
          <w:trHeight w:hRule="exact" w:val="3583"/>
        </w:trPr>
        <w:tc>
          <w:tcPr>
            <w:tcW w:w="10005" w:type="dxa"/>
            <w:gridSpan w:val="2"/>
            <w:vMerge w:val="restart"/>
            <w:tcMar>
              <w:top w:w="20" w:type="dxa"/>
              <w:left w:w="20" w:type="dxa"/>
              <w:bottom w:w="0" w:type="dxa"/>
              <w:right w:w="0" w:type="dxa"/>
            </w:tcMar>
          </w:tcPr>
          <w:tbl>
            <w:tblPr>
              <w:tblOverlap w:val="never"/>
              <w:tblW w:w="9985" w:type="dxa"/>
              <w:tblLayout w:type="fixed"/>
              <w:tblCellMar>
                <w:left w:w="0" w:type="dxa"/>
                <w:right w:w="0" w:type="dxa"/>
              </w:tblCellMar>
              <w:tblLook w:val="01E0"/>
            </w:tblPr>
            <w:tblGrid>
              <w:gridCol w:w="9985"/>
            </w:tblGrid>
            <w:tr w:rsidR="009D2F6E" w:rsidTr="006B5D2F">
              <w:trPr>
                <w:trHeight w:val="214"/>
              </w:trPr>
              <w:tc>
                <w:tcPr>
                  <w:tcW w:w="9985" w:type="dxa"/>
                  <w:tcMar>
                    <w:top w:w="1140" w:type="dxa"/>
                    <w:left w:w="740" w:type="dxa"/>
                    <w:bottom w:w="280" w:type="dxa"/>
                    <w:right w:w="0" w:type="dxa"/>
                  </w:tcMar>
                </w:tcPr>
                <w:p w:rsidR="00000000" w:rsidRDefault="00DB4197">
                  <w:pPr>
                    <w:rPr>
                      <w:ins w:id="32" w:author="DeeM" w:date="2015-12-07T17:23:00Z"/>
                      <w:rFonts w:eastAsia="Arial" w:cs="Arial"/>
                      <w:color w:val="000000"/>
                    </w:rPr>
                  </w:pPr>
                  <w:r>
                    <w:rPr>
                      <w:rFonts w:eastAsia="Arial" w:cs="Arial"/>
                      <w:color w:val="000000"/>
                    </w:rPr>
                    <w:t xml:space="preserve">Tytuł </w:t>
                  </w:r>
                  <w:del w:id="33" w:author="DeeM" w:date="2015-12-07T17:07:00Z">
                    <w:r w:rsidDel="007A10BA">
                      <w:rPr>
                        <w:rFonts w:eastAsia="Arial" w:cs="Arial"/>
                        <w:color w:val="000000"/>
                      </w:rPr>
                      <w:delText xml:space="preserve">pracy </w:delText>
                    </w:r>
                  </w:del>
                  <w:ins w:id="34" w:author="DeeM" w:date="2015-12-07T17:07:00Z">
                    <w:r w:rsidR="007A10BA">
                      <w:rPr>
                        <w:rFonts w:eastAsia="Arial" w:cs="Arial"/>
                        <w:color w:val="000000"/>
                      </w:rPr>
                      <w:t xml:space="preserve">projektu </w:t>
                    </w:r>
                  </w:ins>
                  <w:r>
                    <w:rPr>
                      <w:rFonts w:eastAsia="Arial" w:cs="Arial"/>
                      <w:color w:val="000000"/>
                    </w:rPr>
                    <w:t>w języku polskim: Interaktywny internetowy serwis turystyczny z elementami</w:t>
                  </w:r>
                </w:p>
                <w:p w:rsidR="00000000" w:rsidRDefault="00DB4197">
                  <w:r>
                    <w:rPr>
                      <w:rFonts w:eastAsia="Arial" w:cs="Arial"/>
                      <w:color w:val="000000"/>
                    </w:rPr>
                    <w:t xml:space="preserve"> geolokalizacji</w:t>
                  </w:r>
                </w:p>
              </w:tc>
            </w:tr>
            <w:tr w:rsidR="009D2F6E" w:rsidRPr="00364B0C" w:rsidTr="006B5D2F">
              <w:trPr>
                <w:trHeight w:val="201"/>
              </w:trPr>
              <w:tc>
                <w:tcPr>
                  <w:tcW w:w="9985" w:type="dxa"/>
                  <w:tcMar>
                    <w:top w:w="0" w:type="dxa"/>
                    <w:left w:w="740" w:type="dxa"/>
                    <w:bottom w:w="0" w:type="dxa"/>
                    <w:right w:w="0" w:type="dxa"/>
                  </w:tcMar>
                </w:tcPr>
                <w:p w:rsidR="00000000" w:rsidRDefault="00DB4197">
                  <w:pPr>
                    <w:rPr>
                      <w:lang w:val="en-US"/>
                    </w:rPr>
                  </w:pPr>
                  <w:r w:rsidRPr="00A616E5">
                    <w:rPr>
                      <w:rFonts w:eastAsia="Arial" w:cs="Arial"/>
                      <w:color w:val="000000"/>
                      <w:lang w:val="en-US"/>
                    </w:rPr>
                    <w:t xml:space="preserve">Tytuł </w:t>
                  </w:r>
                  <w:del w:id="35" w:author="DeeM" w:date="2015-12-07T17:06:00Z">
                    <w:r w:rsidRPr="00A616E5" w:rsidDel="007A10BA">
                      <w:rPr>
                        <w:rFonts w:eastAsia="Arial" w:cs="Arial"/>
                        <w:color w:val="000000"/>
                        <w:lang w:val="en-US"/>
                      </w:rPr>
                      <w:delText xml:space="preserve">pracy </w:delText>
                    </w:r>
                  </w:del>
                  <w:ins w:id="36" w:author="DeeM" w:date="2015-12-07T17:06:00Z">
                    <w:r w:rsidR="007A10BA">
                      <w:rPr>
                        <w:rFonts w:eastAsia="Arial" w:cs="Arial"/>
                        <w:color w:val="000000"/>
                        <w:lang w:val="en-US"/>
                      </w:rPr>
                      <w:t>projektu</w:t>
                    </w:r>
                    <w:r w:rsidR="007A10BA" w:rsidRPr="00A616E5">
                      <w:rPr>
                        <w:rFonts w:eastAsia="Arial" w:cs="Arial"/>
                        <w:color w:val="000000"/>
                        <w:lang w:val="en-US"/>
                      </w:rPr>
                      <w:t xml:space="preserve"> </w:t>
                    </w:r>
                  </w:ins>
                  <w:r w:rsidRPr="00A616E5">
                    <w:rPr>
                      <w:rFonts w:eastAsia="Arial" w:cs="Arial"/>
                      <w:color w:val="000000"/>
                      <w:lang w:val="en-US"/>
                    </w:rPr>
                    <w:t>w języku angielskim: Interactive tourist website with geolocation features</w:t>
                  </w:r>
                </w:p>
              </w:tc>
            </w:tr>
            <w:tr w:rsidR="009D2F6E" w:rsidRPr="00364B0C" w:rsidTr="006B5D2F">
              <w:trPr>
                <w:trHeight w:val="123"/>
              </w:trPr>
              <w:tc>
                <w:tcPr>
                  <w:tcW w:w="9985" w:type="dxa"/>
                  <w:tcMar>
                    <w:top w:w="0" w:type="dxa"/>
                    <w:left w:w="740" w:type="dxa"/>
                    <w:bottom w:w="1240" w:type="dxa"/>
                    <w:right w:w="0" w:type="dxa"/>
                  </w:tcMar>
                </w:tcPr>
                <w:p w:rsidR="009D2F6E" w:rsidRPr="00A616E5" w:rsidRDefault="009D2F6E">
                  <w:pPr>
                    <w:rPr>
                      <w:lang w:val="en-US"/>
                    </w:rPr>
                  </w:pPr>
                </w:p>
              </w:tc>
            </w:tr>
          </w:tbl>
          <w:p w:rsidR="009D2F6E" w:rsidRPr="00A616E5" w:rsidRDefault="009D2F6E">
            <w:pPr>
              <w:rPr>
                <w:lang w:val="en-US"/>
              </w:rPr>
            </w:pPr>
          </w:p>
        </w:tc>
      </w:tr>
      <w:tr w:rsidR="009D2F6E" w:rsidTr="006B5D2F">
        <w:trPr>
          <w:trHeight w:val="230"/>
          <w:hidden/>
        </w:trPr>
        <w:tc>
          <w:tcPr>
            <w:tcW w:w="10005" w:type="dxa"/>
            <w:gridSpan w:val="2"/>
            <w:vMerge w:val="restart"/>
          </w:tcPr>
          <w:p w:rsidR="009D2F6E" w:rsidRPr="00A616E5" w:rsidRDefault="009D2F6E">
            <w:pPr>
              <w:rPr>
                <w:vanish/>
                <w:lang w:val="en-US"/>
              </w:rPr>
            </w:pPr>
          </w:p>
          <w:tbl>
            <w:tblPr>
              <w:tblOverlap w:val="never"/>
              <w:tblW w:w="9624" w:type="dxa"/>
              <w:tblInd w:w="2" w:type="dxa"/>
              <w:tblLayout w:type="fixed"/>
              <w:tblLook w:val="01E0"/>
            </w:tblPr>
            <w:tblGrid>
              <w:gridCol w:w="732"/>
              <w:gridCol w:w="4530"/>
              <w:gridCol w:w="4362"/>
            </w:tblGrid>
            <w:tr w:rsidR="009D2F6E" w:rsidTr="006B5D2F">
              <w:trPr>
                <w:trHeight w:hRule="exact" w:val="321"/>
              </w:trPr>
              <w:tc>
                <w:tcPr>
                  <w:tcW w:w="732" w:type="dxa"/>
                  <w:tcBorders>
                    <w:right w:val="single" w:sz="6" w:space="0" w:color="000000"/>
                  </w:tcBorders>
                  <w:tcMar>
                    <w:top w:w="20" w:type="dxa"/>
                    <w:left w:w="20" w:type="dxa"/>
                    <w:bottom w:w="20" w:type="dxa"/>
                    <w:right w:w="20" w:type="dxa"/>
                  </w:tcMar>
                </w:tcPr>
                <w:p w:rsidR="009D2F6E" w:rsidRPr="00A616E5" w:rsidRDefault="009D2F6E">
                  <w:pPr>
                    <w:rPr>
                      <w:lang w:val="en-US"/>
                    </w:rPr>
                  </w:pPr>
                </w:p>
              </w:tc>
              <w:tc>
                <w:tcPr>
                  <w:tcW w:w="8892" w:type="dxa"/>
                  <w:gridSpan w:val="2"/>
                  <w:vMerge w:val="restart"/>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tbl>
                  <w:tblPr>
                    <w:tblOverlap w:val="never"/>
                    <w:tblW w:w="8851" w:type="dxa"/>
                    <w:tblLayout w:type="fixed"/>
                    <w:tblCellMar>
                      <w:left w:w="0" w:type="dxa"/>
                      <w:right w:w="0" w:type="dxa"/>
                    </w:tblCellMar>
                    <w:tblLook w:val="01E0"/>
                  </w:tblPr>
                  <w:tblGrid>
                    <w:gridCol w:w="8851"/>
                  </w:tblGrid>
                  <w:tr w:rsidR="009D2F6E" w:rsidTr="006B5D2F">
                    <w:trPr>
                      <w:trHeight w:val="201"/>
                    </w:trPr>
                    <w:tc>
                      <w:tcPr>
                        <w:tcW w:w="8851" w:type="dxa"/>
                        <w:tcMar>
                          <w:top w:w="60" w:type="dxa"/>
                          <w:left w:w="60" w:type="dxa"/>
                          <w:bottom w:w="0" w:type="dxa"/>
                          <w:right w:w="0" w:type="dxa"/>
                        </w:tcMar>
                      </w:tcPr>
                      <w:p w:rsidR="00000000" w:rsidRDefault="00DB4197">
                        <w:r>
                          <w:rPr>
                            <w:rFonts w:eastAsia="Arial" w:cs="Arial"/>
                            <w:color w:val="000000"/>
                          </w:rPr>
                          <w:t xml:space="preserve">Potwierdzenie przyjęcia </w:t>
                        </w:r>
                        <w:del w:id="37" w:author="DeeM" w:date="2015-12-07T17:06:00Z">
                          <w:r w:rsidDel="007A10BA">
                            <w:rPr>
                              <w:rFonts w:eastAsia="Arial" w:cs="Arial"/>
                              <w:color w:val="000000"/>
                            </w:rPr>
                            <w:delText>pracy</w:delText>
                          </w:r>
                        </w:del>
                        <w:ins w:id="38" w:author="DeeM" w:date="2015-12-07T17:06:00Z">
                          <w:r w:rsidR="007A10BA">
                            <w:rPr>
                              <w:rFonts w:eastAsia="Arial" w:cs="Arial"/>
                              <w:color w:val="000000"/>
                            </w:rPr>
                            <w:t>projektu</w:t>
                          </w:r>
                        </w:ins>
                      </w:p>
                    </w:tc>
                  </w:tr>
                </w:tbl>
                <w:p w:rsidR="009D2F6E" w:rsidRDefault="009D2F6E"/>
              </w:tc>
            </w:tr>
            <w:tr w:rsidR="009D2F6E" w:rsidTr="006B5D2F">
              <w:trPr>
                <w:trHeight w:hRule="exact" w:val="1083"/>
              </w:trPr>
              <w:tc>
                <w:tcPr>
                  <w:tcW w:w="732" w:type="dxa"/>
                  <w:tcBorders>
                    <w:right w:val="single" w:sz="6" w:space="0" w:color="000000"/>
                  </w:tcBorders>
                  <w:tcMar>
                    <w:top w:w="20" w:type="dxa"/>
                    <w:left w:w="20" w:type="dxa"/>
                    <w:bottom w:w="20" w:type="dxa"/>
                    <w:right w:w="20" w:type="dxa"/>
                  </w:tcMar>
                </w:tcPr>
                <w:p w:rsidR="009D2F6E" w:rsidRDefault="009D2F6E"/>
              </w:tc>
              <w:tc>
                <w:tcPr>
                  <w:tcW w:w="453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tbl>
                  <w:tblPr>
                    <w:tblOverlap w:val="never"/>
                    <w:tblW w:w="4489" w:type="dxa"/>
                    <w:tblLayout w:type="fixed"/>
                    <w:tblCellMar>
                      <w:left w:w="0" w:type="dxa"/>
                      <w:right w:w="0" w:type="dxa"/>
                    </w:tblCellMar>
                    <w:tblLook w:val="01E0"/>
                  </w:tblPr>
                  <w:tblGrid>
                    <w:gridCol w:w="4489"/>
                  </w:tblGrid>
                  <w:tr w:rsidR="009D2F6E" w:rsidTr="006B5D2F">
                    <w:trPr>
                      <w:trHeight w:val="201"/>
                    </w:trPr>
                    <w:tc>
                      <w:tcPr>
                        <w:tcW w:w="4489" w:type="dxa"/>
                        <w:tcMar>
                          <w:top w:w="60" w:type="dxa"/>
                          <w:left w:w="60" w:type="dxa"/>
                          <w:bottom w:w="680" w:type="dxa"/>
                          <w:right w:w="0" w:type="dxa"/>
                        </w:tcMar>
                      </w:tcPr>
                      <w:p w:rsidR="009D2F6E" w:rsidRDefault="00DB4197">
                        <w:pPr>
                          <w:rPr>
                            <w:rFonts w:eastAsia="Arial" w:cs="Arial"/>
                            <w:color w:val="000000"/>
                          </w:rPr>
                        </w:pPr>
                        <w:r>
                          <w:rPr>
                            <w:rFonts w:eastAsia="Arial" w:cs="Arial"/>
                            <w:color w:val="000000"/>
                          </w:rPr>
                          <w:t>Opiekun pracy</w:t>
                        </w:r>
                      </w:p>
                      <w:p w:rsidR="006B5D2F" w:rsidRDefault="006B5D2F">
                        <w:pPr>
                          <w:rPr>
                            <w:rFonts w:eastAsia="Arial" w:cs="Arial"/>
                            <w:color w:val="000000"/>
                          </w:rPr>
                        </w:pPr>
                      </w:p>
                      <w:p w:rsidR="006B5D2F" w:rsidRDefault="006B5D2F">
                        <w:pPr>
                          <w:rPr>
                            <w:rFonts w:eastAsia="Arial" w:cs="Arial"/>
                            <w:color w:val="000000"/>
                          </w:rPr>
                        </w:pPr>
                      </w:p>
                      <w:p w:rsidR="006B5D2F" w:rsidRDefault="006B5D2F">
                        <w:r>
                          <w:rPr>
                            <w:rFonts w:eastAsia="Arial" w:cs="Arial"/>
                            <w:i/>
                            <w:iCs/>
                            <w:color w:val="000000"/>
                            <w:sz w:val="16"/>
                            <w:szCs w:val="16"/>
                          </w:rPr>
                          <w:t>podpis</w:t>
                        </w:r>
                      </w:p>
                    </w:tc>
                  </w:tr>
                </w:tbl>
                <w:p w:rsidR="009D2F6E" w:rsidRDefault="009D2F6E"/>
              </w:tc>
              <w:tc>
                <w:tcPr>
                  <w:tcW w:w="436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tbl>
                  <w:tblPr>
                    <w:tblOverlap w:val="never"/>
                    <w:tblW w:w="4321" w:type="dxa"/>
                    <w:tblLayout w:type="fixed"/>
                    <w:tblCellMar>
                      <w:left w:w="0" w:type="dxa"/>
                      <w:right w:w="0" w:type="dxa"/>
                    </w:tblCellMar>
                    <w:tblLook w:val="01E0"/>
                  </w:tblPr>
                  <w:tblGrid>
                    <w:gridCol w:w="4321"/>
                  </w:tblGrid>
                  <w:tr w:rsidR="009D2F6E" w:rsidTr="006B5D2F">
                    <w:trPr>
                      <w:trHeight w:val="201"/>
                    </w:trPr>
                    <w:tc>
                      <w:tcPr>
                        <w:tcW w:w="4321" w:type="dxa"/>
                        <w:tcMar>
                          <w:top w:w="60" w:type="dxa"/>
                          <w:left w:w="60" w:type="dxa"/>
                          <w:bottom w:w="680" w:type="dxa"/>
                          <w:right w:w="0" w:type="dxa"/>
                        </w:tcMar>
                      </w:tcPr>
                      <w:p w:rsidR="009D2F6E" w:rsidRDefault="00DB4197">
                        <w:pPr>
                          <w:rPr>
                            <w:rFonts w:eastAsia="Arial" w:cs="Arial"/>
                            <w:color w:val="000000"/>
                          </w:rPr>
                        </w:pPr>
                        <w:r>
                          <w:rPr>
                            <w:rFonts w:eastAsia="Arial" w:cs="Arial"/>
                            <w:color w:val="000000"/>
                          </w:rPr>
                          <w:t>Kierownik Katedry/Zakładu</w:t>
                        </w:r>
                      </w:p>
                      <w:p w:rsidR="006B5D2F" w:rsidRDefault="006B5D2F">
                        <w:pPr>
                          <w:rPr>
                            <w:rFonts w:eastAsia="Arial" w:cs="Arial"/>
                            <w:color w:val="000000"/>
                          </w:rPr>
                        </w:pPr>
                      </w:p>
                      <w:p w:rsidR="006B5D2F" w:rsidRDefault="006B5D2F">
                        <w:pPr>
                          <w:rPr>
                            <w:rFonts w:eastAsia="Arial" w:cs="Arial"/>
                            <w:color w:val="000000"/>
                          </w:rPr>
                        </w:pPr>
                      </w:p>
                      <w:p w:rsidR="006B5D2F" w:rsidRDefault="006B5D2F">
                        <w:r>
                          <w:rPr>
                            <w:rFonts w:eastAsia="Arial" w:cs="Arial"/>
                            <w:i/>
                            <w:iCs/>
                            <w:color w:val="000000"/>
                            <w:sz w:val="16"/>
                            <w:szCs w:val="16"/>
                          </w:rPr>
                          <w:t>podpis</w:t>
                        </w:r>
                      </w:p>
                    </w:tc>
                  </w:tr>
                </w:tbl>
                <w:p w:rsidR="009D2F6E" w:rsidRDefault="00DB4197" w:rsidP="006B5D2F">
                  <w:r>
                    <w:rPr>
                      <w:rFonts w:eastAsia="Arial" w:cs="Arial"/>
                      <w:i/>
                      <w:iCs/>
                      <w:color w:val="000000"/>
                      <w:sz w:val="16"/>
                      <w:szCs w:val="16"/>
                    </w:rPr>
                    <w:t xml:space="preserve"> </w:t>
                  </w:r>
                </w:p>
              </w:tc>
            </w:tr>
            <w:tr w:rsidR="009D2F6E" w:rsidTr="006B5D2F">
              <w:trPr>
                <w:trHeight w:hRule="exact" w:val="474"/>
              </w:trPr>
              <w:tc>
                <w:tcPr>
                  <w:tcW w:w="732" w:type="dxa"/>
                  <w:tcBorders>
                    <w:right w:val="single" w:sz="6" w:space="0" w:color="000000"/>
                  </w:tcBorders>
                  <w:tcMar>
                    <w:top w:w="20" w:type="dxa"/>
                    <w:left w:w="20" w:type="dxa"/>
                    <w:bottom w:w="20" w:type="dxa"/>
                    <w:right w:w="20" w:type="dxa"/>
                  </w:tcMar>
                </w:tcPr>
                <w:p w:rsidR="009D2F6E" w:rsidRDefault="009D2F6E"/>
              </w:tc>
              <w:tc>
                <w:tcPr>
                  <w:tcW w:w="4530" w:type="dxa"/>
                  <w:tcBorders>
                    <w:top w:val="single" w:sz="6" w:space="0" w:color="000000"/>
                    <w:left w:val="single" w:sz="6" w:space="0" w:color="000000"/>
                    <w:bottom w:val="single" w:sz="6" w:space="0" w:color="000000"/>
                    <w:right w:val="single" w:sz="6" w:space="0" w:color="000000"/>
                  </w:tcBorders>
                  <w:tcMar>
                    <w:top w:w="20" w:type="dxa"/>
                    <w:left w:w="60" w:type="dxa"/>
                    <w:bottom w:w="20" w:type="dxa"/>
                    <w:right w:w="20" w:type="dxa"/>
                  </w:tcMar>
                  <w:vAlign w:val="center"/>
                </w:tcPr>
                <w:p w:rsidR="009D2F6E" w:rsidRDefault="00DB4197">
                  <w:r>
                    <w:rPr>
                      <w:rFonts w:eastAsia="Arial" w:cs="Arial"/>
                      <w:color w:val="000000"/>
                    </w:rPr>
                    <w:t>dr inż. Aleksander Jarzębowicz</w:t>
                  </w:r>
                </w:p>
              </w:tc>
              <w:tc>
                <w:tcPr>
                  <w:tcW w:w="4362" w:type="dxa"/>
                  <w:tcBorders>
                    <w:top w:val="single" w:sz="6" w:space="0" w:color="000000"/>
                    <w:left w:val="single" w:sz="6" w:space="0" w:color="000000"/>
                    <w:bottom w:val="single" w:sz="6" w:space="0" w:color="000000"/>
                    <w:right w:val="single" w:sz="6" w:space="0" w:color="000000"/>
                  </w:tcBorders>
                  <w:vAlign w:val="center"/>
                </w:tcPr>
                <w:p w:rsidR="00000000" w:rsidRDefault="009D02FE">
                  <w:pPr>
                    <w:pPrChange w:id="39" w:author="Olek" w:date="2015-12-07T09:26:00Z">
                      <w:pPr>
                        <w:jc w:val="center"/>
                      </w:pPr>
                    </w:pPrChange>
                  </w:pPr>
                  <w:ins w:id="40" w:author="Olek" w:date="2015-12-07T09:27:00Z">
                    <w:r>
                      <w:t>prof. dr hab. inż. Krzysztof Goczyła</w:t>
                    </w:r>
                  </w:ins>
                </w:p>
              </w:tc>
            </w:tr>
          </w:tbl>
          <w:p w:rsidR="009D2F6E" w:rsidRDefault="009D2F6E"/>
        </w:tc>
      </w:tr>
      <w:tr w:rsidR="009D2F6E" w:rsidTr="006B5D2F">
        <w:trPr>
          <w:trHeight w:hRule="exact" w:val="775"/>
        </w:trPr>
        <w:tc>
          <w:tcPr>
            <w:tcW w:w="10005" w:type="dxa"/>
            <w:gridSpan w:val="2"/>
            <w:vMerge w:val="restart"/>
          </w:tcPr>
          <w:tbl>
            <w:tblPr>
              <w:tblOverlap w:val="never"/>
              <w:tblW w:w="10005" w:type="dxa"/>
              <w:tblLayout w:type="fixed"/>
              <w:tblCellMar>
                <w:left w:w="0" w:type="dxa"/>
                <w:right w:w="0" w:type="dxa"/>
              </w:tblCellMar>
              <w:tblLook w:val="01E0"/>
            </w:tblPr>
            <w:tblGrid>
              <w:gridCol w:w="10005"/>
            </w:tblGrid>
            <w:tr w:rsidR="009D2F6E" w:rsidTr="006B5D2F">
              <w:trPr>
                <w:trHeight w:val="187"/>
              </w:trPr>
              <w:tc>
                <w:tcPr>
                  <w:tcW w:w="10005" w:type="dxa"/>
                  <w:tcMar>
                    <w:top w:w="460" w:type="dxa"/>
                    <w:left w:w="740" w:type="dxa"/>
                    <w:bottom w:w="0" w:type="dxa"/>
                    <w:right w:w="0" w:type="dxa"/>
                  </w:tcMar>
                </w:tcPr>
                <w:p w:rsidR="00000000" w:rsidRDefault="00DB4197">
                  <w:r>
                    <w:rPr>
                      <w:rFonts w:eastAsia="Arial" w:cs="Arial"/>
                      <w:color w:val="000000"/>
                    </w:rPr>
                    <w:t xml:space="preserve">Data oddania </w:t>
                  </w:r>
                  <w:del w:id="41" w:author="DeeM" w:date="2015-12-07T17:07:00Z">
                    <w:r w:rsidDel="007A10BA">
                      <w:rPr>
                        <w:rFonts w:eastAsia="Arial" w:cs="Arial"/>
                        <w:color w:val="000000"/>
                      </w:rPr>
                      <w:delText xml:space="preserve">pracy </w:delText>
                    </w:r>
                  </w:del>
                  <w:ins w:id="42" w:author="DeeM" w:date="2015-12-07T17:07:00Z">
                    <w:r w:rsidR="007A10BA">
                      <w:rPr>
                        <w:rFonts w:eastAsia="Arial" w:cs="Arial"/>
                        <w:color w:val="000000"/>
                      </w:rPr>
                      <w:t xml:space="preserve">projektu </w:t>
                    </w:r>
                  </w:ins>
                  <w:r>
                    <w:rPr>
                      <w:rFonts w:eastAsia="Arial" w:cs="Arial"/>
                      <w:color w:val="000000"/>
                    </w:rPr>
                    <w:t>do dziekanatu:</w:t>
                  </w:r>
                </w:p>
              </w:tc>
            </w:tr>
          </w:tbl>
          <w:p w:rsidR="009D2F6E" w:rsidRDefault="009D2F6E"/>
        </w:tc>
      </w:tr>
    </w:tbl>
    <w:p w:rsidR="00A616E5" w:rsidRDefault="00A616E5"/>
    <w:p w:rsidR="00A616E5" w:rsidRDefault="00A616E5"/>
    <w:tbl>
      <w:tblPr>
        <w:tblOverlap w:val="never"/>
        <w:tblW w:w="9490" w:type="dxa"/>
        <w:tblLayout w:type="fixed"/>
        <w:tblLook w:val="01E0"/>
      </w:tblPr>
      <w:tblGrid>
        <w:gridCol w:w="820"/>
        <w:gridCol w:w="2985"/>
        <w:gridCol w:w="2505"/>
        <w:gridCol w:w="3180"/>
      </w:tblGrid>
      <w:tr w:rsidR="00A616E5" w:rsidDel="00992A4B">
        <w:trPr>
          <w:del w:id="43" w:author="DeeM" w:date="2015-12-07T17:24:00Z"/>
        </w:trPr>
        <w:tc>
          <w:tcPr>
            <w:tcW w:w="3805" w:type="dxa"/>
            <w:gridSpan w:val="2"/>
            <w:vMerge w:val="restart"/>
          </w:tcPr>
          <w:p w:rsidR="00A616E5" w:rsidDel="00992A4B" w:rsidRDefault="00CC4170">
            <w:pPr>
              <w:rPr>
                <w:del w:id="44" w:author="DeeM" w:date="2015-12-07T17:24:00Z"/>
              </w:rPr>
            </w:pPr>
            <w:del w:id="45" w:author="DeeM" w:date="2015-12-07T17:24:00Z">
              <w:r>
                <w:rPr>
                  <w:noProof/>
                </w:rPr>
                <w:pict>
                  <v:rect id="AutoShape 6" o:spid="_x0000_s1035" style="position:absolute;margin-left:0;margin-top:0;width:50pt;height:50pt;z-index:251656192;visibility:hidde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" filled="f" stroked="f">
                    <o:lock v:ext="edit" aspectratio="t" selection="t"/>
                  </v:rect>
                </w:pict>
              </w:r>
              <w:r w:rsidR="006152EA">
                <w:rPr>
                  <w:noProof/>
                </w:rPr>
                <w:drawing>
                  <wp:inline distT="0" distB="0" distL="0" distR="0">
                    <wp:extent cx="2295525" cy="638175"/>
                    <wp:effectExtent l="19050" t="0" r="9525" b="0"/>
                    <wp:docPr id="2055" name="Obraz 3"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75"/>
                            <pic:cNvPicPr>
                              <a:picLocks noChangeAspect="1" noChangeArrowheads="1"/>
                            </pic:cNvPicPr>
                          </pic:nvPicPr>
                          <pic:blipFill>
                            <a:blip r:embed="rId11" cstate="print"/>
                            <a:srcRect/>
                            <a:stretch>
                              <a:fillRect/>
                            </a:stretch>
                          </pic:blipFill>
                          <pic:spPr bwMode="auto">
                            <a:xfrm>
                              <a:off x="0" y="0"/>
                              <a:ext cx="2295525" cy="638175"/>
                            </a:xfrm>
                            <a:prstGeom prst="rect">
                              <a:avLst/>
                            </a:prstGeom>
                            <a:noFill/>
                            <a:ln w="9525">
                              <a:noFill/>
                              <a:miter lim="800000"/>
                              <a:headEnd/>
                              <a:tailEnd/>
                            </a:ln>
                          </pic:spPr>
                        </pic:pic>
                      </a:graphicData>
                    </a:graphic>
                  </wp:inline>
                </w:drawing>
              </w:r>
            </w:del>
          </w:p>
        </w:tc>
        <w:tc>
          <w:tcPr>
            <w:tcW w:w="2505" w:type="dxa"/>
          </w:tcPr>
          <w:p w:rsidR="00A616E5" w:rsidDel="00992A4B" w:rsidRDefault="00A616E5">
            <w:pPr>
              <w:rPr>
                <w:del w:id="46" w:author="DeeM" w:date="2015-12-07T17:24:00Z"/>
              </w:rPr>
            </w:pPr>
          </w:p>
        </w:tc>
        <w:tc>
          <w:tcPr>
            <w:tcW w:w="3180" w:type="dxa"/>
          </w:tcPr>
          <w:p w:rsidR="00A616E5" w:rsidDel="00992A4B" w:rsidRDefault="00CC4170">
            <w:pPr>
              <w:jc w:val="right"/>
              <w:rPr>
                <w:del w:id="47" w:author="DeeM" w:date="2015-12-07T17:24:00Z"/>
              </w:rPr>
            </w:pPr>
            <w:del w:id="48" w:author="DeeM" w:date="2015-12-07T17:24:00Z">
              <w:r>
                <w:rPr>
                  <w:noProof/>
                </w:rPr>
                <w:pict>
                  <v:rect id="AutoShape 7" o:spid="_x0000_s1034" style="position:absolute;left:0;text-align:left;margin-left:0;margin-top:0;width:50pt;height:50pt;z-index:251657216;visibility:hidden;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" filled="f" stroked="f">
                    <o:lock v:ext="edit" aspectratio="t" selection="t"/>
                  </v:rect>
                </w:pict>
              </w:r>
              <w:r w:rsidR="006152EA">
                <w:rPr>
                  <w:noProof/>
                </w:rPr>
                <w:drawing>
                  <wp:inline distT="0" distB="0" distL="0" distR="0">
                    <wp:extent cx="542925" cy="542925"/>
                    <wp:effectExtent l="19050" t="0" r="9525" b="0"/>
                    <wp:docPr id="2054" name="Obraz 4"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76"/>
                            <pic:cNvPicPr>
                              <a:picLocks noChangeAspect="1" noChangeArrowheads="1"/>
                            </pic:cNvPicPr>
                          </pic:nvPicPr>
                          <pic:blipFill>
                            <a:blip r:embed="rId12" cstate="print"/>
                            <a:srcRect/>
                            <a:stretch>
                              <a:fillRect/>
                            </a:stretch>
                          </pic:blipFill>
                          <pic:spPr bwMode="auto">
                            <a:xfrm>
                              <a:off x="0" y="0"/>
                              <a:ext cx="542925" cy="542925"/>
                            </a:xfrm>
                            <a:prstGeom prst="rect">
                              <a:avLst/>
                            </a:prstGeom>
                            <a:noFill/>
                            <a:ln w="9525">
                              <a:noFill/>
                              <a:miter lim="800000"/>
                              <a:headEnd/>
                              <a:tailEnd/>
                            </a:ln>
                          </pic:spPr>
                        </pic:pic>
                      </a:graphicData>
                    </a:graphic>
                  </wp:inline>
                </w:drawing>
              </w:r>
            </w:del>
          </w:p>
        </w:tc>
      </w:tr>
      <w:tr w:rsidR="00A616E5" w:rsidDel="00992A4B">
        <w:trPr>
          <w:del w:id="49" w:author="DeeM" w:date="2015-12-07T17:24:00Z"/>
        </w:trPr>
        <w:tc>
          <w:tcPr>
            <w:tcW w:w="820" w:type="dxa"/>
            <w:tcMar>
              <w:top w:w="620" w:type="dxa"/>
              <w:left w:w="0" w:type="dxa"/>
              <w:bottom w:w="0" w:type="dxa"/>
              <w:right w:w="0" w:type="dxa"/>
            </w:tcMar>
          </w:tcPr>
          <w:p w:rsidR="00A616E5" w:rsidDel="00992A4B" w:rsidRDefault="00A616E5">
            <w:pPr>
              <w:rPr>
                <w:del w:id="50" w:author="DeeM" w:date="2015-12-07T17:24:00Z"/>
              </w:rPr>
            </w:pPr>
          </w:p>
        </w:tc>
        <w:tc>
          <w:tcPr>
            <w:tcW w:w="8670" w:type="dxa"/>
            <w:gridSpan w:val="3"/>
            <w:vMerge w:val="restart"/>
            <w:tcMar>
              <w:top w:w="520" w:type="dxa"/>
              <w:left w:w="0" w:type="dxa"/>
              <w:bottom w:w="0" w:type="dxa"/>
              <w:right w:w="0" w:type="dxa"/>
            </w:tcMar>
          </w:tcPr>
          <w:p w:rsidR="00A616E5" w:rsidDel="00992A4B" w:rsidRDefault="00A616E5">
            <w:pPr>
              <w:rPr>
                <w:del w:id="51" w:author="DeeM" w:date="2015-12-07T17:24:00Z"/>
              </w:rPr>
            </w:pPr>
            <w:del w:id="52" w:author="DeeM" w:date="2015-12-07T17:24:00Z">
              <w:r w:rsidDel="00992A4B">
                <w:rPr>
                  <w:rFonts w:eastAsia="Arial" w:cs="Arial"/>
                  <w:b/>
                  <w:bCs/>
                  <w:color w:val="000000"/>
                  <w:sz w:val="24"/>
                  <w:szCs w:val="24"/>
                </w:rPr>
                <w:delText>OŚWIADCZENIE</w:delText>
              </w:r>
            </w:del>
          </w:p>
        </w:tc>
      </w:tr>
      <w:tr w:rsidR="00A616E5" w:rsidDel="00992A4B">
        <w:trPr>
          <w:del w:id="53" w:author="DeeM" w:date="2015-12-07T17:24:00Z"/>
        </w:trPr>
        <w:tc>
          <w:tcPr>
            <w:tcW w:w="820" w:type="dxa"/>
            <w:tcMar>
              <w:top w:w="220" w:type="dxa"/>
              <w:left w:w="0" w:type="dxa"/>
              <w:bottom w:w="0" w:type="dxa"/>
              <w:right w:w="0" w:type="dxa"/>
            </w:tcMar>
          </w:tcPr>
          <w:p w:rsidR="00A616E5" w:rsidDel="00992A4B" w:rsidRDefault="00A616E5">
            <w:pPr>
              <w:rPr>
                <w:del w:id="54" w:author="DeeM" w:date="2015-12-07T17:24: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55" w:author="DeeM" w:date="2015-12-07T17:24:00Z"/>
              </w:trPr>
              <w:tc>
                <w:tcPr>
                  <w:tcW w:w="8670" w:type="dxa"/>
                  <w:tcMar>
                    <w:top w:w="0" w:type="dxa"/>
                    <w:left w:w="0" w:type="dxa"/>
                    <w:bottom w:w="20" w:type="dxa"/>
                    <w:right w:w="0" w:type="dxa"/>
                  </w:tcMar>
                </w:tcPr>
                <w:p w:rsidR="00A616E5" w:rsidDel="00992A4B" w:rsidRDefault="00A616E5">
                  <w:pPr>
                    <w:rPr>
                      <w:del w:id="56" w:author="DeeM" w:date="2015-12-07T17:24:00Z"/>
                    </w:rPr>
                  </w:pPr>
                  <w:del w:id="57" w:author="DeeM" w:date="2015-12-07T17:24:00Z">
                    <w:r w:rsidDel="00992A4B">
                      <w:rPr>
                        <w:rFonts w:eastAsia="Arial" w:cs="Arial"/>
                        <w:color w:val="000000"/>
                      </w:rPr>
                      <w:delText>Imię i nazwisko: Dorian Krefft</w:delText>
                    </w:r>
                  </w:del>
                </w:p>
                <w:p w:rsidR="00A616E5" w:rsidDel="00992A4B" w:rsidRDefault="00A616E5">
                  <w:pPr>
                    <w:rPr>
                      <w:del w:id="58" w:author="DeeM" w:date="2015-12-07T17:24:00Z"/>
                    </w:rPr>
                  </w:pPr>
                  <w:del w:id="59" w:author="DeeM" w:date="2015-12-07T17:24:00Z">
                    <w:r w:rsidDel="00992A4B">
                      <w:rPr>
                        <w:rFonts w:eastAsia="Arial" w:cs="Arial"/>
                        <w:color w:val="000000"/>
                      </w:rPr>
                      <w:delText>Data i miejsce urodzenia: 25.08.1992, Kościerzyna</w:delText>
                    </w:r>
                  </w:del>
                </w:p>
                <w:p w:rsidR="00A616E5" w:rsidDel="00992A4B" w:rsidRDefault="00A616E5">
                  <w:pPr>
                    <w:rPr>
                      <w:del w:id="60" w:author="DeeM" w:date="2015-12-07T17:24:00Z"/>
                    </w:rPr>
                  </w:pPr>
                  <w:del w:id="61" w:author="DeeM" w:date="2015-12-07T17:24:00Z">
                    <w:r w:rsidDel="00992A4B">
                      <w:rPr>
                        <w:rFonts w:eastAsia="Arial" w:cs="Arial"/>
                        <w:color w:val="000000"/>
                      </w:rPr>
                      <w:delText>Nr albumu: 143263</w:delText>
                    </w:r>
                  </w:del>
                </w:p>
                <w:p w:rsidR="00A616E5" w:rsidDel="00992A4B" w:rsidRDefault="00A616E5">
                  <w:pPr>
                    <w:rPr>
                      <w:del w:id="62" w:author="DeeM" w:date="2015-12-07T17:24:00Z"/>
                    </w:rPr>
                  </w:pPr>
                  <w:del w:id="63" w:author="DeeM" w:date="2015-12-07T17:24:00Z">
                    <w:r w:rsidDel="00992A4B">
                      <w:rPr>
                        <w:rFonts w:eastAsia="Arial" w:cs="Arial"/>
                        <w:color w:val="000000"/>
                      </w:rPr>
                      <w:delText>Wydział: Wydział Elektroniki, Telekomunikacji i Informatyki</w:delText>
                    </w:r>
                  </w:del>
                </w:p>
                <w:p w:rsidR="00A616E5" w:rsidDel="00992A4B" w:rsidRDefault="00A616E5">
                  <w:pPr>
                    <w:rPr>
                      <w:del w:id="64" w:author="DeeM" w:date="2015-12-07T17:24:00Z"/>
                    </w:rPr>
                  </w:pPr>
                  <w:del w:id="65" w:author="DeeM" w:date="2015-12-07T17:24:00Z">
                    <w:r w:rsidDel="00992A4B">
                      <w:rPr>
                        <w:rFonts w:eastAsia="Arial" w:cs="Arial"/>
                        <w:color w:val="000000"/>
                      </w:rPr>
                      <w:delText>Kierunek: informatyka</w:delText>
                    </w:r>
                  </w:del>
                </w:p>
                <w:p w:rsidR="00A616E5" w:rsidDel="00992A4B" w:rsidRDefault="00A616E5">
                  <w:pPr>
                    <w:rPr>
                      <w:del w:id="66" w:author="DeeM" w:date="2015-12-07T17:24:00Z"/>
                    </w:rPr>
                  </w:pPr>
                  <w:del w:id="67" w:author="DeeM" w:date="2015-12-07T17:24:00Z">
                    <w:r w:rsidDel="00992A4B">
                      <w:rPr>
                        <w:rFonts w:eastAsia="Arial" w:cs="Arial"/>
                        <w:color w:val="000000"/>
                      </w:rPr>
                      <w:delText>Poziom studiów: I stopnia - inżynierskie</w:delText>
                    </w:r>
                  </w:del>
                </w:p>
                <w:p w:rsidR="00A616E5" w:rsidDel="00992A4B" w:rsidRDefault="00A616E5">
                  <w:pPr>
                    <w:rPr>
                      <w:del w:id="68" w:author="DeeM" w:date="2015-12-07T17:24:00Z"/>
                    </w:rPr>
                  </w:pPr>
                  <w:del w:id="69" w:author="DeeM" w:date="2015-12-07T17:24:00Z">
                    <w:r w:rsidDel="00992A4B">
                      <w:rPr>
                        <w:rFonts w:eastAsia="Arial" w:cs="Arial"/>
                        <w:color w:val="000000"/>
                      </w:rPr>
                      <w:delText>Forma studiów: stacjonarne</w:delText>
                    </w:r>
                  </w:del>
                </w:p>
              </w:tc>
            </w:tr>
          </w:tbl>
          <w:p w:rsidR="00A616E5" w:rsidDel="00992A4B" w:rsidRDefault="00A616E5">
            <w:pPr>
              <w:rPr>
                <w:del w:id="70" w:author="DeeM" w:date="2015-12-07T17:24:00Z"/>
              </w:rPr>
            </w:pPr>
          </w:p>
        </w:tc>
      </w:tr>
      <w:tr w:rsidR="00A616E5" w:rsidDel="00992A4B">
        <w:trPr>
          <w:del w:id="71" w:author="DeeM" w:date="2015-12-07T17:24:00Z"/>
        </w:trPr>
        <w:tc>
          <w:tcPr>
            <w:tcW w:w="820" w:type="dxa"/>
            <w:tcMar>
              <w:top w:w="320" w:type="dxa"/>
              <w:left w:w="0" w:type="dxa"/>
              <w:bottom w:w="0" w:type="dxa"/>
              <w:right w:w="0" w:type="dxa"/>
            </w:tcMar>
          </w:tcPr>
          <w:p w:rsidR="00A616E5" w:rsidDel="00992A4B" w:rsidRDefault="00A616E5">
            <w:pPr>
              <w:rPr>
                <w:del w:id="72" w:author="DeeM" w:date="2015-12-07T17:24: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73" w:author="DeeM" w:date="2015-12-07T17:24:00Z"/>
              </w:trPr>
              <w:tc>
                <w:tcPr>
                  <w:tcW w:w="8670" w:type="dxa"/>
                  <w:tcMar>
                    <w:top w:w="0" w:type="dxa"/>
                    <w:left w:w="0" w:type="dxa"/>
                    <w:bottom w:w="20" w:type="dxa"/>
                    <w:right w:w="0" w:type="dxa"/>
                  </w:tcMar>
                </w:tcPr>
                <w:p w:rsidR="00A616E5" w:rsidDel="00992A4B" w:rsidRDefault="00A616E5">
                  <w:pPr>
                    <w:jc w:val="both"/>
                    <w:rPr>
                      <w:del w:id="74" w:author="DeeM" w:date="2015-12-07T17:24:00Z"/>
                    </w:rPr>
                  </w:pPr>
                  <w:del w:id="75" w:author="DeeM" w:date="2015-12-07T17:24:00Z">
                    <w:r w:rsidDel="00992A4B">
                      <w:rPr>
                        <w:rFonts w:eastAsia="Arial" w:cs="Arial"/>
                        <w:color w:val="000000"/>
                      </w:rPr>
                      <w:delText>Ja, niżej podpisany(a), wyrażam zgodę/nie wyrażam zgody* na korzystanie z mojej pracy dyplomowej zatytułowanej: Interaktywny internetowy serwis turystyczny z elementami geolokalizacji</w:delText>
                    </w:r>
                  </w:del>
                </w:p>
                <w:p w:rsidR="00A616E5" w:rsidDel="00992A4B" w:rsidRDefault="00A616E5">
                  <w:pPr>
                    <w:jc w:val="both"/>
                    <w:rPr>
                      <w:del w:id="76" w:author="DeeM" w:date="2015-12-07T17:24:00Z"/>
                    </w:rPr>
                  </w:pPr>
                  <w:del w:id="77" w:author="DeeM" w:date="2015-12-07T17:24:00Z">
                    <w:r w:rsidDel="00992A4B">
                      <w:rPr>
                        <w:rFonts w:eastAsia="Arial" w:cs="Arial"/>
                        <w:color w:val="000000"/>
                      </w:rPr>
                      <w:delText>do celów naukowych lub dydaktycznych.</w:delText>
                    </w:r>
                    <w:r w:rsidDel="00992A4B">
                      <w:rPr>
                        <w:rFonts w:eastAsia="Arial" w:cs="Arial"/>
                        <w:color w:val="000000"/>
                        <w:position w:val="5"/>
                        <w:sz w:val="15"/>
                        <w:szCs w:val="15"/>
                      </w:rPr>
                      <w:delText>1</w:delText>
                    </w:r>
                  </w:del>
                </w:p>
              </w:tc>
            </w:tr>
          </w:tbl>
          <w:p w:rsidR="00A616E5" w:rsidDel="00992A4B" w:rsidRDefault="00A616E5">
            <w:pPr>
              <w:rPr>
                <w:del w:id="78" w:author="DeeM" w:date="2015-12-07T17:24:00Z"/>
              </w:rPr>
            </w:pPr>
          </w:p>
        </w:tc>
      </w:tr>
      <w:tr w:rsidR="00A616E5" w:rsidDel="00992A4B">
        <w:trPr>
          <w:trHeight w:val="230"/>
          <w:hidden/>
          <w:del w:id="79" w:author="DeeM" w:date="2015-12-07T17:24:00Z"/>
        </w:trPr>
        <w:tc>
          <w:tcPr>
            <w:tcW w:w="9490" w:type="dxa"/>
            <w:gridSpan w:val="4"/>
            <w:vMerge w:val="restart"/>
            <w:tcMar>
              <w:top w:w="120" w:type="dxa"/>
              <w:left w:w="700" w:type="dxa"/>
              <w:bottom w:w="0" w:type="dxa"/>
              <w:right w:w="0" w:type="dxa"/>
            </w:tcMar>
          </w:tcPr>
          <w:p w:rsidR="00A616E5" w:rsidDel="00992A4B" w:rsidRDefault="00A616E5">
            <w:pPr>
              <w:rPr>
                <w:del w:id="80" w:author="DeeM" w:date="2015-12-07T17:24:00Z"/>
                <w:vanish/>
              </w:rPr>
            </w:pPr>
          </w:p>
          <w:tbl>
            <w:tblPr>
              <w:tblOverlap w:val="never"/>
              <w:tblW w:w="8625" w:type="dxa"/>
              <w:tblLayout w:type="fixed"/>
              <w:tblLook w:val="01E0"/>
            </w:tblPr>
            <w:tblGrid>
              <w:gridCol w:w="4545"/>
              <w:gridCol w:w="4080"/>
            </w:tblGrid>
            <w:tr w:rsidR="00A616E5" w:rsidDel="00992A4B">
              <w:trPr>
                <w:del w:id="81" w:author="DeeM" w:date="2015-12-07T17:24:00Z"/>
              </w:trPr>
              <w:tc>
                <w:tcPr>
                  <w:tcW w:w="4545" w:type="dxa"/>
                </w:tcPr>
                <w:p w:rsidR="00A616E5" w:rsidDel="00992A4B" w:rsidRDefault="00A616E5">
                  <w:pPr>
                    <w:rPr>
                      <w:del w:id="82" w:author="DeeM" w:date="2015-12-07T17:24:00Z"/>
                    </w:rPr>
                  </w:pPr>
                  <w:del w:id="83" w:author="DeeM" w:date="2015-12-07T17:24:00Z">
                    <w:r w:rsidDel="00992A4B">
                      <w:rPr>
                        <w:rFonts w:eastAsia="Arial" w:cs="Arial"/>
                        <w:color w:val="000000"/>
                      </w:rPr>
                      <w:delText>Gdańsk, dnia ..................................</w:delText>
                    </w:r>
                  </w:del>
                </w:p>
              </w:tc>
              <w:tc>
                <w:tcPr>
                  <w:tcW w:w="4080" w:type="dxa"/>
                </w:tcPr>
                <w:p w:rsidR="00A616E5" w:rsidDel="00992A4B" w:rsidRDefault="00A616E5">
                  <w:pPr>
                    <w:jc w:val="center"/>
                    <w:rPr>
                      <w:del w:id="84" w:author="DeeM" w:date="2015-12-07T17:24:00Z"/>
                    </w:rPr>
                  </w:pPr>
                  <w:del w:id="85" w:author="DeeM" w:date="2015-12-07T17:24:00Z">
                    <w:r w:rsidDel="00992A4B">
                      <w:rPr>
                        <w:rFonts w:eastAsia="Arial" w:cs="Arial"/>
                        <w:color w:val="000000"/>
                      </w:rPr>
                      <w:delText>.....................................................</w:delText>
                    </w:r>
                  </w:del>
                </w:p>
                <w:p w:rsidR="00A616E5" w:rsidDel="00992A4B" w:rsidRDefault="00A616E5">
                  <w:pPr>
                    <w:jc w:val="center"/>
                    <w:rPr>
                      <w:del w:id="86" w:author="DeeM" w:date="2015-12-07T17:24:00Z"/>
                    </w:rPr>
                  </w:pPr>
                  <w:del w:id="87" w:author="DeeM" w:date="2015-12-07T17:24:00Z">
                    <w:r w:rsidDel="00992A4B">
                      <w:rPr>
                        <w:rFonts w:eastAsia="Arial" w:cs="Arial"/>
                        <w:i/>
                        <w:iCs/>
                        <w:color w:val="000000"/>
                        <w:sz w:val="16"/>
                        <w:szCs w:val="16"/>
                      </w:rPr>
                      <w:delText>podpis studenta</w:delText>
                    </w:r>
                  </w:del>
                </w:p>
              </w:tc>
            </w:tr>
          </w:tbl>
          <w:p w:rsidR="00A616E5" w:rsidDel="00992A4B" w:rsidRDefault="00A616E5">
            <w:pPr>
              <w:rPr>
                <w:del w:id="88" w:author="DeeM" w:date="2015-12-07T17:24:00Z"/>
              </w:rPr>
            </w:pPr>
          </w:p>
        </w:tc>
      </w:tr>
      <w:tr w:rsidR="00A616E5" w:rsidDel="00992A4B">
        <w:trPr>
          <w:del w:id="89" w:author="DeeM" w:date="2015-12-07T17:24:00Z"/>
        </w:trPr>
        <w:tc>
          <w:tcPr>
            <w:tcW w:w="820" w:type="dxa"/>
            <w:tcMar>
              <w:top w:w="140" w:type="dxa"/>
              <w:left w:w="0" w:type="dxa"/>
              <w:bottom w:w="0" w:type="dxa"/>
              <w:right w:w="0" w:type="dxa"/>
            </w:tcMar>
          </w:tcPr>
          <w:p w:rsidR="00A616E5" w:rsidDel="00992A4B" w:rsidRDefault="00A616E5">
            <w:pPr>
              <w:rPr>
                <w:del w:id="90" w:author="DeeM" w:date="2015-12-07T17:24: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91" w:author="DeeM" w:date="2015-12-07T17:24:00Z"/>
              </w:trPr>
              <w:tc>
                <w:tcPr>
                  <w:tcW w:w="8670" w:type="dxa"/>
                </w:tcPr>
                <w:p w:rsidR="00A616E5" w:rsidDel="00992A4B" w:rsidRDefault="00A616E5">
                  <w:pPr>
                    <w:jc w:val="both"/>
                    <w:rPr>
                      <w:del w:id="92" w:author="DeeM" w:date="2015-12-07T17:24:00Z"/>
                    </w:rPr>
                  </w:pPr>
                  <w:del w:id="93" w:author="DeeM" w:date="2015-12-07T17:24:00Z">
                    <w:r w:rsidDel="00992A4B">
                      <w:rPr>
                        <w:rFonts w:eastAsia="Arial" w:cs="Arial"/>
                        <w:color w:val="000000"/>
                      </w:rPr>
                      <w:delTex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delText>
                    </w:r>
                    <w:r w:rsidDel="00992A4B">
                      <w:rPr>
                        <w:rFonts w:eastAsia="Arial" w:cs="Arial"/>
                        <w:color w:val="000000"/>
                        <w:position w:val="5"/>
                        <w:sz w:val="15"/>
                        <w:szCs w:val="15"/>
                      </w:rPr>
                      <w:delText>2</w:delText>
                    </w:r>
                    <w:r w:rsidDel="00992A4B">
                      <w:rPr>
                        <w:rFonts w:eastAsia="Arial" w:cs="Arial"/>
                        <w:color w:val="000000"/>
                      </w:rPr>
                      <w:delText xml:space="preserve"> a także odpowiedzialności cywilno-prawnej oświadczam, że przedkładana praca dyplomowa została opracowana przeze mnie samodzielnie.</w:delText>
                    </w:r>
                  </w:del>
                </w:p>
                <w:p w:rsidR="00A616E5" w:rsidDel="00992A4B" w:rsidRDefault="00A616E5">
                  <w:pPr>
                    <w:jc w:val="both"/>
                    <w:rPr>
                      <w:del w:id="94" w:author="DeeM" w:date="2015-12-07T17:24:00Z"/>
                    </w:rPr>
                  </w:pPr>
                </w:p>
                <w:p w:rsidR="00A616E5" w:rsidDel="00992A4B" w:rsidRDefault="00A616E5">
                  <w:pPr>
                    <w:jc w:val="both"/>
                    <w:rPr>
                      <w:del w:id="95" w:author="DeeM" w:date="2015-12-07T17:24:00Z"/>
                    </w:rPr>
                  </w:pPr>
                  <w:del w:id="96" w:author="DeeM" w:date="2015-12-07T17:24:00Z">
                    <w:r w:rsidDel="00992A4B">
                      <w:rPr>
                        <w:rFonts w:eastAsia="Arial" w:cs="Arial"/>
                        <w:color w:val="000000"/>
                      </w:rPr>
                      <w:delText>Niniejsza(y) praca dyplomowa nie była wcześniej podstawą żadnej innej urzędowej procedury związanej z nadaniem tytułu zawodowego.</w:delText>
                    </w:r>
                  </w:del>
                </w:p>
                <w:p w:rsidR="00A616E5" w:rsidDel="00992A4B" w:rsidRDefault="00A616E5">
                  <w:pPr>
                    <w:jc w:val="both"/>
                    <w:rPr>
                      <w:del w:id="97" w:author="DeeM" w:date="2015-12-07T17:24:00Z"/>
                    </w:rPr>
                  </w:pPr>
                </w:p>
                <w:p w:rsidR="00A616E5" w:rsidDel="00992A4B" w:rsidRDefault="00A616E5">
                  <w:pPr>
                    <w:jc w:val="both"/>
                    <w:rPr>
                      <w:del w:id="98" w:author="DeeM" w:date="2015-12-07T17:24:00Z"/>
                    </w:rPr>
                  </w:pPr>
                  <w:del w:id="99" w:author="DeeM" w:date="2015-12-07T17:24:00Z">
                    <w:r w:rsidDel="00992A4B">
                      <w:rPr>
                        <w:rFonts w:eastAsia="Arial" w:cs="Arial"/>
                        <w:color w:val="000000"/>
                      </w:rPr>
                      <w:delText>Wszystkie informacje umieszczone w ww. pracy dyplomowej, uzyskane ze źródeł pisanych i elektronicznych, zostały udokumentowane w wykazie literatury odpowiednimi odnośnikami zgodnie z art. 34 ustawy o prawie autorskim i prawach pokrewnych.</w:delText>
                    </w:r>
                  </w:del>
                </w:p>
                <w:p w:rsidR="00A616E5" w:rsidDel="00992A4B" w:rsidRDefault="00A616E5">
                  <w:pPr>
                    <w:jc w:val="both"/>
                    <w:rPr>
                      <w:del w:id="100" w:author="DeeM" w:date="2015-12-07T17:24:00Z"/>
                    </w:rPr>
                  </w:pPr>
                </w:p>
                <w:p w:rsidR="00A616E5" w:rsidDel="00992A4B" w:rsidRDefault="00A616E5">
                  <w:pPr>
                    <w:jc w:val="both"/>
                    <w:rPr>
                      <w:del w:id="101" w:author="DeeM" w:date="2015-12-07T17:24:00Z"/>
                    </w:rPr>
                  </w:pPr>
                  <w:del w:id="102" w:author="DeeM" w:date="2015-12-07T17:24:00Z">
                    <w:r w:rsidDel="00992A4B">
                      <w:rPr>
                        <w:rFonts w:eastAsia="Arial" w:cs="Arial"/>
                        <w:color w:val="000000"/>
                      </w:rPr>
                      <w:delText>Potwierdzam zgodność niniejszej wersji pracy dyplomowej z załączoną wersją elektroniczną.</w:delText>
                    </w:r>
                  </w:del>
                </w:p>
                <w:p w:rsidR="00A616E5" w:rsidDel="00992A4B" w:rsidRDefault="00A616E5">
                  <w:pPr>
                    <w:jc w:val="both"/>
                    <w:rPr>
                      <w:del w:id="103" w:author="DeeM" w:date="2015-12-07T17:24:00Z"/>
                    </w:rPr>
                  </w:pPr>
                </w:p>
              </w:tc>
            </w:tr>
          </w:tbl>
          <w:p w:rsidR="00A616E5" w:rsidDel="00992A4B" w:rsidRDefault="00A616E5">
            <w:pPr>
              <w:rPr>
                <w:del w:id="104" w:author="DeeM" w:date="2015-12-07T17:24:00Z"/>
              </w:rPr>
            </w:pPr>
          </w:p>
        </w:tc>
      </w:tr>
      <w:tr w:rsidR="00A616E5" w:rsidDel="00992A4B">
        <w:trPr>
          <w:trHeight w:val="230"/>
          <w:hidden/>
          <w:del w:id="105" w:author="DeeM" w:date="2015-12-07T17:24:00Z"/>
        </w:trPr>
        <w:tc>
          <w:tcPr>
            <w:tcW w:w="9490" w:type="dxa"/>
            <w:gridSpan w:val="4"/>
            <w:vMerge w:val="restart"/>
            <w:tcMar>
              <w:top w:w="120" w:type="dxa"/>
              <w:left w:w="700" w:type="dxa"/>
              <w:bottom w:w="0" w:type="dxa"/>
              <w:right w:w="0" w:type="dxa"/>
            </w:tcMar>
          </w:tcPr>
          <w:p w:rsidR="00A616E5" w:rsidDel="00992A4B" w:rsidRDefault="00A616E5">
            <w:pPr>
              <w:rPr>
                <w:del w:id="106" w:author="DeeM" w:date="2015-12-07T17:24:00Z"/>
                <w:vanish/>
              </w:rPr>
            </w:pPr>
          </w:p>
          <w:tbl>
            <w:tblPr>
              <w:tblOverlap w:val="never"/>
              <w:tblW w:w="8785" w:type="dxa"/>
              <w:tblLayout w:type="fixed"/>
              <w:tblLook w:val="01E0"/>
            </w:tblPr>
            <w:tblGrid>
              <w:gridCol w:w="4544"/>
              <w:gridCol w:w="4241"/>
            </w:tblGrid>
            <w:tr w:rsidR="00A616E5" w:rsidDel="00992A4B">
              <w:trPr>
                <w:del w:id="107" w:author="DeeM" w:date="2015-12-07T17:24:00Z"/>
              </w:trPr>
              <w:tc>
                <w:tcPr>
                  <w:tcW w:w="4544" w:type="dxa"/>
                </w:tcPr>
                <w:p w:rsidR="00A616E5" w:rsidDel="00992A4B" w:rsidRDefault="00A616E5">
                  <w:pPr>
                    <w:rPr>
                      <w:del w:id="108" w:author="DeeM" w:date="2015-12-07T17:24:00Z"/>
                    </w:rPr>
                  </w:pPr>
                  <w:del w:id="109" w:author="DeeM" w:date="2015-12-07T17:24:00Z">
                    <w:r w:rsidDel="00992A4B">
                      <w:rPr>
                        <w:rFonts w:eastAsia="Arial" w:cs="Arial"/>
                        <w:color w:val="000000"/>
                      </w:rPr>
                      <w:delText>Gdańsk, dnia ..................................</w:delText>
                    </w:r>
                  </w:del>
                </w:p>
              </w:tc>
              <w:tc>
                <w:tcPr>
                  <w:tcW w:w="4241" w:type="dxa"/>
                </w:tcPr>
                <w:p w:rsidR="00A616E5" w:rsidDel="00992A4B" w:rsidRDefault="00A616E5">
                  <w:pPr>
                    <w:jc w:val="center"/>
                    <w:rPr>
                      <w:del w:id="110" w:author="DeeM" w:date="2015-12-07T17:24:00Z"/>
                    </w:rPr>
                  </w:pPr>
                  <w:del w:id="111" w:author="DeeM" w:date="2015-12-07T17:24:00Z">
                    <w:r w:rsidDel="00992A4B">
                      <w:rPr>
                        <w:rFonts w:eastAsia="Arial" w:cs="Arial"/>
                        <w:color w:val="000000"/>
                      </w:rPr>
                      <w:delText>.....................................................</w:delText>
                    </w:r>
                  </w:del>
                </w:p>
                <w:p w:rsidR="00A616E5" w:rsidDel="00992A4B" w:rsidRDefault="00A616E5">
                  <w:pPr>
                    <w:jc w:val="center"/>
                    <w:rPr>
                      <w:del w:id="112" w:author="DeeM" w:date="2015-12-07T17:24:00Z"/>
                    </w:rPr>
                  </w:pPr>
                  <w:del w:id="113" w:author="DeeM" w:date="2015-12-07T17:24:00Z">
                    <w:r w:rsidDel="00992A4B">
                      <w:rPr>
                        <w:rFonts w:eastAsia="Arial" w:cs="Arial"/>
                        <w:i/>
                        <w:iCs/>
                        <w:color w:val="000000"/>
                        <w:sz w:val="16"/>
                        <w:szCs w:val="16"/>
                      </w:rPr>
                      <w:delText>podpis studenta</w:delText>
                    </w:r>
                  </w:del>
                </w:p>
              </w:tc>
            </w:tr>
          </w:tbl>
          <w:p w:rsidR="00A616E5" w:rsidDel="00992A4B" w:rsidRDefault="00A616E5">
            <w:pPr>
              <w:rPr>
                <w:del w:id="114" w:author="DeeM" w:date="2015-12-07T17:24:00Z"/>
              </w:rPr>
            </w:pPr>
          </w:p>
        </w:tc>
      </w:tr>
      <w:tr w:rsidR="00A616E5" w:rsidDel="00992A4B">
        <w:trPr>
          <w:del w:id="115" w:author="DeeM" w:date="2015-12-07T17:24:00Z"/>
        </w:trPr>
        <w:tc>
          <w:tcPr>
            <w:tcW w:w="820" w:type="dxa"/>
            <w:tcMar>
              <w:top w:w="180" w:type="dxa"/>
              <w:left w:w="0" w:type="dxa"/>
              <w:bottom w:w="0" w:type="dxa"/>
              <w:right w:w="0" w:type="dxa"/>
            </w:tcMar>
          </w:tcPr>
          <w:p w:rsidR="00A616E5" w:rsidDel="00992A4B" w:rsidRDefault="00A616E5">
            <w:pPr>
              <w:rPr>
                <w:del w:id="116" w:author="DeeM" w:date="2015-12-07T17:24:00Z"/>
              </w:rPr>
            </w:pPr>
          </w:p>
        </w:tc>
        <w:tc>
          <w:tcPr>
            <w:tcW w:w="8670" w:type="dxa"/>
            <w:gridSpan w:val="3"/>
            <w:vMerge w:val="restart"/>
            <w:tcMar>
              <w:top w:w="100" w:type="dxa"/>
              <w:left w:w="0" w:type="dxa"/>
              <w:bottom w:w="0" w:type="dxa"/>
              <w:right w:w="0" w:type="dxa"/>
            </w:tcMar>
          </w:tcPr>
          <w:p w:rsidR="00A616E5" w:rsidDel="00992A4B" w:rsidRDefault="00A616E5">
            <w:pPr>
              <w:jc w:val="both"/>
              <w:rPr>
                <w:del w:id="117" w:author="DeeM" w:date="2015-12-07T17:24:00Z"/>
              </w:rPr>
            </w:pPr>
            <w:del w:id="118" w:author="DeeM" w:date="2015-12-07T17:24:00Z">
              <w:r w:rsidDel="00992A4B">
                <w:rPr>
                  <w:rFonts w:eastAsia="Arial" w:cs="Arial"/>
                  <w:color w:val="000000"/>
                </w:rPr>
                <w:delText>Upoważniam Politechnikę Gdańską do umieszczenia ww. pracy dyplomowej w wersji elektronicznej w otwartym, cyfrowym repozytorium instytucjonalnym Politechniki Gdańskiej oraz poddawania jej procesom weryfikacji i ochrony przed przywłaszczaniem jej autorstwa.</w:delText>
              </w:r>
            </w:del>
          </w:p>
        </w:tc>
      </w:tr>
      <w:tr w:rsidR="00A616E5" w:rsidDel="00992A4B">
        <w:trPr>
          <w:trHeight w:val="230"/>
          <w:del w:id="119" w:author="DeeM" w:date="2015-12-07T17:24:00Z"/>
        </w:trPr>
        <w:tc>
          <w:tcPr>
            <w:tcW w:w="9490" w:type="dxa"/>
            <w:gridSpan w:val="4"/>
            <w:vMerge w:val="restart"/>
            <w:tcMar>
              <w:top w:w="120" w:type="dxa"/>
              <w:left w:w="700" w:type="dxa"/>
              <w:bottom w:w="0" w:type="dxa"/>
              <w:right w:w="0" w:type="dxa"/>
            </w:tcMar>
          </w:tcPr>
          <w:tbl>
            <w:tblPr>
              <w:tblOverlap w:val="never"/>
              <w:tblW w:w="8785" w:type="dxa"/>
              <w:tblLayout w:type="fixed"/>
              <w:tblLook w:val="01E0"/>
            </w:tblPr>
            <w:tblGrid>
              <w:gridCol w:w="4544"/>
              <w:gridCol w:w="4241"/>
            </w:tblGrid>
            <w:tr w:rsidR="00A616E5" w:rsidDel="00992A4B">
              <w:trPr>
                <w:del w:id="120" w:author="DeeM" w:date="2015-12-07T17:24:00Z"/>
              </w:trPr>
              <w:tc>
                <w:tcPr>
                  <w:tcW w:w="4544" w:type="dxa"/>
                </w:tcPr>
                <w:p w:rsidR="00A616E5" w:rsidDel="00992A4B" w:rsidRDefault="00A616E5">
                  <w:pPr>
                    <w:rPr>
                      <w:del w:id="121" w:author="DeeM" w:date="2015-12-07T17:24:00Z"/>
                    </w:rPr>
                  </w:pPr>
                  <w:del w:id="122" w:author="DeeM" w:date="2015-12-07T17:24:00Z">
                    <w:r w:rsidDel="00992A4B">
                      <w:rPr>
                        <w:rFonts w:eastAsia="Arial" w:cs="Arial"/>
                        <w:color w:val="000000"/>
                      </w:rPr>
                      <w:delText>Gdańsk, dnia .................................</w:delText>
                    </w:r>
                  </w:del>
                </w:p>
              </w:tc>
              <w:tc>
                <w:tcPr>
                  <w:tcW w:w="4241" w:type="dxa"/>
                </w:tcPr>
                <w:p w:rsidR="00A616E5" w:rsidDel="00992A4B" w:rsidRDefault="00A616E5">
                  <w:pPr>
                    <w:jc w:val="center"/>
                    <w:rPr>
                      <w:del w:id="123" w:author="DeeM" w:date="2015-12-07T17:24:00Z"/>
                    </w:rPr>
                  </w:pPr>
                  <w:del w:id="124" w:author="DeeM" w:date="2015-12-07T17:24:00Z">
                    <w:r w:rsidDel="00992A4B">
                      <w:rPr>
                        <w:rFonts w:eastAsia="Arial" w:cs="Arial"/>
                        <w:color w:val="000000"/>
                      </w:rPr>
                      <w:delText>.....................................................</w:delText>
                    </w:r>
                  </w:del>
                </w:p>
                <w:p w:rsidR="00A616E5" w:rsidDel="00992A4B" w:rsidRDefault="00A616E5">
                  <w:pPr>
                    <w:jc w:val="center"/>
                    <w:rPr>
                      <w:del w:id="125" w:author="DeeM" w:date="2015-12-07T17:24:00Z"/>
                    </w:rPr>
                  </w:pPr>
                  <w:del w:id="126" w:author="DeeM" w:date="2015-12-07T17:24:00Z">
                    <w:r w:rsidDel="00992A4B">
                      <w:rPr>
                        <w:rFonts w:eastAsia="Arial" w:cs="Arial"/>
                        <w:i/>
                        <w:iCs/>
                        <w:color w:val="000000"/>
                        <w:sz w:val="16"/>
                        <w:szCs w:val="16"/>
                      </w:rPr>
                      <w:delText>podpis studenta</w:delText>
                    </w:r>
                  </w:del>
                </w:p>
              </w:tc>
            </w:tr>
          </w:tbl>
          <w:p w:rsidR="00A616E5" w:rsidDel="00992A4B" w:rsidRDefault="00A616E5">
            <w:pPr>
              <w:rPr>
                <w:del w:id="127" w:author="DeeM" w:date="2015-12-07T17:24:00Z"/>
              </w:rPr>
            </w:pPr>
          </w:p>
        </w:tc>
      </w:tr>
      <w:tr w:rsidR="00A616E5" w:rsidDel="00992A4B">
        <w:trPr>
          <w:del w:id="128" w:author="DeeM" w:date="2015-12-07T17:24:00Z"/>
        </w:trPr>
        <w:tc>
          <w:tcPr>
            <w:tcW w:w="820" w:type="dxa"/>
            <w:tcMar>
              <w:top w:w="140" w:type="dxa"/>
              <w:left w:w="0" w:type="dxa"/>
              <w:bottom w:w="0" w:type="dxa"/>
              <w:right w:w="0" w:type="dxa"/>
            </w:tcMar>
          </w:tcPr>
          <w:p w:rsidR="00A616E5" w:rsidDel="00992A4B" w:rsidRDefault="00A616E5">
            <w:pPr>
              <w:rPr>
                <w:del w:id="129" w:author="DeeM" w:date="2015-12-07T17:24: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130" w:author="DeeM" w:date="2015-12-07T17:24:00Z"/>
              </w:trPr>
              <w:tc>
                <w:tcPr>
                  <w:tcW w:w="8670" w:type="dxa"/>
                </w:tcPr>
                <w:p w:rsidR="00A616E5" w:rsidDel="00992A4B" w:rsidRDefault="00A616E5">
                  <w:pPr>
                    <w:jc w:val="both"/>
                    <w:rPr>
                      <w:del w:id="131" w:author="DeeM" w:date="2015-12-07T17:24:00Z"/>
                    </w:rPr>
                  </w:pPr>
                  <w:del w:id="132" w:author="DeeM" w:date="2015-12-07T17:24:00Z">
                    <w:r w:rsidDel="00992A4B">
                      <w:rPr>
                        <w:rFonts w:eastAsia="Arial" w:cs="Arial"/>
                        <w:color w:val="000000"/>
                      </w:rPr>
                      <w:delText>*) niepotrzebne skreślić</w:delText>
                    </w:r>
                  </w:del>
                </w:p>
              </w:tc>
            </w:tr>
          </w:tbl>
          <w:p w:rsidR="00A616E5" w:rsidDel="00992A4B" w:rsidRDefault="00A616E5">
            <w:pPr>
              <w:rPr>
                <w:del w:id="133" w:author="DeeM" w:date="2015-12-07T17:24:00Z"/>
              </w:rPr>
            </w:pPr>
          </w:p>
        </w:tc>
      </w:tr>
      <w:tr w:rsidR="00A616E5" w:rsidDel="00992A4B">
        <w:trPr>
          <w:trHeight w:val="230"/>
          <w:hidden/>
          <w:del w:id="134" w:author="DeeM" w:date="2015-12-07T17:24:00Z"/>
        </w:trPr>
        <w:tc>
          <w:tcPr>
            <w:tcW w:w="9490" w:type="dxa"/>
            <w:gridSpan w:val="4"/>
            <w:vMerge w:val="restart"/>
            <w:tcMar>
              <w:top w:w="60" w:type="dxa"/>
              <w:left w:w="0" w:type="dxa"/>
              <w:bottom w:w="0" w:type="dxa"/>
              <w:right w:w="0" w:type="dxa"/>
            </w:tcMar>
          </w:tcPr>
          <w:p w:rsidR="00A616E5" w:rsidDel="00992A4B" w:rsidRDefault="00A616E5">
            <w:pPr>
              <w:rPr>
                <w:del w:id="135" w:author="DeeM" w:date="2015-12-07T17:24:00Z"/>
                <w:vanish/>
              </w:rPr>
            </w:pPr>
          </w:p>
          <w:tbl>
            <w:tblPr>
              <w:tblOverlap w:val="never"/>
              <w:tblW w:w="2880" w:type="dxa"/>
              <w:tblLayout w:type="fixed"/>
              <w:tblLook w:val="01E0"/>
            </w:tblPr>
            <w:tblGrid>
              <w:gridCol w:w="2880"/>
            </w:tblGrid>
            <w:tr w:rsidR="00A616E5" w:rsidDel="00992A4B">
              <w:trPr>
                <w:del w:id="136" w:author="DeeM" w:date="2015-12-07T17:24:00Z"/>
              </w:trPr>
              <w:tc>
                <w:tcPr>
                  <w:tcW w:w="2880" w:type="dxa"/>
                  <w:tcBorders>
                    <w:bottom w:val="single" w:sz="6" w:space="0" w:color="000000"/>
                  </w:tcBorders>
                </w:tcPr>
                <w:p w:rsidR="00A616E5" w:rsidDel="00992A4B" w:rsidRDefault="00A616E5">
                  <w:pPr>
                    <w:rPr>
                      <w:del w:id="137" w:author="DeeM" w:date="2015-12-07T17:24:00Z"/>
                    </w:rPr>
                  </w:pPr>
                </w:p>
              </w:tc>
            </w:tr>
          </w:tbl>
          <w:p w:rsidR="00A616E5" w:rsidDel="00992A4B" w:rsidRDefault="00A616E5">
            <w:pPr>
              <w:rPr>
                <w:del w:id="138" w:author="DeeM" w:date="2015-12-07T17:24:00Z"/>
              </w:rPr>
            </w:pPr>
          </w:p>
        </w:tc>
      </w:tr>
      <w:tr w:rsidR="00A616E5" w:rsidDel="00992A4B">
        <w:trPr>
          <w:trHeight w:val="230"/>
          <w:hidden/>
          <w:del w:id="139" w:author="DeeM" w:date="2015-12-07T17:24:00Z"/>
        </w:trPr>
        <w:tc>
          <w:tcPr>
            <w:tcW w:w="9490" w:type="dxa"/>
            <w:gridSpan w:val="4"/>
            <w:vMerge w:val="restart"/>
            <w:tcMar>
              <w:top w:w="60" w:type="dxa"/>
              <w:left w:w="720" w:type="dxa"/>
              <w:bottom w:w="0" w:type="dxa"/>
              <w:right w:w="0" w:type="dxa"/>
            </w:tcMar>
          </w:tcPr>
          <w:p w:rsidR="00A616E5" w:rsidDel="00992A4B" w:rsidRDefault="00A616E5">
            <w:pPr>
              <w:rPr>
                <w:del w:id="140" w:author="DeeM" w:date="2015-12-07T17:24:00Z"/>
                <w:vanish/>
              </w:rPr>
            </w:pPr>
            <w:bookmarkStart w:id="141" w:name="__bookmark_2"/>
            <w:bookmarkEnd w:id="141"/>
          </w:p>
          <w:tbl>
            <w:tblPr>
              <w:tblOverlap w:val="never"/>
              <w:tblW w:w="8770" w:type="dxa"/>
              <w:tblLayout w:type="fixed"/>
              <w:tblLook w:val="01E0"/>
            </w:tblPr>
            <w:tblGrid>
              <w:gridCol w:w="236"/>
              <w:gridCol w:w="8534"/>
            </w:tblGrid>
            <w:tr w:rsidR="00A616E5" w:rsidDel="00992A4B">
              <w:trPr>
                <w:del w:id="142" w:author="DeeM" w:date="2015-12-07T17:24:00Z"/>
              </w:trPr>
              <w:tc>
                <w:tcPr>
                  <w:tcW w:w="165" w:type="dxa"/>
                </w:tcPr>
                <w:tbl>
                  <w:tblPr>
                    <w:tblOverlap w:val="never"/>
                    <w:tblW w:w="165" w:type="dxa"/>
                    <w:tblLayout w:type="fixed"/>
                    <w:tblCellMar>
                      <w:left w:w="0" w:type="dxa"/>
                      <w:right w:w="0" w:type="dxa"/>
                    </w:tblCellMar>
                    <w:tblLook w:val="01E0"/>
                  </w:tblPr>
                  <w:tblGrid>
                    <w:gridCol w:w="165"/>
                  </w:tblGrid>
                  <w:tr w:rsidR="00A616E5" w:rsidDel="00992A4B">
                    <w:trPr>
                      <w:del w:id="143" w:author="DeeM" w:date="2015-12-07T17:24:00Z"/>
                    </w:trPr>
                    <w:tc>
                      <w:tcPr>
                        <w:tcW w:w="165" w:type="dxa"/>
                      </w:tcPr>
                      <w:p w:rsidR="00A616E5" w:rsidDel="00992A4B" w:rsidRDefault="00A616E5">
                        <w:pPr>
                          <w:rPr>
                            <w:del w:id="144" w:author="DeeM" w:date="2015-12-07T17:24:00Z"/>
                          </w:rPr>
                        </w:pPr>
                        <w:del w:id="145" w:author="DeeM" w:date="2015-12-07T17:24:00Z">
                          <w:r w:rsidDel="00992A4B">
                            <w:rPr>
                              <w:rFonts w:eastAsia="Arial" w:cs="Arial"/>
                              <w:color w:val="000000"/>
                              <w:position w:val="4"/>
                              <w:sz w:val="12"/>
                              <w:szCs w:val="12"/>
                            </w:rPr>
                            <w:delText>1</w:delText>
                          </w:r>
                        </w:del>
                      </w:p>
                    </w:tc>
                  </w:tr>
                </w:tbl>
                <w:p w:rsidR="00A616E5" w:rsidDel="00992A4B" w:rsidRDefault="00A616E5">
                  <w:pPr>
                    <w:rPr>
                      <w:del w:id="146"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147" w:author="DeeM" w:date="2015-12-07T17:24:00Z"/>
                    </w:trPr>
                    <w:tc>
                      <w:tcPr>
                        <w:tcW w:w="8492" w:type="dxa"/>
                      </w:tcPr>
                      <w:p w:rsidR="00A616E5" w:rsidDel="00992A4B" w:rsidRDefault="00A616E5">
                        <w:pPr>
                          <w:jc w:val="both"/>
                          <w:rPr>
                            <w:del w:id="148" w:author="DeeM" w:date="2015-12-07T17:24:00Z"/>
                          </w:rPr>
                        </w:pPr>
                        <w:del w:id="149" w:author="DeeM" w:date="2015-12-07T17:24:00Z">
                          <w:r w:rsidDel="00992A4B">
                            <w:rPr>
                              <w:rFonts w:eastAsia="Arial" w:cs="Arial"/>
                              <w:color w:val="000000"/>
                              <w:sz w:val="16"/>
                              <w:szCs w:val="16"/>
                            </w:rPr>
                            <w:delText>Zarządzenie Rektora Politechniki Gdańskiej nr 34/2009 z 9 listopada 2009 r., załącznik nr 8 do instrukcji archiwalnej PG.</w:delText>
                          </w:r>
                        </w:del>
                      </w:p>
                    </w:tc>
                  </w:tr>
                </w:tbl>
                <w:p w:rsidR="00A616E5" w:rsidDel="00992A4B" w:rsidRDefault="00A616E5">
                  <w:pPr>
                    <w:rPr>
                      <w:del w:id="150" w:author="DeeM" w:date="2015-12-07T17:24:00Z"/>
                    </w:rPr>
                  </w:pPr>
                </w:p>
              </w:tc>
            </w:tr>
            <w:tr w:rsidR="00A616E5" w:rsidDel="00992A4B">
              <w:trPr>
                <w:del w:id="151" w:author="DeeM" w:date="2015-12-07T17:24:00Z"/>
              </w:trPr>
              <w:tc>
                <w:tcPr>
                  <w:tcW w:w="165" w:type="dxa"/>
                </w:tcPr>
                <w:tbl>
                  <w:tblPr>
                    <w:tblOverlap w:val="never"/>
                    <w:tblW w:w="165" w:type="dxa"/>
                    <w:tblLayout w:type="fixed"/>
                    <w:tblCellMar>
                      <w:left w:w="0" w:type="dxa"/>
                      <w:right w:w="0" w:type="dxa"/>
                    </w:tblCellMar>
                    <w:tblLook w:val="01E0"/>
                  </w:tblPr>
                  <w:tblGrid>
                    <w:gridCol w:w="165"/>
                  </w:tblGrid>
                  <w:tr w:rsidR="00A616E5" w:rsidDel="00992A4B">
                    <w:trPr>
                      <w:del w:id="152" w:author="DeeM" w:date="2015-12-07T17:24:00Z"/>
                    </w:trPr>
                    <w:tc>
                      <w:tcPr>
                        <w:tcW w:w="165" w:type="dxa"/>
                      </w:tcPr>
                      <w:p w:rsidR="00A616E5" w:rsidDel="00992A4B" w:rsidRDefault="00A616E5">
                        <w:pPr>
                          <w:rPr>
                            <w:del w:id="153" w:author="DeeM" w:date="2015-12-07T17:24:00Z"/>
                          </w:rPr>
                        </w:pPr>
                        <w:del w:id="154" w:author="DeeM" w:date="2015-12-07T17:24:00Z">
                          <w:r w:rsidDel="00992A4B">
                            <w:rPr>
                              <w:rFonts w:eastAsia="Arial" w:cs="Arial"/>
                              <w:color w:val="000000"/>
                              <w:position w:val="4"/>
                              <w:sz w:val="12"/>
                              <w:szCs w:val="12"/>
                            </w:rPr>
                            <w:delText>2</w:delText>
                          </w:r>
                        </w:del>
                      </w:p>
                    </w:tc>
                  </w:tr>
                </w:tbl>
                <w:p w:rsidR="00A616E5" w:rsidDel="00992A4B" w:rsidRDefault="00A616E5">
                  <w:pPr>
                    <w:rPr>
                      <w:del w:id="155"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156" w:author="DeeM" w:date="2015-12-07T17:24:00Z"/>
                    </w:trPr>
                    <w:tc>
                      <w:tcPr>
                        <w:tcW w:w="8492" w:type="dxa"/>
                      </w:tcPr>
                      <w:p w:rsidR="00A616E5" w:rsidDel="00992A4B" w:rsidRDefault="00A616E5">
                        <w:pPr>
                          <w:jc w:val="both"/>
                          <w:rPr>
                            <w:del w:id="157" w:author="DeeM" w:date="2015-12-07T17:24:00Z"/>
                          </w:rPr>
                        </w:pPr>
                        <w:del w:id="158" w:author="DeeM" w:date="2015-12-07T17:24:00Z">
                          <w:r w:rsidDel="00992A4B">
                            <w:rPr>
                              <w:rFonts w:eastAsia="Arial" w:cs="Arial"/>
                              <w:color w:val="000000"/>
                              <w:sz w:val="16"/>
                              <w:szCs w:val="16"/>
                            </w:rPr>
                            <w:delText>Ustawa z dnia 27 lipca 2005 r. Prawo o szkolnictwie wyższym:</w:delText>
                          </w:r>
                        </w:del>
                      </w:p>
                    </w:tc>
                  </w:tr>
                </w:tbl>
                <w:p w:rsidR="00A616E5" w:rsidDel="00992A4B" w:rsidRDefault="00A616E5">
                  <w:pPr>
                    <w:rPr>
                      <w:del w:id="159" w:author="DeeM" w:date="2015-12-07T17:24:00Z"/>
                    </w:rPr>
                  </w:pPr>
                </w:p>
              </w:tc>
            </w:tr>
            <w:tr w:rsidR="00A616E5" w:rsidDel="00992A4B">
              <w:trPr>
                <w:del w:id="160" w:author="DeeM" w:date="2015-12-07T17:24:00Z"/>
              </w:trPr>
              <w:tc>
                <w:tcPr>
                  <w:tcW w:w="165" w:type="dxa"/>
                </w:tcPr>
                <w:p w:rsidR="00A616E5" w:rsidDel="00992A4B" w:rsidRDefault="00A616E5">
                  <w:pPr>
                    <w:rPr>
                      <w:del w:id="161"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162" w:author="DeeM" w:date="2015-12-07T17:24:00Z"/>
                    </w:trPr>
                    <w:tc>
                      <w:tcPr>
                        <w:tcW w:w="8492" w:type="dxa"/>
                      </w:tcPr>
                      <w:p w:rsidR="00A616E5" w:rsidDel="00992A4B" w:rsidRDefault="00A616E5">
                        <w:pPr>
                          <w:jc w:val="both"/>
                          <w:rPr>
                            <w:del w:id="163" w:author="DeeM" w:date="2015-12-07T17:24:00Z"/>
                          </w:rPr>
                        </w:pPr>
                        <w:del w:id="164" w:author="DeeM" w:date="2015-12-07T17:24:00Z">
                          <w:r w:rsidDel="00992A4B">
                            <w:rPr>
                              <w:rFonts w:eastAsia="Arial" w:cs="Arial"/>
                              <w:color w:val="000000"/>
                              <w:sz w:val="16"/>
                              <w:szCs w:val="16"/>
                            </w:rPr>
                            <w:delText>Art. 214 ustęp 4. W razie podejrzenia popełnienia przez studenta czynu podlegającego na przypisaniu sobie autorstwa istotnego fragmentu lub innych elementów cudzego utworu rektor niezwłocznie poleca przeprowadzenie postępowania wyjaśniającego.</w:delText>
                          </w:r>
                        </w:del>
                      </w:p>
                    </w:tc>
                  </w:tr>
                </w:tbl>
                <w:p w:rsidR="00A616E5" w:rsidDel="00992A4B" w:rsidRDefault="00A616E5">
                  <w:pPr>
                    <w:rPr>
                      <w:del w:id="165" w:author="DeeM" w:date="2015-12-07T17:24:00Z"/>
                    </w:rPr>
                  </w:pPr>
                </w:p>
              </w:tc>
            </w:tr>
            <w:tr w:rsidR="00A616E5" w:rsidDel="00992A4B">
              <w:trPr>
                <w:del w:id="166" w:author="DeeM" w:date="2015-12-07T17:24:00Z"/>
              </w:trPr>
              <w:tc>
                <w:tcPr>
                  <w:tcW w:w="165" w:type="dxa"/>
                </w:tcPr>
                <w:p w:rsidR="00A616E5" w:rsidDel="00992A4B" w:rsidRDefault="00A616E5">
                  <w:pPr>
                    <w:rPr>
                      <w:del w:id="167"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168" w:author="DeeM" w:date="2015-12-07T17:24:00Z"/>
                    </w:trPr>
                    <w:tc>
                      <w:tcPr>
                        <w:tcW w:w="8492" w:type="dxa"/>
                      </w:tcPr>
                      <w:p w:rsidR="00A616E5" w:rsidDel="00992A4B" w:rsidRDefault="00A616E5">
                        <w:pPr>
                          <w:jc w:val="both"/>
                          <w:rPr>
                            <w:del w:id="169" w:author="DeeM" w:date="2015-12-07T17:24:00Z"/>
                          </w:rPr>
                        </w:pPr>
                        <w:del w:id="170" w:author="DeeM" w:date="2015-12-07T17:24:00Z">
                          <w:r w:rsidDel="00992A4B">
                            <w:rPr>
                              <w:rFonts w:eastAsia="Arial" w:cs="Arial"/>
                              <w:color w:val="000000"/>
                              <w:sz w:val="16"/>
                              <w:szCs w:val="16"/>
                            </w:rPr>
                            <w:delTex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delText>
                          </w:r>
                        </w:del>
                      </w:p>
                    </w:tc>
                  </w:tr>
                </w:tbl>
                <w:p w:rsidR="00A616E5" w:rsidDel="00992A4B" w:rsidRDefault="00A616E5">
                  <w:pPr>
                    <w:rPr>
                      <w:del w:id="171" w:author="DeeM" w:date="2015-12-07T17:24:00Z"/>
                    </w:rPr>
                  </w:pPr>
                </w:p>
              </w:tc>
            </w:tr>
          </w:tbl>
          <w:p w:rsidR="00A616E5" w:rsidDel="00992A4B" w:rsidRDefault="00A616E5">
            <w:pPr>
              <w:rPr>
                <w:del w:id="172" w:author="DeeM" w:date="2015-12-07T17:24:00Z"/>
              </w:rPr>
            </w:pPr>
          </w:p>
        </w:tc>
      </w:tr>
    </w:tbl>
    <w:p w:rsidR="00A616E5" w:rsidDel="00992A4B" w:rsidRDefault="00A616E5">
      <w:pPr>
        <w:rPr>
          <w:del w:id="173" w:author="DeeM" w:date="2015-12-07T17:24:00Z"/>
        </w:rPr>
      </w:pPr>
    </w:p>
    <w:p w:rsidR="00A616E5" w:rsidDel="00992A4B" w:rsidRDefault="00A616E5">
      <w:pPr>
        <w:rPr>
          <w:del w:id="174" w:author="DeeM" w:date="2015-12-07T17:24:00Z"/>
        </w:rPr>
      </w:pPr>
    </w:p>
    <w:tbl>
      <w:tblPr>
        <w:tblOverlap w:val="never"/>
        <w:tblW w:w="9490" w:type="dxa"/>
        <w:tblLayout w:type="fixed"/>
        <w:tblLook w:val="01E0"/>
      </w:tblPr>
      <w:tblGrid>
        <w:gridCol w:w="820"/>
        <w:gridCol w:w="2985"/>
        <w:gridCol w:w="2505"/>
        <w:gridCol w:w="3180"/>
      </w:tblGrid>
      <w:tr w:rsidR="00A616E5" w:rsidDel="00992A4B">
        <w:trPr>
          <w:del w:id="175" w:author="DeeM" w:date="2015-12-07T17:24:00Z"/>
        </w:trPr>
        <w:tc>
          <w:tcPr>
            <w:tcW w:w="3805" w:type="dxa"/>
            <w:gridSpan w:val="2"/>
            <w:vMerge w:val="restart"/>
          </w:tcPr>
          <w:p w:rsidR="00A616E5" w:rsidDel="00992A4B" w:rsidRDefault="00CC4170">
            <w:pPr>
              <w:rPr>
                <w:del w:id="176" w:author="DeeM" w:date="2015-12-07T17:24:00Z"/>
              </w:rPr>
            </w:pPr>
            <w:del w:id="177" w:author="DeeM" w:date="2015-12-07T17:24:00Z">
              <w:r>
                <w:rPr>
                  <w:noProof/>
                </w:rPr>
                <w:pict>
                  <v:rect id="AutoShape 8" o:spid="_x0000_s1033" style="position:absolute;margin-left:0;margin-top:0;width:50pt;height:50pt;z-index:251658240;visibility:hidde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" filled="f" stroked="f">
                    <o:lock v:ext="edit" aspectratio="t" selection="t"/>
                  </v:rect>
                </w:pict>
              </w:r>
              <w:r w:rsidR="006152EA">
                <w:rPr>
                  <w:noProof/>
                </w:rPr>
                <w:drawing>
                  <wp:inline distT="0" distB="0" distL="0" distR="0">
                    <wp:extent cx="2295525" cy="638175"/>
                    <wp:effectExtent l="19050" t="0" r="9525" b="0"/>
                    <wp:docPr id="2053" name="Obraz 5"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75"/>
                            <pic:cNvPicPr>
                              <a:picLocks noChangeAspect="1" noChangeArrowheads="1"/>
                            </pic:cNvPicPr>
                          </pic:nvPicPr>
                          <pic:blipFill>
                            <a:blip r:embed="rId11" cstate="print"/>
                            <a:srcRect/>
                            <a:stretch>
                              <a:fillRect/>
                            </a:stretch>
                          </pic:blipFill>
                          <pic:spPr bwMode="auto">
                            <a:xfrm>
                              <a:off x="0" y="0"/>
                              <a:ext cx="2295525" cy="638175"/>
                            </a:xfrm>
                            <a:prstGeom prst="rect">
                              <a:avLst/>
                            </a:prstGeom>
                            <a:noFill/>
                            <a:ln w="9525">
                              <a:noFill/>
                              <a:miter lim="800000"/>
                              <a:headEnd/>
                              <a:tailEnd/>
                            </a:ln>
                          </pic:spPr>
                        </pic:pic>
                      </a:graphicData>
                    </a:graphic>
                  </wp:inline>
                </w:drawing>
              </w:r>
            </w:del>
          </w:p>
        </w:tc>
        <w:tc>
          <w:tcPr>
            <w:tcW w:w="2505" w:type="dxa"/>
          </w:tcPr>
          <w:p w:rsidR="00A616E5" w:rsidDel="00992A4B" w:rsidRDefault="00A616E5">
            <w:pPr>
              <w:rPr>
                <w:del w:id="178" w:author="DeeM" w:date="2015-12-07T17:24:00Z"/>
              </w:rPr>
            </w:pPr>
          </w:p>
        </w:tc>
        <w:tc>
          <w:tcPr>
            <w:tcW w:w="3180" w:type="dxa"/>
          </w:tcPr>
          <w:p w:rsidR="00A616E5" w:rsidDel="00992A4B" w:rsidRDefault="00CC4170">
            <w:pPr>
              <w:jc w:val="right"/>
              <w:rPr>
                <w:del w:id="179" w:author="DeeM" w:date="2015-12-07T17:24:00Z"/>
              </w:rPr>
            </w:pPr>
            <w:del w:id="180" w:author="DeeM" w:date="2015-12-07T17:24:00Z">
              <w:r>
                <w:rPr>
                  <w:noProof/>
                </w:rPr>
                <w:pict>
                  <v:rect id="AutoShape 9" o:spid="_x0000_s1032" style="position:absolute;left:0;text-align:left;margin-left:0;margin-top:0;width:50pt;height:50pt;z-index:251659264;visibility:hidden;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" filled="f" stroked="f">
                    <o:lock v:ext="edit" aspectratio="t" selection="t"/>
                  </v:rect>
                </w:pict>
              </w:r>
              <w:r w:rsidR="006152EA">
                <w:rPr>
                  <w:noProof/>
                </w:rPr>
                <w:drawing>
                  <wp:inline distT="0" distB="0" distL="0" distR="0">
                    <wp:extent cx="542925" cy="542925"/>
                    <wp:effectExtent l="19050" t="0" r="9525" b="0"/>
                    <wp:docPr id="2052" name="Obraz 6"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6"/>
                            <pic:cNvPicPr>
                              <a:picLocks noChangeAspect="1" noChangeArrowheads="1"/>
                            </pic:cNvPicPr>
                          </pic:nvPicPr>
                          <pic:blipFill>
                            <a:blip r:embed="rId12" cstate="print"/>
                            <a:srcRect/>
                            <a:stretch>
                              <a:fillRect/>
                            </a:stretch>
                          </pic:blipFill>
                          <pic:spPr bwMode="auto">
                            <a:xfrm>
                              <a:off x="0" y="0"/>
                              <a:ext cx="542925" cy="542925"/>
                            </a:xfrm>
                            <a:prstGeom prst="rect">
                              <a:avLst/>
                            </a:prstGeom>
                            <a:noFill/>
                            <a:ln w="9525">
                              <a:noFill/>
                              <a:miter lim="800000"/>
                              <a:headEnd/>
                              <a:tailEnd/>
                            </a:ln>
                          </pic:spPr>
                        </pic:pic>
                      </a:graphicData>
                    </a:graphic>
                  </wp:inline>
                </w:drawing>
              </w:r>
            </w:del>
          </w:p>
        </w:tc>
      </w:tr>
      <w:tr w:rsidR="00A616E5" w:rsidDel="00992A4B">
        <w:trPr>
          <w:del w:id="181" w:author="DeeM" w:date="2015-12-07T17:24:00Z"/>
        </w:trPr>
        <w:tc>
          <w:tcPr>
            <w:tcW w:w="820" w:type="dxa"/>
            <w:tcMar>
              <w:top w:w="620" w:type="dxa"/>
              <w:left w:w="0" w:type="dxa"/>
              <w:bottom w:w="0" w:type="dxa"/>
              <w:right w:w="0" w:type="dxa"/>
            </w:tcMar>
          </w:tcPr>
          <w:p w:rsidR="00A616E5" w:rsidDel="00992A4B" w:rsidRDefault="00A616E5">
            <w:pPr>
              <w:rPr>
                <w:del w:id="182" w:author="DeeM" w:date="2015-12-07T17:24:00Z"/>
              </w:rPr>
            </w:pPr>
          </w:p>
        </w:tc>
        <w:tc>
          <w:tcPr>
            <w:tcW w:w="8670" w:type="dxa"/>
            <w:gridSpan w:val="3"/>
            <w:vMerge w:val="restart"/>
            <w:tcMar>
              <w:top w:w="520" w:type="dxa"/>
              <w:left w:w="0" w:type="dxa"/>
              <w:bottom w:w="0" w:type="dxa"/>
              <w:right w:w="0" w:type="dxa"/>
            </w:tcMar>
          </w:tcPr>
          <w:p w:rsidR="00A616E5" w:rsidDel="00992A4B" w:rsidRDefault="00A616E5">
            <w:pPr>
              <w:rPr>
                <w:del w:id="183" w:author="DeeM" w:date="2015-12-07T17:24:00Z"/>
              </w:rPr>
            </w:pPr>
            <w:del w:id="184" w:author="DeeM" w:date="2015-12-07T17:24:00Z">
              <w:r w:rsidDel="00992A4B">
                <w:rPr>
                  <w:rFonts w:eastAsia="Arial" w:cs="Arial"/>
                  <w:b/>
                  <w:bCs/>
                  <w:color w:val="000000"/>
                  <w:sz w:val="24"/>
                  <w:szCs w:val="24"/>
                </w:rPr>
                <w:delText>OŚWIADCZENIE</w:delText>
              </w:r>
            </w:del>
          </w:p>
        </w:tc>
      </w:tr>
      <w:tr w:rsidR="00A616E5" w:rsidDel="00992A4B">
        <w:trPr>
          <w:del w:id="185" w:author="DeeM" w:date="2015-12-07T17:24:00Z"/>
        </w:trPr>
        <w:tc>
          <w:tcPr>
            <w:tcW w:w="820" w:type="dxa"/>
            <w:tcMar>
              <w:top w:w="220" w:type="dxa"/>
              <w:left w:w="0" w:type="dxa"/>
              <w:bottom w:w="0" w:type="dxa"/>
              <w:right w:w="0" w:type="dxa"/>
            </w:tcMar>
          </w:tcPr>
          <w:p w:rsidR="00A616E5" w:rsidDel="00992A4B" w:rsidRDefault="00A616E5">
            <w:pPr>
              <w:rPr>
                <w:del w:id="186" w:author="DeeM" w:date="2015-12-07T17:24: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187" w:author="DeeM" w:date="2015-12-07T17:24:00Z"/>
              </w:trPr>
              <w:tc>
                <w:tcPr>
                  <w:tcW w:w="8670" w:type="dxa"/>
                  <w:tcMar>
                    <w:top w:w="0" w:type="dxa"/>
                    <w:left w:w="0" w:type="dxa"/>
                    <w:bottom w:w="20" w:type="dxa"/>
                    <w:right w:w="0" w:type="dxa"/>
                  </w:tcMar>
                </w:tcPr>
                <w:p w:rsidR="00A616E5" w:rsidDel="00992A4B" w:rsidRDefault="00A616E5">
                  <w:pPr>
                    <w:rPr>
                      <w:del w:id="188" w:author="DeeM" w:date="2015-12-07T17:24:00Z"/>
                    </w:rPr>
                  </w:pPr>
                  <w:del w:id="189" w:author="DeeM" w:date="2015-12-07T17:24:00Z">
                    <w:r w:rsidDel="00992A4B">
                      <w:rPr>
                        <w:rFonts w:eastAsia="Arial" w:cs="Arial"/>
                        <w:color w:val="000000"/>
                      </w:rPr>
                      <w:delText>Imię i nazwisko: Marcin Kozij</w:delText>
                    </w:r>
                  </w:del>
                </w:p>
                <w:p w:rsidR="00A616E5" w:rsidDel="00992A4B" w:rsidRDefault="00A616E5">
                  <w:pPr>
                    <w:rPr>
                      <w:del w:id="190" w:author="DeeM" w:date="2015-12-07T17:24:00Z"/>
                    </w:rPr>
                  </w:pPr>
                  <w:del w:id="191" w:author="DeeM" w:date="2015-12-07T17:24:00Z">
                    <w:r w:rsidDel="00992A4B">
                      <w:rPr>
                        <w:rFonts w:eastAsia="Arial" w:cs="Arial"/>
                        <w:color w:val="000000"/>
                      </w:rPr>
                      <w:delText>Data i miejsce urodzenia: 27.04.1993, Gdańsk</w:delText>
                    </w:r>
                  </w:del>
                </w:p>
                <w:p w:rsidR="00A616E5" w:rsidDel="00992A4B" w:rsidRDefault="00A616E5">
                  <w:pPr>
                    <w:rPr>
                      <w:del w:id="192" w:author="DeeM" w:date="2015-12-07T17:24:00Z"/>
                    </w:rPr>
                  </w:pPr>
                  <w:del w:id="193" w:author="DeeM" w:date="2015-12-07T17:24:00Z">
                    <w:r w:rsidDel="00992A4B">
                      <w:rPr>
                        <w:rFonts w:eastAsia="Arial" w:cs="Arial"/>
                        <w:color w:val="000000"/>
                      </w:rPr>
                      <w:delText>Nr albumu: 143261</w:delText>
                    </w:r>
                  </w:del>
                </w:p>
                <w:p w:rsidR="00A616E5" w:rsidDel="00992A4B" w:rsidRDefault="00A616E5">
                  <w:pPr>
                    <w:rPr>
                      <w:del w:id="194" w:author="DeeM" w:date="2015-12-07T17:24:00Z"/>
                    </w:rPr>
                  </w:pPr>
                  <w:del w:id="195" w:author="DeeM" w:date="2015-12-07T17:24:00Z">
                    <w:r w:rsidDel="00992A4B">
                      <w:rPr>
                        <w:rFonts w:eastAsia="Arial" w:cs="Arial"/>
                        <w:color w:val="000000"/>
                      </w:rPr>
                      <w:delText>Wydział: Wydział Elektroniki, Telekomunikacji i Informatyki</w:delText>
                    </w:r>
                  </w:del>
                </w:p>
                <w:p w:rsidR="00A616E5" w:rsidDel="00992A4B" w:rsidRDefault="00A616E5">
                  <w:pPr>
                    <w:rPr>
                      <w:del w:id="196" w:author="DeeM" w:date="2015-12-07T17:24:00Z"/>
                    </w:rPr>
                  </w:pPr>
                  <w:del w:id="197" w:author="DeeM" w:date="2015-12-07T17:24:00Z">
                    <w:r w:rsidDel="00992A4B">
                      <w:rPr>
                        <w:rFonts w:eastAsia="Arial" w:cs="Arial"/>
                        <w:color w:val="000000"/>
                      </w:rPr>
                      <w:delText>Kierunek: informatyka</w:delText>
                    </w:r>
                  </w:del>
                </w:p>
                <w:p w:rsidR="00A616E5" w:rsidDel="00992A4B" w:rsidRDefault="00A616E5">
                  <w:pPr>
                    <w:rPr>
                      <w:del w:id="198" w:author="DeeM" w:date="2015-12-07T17:24:00Z"/>
                    </w:rPr>
                  </w:pPr>
                  <w:del w:id="199" w:author="DeeM" w:date="2015-12-07T17:24:00Z">
                    <w:r w:rsidDel="00992A4B">
                      <w:rPr>
                        <w:rFonts w:eastAsia="Arial" w:cs="Arial"/>
                        <w:color w:val="000000"/>
                      </w:rPr>
                      <w:delText>Poziom studiów: I stopnia - inżynierskie</w:delText>
                    </w:r>
                  </w:del>
                </w:p>
                <w:p w:rsidR="00A616E5" w:rsidDel="00992A4B" w:rsidRDefault="00A616E5">
                  <w:pPr>
                    <w:rPr>
                      <w:del w:id="200" w:author="DeeM" w:date="2015-12-07T17:24:00Z"/>
                    </w:rPr>
                  </w:pPr>
                  <w:del w:id="201" w:author="DeeM" w:date="2015-12-07T17:24:00Z">
                    <w:r w:rsidDel="00992A4B">
                      <w:rPr>
                        <w:rFonts w:eastAsia="Arial" w:cs="Arial"/>
                        <w:color w:val="000000"/>
                      </w:rPr>
                      <w:delText>Forma studiów: stacjonarne</w:delText>
                    </w:r>
                  </w:del>
                </w:p>
              </w:tc>
            </w:tr>
          </w:tbl>
          <w:p w:rsidR="00A616E5" w:rsidDel="00992A4B" w:rsidRDefault="00A616E5">
            <w:pPr>
              <w:rPr>
                <w:del w:id="202" w:author="DeeM" w:date="2015-12-07T17:24:00Z"/>
              </w:rPr>
            </w:pPr>
          </w:p>
        </w:tc>
      </w:tr>
      <w:tr w:rsidR="00A616E5" w:rsidDel="00992A4B">
        <w:trPr>
          <w:del w:id="203" w:author="DeeM" w:date="2015-12-07T17:24:00Z"/>
        </w:trPr>
        <w:tc>
          <w:tcPr>
            <w:tcW w:w="820" w:type="dxa"/>
            <w:tcMar>
              <w:top w:w="320" w:type="dxa"/>
              <w:left w:w="0" w:type="dxa"/>
              <w:bottom w:w="0" w:type="dxa"/>
              <w:right w:w="0" w:type="dxa"/>
            </w:tcMar>
          </w:tcPr>
          <w:p w:rsidR="00A616E5" w:rsidDel="00992A4B" w:rsidRDefault="00A616E5">
            <w:pPr>
              <w:rPr>
                <w:del w:id="204" w:author="DeeM" w:date="2015-12-07T17:24: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205" w:author="DeeM" w:date="2015-12-07T17:24:00Z"/>
              </w:trPr>
              <w:tc>
                <w:tcPr>
                  <w:tcW w:w="8670" w:type="dxa"/>
                  <w:tcMar>
                    <w:top w:w="0" w:type="dxa"/>
                    <w:left w:w="0" w:type="dxa"/>
                    <w:bottom w:w="20" w:type="dxa"/>
                    <w:right w:w="0" w:type="dxa"/>
                  </w:tcMar>
                </w:tcPr>
                <w:p w:rsidR="00A616E5" w:rsidDel="00992A4B" w:rsidRDefault="00A616E5">
                  <w:pPr>
                    <w:jc w:val="both"/>
                    <w:rPr>
                      <w:del w:id="206" w:author="DeeM" w:date="2015-12-07T17:24:00Z"/>
                    </w:rPr>
                  </w:pPr>
                  <w:del w:id="207" w:author="DeeM" w:date="2015-12-07T17:24:00Z">
                    <w:r w:rsidDel="00992A4B">
                      <w:rPr>
                        <w:rFonts w:eastAsia="Arial" w:cs="Arial"/>
                        <w:color w:val="000000"/>
                      </w:rPr>
                      <w:delText>Ja, niżej podpisany(a), wyrażam zgodę/nie wyrażam zgody* na korzystanie z mojej pracy dyplomowej zatytułowanej: Interaktywny internetowy serwis turystyczny z elementami geolokalizacji</w:delText>
                    </w:r>
                  </w:del>
                </w:p>
                <w:p w:rsidR="00A616E5" w:rsidDel="00992A4B" w:rsidRDefault="00A616E5">
                  <w:pPr>
                    <w:jc w:val="both"/>
                    <w:rPr>
                      <w:del w:id="208" w:author="DeeM" w:date="2015-12-07T17:24:00Z"/>
                    </w:rPr>
                  </w:pPr>
                  <w:del w:id="209" w:author="DeeM" w:date="2015-12-07T17:24:00Z">
                    <w:r w:rsidDel="00992A4B">
                      <w:rPr>
                        <w:rFonts w:eastAsia="Arial" w:cs="Arial"/>
                        <w:color w:val="000000"/>
                      </w:rPr>
                      <w:delText>do celów naukowych lub dydaktycznych.</w:delText>
                    </w:r>
                    <w:r w:rsidDel="00992A4B">
                      <w:rPr>
                        <w:rFonts w:eastAsia="Arial" w:cs="Arial"/>
                        <w:color w:val="000000"/>
                        <w:position w:val="5"/>
                        <w:sz w:val="15"/>
                        <w:szCs w:val="15"/>
                      </w:rPr>
                      <w:delText>1</w:delText>
                    </w:r>
                  </w:del>
                </w:p>
              </w:tc>
            </w:tr>
          </w:tbl>
          <w:p w:rsidR="00A616E5" w:rsidDel="00992A4B" w:rsidRDefault="00A616E5">
            <w:pPr>
              <w:rPr>
                <w:del w:id="210" w:author="DeeM" w:date="2015-12-07T17:24:00Z"/>
              </w:rPr>
            </w:pPr>
          </w:p>
        </w:tc>
      </w:tr>
      <w:tr w:rsidR="00A616E5" w:rsidDel="00992A4B">
        <w:trPr>
          <w:trHeight w:val="230"/>
          <w:hidden/>
          <w:del w:id="211" w:author="DeeM" w:date="2015-12-07T17:24:00Z"/>
        </w:trPr>
        <w:tc>
          <w:tcPr>
            <w:tcW w:w="9490" w:type="dxa"/>
            <w:gridSpan w:val="4"/>
            <w:vMerge w:val="restart"/>
            <w:tcMar>
              <w:top w:w="120" w:type="dxa"/>
              <w:left w:w="700" w:type="dxa"/>
              <w:bottom w:w="0" w:type="dxa"/>
              <w:right w:w="0" w:type="dxa"/>
            </w:tcMar>
          </w:tcPr>
          <w:p w:rsidR="00A616E5" w:rsidDel="00992A4B" w:rsidRDefault="00A616E5">
            <w:pPr>
              <w:rPr>
                <w:del w:id="212" w:author="DeeM" w:date="2015-12-07T17:24:00Z"/>
                <w:vanish/>
              </w:rPr>
            </w:pPr>
          </w:p>
          <w:tbl>
            <w:tblPr>
              <w:tblOverlap w:val="never"/>
              <w:tblW w:w="8625" w:type="dxa"/>
              <w:tblLayout w:type="fixed"/>
              <w:tblLook w:val="01E0"/>
            </w:tblPr>
            <w:tblGrid>
              <w:gridCol w:w="4545"/>
              <w:gridCol w:w="4080"/>
            </w:tblGrid>
            <w:tr w:rsidR="00A616E5" w:rsidDel="00992A4B">
              <w:trPr>
                <w:del w:id="213" w:author="DeeM" w:date="2015-12-07T17:24:00Z"/>
              </w:trPr>
              <w:tc>
                <w:tcPr>
                  <w:tcW w:w="4545" w:type="dxa"/>
                </w:tcPr>
                <w:p w:rsidR="00A616E5" w:rsidDel="00992A4B" w:rsidRDefault="00A616E5">
                  <w:pPr>
                    <w:rPr>
                      <w:del w:id="214" w:author="DeeM" w:date="2015-12-07T17:24:00Z"/>
                    </w:rPr>
                  </w:pPr>
                  <w:del w:id="215" w:author="DeeM" w:date="2015-12-07T17:24:00Z">
                    <w:r w:rsidDel="00992A4B">
                      <w:rPr>
                        <w:rFonts w:eastAsia="Arial" w:cs="Arial"/>
                        <w:color w:val="000000"/>
                      </w:rPr>
                      <w:delText>Gdańsk, dnia ..................................</w:delText>
                    </w:r>
                  </w:del>
                </w:p>
              </w:tc>
              <w:tc>
                <w:tcPr>
                  <w:tcW w:w="4080" w:type="dxa"/>
                </w:tcPr>
                <w:p w:rsidR="00A616E5" w:rsidDel="00992A4B" w:rsidRDefault="00A616E5">
                  <w:pPr>
                    <w:jc w:val="center"/>
                    <w:rPr>
                      <w:del w:id="216" w:author="DeeM" w:date="2015-12-07T17:24:00Z"/>
                    </w:rPr>
                  </w:pPr>
                  <w:del w:id="217" w:author="DeeM" w:date="2015-12-07T17:24:00Z">
                    <w:r w:rsidDel="00992A4B">
                      <w:rPr>
                        <w:rFonts w:eastAsia="Arial" w:cs="Arial"/>
                        <w:color w:val="000000"/>
                      </w:rPr>
                      <w:delText>.....................................................</w:delText>
                    </w:r>
                  </w:del>
                </w:p>
                <w:p w:rsidR="00A616E5" w:rsidDel="00992A4B" w:rsidRDefault="00A616E5">
                  <w:pPr>
                    <w:jc w:val="center"/>
                    <w:rPr>
                      <w:del w:id="218" w:author="DeeM" w:date="2015-12-07T17:24:00Z"/>
                    </w:rPr>
                  </w:pPr>
                  <w:del w:id="219" w:author="DeeM" w:date="2015-12-07T17:24:00Z">
                    <w:r w:rsidDel="00992A4B">
                      <w:rPr>
                        <w:rFonts w:eastAsia="Arial" w:cs="Arial"/>
                        <w:i/>
                        <w:iCs/>
                        <w:color w:val="000000"/>
                        <w:sz w:val="16"/>
                        <w:szCs w:val="16"/>
                      </w:rPr>
                      <w:delText>podpis studenta</w:delText>
                    </w:r>
                  </w:del>
                </w:p>
              </w:tc>
            </w:tr>
          </w:tbl>
          <w:p w:rsidR="00A616E5" w:rsidDel="00992A4B" w:rsidRDefault="00A616E5">
            <w:pPr>
              <w:rPr>
                <w:del w:id="220" w:author="DeeM" w:date="2015-12-07T17:24:00Z"/>
              </w:rPr>
            </w:pPr>
          </w:p>
        </w:tc>
      </w:tr>
      <w:tr w:rsidR="00A616E5" w:rsidDel="00992A4B">
        <w:trPr>
          <w:del w:id="221" w:author="DeeM" w:date="2015-12-07T17:24:00Z"/>
        </w:trPr>
        <w:tc>
          <w:tcPr>
            <w:tcW w:w="820" w:type="dxa"/>
            <w:tcMar>
              <w:top w:w="140" w:type="dxa"/>
              <w:left w:w="0" w:type="dxa"/>
              <w:bottom w:w="0" w:type="dxa"/>
              <w:right w:w="0" w:type="dxa"/>
            </w:tcMar>
          </w:tcPr>
          <w:p w:rsidR="00A616E5" w:rsidDel="00992A4B" w:rsidRDefault="00A616E5">
            <w:pPr>
              <w:rPr>
                <w:del w:id="222" w:author="DeeM" w:date="2015-12-07T17:24: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223" w:author="DeeM" w:date="2015-12-07T17:24:00Z"/>
              </w:trPr>
              <w:tc>
                <w:tcPr>
                  <w:tcW w:w="8670" w:type="dxa"/>
                </w:tcPr>
                <w:p w:rsidR="00A616E5" w:rsidDel="00992A4B" w:rsidRDefault="00A616E5">
                  <w:pPr>
                    <w:jc w:val="both"/>
                    <w:rPr>
                      <w:del w:id="224" w:author="DeeM" w:date="2015-12-07T17:24:00Z"/>
                    </w:rPr>
                  </w:pPr>
                  <w:del w:id="225" w:author="DeeM" w:date="2015-12-07T17:24:00Z">
                    <w:r w:rsidDel="00992A4B">
                      <w:rPr>
                        <w:rFonts w:eastAsia="Arial" w:cs="Arial"/>
                        <w:color w:val="000000"/>
                      </w:rPr>
                      <w:delTex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delText>
                    </w:r>
                    <w:r w:rsidDel="00992A4B">
                      <w:rPr>
                        <w:rFonts w:eastAsia="Arial" w:cs="Arial"/>
                        <w:color w:val="000000"/>
                        <w:position w:val="5"/>
                        <w:sz w:val="15"/>
                        <w:szCs w:val="15"/>
                      </w:rPr>
                      <w:delText>2</w:delText>
                    </w:r>
                    <w:r w:rsidDel="00992A4B">
                      <w:rPr>
                        <w:rFonts w:eastAsia="Arial" w:cs="Arial"/>
                        <w:color w:val="000000"/>
                      </w:rPr>
                      <w:delText xml:space="preserve"> a także odpowiedzialności cywilno-prawnej oświadczam, że przedkładana praca dyplomowa została opracowana przeze mnie samodzielnie.</w:delText>
                    </w:r>
                  </w:del>
                </w:p>
                <w:p w:rsidR="00A616E5" w:rsidDel="00992A4B" w:rsidRDefault="00A616E5">
                  <w:pPr>
                    <w:jc w:val="both"/>
                    <w:rPr>
                      <w:del w:id="226" w:author="DeeM" w:date="2015-12-07T17:24:00Z"/>
                    </w:rPr>
                  </w:pPr>
                </w:p>
                <w:p w:rsidR="00A616E5" w:rsidDel="00992A4B" w:rsidRDefault="00A616E5">
                  <w:pPr>
                    <w:jc w:val="both"/>
                    <w:rPr>
                      <w:del w:id="227" w:author="DeeM" w:date="2015-12-07T17:24:00Z"/>
                    </w:rPr>
                  </w:pPr>
                  <w:del w:id="228" w:author="DeeM" w:date="2015-12-07T17:24:00Z">
                    <w:r w:rsidDel="00992A4B">
                      <w:rPr>
                        <w:rFonts w:eastAsia="Arial" w:cs="Arial"/>
                        <w:color w:val="000000"/>
                      </w:rPr>
                      <w:delText>Niniejsza(y) praca dyplomowa nie była wcześniej podstawą żadnej innej urzędowej procedury związanej z nadaniem tytułu zawodowego.</w:delText>
                    </w:r>
                  </w:del>
                </w:p>
                <w:p w:rsidR="00A616E5" w:rsidDel="00992A4B" w:rsidRDefault="00A616E5">
                  <w:pPr>
                    <w:jc w:val="both"/>
                    <w:rPr>
                      <w:del w:id="229" w:author="DeeM" w:date="2015-12-07T17:24:00Z"/>
                    </w:rPr>
                  </w:pPr>
                </w:p>
                <w:p w:rsidR="00A616E5" w:rsidDel="00992A4B" w:rsidRDefault="00A616E5">
                  <w:pPr>
                    <w:jc w:val="both"/>
                    <w:rPr>
                      <w:del w:id="230" w:author="DeeM" w:date="2015-12-07T17:24:00Z"/>
                    </w:rPr>
                  </w:pPr>
                  <w:del w:id="231" w:author="DeeM" w:date="2015-12-07T17:24:00Z">
                    <w:r w:rsidDel="00992A4B">
                      <w:rPr>
                        <w:rFonts w:eastAsia="Arial" w:cs="Arial"/>
                        <w:color w:val="000000"/>
                      </w:rPr>
                      <w:delText>Wszystkie informacje umieszczone w ww. pracy dyplomowej, uzyskane ze źródeł pisanych i elektronicznych, zostały udokumentowane w wykazie literatury odpowiednimi odnośnikami zgodnie z art. 34 ustawy o prawie autorskim i prawach pokrewnych.</w:delText>
                    </w:r>
                  </w:del>
                </w:p>
                <w:p w:rsidR="00A616E5" w:rsidDel="00992A4B" w:rsidRDefault="00A616E5">
                  <w:pPr>
                    <w:jc w:val="both"/>
                    <w:rPr>
                      <w:del w:id="232" w:author="DeeM" w:date="2015-12-07T17:24:00Z"/>
                    </w:rPr>
                  </w:pPr>
                </w:p>
                <w:p w:rsidR="00A616E5" w:rsidDel="00992A4B" w:rsidRDefault="00A616E5">
                  <w:pPr>
                    <w:jc w:val="both"/>
                    <w:rPr>
                      <w:del w:id="233" w:author="DeeM" w:date="2015-12-07T17:24:00Z"/>
                    </w:rPr>
                  </w:pPr>
                  <w:del w:id="234" w:author="DeeM" w:date="2015-12-07T17:24:00Z">
                    <w:r w:rsidDel="00992A4B">
                      <w:rPr>
                        <w:rFonts w:eastAsia="Arial" w:cs="Arial"/>
                        <w:color w:val="000000"/>
                      </w:rPr>
                      <w:delText>Potwierdzam zgodność niniejszej wersji pracy dyplomowej z załączoną wersją elektroniczną.</w:delText>
                    </w:r>
                  </w:del>
                </w:p>
                <w:p w:rsidR="00A616E5" w:rsidDel="00992A4B" w:rsidRDefault="00A616E5">
                  <w:pPr>
                    <w:jc w:val="both"/>
                    <w:rPr>
                      <w:del w:id="235" w:author="DeeM" w:date="2015-12-07T17:24:00Z"/>
                    </w:rPr>
                  </w:pPr>
                </w:p>
              </w:tc>
            </w:tr>
          </w:tbl>
          <w:p w:rsidR="00A616E5" w:rsidDel="00992A4B" w:rsidRDefault="00A616E5">
            <w:pPr>
              <w:rPr>
                <w:del w:id="236" w:author="DeeM" w:date="2015-12-07T17:24:00Z"/>
              </w:rPr>
            </w:pPr>
          </w:p>
        </w:tc>
      </w:tr>
      <w:tr w:rsidR="00A616E5" w:rsidDel="00992A4B">
        <w:trPr>
          <w:trHeight w:val="230"/>
          <w:hidden/>
          <w:del w:id="237" w:author="DeeM" w:date="2015-12-07T17:24:00Z"/>
        </w:trPr>
        <w:tc>
          <w:tcPr>
            <w:tcW w:w="9490" w:type="dxa"/>
            <w:gridSpan w:val="4"/>
            <w:vMerge w:val="restart"/>
            <w:tcMar>
              <w:top w:w="120" w:type="dxa"/>
              <w:left w:w="700" w:type="dxa"/>
              <w:bottom w:w="0" w:type="dxa"/>
              <w:right w:w="0" w:type="dxa"/>
            </w:tcMar>
          </w:tcPr>
          <w:p w:rsidR="00A616E5" w:rsidDel="00992A4B" w:rsidRDefault="00A616E5">
            <w:pPr>
              <w:rPr>
                <w:del w:id="238" w:author="DeeM" w:date="2015-12-07T17:24:00Z"/>
                <w:vanish/>
              </w:rPr>
            </w:pPr>
          </w:p>
          <w:tbl>
            <w:tblPr>
              <w:tblOverlap w:val="never"/>
              <w:tblW w:w="8785" w:type="dxa"/>
              <w:tblLayout w:type="fixed"/>
              <w:tblLook w:val="01E0"/>
            </w:tblPr>
            <w:tblGrid>
              <w:gridCol w:w="4544"/>
              <w:gridCol w:w="4241"/>
            </w:tblGrid>
            <w:tr w:rsidR="00A616E5" w:rsidDel="00992A4B">
              <w:trPr>
                <w:del w:id="239" w:author="DeeM" w:date="2015-12-07T17:24:00Z"/>
              </w:trPr>
              <w:tc>
                <w:tcPr>
                  <w:tcW w:w="4544" w:type="dxa"/>
                </w:tcPr>
                <w:p w:rsidR="00A616E5" w:rsidDel="00992A4B" w:rsidRDefault="00A616E5">
                  <w:pPr>
                    <w:rPr>
                      <w:del w:id="240" w:author="DeeM" w:date="2015-12-07T17:24:00Z"/>
                    </w:rPr>
                  </w:pPr>
                  <w:del w:id="241" w:author="DeeM" w:date="2015-12-07T17:24:00Z">
                    <w:r w:rsidDel="00992A4B">
                      <w:rPr>
                        <w:rFonts w:eastAsia="Arial" w:cs="Arial"/>
                        <w:color w:val="000000"/>
                      </w:rPr>
                      <w:delText>Gdańsk, dnia ..................................</w:delText>
                    </w:r>
                  </w:del>
                </w:p>
              </w:tc>
              <w:tc>
                <w:tcPr>
                  <w:tcW w:w="4241" w:type="dxa"/>
                </w:tcPr>
                <w:p w:rsidR="00A616E5" w:rsidDel="00992A4B" w:rsidRDefault="00A616E5">
                  <w:pPr>
                    <w:jc w:val="center"/>
                    <w:rPr>
                      <w:del w:id="242" w:author="DeeM" w:date="2015-12-07T17:24:00Z"/>
                    </w:rPr>
                  </w:pPr>
                  <w:del w:id="243" w:author="DeeM" w:date="2015-12-07T17:24:00Z">
                    <w:r w:rsidDel="00992A4B">
                      <w:rPr>
                        <w:rFonts w:eastAsia="Arial" w:cs="Arial"/>
                        <w:color w:val="000000"/>
                      </w:rPr>
                      <w:delText>.....................................................</w:delText>
                    </w:r>
                  </w:del>
                </w:p>
                <w:p w:rsidR="00A616E5" w:rsidDel="00992A4B" w:rsidRDefault="00A616E5">
                  <w:pPr>
                    <w:jc w:val="center"/>
                    <w:rPr>
                      <w:del w:id="244" w:author="DeeM" w:date="2015-12-07T17:24:00Z"/>
                    </w:rPr>
                  </w:pPr>
                  <w:del w:id="245" w:author="DeeM" w:date="2015-12-07T17:24:00Z">
                    <w:r w:rsidDel="00992A4B">
                      <w:rPr>
                        <w:rFonts w:eastAsia="Arial" w:cs="Arial"/>
                        <w:i/>
                        <w:iCs/>
                        <w:color w:val="000000"/>
                        <w:sz w:val="16"/>
                        <w:szCs w:val="16"/>
                      </w:rPr>
                      <w:delText>podpis studenta</w:delText>
                    </w:r>
                  </w:del>
                </w:p>
              </w:tc>
            </w:tr>
          </w:tbl>
          <w:p w:rsidR="00A616E5" w:rsidDel="00992A4B" w:rsidRDefault="00A616E5">
            <w:pPr>
              <w:rPr>
                <w:del w:id="246" w:author="DeeM" w:date="2015-12-07T17:24:00Z"/>
              </w:rPr>
            </w:pPr>
          </w:p>
        </w:tc>
      </w:tr>
      <w:tr w:rsidR="00A616E5" w:rsidDel="00992A4B">
        <w:trPr>
          <w:del w:id="247" w:author="DeeM" w:date="2015-12-07T17:24:00Z"/>
        </w:trPr>
        <w:tc>
          <w:tcPr>
            <w:tcW w:w="820" w:type="dxa"/>
            <w:tcMar>
              <w:top w:w="180" w:type="dxa"/>
              <w:left w:w="0" w:type="dxa"/>
              <w:bottom w:w="0" w:type="dxa"/>
              <w:right w:w="0" w:type="dxa"/>
            </w:tcMar>
          </w:tcPr>
          <w:p w:rsidR="00A616E5" w:rsidDel="00992A4B" w:rsidRDefault="00A616E5">
            <w:pPr>
              <w:rPr>
                <w:del w:id="248" w:author="DeeM" w:date="2015-12-07T17:24:00Z"/>
              </w:rPr>
            </w:pPr>
          </w:p>
        </w:tc>
        <w:tc>
          <w:tcPr>
            <w:tcW w:w="8670" w:type="dxa"/>
            <w:gridSpan w:val="3"/>
            <w:vMerge w:val="restart"/>
            <w:tcMar>
              <w:top w:w="100" w:type="dxa"/>
              <w:left w:w="0" w:type="dxa"/>
              <w:bottom w:w="0" w:type="dxa"/>
              <w:right w:w="0" w:type="dxa"/>
            </w:tcMar>
          </w:tcPr>
          <w:p w:rsidR="00A616E5" w:rsidDel="00992A4B" w:rsidRDefault="00A616E5">
            <w:pPr>
              <w:jc w:val="both"/>
              <w:rPr>
                <w:del w:id="249" w:author="DeeM" w:date="2015-12-07T17:24:00Z"/>
              </w:rPr>
            </w:pPr>
            <w:del w:id="250" w:author="DeeM" w:date="2015-12-07T17:24:00Z">
              <w:r w:rsidDel="00992A4B">
                <w:rPr>
                  <w:rFonts w:eastAsia="Arial" w:cs="Arial"/>
                  <w:color w:val="000000"/>
                </w:rPr>
                <w:delText>Upoważniam Politechnikę Gdańską do umieszczenia ww. pracy dyplomowej w wersji elektronicznej w otwartym, cyfrowym repozytorium instytucjonalnym Politechniki Gdańskiej oraz poddawania jej procesom weryfikacji i ochrony przed przywłaszczaniem jej autorstwa.</w:delText>
              </w:r>
            </w:del>
          </w:p>
        </w:tc>
      </w:tr>
      <w:tr w:rsidR="00A616E5" w:rsidDel="00992A4B">
        <w:trPr>
          <w:trHeight w:val="230"/>
          <w:del w:id="251" w:author="DeeM" w:date="2015-12-07T17:24:00Z"/>
        </w:trPr>
        <w:tc>
          <w:tcPr>
            <w:tcW w:w="9490" w:type="dxa"/>
            <w:gridSpan w:val="4"/>
            <w:vMerge w:val="restart"/>
            <w:tcMar>
              <w:top w:w="120" w:type="dxa"/>
              <w:left w:w="700" w:type="dxa"/>
              <w:bottom w:w="0" w:type="dxa"/>
              <w:right w:w="0" w:type="dxa"/>
            </w:tcMar>
          </w:tcPr>
          <w:tbl>
            <w:tblPr>
              <w:tblOverlap w:val="never"/>
              <w:tblW w:w="8785" w:type="dxa"/>
              <w:tblLayout w:type="fixed"/>
              <w:tblLook w:val="01E0"/>
            </w:tblPr>
            <w:tblGrid>
              <w:gridCol w:w="4544"/>
              <w:gridCol w:w="4241"/>
            </w:tblGrid>
            <w:tr w:rsidR="00A616E5" w:rsidDel="00992A4B">
              <w:trPr>
                <w:del w:id="252" w:author="DeeM" w:date="2015-12-07T17:24:00Z"/>
              </w:trPr>
              <w:tc>
                <w:tcPr>
                  <w:tcW w:w="4544" w:type="dxa"/>
                </w:tcPr>
                <w:p w:rsidR="00A616E5" w:rsidDel="00992A4B" w:rsidRDefault="00A616E5">
                  <w:pPr>
                    <w:rPr>
                      <w:del w:id="253" w:author="DeeM" w:date="2015-12-07T17:24:00Z"/>
                    </w:rPr>
                  </w:pPr>
                  <w:del w:id="254" w:author="DeeM" w:date="2015-12-07T17:24:00Z">
                    <w:r w:rsidDel="00992A4B">
                      <w:rPr>
                        <w:rFonts w:eastAsia="Arial" w:cs="Arial"/>
                        <w:color w:val="000000"/>
                      </w:rPr>
                      <w:delText>Gdańsk, dnia .................................</w:delText>
                    </w:r>
                  </w:del>
                </w:p>
              </w:tc>
              <w:tc>
                <w:tcPr>
                  <w:tcW w:w="4241" w:type="dxa"/>
                </w:tcPr>
                <w:p w:rsidR="00A616E5" w:rsidDel="00992A4B" w:rsidRDefault="00A616E5">
                  <w:pPr>
                    <w:jc w:val="center"/>
                    <w:rPr>
                      <w:del w:id="255" w:author="DeeM" w:date="2015-12-07T17:24:00Z"/>
                    </w:rPr>
                  </w:pPr>
                  <w:del w:id="256" w:author="DeeM" w:date="2015-12-07T17:24:00Z">
                    <w:r w:rsidDel="00992A4B">
                      <w:rPr>
                        <w:rFonts w:eastAsia="Arial" w:cs="Arial"/>
                        <w:color w:val="000000"/>
                      </w:rPr>
                      <w:delText>.....................................................</w:delText>
                    </w:r>
                  </w:del>
                </w:p>
                <w:p w:rsidR="00A616E5" w:rsidDel="00992A4B" w:rsidRDefault="00A616E5">
                  <w:pPr>
                    <w:jc w:val="center"/>
                    <w:rPr>
                      <w:del w:id="257" w:author="DeeM" w:date="2015-12-07T17:24:00Z"/>
                    </w:rPr>
                  </w:pPr>
                  <w:del w:id="258" w:author="DeeM" w:date="2015-12-07T17:24:00Z">
                    <w:r w:rsidDel="00992A4B">
                      <w:rPr>
                        <w:rFonts w:eastAsia="Arial" w:cs="Arial"/>
                        <w:i/>
                        <w:iCs/>
                        <w:color w:val="000000"/>
                        <w:sz w:val="16"/>
                        <w:szCs w:val="16"/>
                      </w:rPr>
                      <w:delText>podpis studenta</w:delText>
                    </w:r>
                  </w:del>
                </w:p>
              </w:tc>
            </w:tr>
          </w:tbl>
          <w:p w:rsidR="00A616E5" w:rsidDel="00992A4B" w:rsidRDefault="00A616E5">
            <w:pPr>
              <w:rPr>
                <w:del w:id="259" w:author="DeeM" w:date="2015-12-07T17:24:00Z"/>
              </w:rPr>
            </w:pPr>
          </w:p>
        </w:tc>
      </w:tr>
      <w:tr w:rsidR="00A616E5" w:rsidDel="00992A4B">
        <w:trPr>
          <w:del w:id="260" w:author="DeeM" w:date="2015-12-07T17:24:00Z"/>
        </w:trPr>
        <w:tc>
          <w:tcPr>
            <w:tcW w:w="820" w:type="dxa"/>
            <w:tcMar>
              <w:top w:w="140" w:type="dxa"/>
              <w:left w:w="0" w:type="dxa"/>
              <w:bottom w:w="0" w:type="dxa"/>
              <w:right w:w="0" w:type="dxa"/>
            </w:tcMar>
          </w:tcPr>
          <w:p w:rsidR="00A616E5" w:rsidDel="00992A4B" w:rsidRDefault="00A616E5">
            <w:pPr>
              <w:rPr>
                <w:del w:id="261" w:author="DeeM" w:date="2015-12-07T17:24: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262" w:author="DeeM" w:date="2015-12-07T17:24:00Z"/>
              </w:trPr>
              <w:tc>
                <w:tcPr>
                  <w:tcW w:w="8670" w:type="dxa"/>
                </w:tcPr>
                <w:p w:rsidR="00A616E5" w:rsidDel="00992A4B" w:rsidRDefault="00A616E5">
                  <w:pPr>
                    <w:jc w:val="both"/>
                    <w:rPr>
                      <w:del w:id="263" w:author="DeeM" w:date="2015-12-07T17:24:00Z"/>
                    </w:rPr>
                  </w:pPr>
                  <w:del w:id="264" w:author="DeeM" w:date="2015-12-07T17:24:00Z">
                    <w:r w:rsidDel="00992A4B">
                      <w:rPr>
                        <w:rFonts w:eastAsia="Arial" w:cs="Arial"/>
                        <w:color w:val="000000"/>
                      </w:rPr>
                      <w:delText>*) niepotrzebne skreślić</w:delText>
                    </w:r>
                  </w:del>
                </w:p>
              </w:tc>
            </w:tr>
          </w:tbl>
          <w:p w:rsidR="00A616E5" w:rsidDel="00992A4B" w:rsidRDefault="00A616E5">
            <w:pPr>
              <w:rPr>
                <w:del w:id="265" w:author="DeeM" w:date="2015-12-07T17:24:00Z"/>
              </w:rPr>
            </w:pPr>
          </w:p>
        </w:tc>
      </w:tr>
      <w:tr w:rsidR="00A616E5" w:rsidDel="00992A4B">
        <w:trPr>
          <w:trHeight w:val="230"/>
          <w:hidden/>
          <w:del w:id="266" w:author="DeeM" w:date="2015-12-07T17:24:00Z"/>
        </w:trPr>
        <w:tc>
          <w:tcPr>
            <w:tcW w:w="9490" w:type="dxa"/>
            <w:gridSpan w:val="4"/>
            <w:vMerge w:val="restart"/>
            <w:tcMar>
              <w:top w:w="60" w:type="dxa"/>
              <w:left w:w="0" w:type="dxa"/>
              <w:bottom w:w="0" w:type="dxa"/>
              <w:right w:w="0" w:type="dxa"/>
            </w:tcMar>
          </w:tcPr>
          <w:p w:rsidR="00A616E5" w:rsidDel="00992A4B" w:rsidRDefault="00A616E5">
            <w:pPr>
              <w:rPr>
                <w:del w:id="267" w:author="DeeM" w:date="2015-12-07T17:24:00Z"/>
                <w:vanish/>
              </w:rPr>
            </w:pPr>
          </w:p>
          <w:tbl>
            <w:tblPr>
              <w:tblOverlap w:val="never"/>
              <w:tblW w:w="2880" w:type="dxa"/>
              <w:tblLayout w:type="fixed"/>
              <w:tblLook w:val="01E0"/>
            </w:tblPr>
            <w:tblGrid>
              <w:gridCol w:w="2880"/>
            </w:tblGrid>
            <w:tr w:rsidR="00A616E5" w:rsidDel="00992A4B">
              <w:trPr>
                <w:del w:id="268" w:author="DeeM" w:date="2015-12-07T17:24:00Z"/>
              </w:trPr>
              <w:tc>
                <w:tcPr>
                  <w:tcW w:w="2880" w:type="dxa"/>
                  <w:tcBorders>
                    <w:bottom w:val="single" w:sz="6" w:space="0" w:color="000000"/>
                  </w:tcBorders>
                </w:tcPr>
                <w:p w:rsidR="00A616E5" w:rsidDel="00992A4B" w:rsidRDefault="00A616E5">
                  <w:pPr>
                    <w:rPr>
                      <w:del w:id="269" w:author="DeeM" w:date="2015-12-07T17:24:00Z"/>
                    </w:rPr>
                  </w:pPr>
                </w:p>
              </w:tc>
            </w:tr>
          </w:tbl>
          <w:p w:rsidR="00A616E5" w:rsidDel="00992A4B" w:rsidRDefault="00A616E5">
            <w:pPr>
              <w:rPr>
                <w:del w:id="270" w:author="DeeM" w:date="2015-12-07T17:24:00Z"/>
              </w:rPr>
            </w:pPr>
          </w:p>
        </w:tc>
      </w:tr>
      <w:tr w:rsidR="00A616E5" w:rsidDel="00992A4B">
        <w:trPr>
          <w:trHeight w:val="230"/>
          <w:hidden/>
          <w:del w:id="271" w:author="DeeM" w:date="2015-12-07T17:24:00Z"/>
        </w:trPr>
        <w:tc>
          <w:tcPr>
            <w:tcW w:w="9490" w:type="dxa"/>
            <w:gridSpan w:val="4"/>
            <w:vMerge w:val="restart"/>
            <w:tcMar>
              <w:top w:w="60" w:type="dxa"/>
              <w:left w:w="720" w:type="dxa"/>
              <w:bottom w:w="0" w:type="dxa"/>
              <w:right w:w="0" w:type="dxa"/>
            </w:tcMar>
          </w:tcPr>
          <w:p w:rsidR="00A616E5" w:rsidDel="00992A4B" w:rsidRDefault="00A616E5">
            <w:pPr>
              <w:rPr>
                <w:del w:id="272" w:author="DeeM" w:date="2015-12-07T17:24:00Z"/>
                <w:vanish/>
              </w:rPr>
            </w:pPr>
          </w:p>
          <w:tbl>
            <w:tblPr>
              <w:tblOverlap w:val="never"/>
              <w:tblW w:w="8770" w:type="dxa"/>
              <w:tblLayout w:type="fixed"/>
              <w:tblLook w:val="01E0"/>
            </w:tblPr>
            <w:tblGrid>
              <w:gridCol w:w="236"/>
              <w:gridCol w:w="8534"/>
            </w:tblGrid>
            <w:tr w:rsidR="00A616E5" w:rsidDel="00992A4B">
              <w:trPr>
                <w:del w:id="273" w:author="DeeM" w:date="2015-12-07T17:24:00Z"/>
              </w:trPr>
              <w:tc>
                <w:tcPr>
                  <w:tcW w:w="165" w:type="dxa"/>
                </w:tcPr>
                <w:tbl>
                  <w:tblPr>
                    <w:tblOverlap w:val="never"/>
                    <w:tblW w:w="165" w:type="dxa"/>
                    <w:tblLayout w:type="fixed"/>
                    <w:tblCellMar>
                      <w:left w:w="0" w:type="dxa"/>
                      <w:right w:w="0" w:type="dxa"/>
                    </w:tblCellMar>
                    <w:tblLook w:val="01E0"/>
                  </w:tblPr>
                  <w:tblGrid>
                    <w:gridCol w:w="165"/>
                  </w:tblGrid>
                  <w:tr w:rsidR="00A616E5" w:rsidDel="00992A4B">
                    <w:trPr>
                      <w:del w:id="274" w:author="DeeM" w:date="2015-12-07T17:24:00Z"/>
                    </w:trPr>
                    <w:tc>
                      <w:tcPr>
                        <w:tcW w:w="165" w:type="dxa"/>
                      </w:tcPr>
                      <w:p w:rsidR="00A616E5" w:rsidDel="00992A4B" w:rsidRDefault="00A616E5">
                        <w:pPr>
                          <w:rPr>
                            <w:del w:id="275" w:author="DeeM" w:date="2015-12-07T17:24:00Z"/>
                          </w:rPr>
                        </w:pPr>
                        <w:del w:id="276" w:author="DeeM" w:date="2015-12-07T17:24:00Z">
                          <w:r w:rsidDel="00992A4B">
                            <w:rPr>
                              <w:rFonts w:eastAsia="Arial" w:cs="Arial"/>
                              <w:color w:val="000000"/>
                              <w:position w:val="4"/>
                              <w:sz w:val="12"/>
                              <w:szCs w:val="12"/>
                            </w:rPr>
                            <w:delText>1</w:delText>
                          </w:r>
                        </w:del>
                      </w:p>
                    </w:tc>
                  </w:tr>
                </w:tbl>
                <w:p w:rsidR="00A616E5" w:rsidDel="00992A4B" w:rsidRDefault="00A616E5">
                  <w:pPr>
                    <w:rPr>
                      <w:del w:id="277"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278" w:author="DeeM" w:date="2015-12-07T17:24:00Z"/>
                    </w:trPr>
                    <w:tc>
                      <w:tcPr>
                        <w:tcW w:w="8492" w:type="dxa"/>
                      </w:tcPr>
                      <w:p w:rsidR="00A616E5" w:rsidDel="00992A4B" w:rsidRDefault="00A616E5">
                        <w:pPr>
                          <w:jc w:val="both"/>
                          <w:rPr>
                            <w:del w:id="279" w:author="DeeM" w:date="2015-12-07T17:24:00Z"/>
                          </w:rPr>
                        </w:pPr>
                        <w:del w:id="280" w:author="DeeM" w:date="2015-12-07T17:24:00Z">
                          <w:r w:rsidDel="00992A4B">
                            <w:rPr>
                              <w:rFonts w:eastAsia="Arial" w:cs="Arial"/>
                              <w:color w:val="000000"/>
                              <w:sz w:val="16"/>
                              <w:szCs w:val="16"/>
                            </w:rPr>
                            <w:delText>Zarządzenie Rektora Politechniki Gdańskiej nr 34/2009 z 9 listopada 2009 r., załącznik nr 8 do instrukcji archiwalnej PG.</w:delText>
                          </w:r>
                        </w:del>
                      </w:p>
                    </w:tc>
                  </w:tr>
                </w:tbl>
                <w:p w:rsidR="00A616E5" w:rsidDel="00992A4B" w:rsidRDefault="00A616E5">
                  <w:pPr>
                    <w:rPr>
                      <w:del w:id="281" w:author="DeeM" w:date="2015-12-07T17:24:00Z"/>
                    </w:rPr>
                  </w:pPr>
                </w:p>
              </w:tc>
            </w:tr>
            <w:tr w:rsidR="00A616E5" w:rsidDel="00992A4B">
              <w:trPr>
                <w:del w:id="282" w:author="DeeM" w:date="2015-12-07T17:24:00Z"/>
              </w:trPr>
              <w:tc>
                <w:tcPr>
                  <w:tcW w:w="165" w:type="dxa"/>
                </w:tcPr>
                <w:tbl>
                  <w:tblPr>
                    <w:tblOverlap w:val="never"/>
                    <w:tblW w:w="165" w:type="dxa"/>
                    <w:tblLayout w:type="fixed"/>
                    <w:tblCellMar>
                      <w:left w:w="0" w:type="dxa"/>
                      <w:right w:w="0" w:type="dxa"/>
                    </w:tblCellMar>
                    <w:tblLook w:val="01E0"/>
                  </w:tblPr>
                  <w:tblGrid>
                    <w:gridCol w:w="165"/>
                  </w:tblGrid>
                  <w:tr w:rsidR="00A616E5" w:rsidDel="00992A4B">
                    <w:trPr>
                      <w:del w:id="283" w:author="DeeM" w:date="2015-12-07T17:24:00Z"/>
                    </w:trPr>
                    <w:tc>
                      <w:tcPr>
                        <w:tcW w:w="165" w:type="dxa"/>
                      </w:tcPr>
                      <w:p w:rsidR="00A616E5" w:rsidDel="00992A4B" w:rsidRDefault="00A616E5">
                        <w:pPr>
                          <w:rPr>
                            <w:del w:id="284" w:author="DeeM" w:date="2015-12-07T17:24:00Z"/>
                          </w:rPr>
                        </w:pPr>
                        <w:del w:id="285" w:author="DeeM" w:date="2015-12-07T17:24:00Z">
                          <w:r w:rsidDel="00992A4B">
                            <w:rPr>
                              <w:rFonts w:eastAsia="Arial" w:cs="Arial"/>
                              <w:color w:val="000000"/>
                              <w:position w:val="4"/>
                              <w:sz w:val="12"/>
                              <w:szCs w:val="12"/>
                            </w:rPr>
                            <w:delText>2</w:delText>
                          </w:r>
                        </w:del>
                      </w:p>
                    </w:tc>
                  </w:tr>
                </w:tbl>
                <w:p w:rsidR="00A616E5" w:rsidDel="00992A4B" w:rsidRDefault="00A616E5">
                  <w:pPr>
                    <w:rPr>
                      <w:del w:id="286"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287" w:author="DeeM" w:date="2015-12-07T17:24:00Z"/>
                    </w:trPr>
                    <w:tc>
                      <w:tcPr>
                        <w:tcW w:w="8492" w:type="dxa"/>
                      </w:tcPr>
                      <w:p w:rsidR="00A616E5" w:rsidDel="00992A4B" w:rsidRDefault="00A616E5">
                        <w:pPr>
                          <w:jc w:val="both"/>
                          <w:rPr>
                            <w:del w:id="288" w:author="DeeM" w:date="2015-12-07T17:24:00Z"/>
                          </w:rPr>
                        </w:pPr>
                        <w:del w:id="289" w:author="DeeM" w:date="2015-12-07T17:24:00Z">
                          <w:r w:rsidDel="00992A4B">
                            <w:rPr>
                              <w:rFonts w:eastAsia="Arial" w:cs="Arial"/>
                              <w:color w:val="000000"/>
                              <w:sz w:val="16"/>
                              <w:szCs w:val="16"/>
                            </w:rPr>
                            <w:delText>Ustawa z dnia 27 lipca 2005 r. Prawo o szkolnictwie wyższym:</w:delText>
                          </w:r>
                        </w:del>
                      </w:p>
                    </w:tc>
                  </w:tr>
                </w:tbl>
                <w:p w:rsidR="00A616E5" w:rsidDel="00992A4B" w:rsidRDefault="00A616E5">
                  <w:pPr>
                    <w:rPr>
                      <w:del w:id="290" w:author="DeeM" w:date="2015-12-07T17:24:00Z"/>
                    </w:rPr>
                  </w:pPr>
                </w:p>
              </w:tc>
            </w:tr>
            <w:tr w:rsidR="00A616E5" w:rsidDel="00992A4B">
              <w:trPr>
                <w:del w:id="291" w:author="DeeM" w:date="2015-12-07T17:24:00Z"/>
              </w:trPr>
              <w:tc>
                <w:tcPr>
                  <w:tcW w:w="165" w:type="dxa"/>
                </w:tcPr>
                <w:p w:rsidR="00A616E5" w:rsidDel="00992A4B" w:rsidRDefault="00A616E5">
                  <w:pPr>
                    <w:rPr>
                      <w:del w:id="292"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293" w:author="DeeM" w:date="2015-12-07T17:24:00Z"/>
                    </w:trPr>
                    <w:tc>
                      <w:tcPr>
                        <w:tcW w:w="8492" w:type="dxa"/>
                      </w:tcPr>
                      <w:p w:rsidR="00A616E5" w:rsidDel="00992A4B" w:rsidRDefault="00A616E5">
                        <w:pPr>
                          <w:jc w:val="both"/>
                          <w:rPr>
                            <w:del w:id="294" w:author="DeeM" w:date="2015-12-07T17:24:00Z"/>
                          </w:rPr>
                        </w:pPr>
                        <w:del w:id="295" w:author="DeeM" w:date="2015-12-07T17:24:00Z">
                          <w:r w:rsidDel="00992A4B">
                            <w:rPr>
                              <w:rFonts w:eastAsia="Arial" w:cs="Arial"/>
                              <w:color w:val="000000"/>
                              <w:sz w:val="16"/>
                              <w:szCs w:val="16"/>
                            </w:rPr>
                            <w:delText>Art. 214 ustęp 4. W razie podejrzenia popełnienia przez studenta czynu podlegającego na przypisaniu sobie autorstwa istotnego fragmentu lub innych elementów cudzego utworu rektor niezwłocznie poleca przeprowadzenie postępowania wyjaśniającego.</w:delText>
                          </w:r>
                        </w:del>
                      </w:p>
                    </w:tc>
                  </w:tr>
                </w:tbl>
                <w:p w:rsidR="00A616E5" w:rsidDel="00992A4B" w:rsidRDefault="00A616E5">
                  <w:pPr>
                    <w:rPr>
                      <w:del w:id="296" w:author="DeeM" w:date="2015-12-07T17:24:00Z"/>
                    </w:rPr>
                  </w:pPr>
                </w:p>
              </w:tc>
            </w:tr>
            <w:tr w:rsidR="00A616E5" w:rsidDel="00992A4B">
              <w:trPr>
                <w:del w:id="297" w:author="DeeM" w:date="2015-12-07T17:24:00Z"/>
              </w:trPr>
              <w:tc>
                <w:tcPr>
                  <w:tcW w:w="165" w:type="dxa"/>
                </w:tcPr>
                <w:p w:rsidR="00A616E5" w:rsidDel="00992A4B" w:rsidRDefault="00A616E5">
                  <w:pPr>
                    <w:rPr>
                      <w:del w:id="298"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299" w:author="DeeM" w:date="2015-12-07T17:24:00Z"/>
                    </w:trPr>
                    <w:tc>
                      <w:tcPr>
                        <w:tcW w:w="8492" w:type="dxa"/>
                      </w:tcPr>
                      <w:p w:rsidR="00A616E5" w:rsidDel="00992A4B" w:rsidRDefault="00A616E5">
                        <w:pPr>
                          <w:jc w:val="both"/>
                          <w:rPr>
                            <w:del w:id="300" w:author="DeeM" w:date="2015-12-07T17:24:00Z"/>
                          </w:rPr>
                        </w:pPr>
                        <w:del w:id="301" w:author="DeeM" w:date="2015-12-07T17:24:00Z">
                          <w:r w:rsidDel="00992A4B">
                            <w:rPr>
                              <w:rFonts w:eastAsia="Arial" w:cs="Arial"/>
                              <w:color w:val="000000"/>
                              <w:sz w:val="16"/>
                              <w:szCs w:val="16"/>
                            </w:rPr>
                            <w:delTex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delText>
                          </w:r>
                        </w:del>
                      </w:p>
                    </w:tc>
                  </w:tr>
                </w:tbl>
                <w:p w:rsidR="00A616E5" w:rsidDel="00992A4B" w:rsidRDefault="00A616E5">
                  <w:pPr>
                    <w:rPr>
                      <w:del w:id="302" w:author="DeeM" w:date="2015-12-07T17:24:00Z"/>
                    </w:rPr>
                  </w:pPr>
                </w:p>
              </w:tc>
            </w:tr>
          </w:tbl>
          <w:p w:rsidR="00A616E5" w:rsidDel="00992A4B" w:rsidRDefault="00A616E5">
            <w:pPr>
              <w:rPr>
                <w:del w:id="303" w:author="DeeM" w:date="2015-12-07T17:24:00Z"/>
              </w:rPr>
            </w:pPr>
          </w:p>
        </w:tc>
      </w:tr>
    </w:tbl>
    <w:p w:rsidR="00A616E5" w:rsidDel="00992A4B" w:rsidRDefault="00A616E5">
      <w:pPr>
        <w:rPr>
          <w:del w:id="304" w:author="DeeM" w:date="2015-12-07T17:24:00Z"/>
        </w:rPr>
      </w:pPr>
    </w:p>
    <w:p w:rsidR="00A616E5" w:rsidDel="00992A4B" w:rsidRDefault="00A616E5">
      <w:pPr>
        <w:rPr>
          <w:del w:id="305" w:author="DeeM" w:date="2015-12-07T17:24:00Z"/>
        </w:rPr>
      </w:pPr>
    </w:p>
    <w:tbl>
      <w:tblPr>
        <w:tblOverlap w:val="never"/>
        <w:tblW w:w="9490" w:type="dxa"/>
        <w:tblLayout w:type="fixed"/>
        <w:tblLook w:val="01E0"/>
      </w:tblPr>
      <w:tblGrid>
        <w:gridCol w:w="820"/>
        <w:gridCol w:w="2985"/>
        <w:gridCol w:w="2505"/>
        <w:gridCol w:w="3180"/>
      </w:tblGrid>
      <w:tr w:rsidR="00A616E5" w:rsidDel="00992A4B">
        <w:trPr>
          <w:del w:id="306" w:author="DeeM" w:date="2015-12-07T17:24:00Z"/>
        </w:trPr>
        <w:tc>
          <w:tcPr>
            <w:tcW w:w="3805" w:type="dxa"/>
            <w:gridSpan w:val="2"/>
            <w:vMerge w:val="restart"/>
          </w:tcPr>
          <w:p w:rsidR="00A616E5" w:rsidDel="00992A4B" w:rsidRDefault="00CC4170">
            <w:pPr>
              <w:rPr>
                <w:del w:id="307" w:author="DeeM" w:date="2015-12-07T17:24:00Z"/>
              </w:rPr>
            </w:pPr>
            <w:del w:id="308" w:author="DeeM" w:date="2015-12-07T17:24:00Z">
              <w:r>
                <w:rPr>
                  <w:noProof/>
                </w:rPr>
                <w:pict>
                  <v:rect id="AutoShape 10" o:spid="_x0000_s1031" style="position:absolute;margin-left:0;margin-top:0;width:50pt;height:50pt;z-index:251660288;visibility:hidde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" filled="f" stroked="f">
                    <o:lock v:ext="edit" aspectratio="t" selection="t"/>
                  </v:rect>
                </w:pict>
              </w:r>
              <w:r w:rsidR="006152EA">
                <w:rPr>
                  <w:noProof/>
                </w:rPr>
                <w:drawing>
                  <wp:inline distT="0" distB="0" distL="0" distR="0">
                    <wp:extent cx="2295525" cy="638175"/>
                    <wp:effectExtent l="19050" t="0" r="9525" b="0"/>
                    <wp:docPr id="2051" name="Obraz 7"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75"/>
                            <pic:cNvPicPr>
                              <a:picLocks noChangeAspect="1" noChangeArrowheads="1"/>
                            </pic:cNvPicPr>
                          </pic:nvPicPr>
                          <pic:blipFill>
                            <a:blip r:embed="rId11" cstate="print"/>
                            <a:srcRect/>
                            <a:stretch>
                              <a:fillRect/>
                            </a:stretch>
                          </pic:blipFill>
                          <pic:spPr bwMode="auto">
                            <a:xfrm>
                              <a:off x="0" y="0"/>
                              <a:ext cx="2295525" cy="638175"/>
                            </a:xfrm>
                            <a:prstGeom prst="rect">
                              <a:avLst/>
                            </a:prstGeom>
                            <a:noFill/>
                            <a:ln w="9525">
                              <a:noFill/>
                              <a:miter lim="800000"/>
                              <a:headEnd/>
                              <a:tailEnd/>
                            </a:ln>
                          </pic:spPr>
                        </pic:pic>
                      </a:graphicData>
                    </a:graphic>
                  </wp:inline>
                </w:drawing>
              </w:r>
            </w:del>
          </w:p>
        </w:tc>
        <w:tc>
          <w:tcPr>
            <w:tcW w:w="2505" w:type="dxa"/>
          </w:tcPr>
          <w:p w:rsidR="00A616E5" w:rsidDel="00992A4B" w:rsidRDefault="00A616E5">
            <w:pPr>
              <w:rPr>
                <w:del w:id="309" w:author="DeeM" w:date="2015-12-07T17:24:00Z"/>
              </w:rPr>
            </w:pPr>
          </w:p>
        </w:tc>
        <w:tc>
          <w:tcPr>
            <w:tcW w:w="3180" w:type="dxa"/>
          </w:tcPr>
          <w:p w:rsidR="00A616E5" w:rsidDel="00992A4B" w:rsidRDefault="00CC4170">
            <w:pPr>
              <w:jc w:val="right"/>
              <w:rPr>
                <w:del w:id="310" w:author="DeeM" w:date="2015-12-07T17:24:00Z"/>
              </w:rPr>
            </w:pPr>
            <w:del w:id="311" w:author="DeeM" w:date="2015-12-07T17:24:00Z">
              <w:r>
                <w:rPr>
                  <w:noProof/>
                </w:rPr>
                <w:pict>
                  <v:rect id="AutoShape 11" o:spid="_x0000_s1030" style="position:absolute;left:0;text-align:left;margin-left:0;margin-top:0;width:50pt;height:50pt;z-index:251661312;visibility:hidden;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Nj2EG66AgAA0QUA&#10;AA4AAAAAAAAAAAAAAAAALgIAAGRycy9lMm9Eb2MueG1sUEsBAi0AFAAGAAgAAAAhAIZbh9XYAAAA&#10;BQEAAA8AAAAAAAAAAAAAAAAAFAUAAGRycy9kb3ducmV2LnhtbFBLBQYAAAAABAAEAPMAAAAZBgAA&#10;AAA=&#10;" filled="f" stroked="f">
                    <o:lock v:ext="edit" aspectratio="t" selection="t"/>
                  </v:rect>
                </w:pict>
              </w:r>
              <w:r w:rsidR="006152EA">
                <w:rPr>
                  <w:noProof/>
                </w:rPr>
                <w:drawing>
                  <wp:inline distT="0" distB="0" distL="0" distR="0">
                    <wp:extent cx="542925" cy="542925"/>
                    <wp:effectExtent l="19050" t="0" r="9525" b="0"/>
                    <wp:docPr id="2050" name="Obraz 8"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76"/>
                            <pic:cNvPicPr>
                              <a:picLocks noChangeAspect="1" noChangeArrowheads="1"/>
                            </pic:cNvPicPr>
                          </pic:nvPicPr>
                          <pic:blipFill>
                            <a:blip r:embed="rId12" cstate="print"/>
                            <a:srcRect/>
                            <a:stretch>
                              <a:fillRect/>
                            </a:stretch>
                          </pic:blipFill>
                          <pic:spPr bwMode="auto">
                            <a:xfrm>
                              <a:off x="0" y="0"/>
                              <a:ext cx="542925" cy="542925"/>
                            </a:xfrm>
                            <a:prstGeom prst="rect">
                              <a:avLst/>
                            </a:prstGeom>
                            <a:noFill/>
                            <a:ln w="9525">
                              <a:noFill/>
                              <a:miter lim="800000"/>
                              <a:headEnd/>
                              <a:tailEnd/>
                            </a:ln>
                          </pic:spPr>
                        </pic:pic>
                      </a:graphicData>
                    </a:graphic>
                  </wp:inline>
                </w:drawing>
              </w:r>
            </w:del>
          </w:p>
        </w:tc>
      </w:tr>
      <w:tr w:rsidR="00A616E5" w:rsidDel="00992A4B">
        <w:trPr>
          <w:del w:id="312" w:author="DeeM" w:date="2015-12-07T17:24:00Z"/>
        </w:trPr>
        <w:tc>
          <w:tcPr>
            <w:tcW w:w="820" w:type="dxa"/>
            <w:tcMar>
              <w:top w:w="620" w:type="dxa"/>
              <w:left w:w="0" w:type="dxa"/>
              <w:bottom w:w="0" w:type="dxa"/>
              <w:right w:w="0" w:type="dxa"/>
            </w:tcMar>
          </w:tcPr>
          <w:p w:rsidR="00A616E5" w:rsidDel="00992A4B" w:rsidRDefault="00A616E5">
            <w:pPr>
              <w:rPr>
                <w:del w:id="313" w:author="DeeM" w:date="2015-12-07T17:24:00Z"/>
              </w:rPr>
            </w:pPr>
          </w:p>
        </w:tc>
        <w:tc>
          <w:tcPr>
            <w:tcW w:w="8670" w:type="dxa"/>
            <w:gridSpan w:val="3"/>
            <w:vMerge w:val="restart"/>
            <w:tcMar>
              <w:top w:w="520" w:type="dxa"/>
              <w:left w:w="0" w:type="dxa"/>
              <w:bottom w:w="0" w:type="dxa"/>
              <w:right w:w="0" w:type="dxa"/>
            </w:tcMar>
          </w:tcPr>
          <w:p w:rsidR="00A616E5" w:rsidDel="00992A4B" w:rsidRDefault="00A616E5">
            <w:pPr>
              <w:rPr>
                <w:del w:id="314" w:author="DeeM" w:date="2015-12-07T17:24:00Z"/>
              </w:rPr>
            </w:pPr>
            <w:del w:id="315" w:author="DeeM" w:date="2015-12-07T17:24:00Z">
              <w:r w:rsidDel="00992A4B">
                <w:rPr>
                  <w:rFonts w:eastAsia="Arial" w:cs="Arial"/>
                  <w:b/>
                  <w:bCs/>
                  <w:color w:val="000000"/>
                  <w:sz w:val="24"/>
                  <w:szCs w:val="24"/>
                </w:rPr>
                <w:delText>OŚWIADCZENIE</w:delText>
              </w:r>
            </w:del>
          </w:p>
        </w:tc>
      </w:tr>
      <w:tr w:rsidR="00A616E5" w:rsidDel="00992A4B">
        <w:trPr>
          <w:del w:id="316" w:author="DeeM" w:date="2015-12-07T17:24:00Z"/>
        </w:trPr>
        <w:tc>
          <w:tcPr>
            <w:tcW w:w="820" w:type="dxa"/>
            <w:tcMar>
              <w:top w:w="220" w:type="dxa"/>
              <w:left w:w="0" w:type="dxa"/>
              <w:bottom w:w="0" w:type="dxa"/>
              <w:right w:w="0" w:type="dxa"/>
            </w:tcMar>
          </w:tcPr>
          <w:p w:rsidR="00A616E5" w:rsidDel="00992A4B" w:rsidRDefault="00A616E5">
            <w:pPr>
              <w:rPr>
                <w:del w:id="317" w:author="DeeM" w:date="2015-12-07T17:24: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318" w:author="DeeM" w:date="2015-12-07T17:24:00Z"/>
              </w:trPr>
              <w:tc>
                <w:tcPr>
                  <w:tcW w:w="8670" w:type="dxa"/>
                  <w:tcMar>
                    <w:top w:w="0" w:type="dxa"/>
                    <w:left w:w="0" w:type="dxa"/>
                    <w:bottom w:w="20" w:type="dxa"/>
                    <w:right w:w="0" w:type="dxa"/>
                  </w:tcMar>
                </w:tcPr>
                <w:p w:rsidR="00A616E5" w:rsidDel="00992A4B" w:rsidRDefault="00A616E5">
                  <w:pPr>
                    <w:rPr>
                      <w:del w:id="319" w:author="DeeM" w:date="2015-12-07T17:24:00Z"/>
                    </w:rPr>
                  </w:pPr>
                  <w:del w:id="320" w:author="DeeM" w:date="2015-12-07T17:24:00Z">
                    <w:r w:rsidDel="00992A4B">
                      <w:rPr>
                        <w:rFonts w:eastAsia="Arial" w:cs="Arial"/>
                        <w:color w:val="000000"/>
                      </w:rPr>
                      <w:delText>Imię i nazwisko: Patryk Kuśmierek</w:delText>
                    </w:r>
                  </w:del>
                </w:p>
                <w:p w:rsidR="00A616E5" w:rsidDel="00992A4B" w:rsidRDefault="00A616E5">
                  <w:pPr>
                    <w:rPr>
                      <w:del w:id="321" w:author="DeeM" w:date="2015-12-07T17:24:00Z"/>
                    </w:rPr>
                  </w:pPr>
                  <w:del w:id="322" w:author="DeeM" w:date="2015-12-07T17:24:00Z">
                    <w:r w:rsidDel="00992A4B">
                      <w:rPr>
                        <w:rFonts w:eastAsia="Arial" w:cs="Arial"/>
                        <w:color w:val="000000"/>
                      </w:rPr>
                      <w:delText>Data i miejsce urodzenia: 25.07.1993, Gdańsk</w:delText>
                    </w:r>
                  </w:del>
                </w:p>
                <w:p w:rsidR="00A616E5" w:rsidDel="00992A4B" w:rsidRDefault="00A616E5">
                  <w:pPr>
                    <w:rPr>
                      <w:del w:id="323" w:author="DeeM" w:date="2015-12-07T17:24:00Z"/>
                    </w:rPr>
                  </w:pPr>
                  <w:del w:id="324" w:author="DeeM" w:date="2015-12-07T17:24:00Z">
                    <w:r w:rsidDel="00992A4B">
                      <w:rPr>
                        <w:rFonts w:eastAsia="Arial" w:cs="Arial"/>
                        <w:color w:val="000000"/>
                      </w:rPr>
                      <w:delText>Nr albumu: 143275</w:delText>
                    </w:r>
                  </w:del>
                </w:p>
                <w:p w:rsidR="00A616E5" w:rsidDel="00992A4B" w:rsidRDefault="00A616E5">
                  <w:pPr>
                    <w:rPr>
                      <w:del w:id="325" w:author="DeeM" w:date="2015-12-07T17:24:00Z"/>
                    </w:rPr>
                  </w:pPr>
                  <w:del w:id="326" w:author="DeeM" w:date="2015-12-07T17:24:00Z">
                    <w:r w:rsidDel="00992A4B">
                      <w:rPr>
                        <w:rFonts w:eastAsia="Arial" w:cs="Arial"/>
                        <w:color w:val="000000"/>
                      </w:rPr>
                      <w:delText>Wydział: Wydział Elektroniki, Telekomunikacji i Informatyki</w:delText>
                    </w:r>
                  </w:del>
                </w:p>
                <w:p w:rsidR="00A616E5" w:rsidDel="00992A4B" w:rsidRDefault="00A616E5">
                  <w:pPr>
                    <w:rPr>
                      <w:del w:id="327" w:author="DeeM" w:date="2015-12-07T17:24:00Z"/>
                    </w:rPr>
                  </w:pPr>
                  <w:del w:id="328" w:author="DeeM" w:date="2015-12-07T17:24:00Z">
                    <w:r w:rsidDel="00992A4B">
                      <w:rPr>
                        <w:rFonts w:eastAsia="Arial" w:cs="Arial"/>
                        <w:color w:val="000000"/>
                      </w:rPr>
                      <w:delText>Kierunek: informatyka</w:delText>
                    </w:r>
                  </w:del>
                </w:p>
                <w:p w:rsidR="00A616E5" w:rsidDel="00992A4B" w:rsidRDefault="00A616E5">
                  <w:pPr>
                    <w:rPr>
                      <w:del w:id="329" w:author="DeeM" w:date="2015-12-07T17:24:00Z"/>
                    </w:rPr>
                  </w:pPr>
                  <w:del w:id="330" w:author="DeeM" w:date="2015-12-07T17:24:00Z">
                    <w:r w:rsidDel="00992A4B">
                      <w:rPr>
                        <w:rFonts w:eastAsia="Arial" w:cs="Arial"/>
                        <w:color w:val="000000"/>
                      </w:rPr>
                      <w:delText>Poziom studiów: I stopnia - inżynierskie</w:delText>
                    </w:r>
                  </w:del>
                </w:p>
                <w:p w:rsidR="00A616E5" w:rsidDel="00992A4B" w:rsidRDefault="00A616E5">
                  <w:pPr>
                    <w:rPr>
                      <w:del w:id="331" w:author="DeeM" w:date="2015-12-07T17:24:00Z"/>
                    </w:rPr>
                  </w:pPr>
                  <w:del w:id="332" w:author="DeeM" w:date="2015-12-07T17:24:00Z">
                    <w:r w:rsidDel="00992A4B">
                      <w:rPr>
                        <w:rFonts w:eastAsia="Arial" w:cs="Arial"/>
                        <w:color w:val="000000"/>
                      </w:rPr>
                      <w:delText>Forma studiów: stacjonarne</w:delText>
                    </w:r>
                  </w:del>
                </w:p>
              </w:tc>
            </w:tr>
          </w:tbl>
          <w:p w:rsidR="00A616E5" w:rsidDel="00992A4B" w:rsidRDefault="00A616E5">
            <w:pPr>
              <w:rPr>
                <w:del w:id="333" w:author="DeeM" w:date="2015-12-07T17:24:00Z"/>
              </w:rPr>
            </w:pPr>
          </w:p>
        </w:tc>
      </w:tr>
      <w:tr w:rsidR="00A616E5" w:rsidDel="00992A4B">
        <w:trPr>
          <w:del w:id="334" w:author="DeeM" w:date="2015-12-07T17:24:00Z"/>
        </w:trPr>
        <w:tc>
          <w:tcPr>
            <w:tcW w:w="820" w:type="dxa"/>
            <w:tcMar>
              <w:top w:w="320" w:type="dxa"/>
              <w:left w:w="0" w:type="dxa"/>
              <w:bottom w:w="0" w:type="dxa"/>
              <w:right w:w="0" w:type="dxa"/>
            </w:tcMar>
          </w:tcPr>
          <w:p w:rsidR="00A616E5" w:rsidDel="00992A4B" w:rsidRDefault="00A616E5">
            <w:pPr>
              <w:rPr>
                <w:del w:id="335" w:author="DeeM" w:date="2015-12-07T17:24: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336" w:author="DeeM" w:date="2015-12-07T17:24:00Z"/>
              </w:trPr>
              <w:tc>
                <w:tcPr>
                  <w:tcW w:w="8670" w:type="dxa"/>
                  <w:tcMar>
                    <w:top w:w="0" w:type="dxa"/>
                    <w:left w:w="0" w:type="dxa"/>
                    <w:bottom w:w="20" w:type="dxa"/>
                    <w:right w:w="0" w:type="dxa"/>
                  </w:tcMar>
                </w:tcPr>
                <w:p w:rsidR="00A616E5" w:rsidDel="00992A4B" w:rsidRDefault="00A616E5">
                  <w:pPr>
                    <w:jc w:val="both"/>
                    <w:rPr>
                      <w:del w:id="337" w:author="DeeM" w:date="2015-12-07T17:24:00Z"/>
                    </w:rPr>
                  </w:pPr>
                  <w:del w:id="338" w:author="DeeM" w:date="2015-12-07T17:24:00Z">
                    <w:r w:rsidDel="00992A4B">
                      <w:rPr>
                        <w:rFonts w:eastAsia="Arial" w:cs="Arial"/>
                        <w:color w:val="000000"/>
                      </w:rPr>
                      <w:delText>Ja, niżej podpisany(a), wyrażam zgodę/nie wyrażam zgody* na korzystanie z mojej pracy dyplomowej zatytułowanej: Interaktywny internetowy serwis turystyczny z elementami geolokalizacji</w:delText>
                    </w:r>
                  </w:del>
                </w:p>
                <w:p w:rsidR="00A616E5" w:rsidDel="00992A4B" w:rsidRDefault="00A616E5">
                  <w:pPr>
                    <w:jc w:val="both"/>
                    <w:rPr>
                      <w:del w:id="339" w:author="DeeM" w:date="2015-12-07T17:24:00Z"/>
                    </w:rPr>
                  </w:pPr>
                  <w:del w:id="340" w:author="DeeM" w:date="2015-12-07T17:24:00Z">
                    <w:r w:rsidDel="00992A4B">
                      <w:rPr>
                        <w:rFonts w:eastAsia="Arial" w:cs="Arial"/>
                        <w:color w:val="000000"/>
                      </w:rPr>
                      <w:delText>do celów naukowych lub dydaktycznych.</w:delText>
                    </w:r>
                    <w:r w:rsidDel="00992A4B">
                      <w:rPr>
                        <w:rFonts w:eastAsia="Arial" w:cs="Arial"/>
                        <w:color w:val="000000"/>
                        <w:position w:val="5"/>
                        <w:sz w:val="15"/>
                        <w:szCs w:val="15"/>
                      </w:rPr>
                      <w:delText>1</w:delText>
                    </w:r>
                  </w:del>
                </w:p>
              </w:tc>
            </w:tr>
          </w:tbl>
          <w:p w:rsidR="00A616E5" w:rsidDel="00992A4B" w:rsidRDefault="00A616E5">
            <w:pPr>
              <w:rPr>
                <w:del w:id="341" w:author="DeeM" w:date="2015-12-07T17:24:00Z"/>
              </w:rPr>
            </w:pPr>
          </w:p>
        </w:tc>
      </w:tr>
      <w:tr w:rsidR="00A616E5" w:rsidDel="00992A4B">
        <w:trPr>
          <w:trHeight w:val="230"/>
          <w:hidden/>
          <w:del w:id="342" w:author="DeeM" w:date="2015-12-07T17:24:00Z"/>
        </w:trPr>
        <w:tc>
          <w:tcPr>
            <w:tcW w:w="9490" w:type="dxa"/>
            <w:gridSpan w:val="4"/>
            <w:vMerge w:val="restart"/>
            <w:tcMar>
              <w:top w:w="120" w:type="dxa"/>
              <w:left w:w="700" w:type="dxa"/>
              <w:bottom w:w="0" w:type="dxa"/>
              <w:right w:w="0" w:type="dxa"/>
            </w:tcMar>
          </w:tcPr>
          <w:p w:rsidR="00A616E5" w:rsidDel="00992A4B" w:rsidRDefault="00A616E5">
            <w:pPr>
              <w:rPr>
                <w:del w:id="343" w:author="DeeM" w:date="2015-12-07T17:24:00Z"/>
                <w:vanish/>
              </w:rPr>
            </w:pPr>
          </w:p>
          <w:tbl>
            <w:tblPr>
              <w:tblOverlap w:val="never"/>
              <w:tblW w:w="8625" w:type="dxa"/>
              <w:tblLayout w:type="fixed"/>
              <w:tblLook w:val="01E0"/>
            </w:tblPr>
            <w:tblGrid>
              <w:gridCol w:w="4545"/>
              <w:gridCol w:w="4080"/>
            </w:tblGrid>
            <w:tr w:rsidR="00A616E5" w:rsidDel="00992A4B">
              <w:trPr>
                <w:del w:id="344" w:author="DeeM" w:date="2015-12-07T17:24:00Z"/>
              </w:trPr>
              <w:tc>
                <w:tcPr>
                  <w:tcW w:w="4545" w:type="dxa"/>
                </w:tcPr>
                <w:p w:rsidR="00A616E5" w:rsidDel="00992A4B" w:rsidRDefault="00A616E5">
                  <w:pPr>
                    <w:rPr>
                      <w:del w:id="345" w:author="DeeM" w:date="2015-12-07T17:24:00Z"/>
                    </w:rPr>
                  </w:pPr>
                  <w:del w:id="346" w:author="DeeM" w:date="2015-12-07T17:24:00Z">
                    <w:r w:rsidDel="00992A4B">
                      <w:rPr>
                        <w:rFonts w:eastAsia="Arial" w:cs="Arial"/>
                        <w:color w:val="000000"/>
                      </w:rPr>
                      <w:delText>Gdańsk, dnia ..................................</w:delText>
                    </w:r>
                  </w:del>
                </w:p>
              </w:tc>
              <w:tc>
                <w:tcPr>
                  <w:tcW w:w="4080" w:type="dxa"/>
                </w:tcPr>
                <w:p w:rsidR="00A616E5" w:rsidDel="00992A4B" w:rsidRDefault="00A616E5">
                  <w:pPr>
                    <w:jc w:val="center"/>
                    <w:rPr>
                      <w:del w:id="347" w:author="DeeM" w:date="2015-12-07T17:24:00Z"/>
                    </w:rPr>
                  </w:pPr>
                  <w:del w:id="348" w:author="DeeM" w:date="2015-12-07T17:24:00Z">
                    <w:r w:rsidDel="00992A4B">
                      <w:rPr>
                        <w:rFonts w:eastAsia="Arial" w:cs="Arial"/>
                        <w:color w:val="000000"/>
                      </w:rPr>
                      <w:delText>.....................................................</w:delText>
                    </w:r>
                  </w:del>
                </w:p>
                <w:p w:rsidR="00A616E5" w:rsidDel="00992A4B" w:rsidRDefault="00A616E5">
                  <w:pPr>
                    <w:jc w:val="center"/>
                    <w:rPr>
                      <w:del w:id="349" w:author="DeeM" w:date="2015-12-07T17:24:00Z"/>
                    </w:rPr>
                  </w:pPr>
                  <w:del w:id="350" w:author="DeeM" w:date="2015-12-07T17:24:00Z">
                    <w:r w:rsidDel="00992A4B">
                      <w:rPr>
                        <w:rFonts w:eastAsia="Arial" w:cs="Arial"/>
                        <w:i/>
                        <w:iCs/>
                        <w:color w:val="000000"/>
                        <w:sz w:val="16"/>
                        <w:szCs w:val="16"/>
                      </w:rPr>
                      <w:delText>podpis studenta</w:delText>
                    </w:r>
                  </w:del>
                </w:p>
              </w:tc>
            </w:tr>
          </w:tbl>
          <w:p w:rsidR="00A616E5" w:rsidDel="00992A4B" w:rsidRDefault="00A616E5">
            <w:pPr>
              <w:rPr>
                <w:del w:id="351" w:author="DeeM" w:date="2015-12-07T17:24:00Z"/>
              </w:rPr>
            </w:pPr>
          </w:p>
        </w:tc>
      </w:tr>
      <w:tr w:rsidR="00A616E5" w:rsidDel="00992A4B">
        <w:trPr>
          <w:del w:id="352" w:author="DeeM" w:date="2015-12-07T17:24:00Z"/>
        </w:trPr>
        <w:tc>
          <w:tcPr>
            <w:tcW w:w="820" w:type="dxa"/>
            <w:tcMar>
              <w:top w:w="140" w:type="dxa"/>
              <w:left w:w="0" w:type="dxa"/>
              <w:bottom w:w="0" w:type="dxa"/>
              <w:right w:w="0" w:type="dxa"/>
            </w:tcMar>
          </w:tcPr>
          <w:p w:rsidR="00A616E5" w:rsidDel="00992A4B" w:rsidRDefault="00A616E5">
            <w:pPr>
              <w:rPr>
                <w:del w:id="353" w:author="DeeM" w:date="2015-12-07T17:24: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354" w:author="DeeM" w:date="2015-12-07T17:24:00Z"/>
              </w:trPr>
              <w:tc>
                <w:tcPr>
                  <w:tcW w:w="8670" w:type="dxa"/>
                </w:tcPr>
                <w:p w:rsidR="00A616E5" w:rsidDel="00992A4B" w:rsidRDefault="00A616E5">
                  <w:pPr>
                    <w:jc w:val="both"/>
                    <w:rPr>
                      <w:del w:id="355" w:author="DeeM" w:date="2015-12-07T17:24:00Z"/>
                    </w:rPr>
                  </w:pPr>
                  <w:del w:id="356" w:author="DeeM" w:date="2015-12-07T17:24:00Z">
                    <w:r w:rsidDel="00992A4B">
                      <w:rPr>
                        <w:rFonts w:eastAsia="Arial" w:cs="Arial"/>
                        <w:color w:val="000000"/>
                      </w:rPr>
                      <w:delTex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delText>
                    </w:r>
                    <w:r w:rsidDel="00992A4B">
                      <w:rPr>
                        <w:rFonts w:eastAsia="Arial" w:cs="Arial"/>
                        <w:color w:val="000000"/>
                        <w:position w:val="5"/>
                        <w:sz w:val="15"/>
                        <w:szCs w:val="15"/>
                      </w:rPr>
                      <w:delText>2</w:delText>
                    </w:r>
                    <w:r w:rsidDel="00992A4B">
                      <w:rPr>
                        <w:rFonts w:eastAsia="Arial" w:cs="Arial"/>
                        <w:color w:val="000000"/>
                      </w:rPr>
                      <w:delText xml:space="preserve"> a także odpowiedzialności cywilno-prawnej oświadczam, że przedkładana praca dyplomowa została opracowana przeze mnie samodzielnie.</w:delText>
                    </w:r>
                  </w:del>
                </w:p>
                <w:p w:rsidR="00A616E5" w:rsidDel="00992A4B" w:rsidRDefault="00A616E5">
                  <w:pPr>
                    <w:jc w:val="both"/>
                    <w:rPr>
                      <w:del w:id="357" w:author="DeeM" w:date="2015-12-07T17:24:00Z"/>
                    </w:rPr>
                  </w:pPr>
                </w:p>
                <w:p w:rsidR="00A616E5" w:rsidDel="00992A4B" w:rsidRDefault="00A616E5">
                  <w:pPr>
                    <w:jc w:val="both"/>
                    <w:rPr>
                      <w:del w:id="358" w:author="DeeM" w:date="2015-12-07T17:24:00Z"/>
                    </w:rPr>
                  </w:pPr>
                  <w:del w:id="359" w:author="DeeM" w:date="2015-12-07T17:24:00Z">
                    <w:r w:rsidDel="00992A4B">
                      <w:rPr>
                        <w:rFonts w:eastAsia="Arial" w:cs="Arial"/>
                        <w:color w:val="000000"/>
                      </w:rPr>
                      <w:delText>Niniejsza(y) praca dyplomowa nie była wcześniej podstawą żadnej innej urzędowej procedury związanej z nadaniem tytułu zawodowego.</w:delText>
                    </w:r>
                  </w:del>
                </w:p>
                <w:p w:rsidR="00A616E5" w:rsidDel="00992A4B" w:rsidRDefault="00A616E5">
                  <w:pPr>
                    <w:jc w:val="both"/>
                    <w:rPr>
                      <w:del w:id="360" w:author="DeeM" w:date="2015-12-07T17:24:00Z"/>
                    </w:rPr>
                  </w:pPr>
                </w:p>
                <w:p w:rsidR="00A616E5" w:rsidDel="00992A4B" w:rsidRDefault="00A616E5">
                  <w:pPr>
                    <w:jc w:val="both"/>
                    <w:rPr>
                      <w:del w:id="361" w:author="DeeM" w:date="2015-12-07T17:24:00Z"/>
                    </w:rPr>
                  </w:pPr>
                  <w:del w:id="362" w:author="DeeM" w:date="2015-12-07T17:24:00Z">
                    <w:r w:rsidDel="00992A4B">
                      <w:rPr>
                        <w:rFonts w:eastAsia="Arial" w:cs="Arial"/>
                        <w:color w:val="000000"/>
                      </w:rPr>
                      <w:delText>Wszystkie informacje umieszczone w ww. pracy dyplomowej, uzyskane ze źródeł pisanych i elektronicznych, zostały udokumentowane w wykazie literatury odpowiednimi odnośnikami zgodnie z art. 34 ustawy o prawie autorskim i prawach pokrewnych.</w:delText>
                    </w:r>
                  </w:del>
                </w:p>
                <w:p w:rsidR="00A616E5" w:rsidDel="00992A4B" w:rsidRDefault="00A616E5">
                  <w:pPr>
                    <w:jc w:val="both"/>
                    <w:rPr>
                      <w:del w:id="363" w:author="DeeM" w:date="2015-12-07T17:24:00Z"/>
                    </w:rPr>
                  </w:pPr>
                </w:p>
                <w:p w:rsidR="00A616E5" w:rsidDel="00992A4B" w:rsidRDefault="00A616E5">
                  <w:pPr>
                    <w:jc w:val="both"/>
                    <w:rPr>
                      <w:del w:id="364" w:author="DeeM" w:date="2015-12-07T17:24:00Z"/>
                    </w:rPr>
                  </w:pPr>
                  <w:del w:id="365" w:author="DeeM" w:date="2015-12-07T17:24:00Z">
                    <w:r w:rsidDel="00992A4B">
                      <w:rPr>
                        <w:rFonts w:eastAsia="Arial" w:cs="Arial"/>
                        <w:color w:val="000000"/>
                      </w:rPr>
                      <w:delText>Potwierdzam zgodność niniejszej wersji pracy dyplomowej z załączoną wersją elektroniczną.</w:delText>
                    </w:r>
                  </w:del>
                </w:p>
                <w:p w:rsidR="00A616E5" w:rsidDel="00992A4B" w:rsidRDefault="00A616E5">
                  <w:pPr>
                    <w:jc w:val="both"/>
                    <w:rPr>
                      <w:del w:id="366" w:author="DeeM" w:date="2015-12-07T17:24:00Z"/>
                    </w:rPr>
                  </w:pPr>
                </w:p>
              </w:tc>
            </w:tr>
          </w:tbl>
          <w:p w:rsidR="00A616E5" w:rsidDel="00992A4B" w:rsidRDefault="00A616E5">
            <w:pPr>
              <w:rPr>
                <w:del w:id="367" w:author="DeeM" w:date="2015-12-07T17:24:00Z"/>
              </w:rPr>
            </w:pPr>
          </w:p>
        </w:tc>
      </w:tr>
      <w:tr w:rsidR="00A616E5" w:rsidDel="00992A4B">
        <w:trPr>
          <w:trHeight w:val="230"/>
          <w:hidden/>
          <w:del w:id="368" w:author="DeeM" w:date="2015-12-07T17:24:00Z"/>
        </w:trPr>
        <w:tc>
          <w:tcPr>
            <w:tcW w:w="9490" w:type="dxa"/>
            <w:gridSpan w:val="4"/>
            <w:vMerge w:val="restart"/>
            <w:tcMar>
              <w:top w:w="120" w:type="dxa"/>
              <w:left w:w="700" w:type="dxa"/>
              <w:bottom w:w="0" w:type="dxa"/>
              <w:right w:w="0" w:type="dxa"/>
            </w:tcMar>
          </w:tcPr>
          <w:p w:rsidR="00A616E5" w:rsidDel="00992A4B" w:rsidRDefault="00A616E5">
            <w:pPr>
              <w:rPr>
                <w:del w:id="369" w:author="DeeM" w:date="2015-12-07T17:24:00Z"/>
                <w:vanish/>
              </w:rPr>
            </w:pPr>
          </w:p>
          <w:tbl>
            <w:tblPr>
              <w:tblOverlap w:val="never"/>
              <w:tblW w:w="8785" w:type="dxa"/>
              <w:tblLayout w:type="fixed"/>
              <w:tblLook w:val="01E0"/>
            </w:tblPr>
            <w:tblGrid>
              <w:gridCol w:w="4544"/>
              <w:gridCol w:w="4241"/>
            </w:tblGrid>
            <w:tr w:rsidR="00A616E5" w:rsidDel="00992A4B">
              <w:trPr>
                <w:del w:id="370" w:author="DeeM" w:date="2015-12-07T17:24:00Z"/>
              </w:trPr>
              <w:tc>
                <w:tcPr>
                  <w:tcW w:w="4544" w:type="dxa"/>
                </w:tcPr>
                <w:p w:rsidR="00A616E5" w:rsidDel="00992A4B" w:rsidRDefault="00A616E5">
                  <w:pPr>
                    <w:rPr>
                      <w:del w:id="371" w:author="DeeM" w:date="2015-12-07T17:24:00Z"/>
                    </w:rPr>
                  </w:pPr>
                  <w:del w:id="372" w:author="DeeM" w:date="2015-12-07T17:24:00Z">
                    <w:r w:rsidDel="00992A4B">
                      <w:rPr>
                        <w:rFonts w:eastAsia="Arial" w:cs="Arial"/>
                        <w:color w:val="000000"/>
                      </w:rPr>
                      <w:delText>Gdańsk, dnia ..................................</w:delText>
                    </w:r>
                  </w:del>
                </w:p>
              </w:tc>
              <w:tc>
                <w:tcPr>
                  <w:tcW w:w="4241" w:type="dxa"/>
                </w:tcPr>
                <w:p w:rsidR="00A616E5" w:rsidDel="00992A4B" w:rsidRDefault="00A616E5">
                  <w:pPr>
                    <w:jc w:val="center"/>
                    <w:rPr>
                      <w:del w:id="373" w:author="DeeM" w:date="2015-12-07T17:24:00Z"/>
                    </w:rPr>
                  </w:pPr>
                  <w:del w:id="374" w:author="DeeM" w:date="2015-12-07T17:24:00Z">
                    <w:r w:rsidDel="00992A4B">
                      <w:rPr>
                        <w:rFonts w:eastAsia="Arial" w:cs="Arial"/>
                        <w:color w:val="000000"/>
                      </w:rPr>
                      <w:delText>.....................................................</w:delText>
                    </w:r>
                  </w:del>
                </w:p>
                <w:p w:rsidR="00A616E5" w:rsidDel="00992A4B" w:rsidRDefault="00A616E5">
                  <w:pPr>
                    <w:jc w:val="center"/>
                    <w:rPr>
                      <w:del w:id="375" w:author="DeeM" w:date="2015-12-07T17:24:00Z"/>
                    </w:rPr>
                  </w:pPr>
                  <w:del w:id="376" w:author="DeeM" w:date="2015-12-07T17:24:00Z">
                    <w:r w:rsidDel="00992A4B">
                      <w:rPr>
                        <w:rFonts w:eastAsia="Arial" w:cs="Arial"/>
                        <w:i/>
                        <w:iCs/>
                        <w:color w:val="000000"/>
                        <w:sz w:val="16"/>
                        <w:szCs w:val="16"/>
                      </w:rPr>
                      <w:delText>podpis studenta</w:delText>
                    </w:r>
                  </w:del>
                </w:p>
              </w:tc>
            </w:tr>
          </w:tbl>
          <w:p w:rsidR="00A616E5" w:rsidDel="00992A4B" w:rsidRDefault="00A616E5">
            <w:pPr>
              <w:rPr>
                <w:del w:id="377" w:author="DeeM" w:date="2015-12-07T17:24:00Z"/>
              </w:rPr>
            </w:pPr>
          </w:p>
        </w:tc>
      </w:tr>
      <w:tr w:rsidR="00A616E5" w:rsidDel="00992A4B">
        <w:trPr>
          <w:del w:id="378" w:author="DeeM" w:date="2015-12-07T17:24:00Z"/>
        </w:trPr>
        <w:tc>
          <w:tcPr>
            <w:tcW w:w="820" w:type="dxa"/>
            <w:tcMar>
              <w:top w:w="180" w:type="dxa"/>
              <w:left w:w="0" w:type="dxa"/>
              <w:bottom w:w="0" w:type="dxa"/>
              <w:right w:w="0" w:type="dxa"/>
            </w:tcMar>
          </w:tcPr>
          <w:p w:rsidR="00A616E5" w:rsidDel="00992A4B" w:rsidRDefault="00A616E5">
            <w:pPr>
              <w:rPr>
                <w:del w:id="379" w:author="DeeM" w:date="2015-12-07T17:24:00Z"/>
              </w:rPr>
            </w:pPr>
          </w:p>
        </w:tc>
        <w:tc>
          <w:tcPr>
            <w:tcW w:w="8670" w:type="dxa"/>
            <w:gridSpan w:val="3"/>
            <w:vMerge w:val="restart"/>
            <w:tcMar>
              <w:top w:w="100" w:type="dxa"/>
              <w:left w:w="0" w:type="dxa"/>
              <w:bottom w:w="0" w:type="dxa"/>
              <w:right w:w="0" w:type="dxa"/>
            </w:tcMar>
          </w:tcPr>
          <w:p w:rsidR="00A616E5" w:rsidDel="00992A4B" w:rsidRDefault="00A616E5">
            <w:pPr>
              <w:jc w:val="both"/>
              <w:rPr>
                <w:del w:id="380" w:author="DeeM" w:date="2015-12-07T17:24:00Z"/>
              </w:rPr>
            </w:pPr>
            <w:del w:id="381" w:author="DeeM" w:date="2015-12-07T17:24:00Z">
              <w:r w:rsidDel="00992A4B">
                <w:rPr>
                  <w:rFonts w:eastAsia="Arial" w:cs="Arial"/>
                  <w:color w:val="000000"/>
                </w:rPr>
                <w:delText>Upoważniam Politechnikę Gdańską do umieszczenia ww. pracy dyplomowej w wersji elektronicznej w otwartym, cyfrowym repozytorium instytucjonalnym Politechniki Gdańskiej oraz poddawania jej procesom weryfikacji i ochrony przed przywłaszczaniem jej autorstwa.</w:delText>
              </w:r>
            </w:del>
          </w:p>
        </w:tc>
      </w:tr>
      <w:tr w:rsidR="00A616E5" w:rsidDel="00992A4B">
        <w:trPr>
          <w:trHeight w:val="230"/>
          <w:del w:id="382" w:author="DeeM" w:date="2015-12-07T17:24:00Z"/>
        </w:trPr>
        <w:tc>
          <w:tcPr>
            <w:tcW w:w="9490" w:type="dxa"/>
            <w:gridSpan w:val="4"/>
            <w:vMerge w:val="restart"/>
            <w:tcMar>
              <w:top w:w="120" w:type="dxa"/>
              <w:left w:w="700" w:type="dxa"/>
              <w:bottom w:w="0" w:type="dxa"/>
              <w:right w:w="0" w:type="dxa"/>
            </w:tcMar>
          </w:tcPr>
          <w:tbl>
            <w:tblPr>
              <w:tblOverlap w:val="never"/>
              <w:tblW w:w="8785" w:type="dxa"/>
              <w:tblLayout w:type="fixed"/>
              <w:tblLook w:val="01E0"/>
            </w:tblPr>
            <w:tblGrid>
              <w:gridCol w:w="4544"/>
              <w:gridCol w:w="4241"/>
            </w:tblGrid>
            <w:tr w:rsidR="00A616E5" w:rsidDel="00992A4B">
              <w:trPr>
                <w:del w:id="383" w:author="DeeM" w:date="2015-12-07T17:24:00Z"/>
              </w:trPr>
              <w:tc>
                <w:tcPr>
                  <w:tcW w:w="4544" w:type="dxa"/>
                </w:tcPr>
                <w:p w:rsidR="00A616E5" w:rsidDel="00992A4B" w:rsidRDefault="00A616E5">
                  <w:pPr>
                    <w:rPr>
                      <w:del w:id="384" w:author="DeeM" w:date="2015-12-07T17:24:00Z"/>
                    </w:rPr>
                  </w:pPr>
                  <w:del w:id="385" w:author="DeeM" w:date="2015-12-07T17:24:00Z">
                    <w:r w:rsidDel="00992A4B">
                      <w:rPr>
                        <w:rFonts w:eastAsia="Arial" w:cs="Arial"/>
                        <w:color w:val="000000"/>
                      </w:rPr>
                      <w:delText>Gdańsk, dnia .................................</w:delText>
                    </w:r>
                  </w:del>
                </w:p>
              </w:tc>
              <w:tc>
                <w:tcPr>
                  <w:tcW w:w="4241" w:type="dxa"/>
                </w:tcPr>
                <w:p w:rsidR="00A616E5" w:rsidDel="00992A4B" w:rsidRDefault="00A616E5">
                  <w:pPr>
                    <w:jc w:val="center"/>
                    <w:rPr>
                      <w:del w:id="386" w:author="DeeM" w:date="2015-12-07T17:24:00Z"/>
                    </w:rPr>
                  </w:pPr>
                  <w:del w:id="387" w:author="DeeM" w:date="2015-12-07T17:24:00Z">
                    <w:r w:rsidDel="00992A4B">
                      <w:rPr>
                        <w:rFonts w:eastAsia="Arial" w:cs="Arial"/>
                        <w:color w:val="000000"/>
                      </w:rPr>
                      <w:delText>.....................................................</w:delText>
                    </w:r>
                  </w:del>
                </w:p>
                <w:p w:rsidR="00A616E5" w:rsidDel="00992A4B" w:rsidRDefault="00A616E5">
                  <w:pPr>
                    <w:jc w:val="center"/>
                    <w:rPr>
                      <w:del w:id="388" w:author="DeeM" w:date="2015-12-07T17:24:00Z"/>
                    </w:rPr>
                  </w:pPr>
                  <w:del w:id="389" w:author="DeeM" w:date="2015-12-07T17:24:00Z">
                    <w:r w:rsidDel="00992A4B">
                      <w:rPr>
                        <w:rFonts w:eastAsia="Arial" w:cs="Arial"/>
                        <w:i/>
                        <w:iCs/>
                        <w:color w:val="000000"/>
                        <w:sz w:val="16"/>
                        <w:szCs w:val="16"/>
                      </w:rPr>
                      <w:delText>podpis studenta</w:delText>
                    </w:r>
                  </w:del>
                </w:p>
              </w:tc>
            </w:tr>
          </w:tbl>
          <w:p w:rsidR="00A616E5" w:rsidDel="00992A4B" w:rsidRDefault="00A616E5">
            <w:pPr>
              <w:rPr>
                <w:del w:id="390" w:author="DeeM" w:date="2015-12-07T17:24:00Z"/>
              </w:rPr>
            </w:pPr>
          </w:p>
        </w:tc>
      </w:tr>
      <w:tr w:rsidR="00A616E5" w:rsidDel="00992A4B">
        <w:trPr>
          <w:del w:id="391" w:author="DeeM" w:date="2015-12-07T17:24:00Z"/>
        </w:trPr>
        <w:tc>
          <w:tcPr>
            <w:tcW w:w="820" w:type="dxa"/>
            <w:tcMar>
              <w:top w:w="140" w:type="dxa"/>
              <w:left w:w="0" w:type="dxa"/>
              <w:bottom w:w="0" w:type="dxa"/>
              <w:right w:w="0" w:type="dxa"/>
            </w:tcMar>
          </w:tcPr>
          <w:p w:rsidR="00A616E5" w:rsidDel="00992A4B" w:rsidRDefault="00A616E5">
            <w:pPr>
              <w:rPr>
                <w:del w:id="392" w:author="DeeM" w:date="2015-12-07T17:24: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393" w:author="DeeM" w:date="2015-12-07T17:24:00Z"/>
              </w:trPr>
              <w:tc>
                <w:tcPr>
                  <w:tcW w:w="8670" w:type="dxa"/>
                </w:tcPr>
                <w:p w:rsidR="00A616E5" w:rsidDel="00992A4B" w:rsidRDefault="00A616E5">
                  <w:pPr>
                    <w:jc w:val="both"/>
                    <w:rPr>
                      <w:del w:id="394" w:author="DeeM" w:date="2015-12-07T17:24:00Z"/>
                    </w:rPr>
                  </w:pPr>
                  <w:del w:id="395" w:author="DeeM" w:date="2015-12-07T17:24:00Z">
                    <w:r w:rsidDel="00992A4B">
                      <w:rPr>
                        <w:rFonts w:eastAsia="Arial" w:cs="Arial"/>
                        <w:color w:val="000000"/>
                      </w:rPr>
                      <w:delText>*) niepotrzebne skreślić</w:delText>
                    </w:r>
                  </w:del>
                </w:p>
              </w:tc>
            </w:tr>
          </w:tbl>
          <w:p w:rsidR="00A616E5" w:rsidDel="00992A4B" w:rsidRDefault="00A616E5">
            <w:pPr>
              <w:rPr>
                <w:del w:id="396" w:author="DeeM" w:date="2015-12-07T17:24:00Z"/>
              </w:rPr>
            </w:pPr>
          </w:p>
        </w:tc>
      </w:tr>
      <w:tr w:rsidR="00A616E5" w:rsidDel="00992A4B">
        <w:trPr>
          <w:trHeight w:val="230"/>
          <w:hidden/>
          <w:del w:id="397" w:author="DeeM" w:date="2015-12-07T17:24:00Z"/>
        </w:trPr>
        <w:tc>
          <w:tcPr>
            <w:tcW w:w="9490" w:type="dxa"/>
            <w:gridSpan w:val="4"/>
            <w:vMerge w:val="restart"/>
            <w:tcMar>
              <w:top w:w="60" w:type="dxa"/>
              <w:left w:w="0" w:type="dxa"/>
              <w:bottom w:w="0" w:type="dxa"/>
              <w:right w:w="0" w:type="dxa"/>
            </w:tcMar>
          </w:tcPr>
          <w:p w:rsidR="00A616E5" w:rsidDel="00992A4B" w:rsidRDefault="00A616E5">
            <w:pPr>
              <w:rPr>
                <w:del w:id="398" w:author="DeeM" w:date="2015-12-07T17:24:00Z"/>
                <w:vanish/>
              </w:rPr>
            </w:pPr>
          </w:p>
          <w:tbl>
            <w:tblPr>
              <w:tblOverlap w:val="never"/>
              <w:tblW w:w="2880" w:type="dxa"/>
              <w:tblLayout w:type="fixed"/>
              <w:tblLook w:val="01E0"/>
            </w:tblPr>
            <w:tblGrid>
              <w:gridCol w:w="2880"/>
            </w:tblGrid>
            <w:tr w:rsidR="00A616E5" w:rsidDel="00992A4B">
              <w:trPr>
                <w:del w:id="399" w:author="DeeM" w:date="2015-12-07T17:24:00Z"/>
              </w:trPr>
              <w:tc>
                <w:tcPr>
                  <w:tcW w:w="2880" w:type="dxa"/>
                  <w:tcBorders>
                    <w:bottom w:val="single" w:sz="6" w:space="0" w:color="000000"/>
                  </w:tcBorders>
                </w:tcPr>
                <w:p w:rsidR="00A616E5" w:rsidDel="00992A4B" w:rsidRDefault="00A616E5">
                  <w:pPr>
                    <w:rPr>
                      <w:del w:id="400" w:author="DeeM" w:date="2015-12-07T17:24:00Z"/>
                    </w:rPr>
                  </w:pPr>
                </w:p>
              </w:tc>
            </w:tr>
          </w:tbl>
          <w:p w:rsidR="00A616E5" w:rsidDel="00992A4B" w:rsidRDefault="00A616E5">
            <w:pPr>
              <w:rPr>
                <w:del w:id="401" w:author="DeeM" w:date="2015-12-07T17:24:00Z"/>
              </w:rPr>
            </w:pPr>
          </w:p>
        </w:tc>
      </w:tr>
      <w:tr w:rsidR="00A616E5" w:rsidDel="00992A4B">
        <w:trPr>
          <w:trHeight w:val="230"/>
          <w:hidden/>
          <w:del w:id="402" w:author="DeeM" w:date="2015-12-07T17:24:00Z"/>
        </w:trPr>
        <w:tc>
          <w:tcPr>
            <w:tcW w:w="9490" w:type="dxa"/>
            <w:gridSpan w:val="4"/>
            <w:tcMar>
              <w:top w:w="60" w:type="dxa"/>
              <w:left w:w="720" w:type="dxa"/>
              <w:bottom w:w="0" w:type="dxa"/>
              <w:right w:w="0" w:type="dxa"/>
            </w:tcMar>
          </w:tcPr>
          <w:p w:rsidR="00A616E5" w:rsidDel="00992A4B" w:rsidRDefault="00A616E5">
            <w:pPr>
              <w:rPr>
                <w:del w:id="403" w:author="DeeM" w:date="2015-12-07T17:24:00Z"/>
                <w:vanish/>
              </w:rPr>
            </w:pPr>
          </w:p>
          <w:tbl>
            <w:tblPr>
              <w:tblOverlap w:val="never"/>
              <w:tblW w:w="8770" w:type="dxa"/>
              <w:tblLayout w:type="fixed"/>
              <w:tblLook w:val="01E0"/>
            </w:tblPr>
            <w:tblGrid>
              <w:gridCol w:w="236"/>
              <w:gridCol w:w="8534"/>
            </w:tblGrid>
            <w:tr w:rsidR="00A616E5" w:rsidDel="00992A4B">
              <w:trPr>
                <w:del w:id="404" w:author="DeeM" w:date="2015-12-07T17:24:00Z"/>
              </w:trPr>
              <w:tc>
                <w:tcPr>
                  <w:tcW w:w="165" w:type="dxa"/>
                </w:tcPr>
                <w:tbl>
                  <w:tblPr>
                    <w:tblOverlap w:val="never"/>
                    <w:tblW w:w="165" w:type="dxa"/>
                    <w:tblLayout w:type="fixed"/>
                    <w:tblCellMar>
                      <w:left w:w="0" w:type="dxa"/>
                      <w:right w:w="0" w:type="dxa"/>
                    </w:tblCellMar>
                    <w:tblLook w:val="01E0"/>
                  </w:tblPr>
                  <w:tblGrid>
                    <w:gridCol w:w="165"/>
                  </w:tblGrid>
                  <w:tr w:rsidR="00A616E5" w:rsidDel="00992A4B">
                    <w:trPr>
                      <w:del w:id="405" w:author="DeeM" w:date="2015-12-07T17:24:00Z"/>
                    </w:trPr>
                    <w:tc>
                      <w:tcPr>
                        <w:tcW w:w="165" w:type="dxa"/>
                      </w:tcPr>
                      <w:p w:rsidR="00A616E5" w:rsidDel="00992A4B" w:rsidRDefault="00A616E5">
                        <w:pPr>
                          <w:rPr>
                            <w:del w:id="406" w:author="DeeM" w:date="2015-12-07T17:24:00Z"/>
                          </w:rPr>
                        </w:pPr>
                        <w:del w:id="407" w:author="DeeM" w:date="2015-12-07T17:24:00Z">
                          <w:r w:rsidDel="00992A4B">
                            <w:rPr>
                              <w:rFonts w:eastAsia="Arial" w:cs="Arial"/>
                              <w:color w:val="000000"/>
                              <w:position w:val="4"/>
                              <w:sz w:val="12"/>
                              <w:szCs w:val="12"/>
                            </w:rPr>
                            <w:delText>1</w:delText>
                          </w:r>
                        </w:del>
                      </w:p>
                    </w:tc>
                  </w:tr>
                </w:tbl>
                <w:p w:rsidR="00A616E5" w:rsidDel="00992A4B" w:rsidRDefault="00A616E5">
                  <w:pPr>
                    <w:rPr>
                      <w:del w:id="408"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409" w:author="DeeM" w:date="2015-12-07T17:24:00Z"/>
                    </w:trPr>
                    <w:tc>
                      <w:tcPr>
                        <w:tcW w:w="8492" w:type="dxa"/>
                      </w:tcPr>
                      <w:p w:rsidR="00A616E5" w:rsidDel="00992A4B" w:rsidRDefault="00A616E5">
                        <w:pPr>
                          <w:jc w:val="both"/>
                          <w:rPr>
                            <w:del w:id="410" w:author="DeeM" w:date="2015-12-07T17:24:00Z"/>
                          </w:rPr>
                        </w:pPr>
                        <w:del w:id="411" w:author="DeeM" w:date="2015-12-07T17:24:00Z">
                          <w:r w:rsidDel="00992A4B">
                            <w:rPr>
                              <w:rFonts w:eastAsia="Arial" w:cs="Arial"/>
                              <w:color w:val="000000"/>
                              <w:sz w:val="16"/>
                              <w:szCs w:val="16"/>
                            </w:rPr>
                            <w:delText>Zarządzenie Rektora Politechniki Gdańskiej nr 34/2009 z 9 listopada 2009 r., załącznik nr 8 do instrukcji archiwalnej PG.</w:delText>
                          </w:r>
                        </w:del>
                      </w:p>
                    </w:tc>
                  </w:tr>
                </w:tbl>
                <w:p w:rsidR="00A616E5" w:rsidDel="00992A4B" w:rsidRDefault="00A616E5">
                  <w:pPr>
                    <w:rPr>
                      <w:del w:id="412" w:author="DeeM" w:date="2015-12-07T17:24:00Z"/>
                    </w:rPr>
                  </w:pPr>
                </w:p>
              </w:tc>
            </w:tr>
            <w:tr w:rsidR="00A616E5" w:rsidDel="00992A4B">
              <w:trPr>
                <w:del w:id="413" w:author="DeeM" w:date="2015-12-07T17:24:00Z"/>
              </w:trPr>
              <w:tc>
                <w:tcPr>
                  <w:tcW w:w="165" w:type="dxa"/>
                </w:tcPr>
                <w:tbl>
                  <w:tblPr>
                    <w:tblOverlap w:val="never"/>
                    <w:tblW w:w="165" w:type="dxa"/>
                    <w:tblLayout w:type="fixed"/>
                    <w:tblCellMar>
                      <w:left w:w="0" w:type="dxa"/>
                      <w:right w:w="0" w:type="dxa"/>
                    </w:tblCellMar>
                    <w:tblLook w:val="01E0"/>
                  </w:tblPr>
                  <w:tblGrid>
                    <w:gridCol w:w="165"/>
                  </w:tblGrid>
                  <w:tr w:rsidR="00A616E5" w:rsidDel="00992A4B">
                    <w:trPr>
                      <w:del w:id="414" w:author="DeeM" w:date="2015-12-07T17:24:00Z"/>
                    </w:trPr>
                    <w:tc>
                      <w:tcPr>
                        <w:tcW w:w="165" w:type="dxa"/>
                      </w:tcPr>
                      <w:p w:rsidR="00A616E5" w:rsidDel="00992A4B" w:rsidRDefault="00A616E5">
                        <w:pPr>
                          <w:rPr>
                            <w:del w:id="415" w:author="DeeM" w:date="2015-12-07T17:24:00Z"/>
                          </w:rPr>
                        </w:pPr>
                        <w:del w:id="416" w:author="DeeM" w:date="2015-12-07T17:24:00Z">
                          <w:r w:rsidDel="00992A4B">
                            <w:rPr>
                              <w:rFonts w:eastAsia="Arial" w:cs="Arial"/>
                              <w:color w:val="000000"/>
                              <w:position w:val="4"/>
                              <w:sz w:val="12"/>
                              <w:szCs w:val="12"/>
                            </w:rPr>
                            <w:delText>2</w:delText>
                          </w:r>
                        </w:del>
                      </w:p>
                    </w:tc>
                  </w:tr>
                </w:tbl>
                <w:p w:rsidR="00A616E5" w:rsidDel="00992A4B" w:rsidRDefault="00A616E5">
                  <w:pPr>
                    <w:rPr>
                      <w:del w:id="417"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418" w:author="DeeM" w:date="2015-12-07T17:24:00Z"/>
                    </w:trPr>
                    <w:tc>
                      <w:tcPr>
                        <w:tcW w:w="8492" w:type="dxa"/>
                      </w:tcPr>
                      <w:p w:rsidR="00A616E5" w:rsidDel="00992A4B" w:rsidRDefault="00A616E5">
                        <w:pPr>
                          <w:jc w:val="both"/>
                          <w:rPr>
                            <w:del w:id="419" w:author="DeeM" w:date="2015-12-07T17:24:00Z"/>
                          </w:rPr>
                        </w:pPr>
                        <w:del w:id="420" w:author="DeeM" w:date="2015-12-07T17:24:00Z">
                          <w:r w:rsidDel="00992A4B">
                            <w:rPr>
                              <w:rFonts w:eastAsia="Arial" w:cs="Arial"/>
                              <w:color w:val="000000"/>
                              <w:sz w:val="16"/>
                              <w:szCs w:val="16"/>
                            </w:rPr>
                            <w:delText>Ustawa z dnia 27 lipca 2005 r. Prawo o szkolnictwie wyższym:</w:delText>
                          </w:r>
                        </w:del>
                      </w:p>
                    </w:tc>
                  </w:tr>
                </w:tbl>
                <w:p w:rsidR="00A616E5" w:rsidDel="00992A4B" w:rsidRDefault="00A616E5">
                  <w:pPr>
                    <w:rPr>
                      <w:del w:id="421" w:author="DeeM" w:date="2015-12-07T17:24:00Z"/>
                    </w:rPr>
                  </w:pPr>
                </w:p>
              </w:tc>
            </w:tr>
            <w:tr w:rsidR="00A616E5" w:rsidDel="00992A4B">
              <w:trPr>
                <w:del w:id="422" w:author="DeeM" w:date="2015-12-07T17:24:00Z"/>
              </w:trPr>
              <w:tc>
                <w:tcPr>
                  <w:tcW w:w="165" w:type="dxa"/>
                </w:tcPr>
                <w:p w:rsidR="00A616E5" w:rsidDel="00992A4B" w:rsidRDefault="00A616E5">
                  <w:pPr>
                    <w:rPr>
                      <w:del w:id="423"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424" w:author="DeeM" w:date="2015-12-07T17:24:00Z"/>
                    </w:trPr>
                    <w:tc>
                      <w:tcPr>
                        <w:tcW w:w="8492" w:type="dxa"/>
                      </w:tcPr>
                      <w:p w:rsidR="00A616E5" w:rsidDel="00992A4B" w:rsidRDefault="00A616E5">
                        <w:pPr>
                          <w:jc w:val="both"/>
                          <w:rPr>
                            <w:del w:id="425" w:author="DeeM" w:date="2015-12-07T17:24:00Z"/>
                          </w:rPr>
                        </w:pPr>
                        <w:del w:id="426" w:author="DeeM" w:date="2015-12-07T17:24:00Z">
                          <w:r w:rsidDel="00992A4B">
                            <w:rPr>
                              <w:rFonts w:eastAsia="Arial" w:cs="Arial"/>
                              <w:color w:val="000000"/>
                              <w:sz w:val="16"/>
                              <w:szCs w:val="16"/>
                            </w:rPr>
                            <w:delText>Art. 214 ustęp 4. W razie podejrzenia popełnienia przez studenta czynu podlegającego na przypisaniu sobie autorstwa istotnego fragmentu lub innych elementów cudzego utworu rektor niezwłocznie poleca przeprowadzenie postępowania wyjaśniającego.</w:delText>
                          </w:r>
                        </w:del>
                      </w:p>
                    </w:tc>
                  </w:tr>
                </w:tbl>
                <w:p w:rsidR="00A616E5" w:rsidDel="00992A4B" w:rsidRDefault="00A616E5">
                  <w:pPr>
                    <w:rPr>
                      <w:del w:id="427" w:author="DeeM" w:date="2015-12-07T17:24:00Z"/>
                    </w:rPr>
                  </w:pPr>
                </w:p>
              </w:tc>
            </w:tr>
            <w:tr w:rsidR="00A616E5" w:rsidDel="00992A4B">
              <w:trPr>
                <w:del w:id="428" w:author="DeeM" w:date="2015-12-07T17:24:00Z"/>
              </w:trPr>
              <w:tc>
                <w:tcPr>
                  <w:tcW w:w="165" w:type="dxa"/>
                </w:tcPr>
                <w:p w:rsidR="00A616E5" w:rsidDel="00992A4B" w:rsidRDefault="00A616E5">
                  <w:pPr>
                    <w:rPr>
                      <w:del w:id="429"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430" w:author="DeeM" w:date="2015-12-07T17:24:00Z"/>
                    </w:trPr>
                    <w:tc>
                      <w:tcPr>
                        <w:tcW w:w="8492" w:type="dxa"/>
                      </w:tcPr>
                      <w:p w:rsidR="00A616E5" w:rsidDel="00992A4B" w:rsidRDefault="00A616E5">
                        <w:pPr>
                          <w:jc w:val="both"/>
                          <w:rPr>
                            <w:del w:id="431" w:author="DeeM" w:date="2015-12-07T17:24:00Z"/>
                          </w:rPr>
                        </w:pPr>
                        <w:del w:id="432" w:author="DeeM" w:date="2015-12-07T17:24:00Z">
                          <w:r w:rsidDel="00992A4B">
                            <w:rPr>
                              <w:rFonts w:eastAsia="Arial" w:cs="Arial"/>
                              <w:color w:val="000000"/>
                              <w:sz w:val="16"/>
                              <w:szCs w:val="16"/>
                            </w:rPr>
                            <w:delTex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delText>
                          </w:r>
                        </w:del>
                      </w:p>
                    </w:tc>
                  </w:tr>
                </w:tbl>
                <w:p w:rsidR="00A616E5" w:rsidDel="00992A4B" w:rsidRDefault="00A616E5">
                  <w:pPr>
                    <w:rPr>
                      <w:del w:id="433" w:author="DeeM" w:date="2015-12-07T17:24:00Z"/>
                    </w:rPr>
                  </w:pPr>
                </w:p>
              </w:tc>
            </w:tr>
          </w:tbl>
          <w:p w:rsidR="00A616E5" w:rsidDel="00992A4B" w:rsidRDefault="00A616E5">
            <w:pPr>
              <w:rPr>
                <w:del w:id="434" w:author="DeeM" w:date="2015-12-07T17:24:00Z"/>
              </w:rPr>
            </w:pPr>
          </w:p>
        </w:tc>
      </w:tr>
    </w:tbl>
    <w:p w:rsidR="00CF274A" w:rsidDel="00992A4B" w:rsidRDefault="00CF274A">
      <w:pPr>
        <w:rPr>
          <w:del w:id="435" w:author="DeeM" w:date="2015-12-07T17:24:00Z"/>
        </w:rPr>
      </w:pPr>
      <w:del w:id="436" w:author="DeeM" w:date="2015-12-07T17:24:00Z">
        <w:r w:rsidDel="00992A4B">
          <w:br w:type="page"/>
        </w:r>
      </w:del>
    </w:p>
    <w:tbl>
      <w:tblPr>
        <w:tblOverlap w:val="never"/>
        <w:tblW w:w="9490" w:type="dxa"/>
        <w:tblLayout w:type="fixed"/>
        <w:tblLook w:val="01E0"/>
      </w:tblPr>
      <w:tblGrid>
        <w:gridCol w:w="820"/>
        <w:gridCol w:w="2985"/>
        <w:gridCol w:w="2505"/>
        <w:gridCol w:w="3180"/>
      </w:tblGrid>
      <w:tr w:rsidR="00CF274A" w:rsidDel="00992A4B">
        <w:trPr>
          <w:del w:id="437" w:author="DeeM" w:date="2015-12-07T17:24:00Z"/>
        </w:trPr>
        <w:tc>
          <w:tcPr>
            <w:tcW w:w="3805" w:type="dxa"/>
            <w:gridSpan w:val="2"/>
            <w:vMerge w:val="restart"/>
          </w:tcPr>
          <w:p w:rsidR="00CF274A" w:rsidDel="00992A4B" w:rsidRDefault="00CC4170">
            <w:pPr>
              <w:rPr>
                <w:del w:id="438" w:author="DeeM" w:date="2015-12-07T17:24:00Z"/>
              </w:rPr>
            </w:pPr>
            <w:del w:id="439" w:author="DeeM" w:date="2015-12-07T17:24:00Z">
              <w:r>
                <w:rPr>
                  <w:noProof/>
                </w:rPr>
                <w:pict>
                  <v:rect id="AutoShape 19" o:spid="_x0000_s1029" style="position:absolute;margin-left:0;margin-top:0;width:50pt;height:50pt;z-index:251669504;visibility:hidde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G7R1rW6AgAA0QUA&#10;AA4AAAAAAAAAAAAAAAAALgIAAGRycy9lMm9Eb2MueG1sUEsBAi0AFAAGAAgAAAAhAIZbh9XYAAAA&#10;BQEAAA8AAAAAAAAAAAAAAAAAFAUAAGRycy9kb3ducmV2LnhtbFBLBQYAAAAABAAEAPMAAAAZBgAA&#10;AAA=&#10;" filled="f" stroked="f">
                    <o:lock v:ext="edit" aspectratio="t" selection="t"/>
                  </v:rect>
                </w:pict>
              </w:r>
              <w:r w:rsidR="006152EA">
                <w:rPr>
                  <w:noProof/>
                </w:rPr>
                <w:drawing>
                  <wp:inline distT="0" distB="0" distL="0" distR="0">
                    <wp:extent cx="2305050" cy="647700"/>
                    <wp:effectExtent l="0" t="0" r="0" b="0"/>
                    <wp:docPr id="9" name="Obraz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1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05050" cy="647700"/>
                            </a:xfrm>
                            <a:prstGeom prst="rect">
                              <a:avLst/>
                            </a:prstGeom>
                            <a:noFill/>
                            <a:ln>
                              <a:noFill/>
                            </a:ln>
                          </pic:spPr>
                        </pic:pic>
                      </a:graphicData>
                    </a:graphic>
                  </wp:inline>
                </w:drawing>
              </w:r>
            </w:del>
          </w:p>
        </w:tc>
        <w:tc>
          <w:tcPr>
            <w:tcW w:w="2505" w:type="dxa"/>
          </w:tcPr>
          <w:p w:rsidR="00CF274A" w:rsidDel="00992A4B" w:rsidRDefault="00CF274A">
            <w:pPr>
              <w:rPr>
                <w:del w:id="440" w:author="DeeM" w:date="2015-12-07T17:24:00Z"/>
              </w:rPr>
            </w:pPr>
          </w:p>
        </w:tc>
        <w:tc>
          <w:tcPr>
            <w:tcW w:w="3180" w:type="dxa"/>
          </w:tcPr>
          <w:p w:rsidR="00CF274A" w:rsidDel="00992A4B" w:rsidRDefault="00CC4170">
            <w:pPr>
              <w:jc w:val="right"/>
              <w:rPr>
                <w:del w:id="441" w:author="DeeM" w:date="2015-12-07T17:24:00Z"/>
              </w:rPr>
            </w:pPr>
            <w:del w:id="442" w:author="DeeM" w:date="2015-12-07T17:24:00Z">
              <w:r>
                <w:rPr>
                  <w:noProof/>
                </w:rPr>
                <w:pict>
                  <v:rect id="AutoShape 20" o:spid="_x0000_s1028" style="position:absolute;left:0;text-align:left;margin-left:0;margin-top:0;width:50pt;height:50pt;z-index:251670528;visibility:hidden;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IT+Bq+6AgAA0QUA&#10;AA4AAAAAAAAAAAAAAAAALgIAAGRycy9lMm9Eb2MueG1sUEsBAi0AFAAGAAgAAAAhAIZbh9XYAAAA&#10;BQEAAA8AAAAAAAAAAAAAAAAAFAUAAGRycy9kb3ducmV2LnhtbFBLBQYAAAAABAAEAPMAAAAZBgAA&#10;AAA=&#10;" filled="f" stroked="f">
                    <o:lock v:ext="edit" aspectratio="t" selection="t"/>
                  </v:rect>
                </w:pict>
              </w:r>
              <w:r w:rsidR="006152EA">
                <w:rPr>
                  <w:noProof/>
                </w:rPr>
                <w:drawing>
                  <wp:inline distT="0" distB="0" distL="0" distR="0">
                    <wp:extent cx="533400" cy="533400"/>
                    <wp:effectExtent l="0" t="0" r="0" b="0"/>
                    <wp:docPr id="8" name="Obraz 2"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6"/>
                            <pic:cNvPicPr>
                              <a:picLocks noChangeAspect="1" noChangeArrowheads="1"/>
                            </pic:cNvPicPr>
                          </pic:nvPicPr>
                          <pic:blipFill>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3400" cy="533400"/>
                            </a:xfrm>
                            <a:prstGeom prst="rect">
                              <a:avLst/>
                            </a:prstGeom>
                            <a:noFill/>
                            <a:ln>
                              <a:noFill/>
                            </a:ln>
                          </pic:spPr>
                        </pic:pic>
                      </a:graphicData>
                    </a:graphic>
                  </wp:inline>
                </w:drawing>
              </w:r>
            </w:del>
          </w:p>
        </w:tc>
      </w:tr>
      <w:tr w:rsidR="00CF274A" w:rsidDel="00992A4B">
        <w:trPr>
          <w:del w:id="443" w:author="DeeM" w:date="2015-12-07T17:24:00Z"/>
        </w:trPr>
        <w:tc>
          <w:tcPr>
            <w:tcW w:w="820" w:type="dxa"/>
            <w:tcMar>
              <w:top w:w="620" w:type="dxa"/>
              <w:left w:w="0" w:type="dxa"/>
              <w:bottom w:w="0" w:type="dxa"/>
              <w:right w:w="0" w:type="dxa"/>
            </w:tcMar>
          </w:tcPr>
          <w:p w:rsidR="00CF274A" w:rsidDel="00992A4B" w:rsidRDefault="00CF274A">
            <w:pPr>
              <w:rPr>
                <w:del w:id="444" w:author="DeeM" w:date="2015-12-07T17:24:00Z"/>
              </w:rPr>
            </w:pPr>
          </w:p>
        </w:tc>
        <w:tc>
          <w:tcPr>
            <w:tcW w:w="8670" w:type="dxa"/>
            <w:gridSpan w:val="3"/>
            <w:vMerge w:val="restart"/>
            <w:tcMar>
              <w:top w:w="520" w:type="dxa"/>
              <w:left w:w="0" w:type="dxa"/>
              <w:bottom w:w="0" w:type="dxa"/>
              <w:right w:w="0" w:type="dxa"/>
            </w:tcMar>
          </w:tcPr>
          <w:p w:rsidR="00CF274A" w:rsidDel="00992A4B" w:rsidRDefault="00CF274A">
            <w:pPr>
              <w:rPr>
                <w:del w:id="445" w:author="DeeM" w:date="2015-12-07T17:24:00Z"/>
              </w:rPr>
            </w:pPr>
            <w:del w:id="446" w:author="DeeM" w:date="2015-12-07T17:24:00Z">
              <w:r w:rsidDel="00992A4B">
                <w:rPr>
                  <w:rFonts w:eastAsia="Arial" w:cs="Arial"/>
                  <w:b/>
                  <w:bCs/>
                  <w:color w:val="000000"/>
                  <w:sz w:val="24"/>
                  <w:szCs w:val="24"/>
                </w:rPr>
                <w:delText>OŚWIADCZENIE</w:delText>
              </w:r>
            </w:del>
          </w:p>
        </w:tc>
      </w:tr>
      <w:tr w:rsidR="00CF274A" w:rsidDel="00992A4B">
        <w:trPr>
          <w:del w:id="447" w:author="DeeM" w:date="2015-12-07T17:24:00Z"/>
        </w:trPr>
        <w:tc>
          <w:tcPr>
            <w:tcW w:w="820" w:type="dxa"/>
            <w:tcMar>
              <w:top w:w="220" w:type="dxa"/>
              <w:left w:w="0" w:type="dxa"/>
              <w:bottom w:w="0" w:type="dxa"/>
              <w:right w:w="0" w:type="dxa"/>
            </w:tcMar>
          </w:tcPr>
          <w:p w:rsidR="00CF274A" w:rsidDel="00992A4B" w:rsidRDefault="00CF274A">
            <w:pPr>
              <w:rPr>
                <w:del w:id="448" w:author="DeeM" w:date="2015-12-07T17:24: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CF274A" w:rsidDel="00992A4B">
              <w:trPr>
                <w:del w:id="449" w:author="DeeM" w:date="2015-12-07T17:24:00Z"/>
              </w:trPr>
              <w:tc>
                <w:tcPr>
                  <w:tcW w:w="8670" w:type="dxa"/>
                  <w:tcMar>
                    <w:top w:w="0" w:type="dxa"/>
                    <w:left w:w="0" w:type="dxa"/>
                    <w:bottom w:w="20" w:type="dxa"/>
                    <w:right w:w="0" w:type="dxa"/>
                  </w:tcMar>
                </w:tcPr>
                <w:p w:rsidR="00CF274A" w:rsidDel="00992A4B" w:rsidRDefault="00CF274A">
                  <w:pPr>
                    <w:rPr>
                      <w:del w:id="450" w:author="DeeM" w:date="2015-12-07T17:24:00Z"/>
                    </w:rPr>
                  </w:pPr>
                  <w:del w:id="451" w:author="DeeM" w:date="2015-12-07T17:24:00Z">
                    <w:r w:rsidDel="00992A4B">
                      <w:rPr>
                        <w:rFonts w:eastAsia="Arial" w:cs="Arial"/>
                        <w:color w:val="000000"/>
                      </w:rPr>
                      <w:delText>Imię i nazwisko: Artur Kąkol</w:delText>
                    </w:r>
                  </w:del>
                </w:p>
                <w:p w:rsidR="00CF274A" w:rsidDel="00992A4B" w:rsidRDefault="00CF274A">
                  <w:pPr>
                    <w:rPr>
                      <w:del w:id="452" w:author="DeeM" w:date="2015-12-07T17:24:00Z"/>
                    </w:rPr>
                  </w:pPr>
                  <w:del w:id="453" w:author="DeeM" w:date="2015-12-07T17:24:00Z">
                    <w:r w:rsidDel="00992A4B">
                      <w:rPr>
                        <w:rFonts w:eastAsia="Arial" w:cs="Arial"/>
                        <w:color w:val="000000"/>
                      </w:rPr>
                      <w:delText>Data i miejsce urodzenia: 27.05.1992, Kościerzyna</w:delText>
                    </w:r>
                  </w:del>
                </w:p>
                <w:p w:rsidR="00CF274A" w:rsidDel="00992A4B" w:rsidRDefault="00CF274A">
                  <w:pPr>
                    <w:rPr>
                      <w:del w:id="454" w:author="DeeM" w:date="2015-12-07T17:24:00Z"/>
                    </w:rPr>
                  </w:pPr>
                  <w:del w:id="455" w:author="DeeM" w:date="2015-12-07T17:24:00Z">
                    <w:r w:rsidDel="00992A4B">
                      <w:rPr>
                        <w:rFonts w:eastAsia="Arial" w:cs="Arial"/>
                        <w:color w:val="000000"/>
                      </w:rPr>
                      <w:delText>Nr albumu: 143251</w:delText>
                    </w:r>
                  </w:del>
                </w:p>
                <w:p w:rsidR="00CF274A" w:rsidDel="00992A4B" w:rsidRDefault="00CF274A">
                  <w:pPr>
                    <w:rPr>
                      <w:del w:id="456" w:author="DeeM" w:date="2015-12-07T17:24:00Z"/>
                    </w:rPr>
                  </w:pPr>
                  <w:del w:id="457" w:author="DeeM" w:date="2015-12-07T17:24:00Z">
                    <w:r w:rsidDel="00992A4B">
                      <w:rPr>
                        <w:rFonts w:eastAsia="Arial" w:cs="Arial"/>
                        <w:color w:val="000000"/>
                      </w:rPr>
                      <w:delText>Wydział: Wydział Elektroniki, Telekomunikacji i Informatyki</w:delText>
                    </w:r>
                  </w:del>
                </w:p>
                <w:p w:rsidR="00CF274A" w:rsidDel="00992A4B" w:rsidRDefault="00CF274A">
                  <w:pPr>
                    <w:rPr>
                      <w:del w:id="458" w:author="DeeM" w:date="2015-12-07T17:24:00Z"/>
                    </w:rPr>
                  </w:pPr>
                  <w:del w:id="459" w:author="DeeM" w:date="2015-12-07T17:24:00Z">
                    <w:r w:rsidDel="00992A4B">
                      <w:rPr>
                        <w:rFonts w:eastAsia="Arial" w:cs="Arial"/>
                        <w:color w:val="000000"/>
                      </w:rPr>
                      <w:delText>Kierunek: informatyka</w:delText>
                    </w:r>
                  </w:del>
                </w:p>
                <w:p w:rsidR="00CF274A" w:rsidDel="00992A4B" w:rsidRDefault="00CF274A">
                  <w:pPr>
                    <w:rPr>
                      <w:del w:id="460" w:author="DeeM" w:date="2015-12-07T17:24:00Z"/>
                    </w:rPr>
                  </w:pPr>
                  <w:del w:id="461" w:author="DeeM" w:date="2015-12-07T17:24:00Z">
                    <w:r w:rsidDel="00992A4B">
                      <w:rPr>
                        <w:rFonts w:eastAsia="Arial" w:cs="Arial"/>
                        <w:color w:val="000000"/>
                      </w:rPr>
                      <w:delText>Poziom studiów: I stopnia - inżynierskie</w:delText>
                    </w:r>
                  </w:del>
                </w:p>
                <w:p w:rsidR="00CF274A" w:rsidDel="00992A4B" w:rsidRDefault="00CF274A">
                  <w:pPr>
                    <w:rPr>
                      <w:del w:id="462" w:author="DeeM" w:date="2015-12-07T17:24:00Z"/>
                    </w:rPr>
                  </w:pPr>
                  <w:del w:id="463" w:author="DeeM" w:date="2015-12-07T17:24:00Z">
                    <w:r w:rsidDel="00992A4B">
                      <w:rPr>
                        <w:rFonts w:eastAsia="Arial" w:cs="Arial"/>
                        <w:color w:val="000000"/>
                      </w:rPr>
                      <w:delText>Forma studiów: stacjonarne</w:delText>
                    </w:r>
                  </w:del>
                </w:p>
              </w:tc>
            </w:tr>
          </w:tbl>
          <w:p w:rsidR="00CF274A" w:rsidDel="00992A4B" w:rsidRDefault="00CF274A">
            <w:pPr>
              <w:rPr>
                <w:del w:id="464" w:author="DeeM" w:date="2015-12-07T17:24:00Z"/>
              </w:rPr>
            </w:pPr>
          </w:p>
        </w:tc>
      </w:tr>
      <w:tr w:rsidR="00CF274A" w:rsidDel="00992A4B">
        <w:trPr>
          <w:del w:id="465" w:author="DeeM" w:date="2015-12-07T17:24:00Z"/>
        </w:trPr>
        <w:tc>
          <w:tcPr>
            <w:tcW w:w="820" w:type="dxa"/>
            <w:tcMar>
              <w:top w:w="320" w:type="dxa"/>
              <w:left w:w="0" w:type="dxa"/>
              <w:bottom w:w="0" w:type="dxa"/>
              <w:right w:w="0" w:type="dxa"/>
            </w:tcMar>
          </w:tcPr>
          <w:p w:rsidR="00CF274A" w:rsidDel="00992A4B" w:rsidRDefault="00CF274A">
            <w:pPr>
              <w:rPr>
                <w:del w:id="466" w:author="DeeM" w:date="2015-12-07T17:24: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CF274A" w:rsidDel="00992A4B">
              <w:trPr>
                <w:del w:id="467" w:author="DeeM" w:date="2015-12-07T17:24:00Z"/>
              </w:trPr>
              <w:tc>
                <w:tcPr>
                  <w:tcW w:w="8670" w:type="dxa"/>
                  <w:tcMar>
                    <w:top w:w="0" w:type="dxa"/>
                    <w:left w:w="0" w:type="dxa"/>
                    <w:bottom w:w="20" w:type="dxa"/>
                    <w:right w:w="0" w:type="dxa"/>
                  </w:tcMar>
                </w:tcPr>
                <w:p w:rsidR="00CF274A" w:rsidDel="00992A4B" w:rsidRDefault="00CF274A">
                  <w:pPr>
                    <w:jc w:val="both"/>
                    <w:rPr>
                      <w:del w:id="468" w:author="DeeM" w:date="2015-12-07T17:24:00Z"/>
                    </w:rPr>
                  </w:pPr>
                  <w:del w:id="469" w:author="DeeM" w:date="2015-12-07T17:24:00Z">
                    <w:r w:rsidDel="00992A4B">
                      <w:rPr>
                        <w:rFonts w:eastAsia="Arial" w:cs="Arial"/>
                        <w:color w:val="000000"/>
                      </w:rPr>
                      <w:delText>Ja, niżej podpisany(a), wyrażam zgodę/nie wyrażam zgody* na korzystanie z mojej pracy dyplomowej zatytułowanej: Interaktywny internetowy serwis turystyczny z elementami geolokalizacji</w:delText>
                    </w:r>
                  </w:del>
                </w:p>
                <w:p w:rsidR="00CF274A" w:rsidDel="00992A4B" w:rsidRDefault="00CF274A">
                  <w:pPr>
                    <w:jc w:val="both"/>
                    <w:rPr>
                      <w:del w:id="470" w:author="DeeM" w:date="2015-12-07T17:24:00Z"/>
                    </w:rPr>
                  </w:pPr>
                  <w:del w:id="471" w:author="DeeM" w:date="2015-12-07T17:24:00Z">
                    <w:r w:rsidDel="00992A4B">
                      <w:rPr>
                        <w:rFonts w:eastAsia="Arial" w:cs="Arial"/>
                        <w:color w:val="000000"/>
                      </w:rPr>
                      <w:delText>do celów naukowych lub dydaktycznych.</w:delText>
                    </w:r>
                    <w:r w:rsidDel="00992A4B">
                      <w:rPr>
                        <w:rFonts w:eastAsia="Arial" w:cs="Arial"/>
                        <w:color w:val="000000"/>
                        <w:position w:val="5"/>
                        <w:sz w:val="15"/>
                        <w:szCs w:val="15"/>
                      </w:rPr>
                      <w:delText>1</w:delText>
                    </w:r>
                  </w:del>
                </w:p>
              </w:tc>
            </w:tr>
          </w:tbl>
          <w:p w:rsidR="00CF274A" w:rsidDel="00992A4B" w:rsidRDefault="00CF274A">
            <w:pPr>
              <w:rPr>
                <w:del w:id="472" w:author="DeeM" w:date="2015-12-07T17:24:00Z"/>
              </w:rPr>
            </w:pPr>
          </w:p>
        </w:tc>
      </w:tr>
      <w:tr w:rsidR="00CF274A" w:rsidDel="00992A4B">
        <w:trPr>
          <w:trHeight w:val="230"/>
          <w:hidden/>
          <w:del w:id="473" w:author="DeeM" w:date="2015-12-07T17:24:00Z"/>
        </w:trPr>
        <w:tc>
          <w:tcPr>
            <w:tcW w:w="9490" w:type="dxa"/>
            <w:gridSpan w:val="4"/>
            <w:vMerge w:val="restart"/>
            <w:tcMar>
              <w:top w:w="120" w:type="dxa"/>
              <w:left w:w="700" w:type="dxa"/>
              <w:bottom w:w="0" w:type="dxa"/>
              <w:right w:w="0" w:type="dxa"/>
            </w:tcMar>
          </w:tcPr>
          <w:p w:rsidR="00CF274A" w:rsidDel="00992A4B" w:rsidRDefault="00CF274A">
            <w:pPr>
              <w:rPr>
                <w:del w:id="474" w:author="DeeM" w:date="2015-12-07T17:24:00Z"/>
                <w:vanish/>
              </w:rPr>
            </w:pPr>
          </w:p>
          <w:tbl>
            <w:tblPr>
              <w:tblOverlap w:val="never"/>
              <w:tblW w:w="8625" w:type="dxa"/>
              <w:tblLayout w:type="fixed"/>
              <w:tblLook w:val="01E0"/>
            </w:tblPr>
            <w:tblGrid>
              <w:gridCol w:w="4545"/>
              <w:gridCol w:w="4080"/>
            </w:tblGrid>
            <w:tr w:rsidR="00CF274A" w:rsidDel="00992A4B">
              <w:trPr>
                <w:del w:id="475" w:author="DeeM" w:date="2015-12-07T17:24:00Z"/>
              </w:trPr>
              <w:tc>
                <w:tcPr>
                  <w:tcW w:w="4545" w:type="dxa"/>
                </w:tcPr>
                <w:p w:rsidR="00CF274A" w:rsidDel="00992A4B" w:rsidRDefault="00CF274A">
                  <w:pPr>
                    <w:rPr>
                      <w:del w:id="476" w:author="DeeM" w:date="2015-12-07T17:24:00Z"/>
                    </w:rPr>
                  </w:pPr>
                  <w:del w:id="477" w:author="DeeM" w:date="2015-12-07T17:24:00Z">
                    <w:r w:rsidDel="00992A4B">
                      <w:rPr>
                        <w:rFonts w:eastAsia="Arial" w:cs="Arial"/>
                        <w:color w:val="000000"/>
                      </w:rPr>
                      <w:delText>Gdańsk, dnia ..................................</w:delText>
                    </w:r>
                  </w:del>
                </w:p>
              </w:tc>
              <w:tc>
                <w:tcPr>
                  <w:tcW w:w="4080" w:type="dxa"/>
                </w:tcPr>
                <w:p w:rsidR="00CF274A" w:rsidDel="00992A4B" w:rsidRDefault="00CF274A">
                  <w:pPr>
                    <w:jc w:val="center"/>
                    <w:rPr>
                      <w:del w:id="478" w:author="DeeM" w:date="2015-12-07T17:24:00Z"/>
                    </w:rPr>
                  </w:pPr>
                  <w:del w:id="479" w:author="DeeM" w:date="2015-12-07T17:24:00Z">
                    <w:r w:rsidDel="00992A4B">
                      <w:rPr>
                        <w:rFonts w:eastAsia="Arial" w:cs="Arial"/>
                        <w:color w:val="000000"/>
                      </w:rPr>
                      <w:delText>.....................................................</w:delText>
                    </w:r>
                  </w:del>
                </w:p>
                <w:p w:rsidR="00CF274A" w:rsidDel="00992A4B" w:rsidRDefault="00CF274A">
                  <w:pPr>
                    <w:jc w:val="center"/>
                    <w:rPr>
                      <w:del w:id="480" w:author="DeeM" w:date="2015-12-07T17:24:00Z"/>
                    </w:rPr>
                  </w:pPr>
                  <w:del w:id="481" w:author="DeeM" w:date="2015-12-07T17:24:00Z">
                    <w:r w:rsidDel="00992A4B">
                      <w:rPr>
                        <w:rFonts w:eastAsia="Arial" w:cs="Arial"/>
                        <w:i/>
                        <w:iCs/>
                        <w:color w:val="000000"/>
                        <w:sz w:val="16"/>
                        <w:szCs w:val="16"/>
                      </w:rPr>
                      <w:delText>podpis studenta</w:delText>
                    </w:r>
                  </w:del>
                </w:p>
              </w:tc>
            </w:tr>
          </w:tbl>
          <w:p w:rsidR="00CF274A" w:rsidDel="00992A4B" w:rsidRDefault="00CF274A">
            <w:pPr>
              <w:rPr>
                <w:del w:id="482" w:author="DeeM" w:date="2015-12-07T17:24:00Z"/>
              </w:rPr>
            </w:pPr>
          </w:p>
        </w:tc>
      </w:tr>
      <w:tr w:rsidR="00CF274A" w:rsidDel="00992A4B">
        <w:trPr>
          <w:del w:id="483" w:author="DeeM" w:date="2015-12-07T17:24:00Z"/>
        </w:trPr>
        <w:tc>
          <w:tcPr>
            <w:tcW w:w="820" w:type="dxa"/>
            <w:tcMar>
              <w:top w:w="140" w:type="dxa"/>
              <w:left w:w="0" w:type="dxa"/>
              <w:bottom w:w="0" w:type="dxa"/>
              <w:right w:w="0" w:type="dxa"/>
            </w:tcMar>
          </w:tcPr>
          <w:p w:rsidR="00CF274A" w:rsidDel="00992A4B" w:rsidRDefault="00CF274A">
            <w:pPr>
              <w:rPr>
                <w:del w:id="484" w:author="DeeM" w:date="2015-12-07T17:24: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CF274A" w:rsidDel="00992A4B">
              <w:trPr>
                <w:del w:id="485" w:author="DeeM" w:date="2015-12-07T17:24:00Z"/>
              </w:trPr>
              <w:tc>
                <w:tcPr>
                  <w:tcW w:w="8670" w:type="dxa"/>
                </w:tcPr>
                <w:p w:rsidR="00CF274A" w:rsidDel="00992A4B" w:rsidRDefault="00CF274A">
                  <w:pPr>
                    <w:jc w:val="both"/>
                    <w:rPr>
                      <w:del w:id="486" w:author="DeeM" w:date="2015-12-07T17:24:00Z"/>
                    </w:rPr>
                  </w:pPr>
                  <w:del w:id="487" w:author="DeeM" w:date="2015-12-07T17:24:00Z">
                    <w:r w:rsidDel="00992A4B">
                      <w:rPr>
                        <w:rFonts w:eastAsia="Arial" w:cs="Arial"/>
                        <w:color w:val="000000"/>
                      </w:rPr>
                      <w:delTex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delText>
                    </w:r>
                    <w:r w:rsidDel="00992A4B">
                      <w:rPr>
                        <w:rFonts w:eastAsia="Arial" w:cs="Arial"/>
                        <w:color w:val="000000"/>
                        <w:position w:val="5"/>
                        <w:sz w:val="15"/>
                        <w:szCs w:val="15"/>
                      </w:rPr>
                      <w:delText>2</w:delText>
                    </w:r>
                    <w:r w:rsidDel="00992A4B">
                      <w:rPr>
                        <w:rFonts w:eastAsia="Arial" w:cs="Arial"/>
                        <w:color w:val="000000"/>
                      </w:rPr>
                      <w:delText xml:space="preserve"> a także odpowiedzialności cywilno-prawnej oświadczam, że przedkładana praca dyplomowa została opracowana przeze mnie samodzielnie.</w:delText>
                    </w:r>
                  </w:del>
                </w:p>
                <w:p w:rsidR="00CF274A" w:rsidDel="00992A4B" w:rsidRDefault="00CF274A">
                  <w:pPr>
                    <w:jc w:val="both"/>
                    <w:rPr>
                      <w:del w:id="488" w:author="DeeM" w:date="2015-12-07T17:24:00Z"/>
                    </w:rPr>
                  </w:pPr>
                </w:p>
                <w:p w:rsidR="00CF274A" w:rsidDel="00992A4B" w:rsidRDefault="00CF274A">
                  <w:pPr>
                    <w:jc w:val="both"/>
                    <w:rPr>
                      <w:del w:id="489" w:author="DeeM" w:date="2015-12-07T17:24:00Z"/>
                    </w:rPr>
                  </w:pPr>
                  <w:del w:id="490" w:author="DeeM" w:date="2015-12-07T17:24:00Z">
                    <w:r w:rsidDel="00992A4B">
                      <w:rPr>
                        <w:rFonts w:eastAsia="Arial" w:cs="Arial"/>
                        <w:color w:val="000000"/>
                      </w:rPr>
                      <w:delText>Niniejsza(y) praca dyplomowa nie była wcześniej podstawą żadnej innej urzędowej procedury związanej z nadaniem tytułu zawodowego.</w:delText>
                    </w:r>
                  </w:del>
                </w:p>
                <w:p w:rsidR="00CF274A" w:rsidDel="00992A4B" w:rsidRDefault="00CF274A">
                  <w:pPr>
                    <w:jc w:val="both"/>
                    <w:rPr>
                      <w:del w:id="491" w:author="DeeM" w:date="2015-12-07T17:24:00Z"/>
                    </w:rPr>
                  </w:pPr>
                </w:p>
                <w:p w:rsidR="00CF274A" w:rsidDel="00992A4B" w:rsidRDefault="00CF274A">
                  <w:pPr>
                    <w:jc w:val="both"/>
                    <w:rPr>
                      <w:del w:id="492" w:author="DeeM" w:date="2015-12-07T17:24:00Z"/>
                    </w:rPr>
                  </w:pPr>
                  <w:del w:id="493" w:author="DeeM" w:date="2015-12-07T17:24:00Z">
                    <w:r w:rsidDel="00992A4B">
                      <w:rPr>
                        <w:rFonts w:eastAsia="Arial" w:cs="Arial"/>
                        <w:color w:val="000000"/>
                      </w:rPr>
                      <w:delText>Wszystkie informacje umieszczone w ww. pracy dyplomowej, uzyskane ze źródeł pisanych i elektronicznych, zostały udokumentowane w wykazie literatury odpowiednimi odnośnikami zgodnie z art. 34 ustawy o prawie autorskim i prawach pokrewnych.</w:delText>
                    </w:r>
                  </w:del>
                </w:p>
                <w:p w:rsidR="00CF274A" w:rsidDel="00992A4B" w:rsidRDefault="00CF274A">
                  <w:pPr>
                    <w:jc w:val="both"/>
                    <w:rPr>
                      <w:del w:id="494" w:author="DeeM" w:date="2015-12-07T17:24:00Z"/>
                    </w:rPr>
                  </w:pPr>
                </w:p>
                <w:p w:rsidR="00CF274A" w:rsidDel="00992A4B" w:rsidRDefault="00CF274A">
                  <w:pPr>
                    <w:jc w:val="both"/>
                    <w:rPr>
                      <w:del w:id="495" w:author="DeeM" w:date="2015-12-07T17:24:00Z"/>
                    </w:rPr>
                  </w:pPr>
                  <w:del w:id="496" w:author="DeeM" w:date="2015-12-07T17:24:00Z">
                    <w:r w:rsidDel="00992A4B">
                      <w:rPr>
                        <w:rFonts w:eastAsia="Arial" w:cs="Arial"/>
                        <w:color w:val="000000"/>
                      </w:rPr>
                      <w:delText>Potwierdzam zgodność niniejszej wersji pracy dyplomowej z załączoną wersją elektroniczną.</w:delText>
                    </w:r>
                  </w:del>
                </w:p>
                <w:p w:rsidR="00CF274A" w:rsidDel="00992A4B" w:rsidRDefault="00CF274A">
                  <w:pPr>
                    <w:jc w:val="both"/>
                    <w:rPr>
                      <w:del w:id="497" w:author="DeeM" w:date="2015-12-07T17:24:00Z"/>
                    </w:rPr>
                  </w:pPr>
                </w:p>
              </w:tc>
            </w:tr>
          </w:tbl>
          <w:p w:rsidR="00CF274A" w:rsidDel="00992A4B" w:rsidRDefault="00CF274A">
            <w:pPr>
              <w:rPr>
                <w:del w:id="498" w:author="DeeM" w:date="2015-12-07T17:24:00Z"/>
              </w:rPr>
            </w:pPr>
          </w:p>
        </w:tc>
      </w:tr>
      <w:tr w:rsidR="00CF274A" w:rsidDel="00992A4B">
        <w:trPr>
          <w:trHeight w:val="230"/>
          <w:hidden/>
          <w:del w:id="499" w:author="DeeM" w:date="2015-12-07T17:24:00Z"/>
        </w:trPr>
        <w:tc>
          <w:tcPr>
            <w:tcW w:w="9490" w:type="dxa"/>
            <w:gridSpan w:val="4"/>
            <w:vMerge w:val="restart"/>
            <w:tcMar>
              <w:top w:w="120" w:type="dxa"/>
              <w:left w:w="700" w:type="dxa"/>
              <w:bottom w:w="0" w:type="dxa"/>
              <w:right w:w="0" w:type="dxa"/>
            </w:tcMar>
          </w:tcPr>
          <w:p w:rsidR="00CF274A" w:rsidDel="00992A4B" w:rsidRDefault="00CF274A">
            <w:pPr>
              <w:rPr>
                <w:del w:id="500" w:author="DeeM" w:date="2015-12-07T17:24:00Z"/>
                <w:vanish/>
              </w:rPr>
            </w:pPr>
          </w:p>
          <w:tbl>
            <w:tblPr>
              <w:tblOverlap w:val="never"/>
              <w:tblW w:w="8785" w:type="dxa"/>
              <w:tblLayout w:type="fixed"/>
              <w:tblLook w:val="01E0"/>
            </w:tblPr>
            <w:tblGrid>
              <w:gridCol w:w="4544"/>
              <w:gridCol w:w="4241"/>
            </w:tblGrid>
            <w:tr w:rsidR="00CF274A" w:rsidDel="00992A4B">
              <w:trPr>
                <w:del w:id="501" w:author="DeeM" w:date="2015-12-07T17:24:00Z"/>
              </w:trPr>
              <w:tc>
                <w:tcPr>
                  <w:tcW w:w="4544" w:type="dxa"/>
                </w:tcPr>
                <w:p w:rsidR="00CF274A" w:rsidDel="00992A4B" w:rsidRDefault="00CF274A">
                  <w:pPr>
                    <w:rPr>
                      <w:del w:id="502" w:author="DeeM" w:date="2015-12-07T17:24:00Z"/>
                    </w:rPr>
                  </w:pPr>
                  <w:del w:id="503" w:author="DeeM" w:date="2015-12-07T17:24:00Z">
                    <w:r w:rsidDel="00992A4B">
                      <w:rPr>
                        <w:rFonts w:eastAsia="Arial" w:cs="Arial"/>
                        <w:color w:val="000000"/>
                      </w:rPr>
                      <w:delText>Gdańsk, dnia ..................................</w:delText>
                    </w:r>
                  </w:del>
                </w:p>
              </w:tc>
              <w:tc>
                <w:tcPr>
                  <w:tcW w:w="4241" w:type="dxa"/>
                </w:tcPr>
                <w:p w:rsidR="00CF274A" w:rsidDel="00992A4B" w:rsidRDefault="00CF274A">
                  <w:pPr>
                    <w:jc w:val="center"/>
                    <w:rPr>
                      <w:del w:id="504" w:author="DeeM" w:date="2015-12-07T17:24:00Z"/>
                    </w:rPr>
                  </w:pPr>
                  <w:del w:id="505" w:author="DeeM" w:date="2015-12-07T17:24:00Z">
                    <w:r w:rsidDel="00992A4B">
                      <w:rPr>
                        <w:rFonts w:eastAsia="Arial" w:cs="Arial"/>
                        <w:color w:val="000000"/>
                      </w:rPr>
                      <w:delText>.....................................................</w:delText>
                    </w:r>
                  </w:del>
                </w:p>
                <w:p w:rsidR="00CF274A" w:rsidDel="00992A4B" w:rsidRDefault="00CF274A">
                  <w:pPr>
                    <w:jc w:val="center"/>
                    <w:rPr>
                      <w:del w:id="506" w:author="DeeM" w:date="2015-12-07T17:24:00Z"/>
                    </w:rPr>
                  </w:pPr>
                  <w:del w:id="507" w:author="DeeM" w:date="2015-12-07T17:24:00Z">
                    <w:r w:rsidDel="00992A4B">
                      <w:rPr>
                        <w:rFonts w:eastAsia="Arial" w:cs="Arial"/>
                        <w:i/>
                        <w:iCs/>
                        <w:color w:val="000000"/>
                        <w:sz w:val="16"/>
                        <w:szCs w:val="16"/>
                      </w:rPr>
                      <w:delText>podpis studenta</w:delText>
                    </w:r>
                  </w:del>
                </w:p>
              </w:tc>
            </w:tr>
          </w:tbl>
          <w:p w:rsidR="00CF274A" w:rsidDel="00992A4B" w:rsidRDefault="00CF274A">
            <w:pPr>
              <w:rPr>
                <w:del w:id="508" w:author="DeeM" w:date="2015-12-07T17:24:00Z"/>
              </w:rPr>
            </w:pPr>
          </w:p>
        </w:tc>
      </w:tr>
      <w:tr w:rsidR="00CF274A" w:rsidDel="00992A4B">
        <w:trPr>
          <w:del w:id="509" w:author="DeeM" w:date="2015-12-07T17:24:00Z"/>
        </w:trPr>
        <w:tc>
          <w:tcPr>
            <w:tcW w:w="820" w:type="dxa"/>
            <w:tcMar>
              <w:top w:w="180" w:type="dxa"/>
              <w:left w:w="0" w:type="dxa"/>
              <w:bottom w:w="0" w:type="dxa"/>
              <w:right w:w="0" w:type="dxa"/>
            </w:tcMar>
          </w:tcPr>
          <w:p w:rsidR="00CF274A" w:rsidDel="00992A4B" w:rsidRDefault="00CF274A">
            <w:pPr>
              <w:rPr>
                <w:del w:id="510" w:author="DeeM" w:date="2015-12-07T17:24:00Z"/>
              </w:rPr>
            </w:pPr>
          </w:p>
        </w:tc>
        <w:tc>
          <w:tcPr>
            <w:tcW w:w="8670" w:type="dxa"/>
            <w:gridSpan w:val="3"/>
            <w:vMerge w:val="restart"/>
            <w:tcMar>
              <w:top w:w="100" w:type="dxa"/>
              <w:left w:w="0" w:type="dxa"/>
              <w:bottom w:w="0" w:type="dxa"/>
              <w:right w:w="0" w:type="dxa"/>
            </w:tcMar>
          </w:tcPr>
          <w:p w:rsidR="00CF274A" w:rsidDel="00992A4B" w:rsidRDefault="00CF274A">
            <w:pPr>
              <w:jc w:val="both"/>
              <w:rPr>
                <w:del w:id="511" w:author="DeeM" w:date="2015-12-07T17:24:00Z"/>
              </w:rPr>
            </w:pPr>
            <w:del w:id="512" w:author="DeeM" w:date="2015-12-07T17:24:00Z">
              <w:r w:rsidDel="00992A4B">
                <w:rPr>
                  <w:rFonts w:eastAsia="Arial" w:cs="Arial"/>
                  <w:color w:val="000000"/>
                </w:rPr>
                <w:delText>Upoważniam Politechnikę Gdańską do umieszczenia ww. pracy dyplomowej w wersji elektronicznej w otwartym, cyfrowym repozytorium instytucjonalnym Politechniki Gdańskiej oraz poddawania jej procesom weryfikacji i ochrony przed przywłaszczaniem jej autorstwa.</w:delText>
              </w:r>
            </w:del>
          </w:p>
        </w:tc>
      </w:tr>
      <w:tr w:rsidR="00CF274A" w:rsidDel="00992A4B">
        <w:trPr>
          <w:trHeight w:val="230"/>
          <w:del w:id="513" w:author="DeeM" w:date="2015-12-07T17:24:00Z"/>
        </w:trPr>
        <w:tc>
          <w:tcPr>
            <w:tcW w:w="9490" w:type="dxa"/>
            <w:gridSpan w:val="4"/>
            <w:vMerge w:val="restart"/>
            <w:tcMar>
              <w:top w:w="120" w:type="dxa"/>
              <w:left w:w="700" w:type="dxa"/>
              <w:bottom w:w="0" w:type="dxa"/>
              <w:right w:w="0" w:type="dxa"/>
            </w:tcMar>
          </w:tcPr>
          <w:tbl>
            <w:tblPr>
              <w:tblOverlap w:val="never"/>
              <w:tblW w:w="8785" w:type="dxa"/>
              <w:tblLayout w:type="fixed"/>
              <w:tblLook w:val="01E0"/>
            </w:tblPr>
            <w:tblGrid>
              <w:gridCol w:w="4544"/>
              <w:gridCol w:w="4241"/>
            </w:tblGrid>
            <w:tr w:rsidR="00CF274A" w:rsidDel="00992A4B">
              <w:trPr>
                <w:del w:id="514" w:author="DeeM" w:date="2015-12-07T17:24:00Z"/>
              </w:trPr>
              <w:tc>
                <w:tcPr>
                  <w:tcW w:w="4544" w:type="dxa"/>
                </w:tcPr>
                <w:p w:rsidR="00CF274A" w:rsidDel="00992A4B" w:rsidRDefault="00CF274A">
                  <w:pPr>
                    <w:rPr>
                      <w:del w:id="515" w:author="DeeM" w:date="2015-12-07T17:24:00Z"/>
                    </w:rPr>
                  </w:pPr>
                  <w:del w:id="516" w:author="DeeM" w:date="2015-12-07T17:24:00Z">
                    <w:r w:rsidDel="00992A4B">
                      <w:rPr>
                        <w:rFonts w:eastAsia="Arial" w:cs="Arial"/>
                        <w:color w:val="000000"/>
                      </w:rPr>
                      <w:delText>Gdańsk, dnia .................................</w:delText>
                    </w:r>
                  </w:del>
                </w:p>
              </w:tc>
              <w:tc>
                <w:tcPr>
                  <w:tcW w:w="4241" w:type="dxa"/>
                </w:tcPr>
                <w:p w:rsidR="00CF274A" w:rsidDel="00992A4B" w:rsidRDefault="00CF274A">
                  <w:pPr>
                    <w:jc w:val="center"/>
                    <w:rPr>
                      <w:del w:id="517" w:author="DeeM" w:date="2015-12-07T17:24:00Z"/>
                    </w:rPr>
                  </w:pPr>
                  <w:del w:id="518" w:author="DeeM" w:date="2015-12-07T17:24:00Z">
                    <w:r w:rsidDel="00992A4B">
                      <w:rPr>
                        <w:rFonts w:eastAsia="Arial" w:cs="Arial"/>
                        <w:color w:val="000000"/>
                      </w:rPr>
                      <w:delText>.....................................................</w:delText>
                    </w:r>
                  </w:del>
                </w:p>
                <w:p w:rsidR="00CF274A" w:rsidDel="00992A4B" w:rsidRDefault="00CF274A">
                  <w:pPr>
                    <w:jc w:val="center"/>
                    <w:rPr>
                      <w:del w:id="519" w:author="DeeM" w:date="2015-12-07T17:24:00Z"/>
                    </w:rPr>
                  </w:pPr>
                  <w:del w:id="520" w:author="DeeM" w:date="2015-12-07T17:24:00Z">
                    <w:r w:rsidDel="00992A4B">
                      <w:rPr>
                        <w:rFonts w:eastAsia="Arial" w:cs="Arial"/>
                        <w:i/>
                        <w:iCs/>
                        <w:color w:val="000000"/>
                        <w:sz w:val="16"/>
                        <w:szCs w:val="16"/>
                      </w:rPr>
                      <w:delText>podpis studenta</w:delText>
                    </w:r>
                  </w:del>
                </w:p>
              </w:tc>
            </w:tr>
          </w:tbl>
          <w:p w:rsidR="00CF274A" w:rsidDel="00992A4B" w:rsidRDefault="00CF274A">
            <w:pPr>
              <w:rPr>
                <w:del w:id="521" w:author="DeeM" w:date="2015-12-07T17:24:00Z"/>
              </w:rPr>
            </w:pPr>
          </w:p>
        </w:tc>
      </w:tr>
      <w:tr w:rsidR="00CF274A" w:rsidDel="00992A4B">
        <w:trPr>
          <w:del w:id="522" w:author="DeeM" w:date="2015-12-07T17:24:00Z"/>
        </w:trPr>
        <w:tc>
          <w:tcPr>
            <w:tcW w:w="820" w:type="dxa"/>
            <w:tcMar>
              <w:top w:w="140" w:type="dxa"/>
              <w:left w:w="0" w:type="dxa"/>
              <w:bottom w:w="0" w:type="dxa"/>
              <w:right w:w="0" w:type="dxa"/>
            </w:tcMar>
          </w:tcPr>
          <w:p w:rsidR="00CF274A" w:rsidDel="00992A4B" w:rsidRDefault="00CF274A">
            <w:pPr>
              <w:rPr>
                <w:del w:id="523" w:author="DeeM" w:date="2015-12-07T17:24: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CF274A" w:rsidDel="00992A4B">
              <w:trPr>
                <w:del w:id="524" w:author="DeeM" w:date="2015-12-07T17:24:00Z"/>
              </w:trPr>
              <w:tc>
                <w:tcPr>
                  <w:tcW w:w="8670" w:type="dxa"/>
                </w:tcPr>
                <w:p w:rsidR="00CF274A" w:rsidDel="00992A4B" w:rsidRDefault="00CF274A">
                  <w:pPr>
                    <w:jc w:val="both"/>
                    <w:rPr>
                      <w:del w:id="525" w:author="DeeM" w:date="2015-12-07T17:24:00Z"/>
                    </w:rPr>
                  </w:pPr>
                  <w:del w:id="526" w:author="DeeM" w:date="2015-12-07T17:24:00Z">
                    <w:r w:rsidDel="00992A4B">
                      <w:rPr>
                        <w:rFonts w:eastAsia="Arial" w:cs="Arial"/>
                        <w:color w:val="000000"/>
                      </w:rPr>
                      <w:delText>*) niepotrzebne skreślić</w:delText>
                    </w:r>
                  </w:del>
                </w:p>
              </w:tc>
            </w:tr>
          </w:tbl>
          <w:p w:rsidR="00CF274A" w:rsidDel="00992A4B" w:rsidRDefault="00CF274A">
            <w:pPr>
              <w:rPr>
                <w:del w:id="527" w:author="DeeM" w:date="2015-12-07T17:24:00Z"/>
              </w:rPr>
            </w:pPr>
          </w:p>
        </w:tc>
      </w:tr>
      <w:tr w:rsidR="00CF274A" w:rsidDel="00992A4B">
        <w:trPr>
          <w:trHeight w:val="230"/>
          <w:hidden/>
          <w:del w:id="528" w:author="DeeM" w:date="2015-12-07T17:24:00Z"/>
        </w:trPr>
        <w:tc>
          <w:tcPr>
            <w:tcW w:w="9490" w:type="dxa"/>
            <w:gridSpan w:val="4"/>
            <w:vMerge w:val="restart"/>
            <w:tcMar>
              <w:top w:w="60" w:type="dxa"/>
              <w:left w:w="0" w:type="dxa"/>
              <w:bottom w:w="0" w:type="dxa"/>
              <w:right w:w="0" w:type="dxa"/>
            </w:tcMar>
          </w:tcPr>
          <w:p w:rsidR="00CF274A" w:rsidDel="00992A4B" w:rsidRDefault="00CF274A">
            <w:pPr>
              <w:rPr>
                <w:del w:id="529" w:author="DeeM" w:date="2015-12-07T17:24:00Z"/>
                <w:vanish/>
              </w:rPr>
            </w:pPr>
          </w:p>
          <w:tbl>
            <w:tblPr>
              <w:tblOverlap w:val="never"/>
              <w:tblW w:w="2880" w:type="dxa"/>
              <w:tblLayout w:type="fixed"/>
              <w:tblLook w:val="01E0"/>
            </w:tblPr>
            <w:tblGrid>
              <w:gridCol w:w="2880"/>
            </w:tblGrid>
            <w:tr w:rsidR="00CF274A" w:rsidDel="00992A4B">
              <w:trPr>
                <w:del w:id="530" w:author="DeeM" w:date="2015-12-07T17:24:00Z"/>
              </w:trPr>
              <w:tc>
                <w:tcPr>
                  <w:tcW w:w="2880" w:type="dxa"/>
                  <w:tcBorders>
                    <w:bottom w:val="single" w:sz="6" w:space="0" w:color="000000"/>
                  </w:tcBorders>
                </w:tcPr>
                <w:p w:rsidR="00CF274A" w:rsidDel="00992A4B" w:rsidRDefault="00CF274A">
                  <w:pPr>
                    <w:rPr>
                      <w:del w:id="531" w:author="DeeM" w:date="2015-12-07T17:24:00Z"/>
                    </w:rPr>
                  </w:pPr>
                </w:p>
              </w:tc>
            </w:tr>
          </w:tbl>
          <w:p w:rsidR="00CF274A" w:rsidDel="00992A4B" w:rsidRDefault="00CF274A">
            <w:pPr>
              <w:rPr>
                <w:del w:id="532" w:author="DeeM" w:date="2015-12-07T17:24:00Z"/>
              </w:rPr>
            </w:pPr>
          </w:p>
        </w:tc>
      </w:tr>
      <w:tr w:rsidR="00CF274A" w:rsidDel="00992A4B">
        <w:trPr>
          <w:trHeight w:val="230"/>
          <w:hidden/>
          <w:del w:id="533" w:author="DeeM" w:date="2015-12-07T17:24:00Z"/>
        </w:trPr>
        <w:tc>
          <w:tcPr>
            <w:tcW w:w="9490" w:type="dxa"/>
            <w:gridSpan w:val="4"/>
            <w:vMerge w:val="restart"/>
            <w:tcMar>
              <w:top w:w="60" w:type="dxa"/>
              <w:left w:w="720" w:type="dxa"/>
              <w:bottom w:w="0" w:type="dxa"/>
              <w:right w:w="0" w:type="dxa"/>
            </w:tcMar>
          </w:tcPr>
          <w:p w:rsidR="00CF274A" w:rsidDel="00992A4B" w:rsidRDefault="00CF274A">
            <w:pPr>
              <w:rPr>
                <w:del w:id="534" w:author="DeeM" w:date="2015-12-07T17:24:00Z"/>
                <w:vanish/>
              </w:rPr>
            </w:pPr>
          </w:p>
          <w:tbl>
            <w:tblPr>
              <w:tblOverlap w:val="never"/>
              <w:tblW w:w="8770" w:type="dxa"/>
              <w:tblLayout w:type="fixed"/>
              <w:tblLook w:val="01E0"/>
            </w:tblPr>
            <w:tblGrid>
              <w:gridCol w:w="236"/>
              <w:gridCol w:w="8534"/>
            </w:tblGrid>
            <w:tr w:rsidR="00CF274A" w:rsidDel="00992A4B">
              <w:trPr>
                <w:del w:id="535" w:author="DeeM" w:date="2015-12-07T17:24:00Z"/>
              </w:trPr>
              <w:tc>
                <w:tcPr>
                  <w:tcW w:w="165" w:type="dxa"/>
                </w:tcPr>
                <w:tbl>
                  <w:tblPr>
                    <w:tblOverlap w:val="never"/>
                    <w:tblW w:w="165" w:type="dxa"/>
                    <w:tblLayout w:type="fixed"/>
                    <w:tblCellMar>
                      <w:left w:w="0" w:type="dxa"/>
                      <w:right w:w="0" w:type="dxa"/>
                    </w:tblCellMar>
                    <w:tblLook w:val="01E0"/>
                  </w:tblPr>
                  <w:tblGrid>
                    <w:gridCol w:w="165"/>
                  </w:tblGrid>
                  <w:tr w:rsidR="00CF274A" w:rsidDel="00992A4B">
                    <w:trPr>
                      <w:del w:id="536" w:author="DeeM" w:date="2015-12-07T17:24:00Z"/>
                    </w:trPr>
                    <w:tc>
                      <w:tcPr>
                        <w:tcW w:w="165" w:type="dxa"/>
                      </w:tcPr>
                      <w:p w:rsidR="00CF274A" w:rsidDel="00992A4B" w:rsidRDefault="00CF274A">
                        <w:pPr>
                          <w:rPr>
                            <w:del w:id="537" w:author="DeeM" w:date="2015-12-07T17:24:00Z"/>
                          </w:rPr>
                        </w:pPr>
                        <w:del w:id="538" w:author="DeeM" w:date="2015-12-07T17:24:00Z">
                          <w:r w:rsidDel="00992A4B">
                            <w:rPr>
                              <w:rFonts w:eastAsia="Arial" w:cs="Arial"/>
                              <w:color w:val="000000"/>
                              <w:position w:val="4"/>
                              <w:sz w:val="12"/>
                              <w:szCs w:val="12"/>
                            </w:rPr>
                            <w:delText>1</w:delText>
                          </w:r>
                        </w:del>
                      </w:p>
                    </w:tc>
                  </w:tr>
                </w:tbl>
                <w:p w:rsidR="00CF274A" w:rsidDel="00992A4B" w:rsidRDefault="00CF274A">
                  <w:pPr>
                    <w:rPr>
                      <w:del w:id="539"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CF274A" w:rsidDel="00992A4B">
                    <w:trPr>
                      <w:del w:id="540" w:author="DeeM" w:date="2015-12-07T17:24:00Z"/>
                    </w:trPr>
                    <w:tc>
                      <w:tcPr>
                        <w:tcW w:w="8492" w:type="dxa"/>
                      </w:tcPr>
                      <w:p w:rsidR="00CF274A" w:rsidDel="00992A4B" w:rsidRDefault="00CF274A">
                        <w:pPr>
                          <w:jc w:val="both"/>
                          <w:rPr>
                            <w:del w:id="541" w:author="DeeM" w:date="2015-12-07T17:24:00Z"/>
                          </w:rPr>
                        </w:pPr>
                        <w:del w:id="542" w:author="DeeM" w:date="2015-12-07T17:24:00Z">
                          <w:r w:rsidDel="00992A4B">
                            <w:rPr>
                              <w:rFonts w:eastAsia="Arial" w:cs="Arial"/>
                              <w:color w:val="000000"/>
                              <w:sz w:val="16"/>
                              <w:szCs w:val="16"/>
                            </w:rPr>
                            <w:delText>Zarządzenie Rektora Politechniki Gdańskiej nr 34/2009 z 9 listopada 2009 r., załącznik nr 8 do instrukcji archiwalnej PG.</w:delText>
                          </w:r>
                        </w:del>
                      </w:p>
                    </w:tc>
                  </w:tr>
                </w:tbl>
                <w:p w:rsidR="00CF274A" w:rsidDel="00992A4B" w:rsidRDefault="00CF274A">
                  <w:pPr>
                    <w:rPr>
                      <w:del w:id="543" w:author="DeeM" w:date="2015-12-07T17:24:00Z"/>
                    </w:rPr>
                  </w:pPr>
                </w:p>
              </w:tc>
            </w:tr>
            <w:tr w:rsidR="00CF274A" w:rsidDel="00992A4B">
              <w:trPr>
                <w:del w:id="544" w:author="DeeM" w:date="2015-12-07T17:24:00Z"/>
              </w:trPr>
              <w:tc>
                <w:tcPr>
                  <w:tcW w:w="165" w:type="dxa"/>
                </w:tcPr>
                <w:tbl>
                  <w:tblPr>
                    <w:tblOverlap w:val="never"/>
                    <w:tblW w:w="165" w:type="dxa"/>
                    <w:tblLayout w:type="fixed"/>
                    <w:tblCellMar>
                      <w:left w:w="0" w:type="dxa"/>
                      <w:right w:w="0" w:type="dxa"/>
                    </w:tblCellMar>
                    <w:tblLook w:val="01E0"/>
                  </w:tblPr>
                  <w:tblGrid>
                    <w:gridCol w:w="165"/>
                  </w:tblGrid>
                  <w:tr w:rsidR="00CF274A" w:rsidDel="00992A4B">
                    <w:trPr>
                      <w:del w:id="545" w:author="DeeM" w:date="2015-12-07T17:24:00Z"/>
                    </w:trPr>
                    <w:tc>
                      <w:tcPr>
                        <w:tcW w:w="165" w:type="dxa"/>
                      </w:tcPr>
                      <w:p w:rsidR="00CF274A" w:rsidDel="00992A4B" w:rsidRDefault="00CF274A">
                        <w:pPr>
                          <w:rPr>
                            <w:del w:id="546" w:author="DeeM" w:date="2015-12-07T17:24:00Z"/>
                          </w:rPr>
                        </w:pPr>
                        <w:del w:id="547" w:author="DeeM" w:date="2015-12-07T17:24:00Z">
                          <w:r w:rsidDel="00992A4B">
                            <w:rPr>
                              <w:rFonts w:eastAsia="Arial" w:cs="Arial"/>
                              <w:color w:val="000000"/>
                              <w:position w:val="4"/>
                              <w:sz w:val="12"/>
                              <w:szCs w:val="12"/>
                            </w:rPr>
                            <w:delText>2</w:delText>
                          </w:r>
                        </w:del>
                      </w:p>
                    </w:tc>
                  </w:tr>
                </w:tbl>
                <w:p w:rsidR="00CF274A" w:rsidDel="00992A4B" w:rsidRDefault="00CF274A">
                  <w:pPr>
                    <w:rPr>
                      <w:del w:id="548"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CF274A" w:rsidDel="00992A4B">
                    <w:trPr>
                      <w:del w:id="549" w:author="DeeM" w:date="2015-12-07T17:24:00Z"/>
                    </w:trPr>
                    <w:tc>
                      <w:tcPr>
                        <w:tcW w:w="8492" w:type="dxa"/>
                      </w:tcPr>
                      <w:p w:rsidR="00CF274A" w:rsidDel="00992A4B" w:rsidRDefault="00CF274A">
                        <w:pPr>
                          <w:jc w:val="both"/>
                          <w:rPr>
                            <w:del w:id="550" w:author="DeeM" w:date="2015-12-07T17:24:00Z"/>
                          </w:rPr>
                        </w:pPr>
                        <w:del w:id="551" w:author="DeeM" w:date="2015-12-07T17:24:00Z">
                          <w:r w:rsidDel="00992A4B">
                            <w:rPr>
                              <w:rFonts w:eastAsia="Arial" w:cs="Arial"/>
                              <w:color w:val="000000"/>
                              <w:sz w:val="16"/>
                              <w:szCs w:val="16"/>
                            </w:rPr>
                            <w:delText>Ustawa z dnia 27 lipca 2005 r. Prawo o szkolnictwie wyższym:</w:delText>
                          </w:r>
                        </w:del>
                      </w:p>
                    </w:tc>
                  </w:tr>
                </w:tbl>
                <w:p w:rsidR="00CF274A" w:rsidDel="00992A4B" w:rsidRDefault="00CF274A">
                  <w:pPr>
                    <w:rPr>
                      <w:del w:id="552" w:author="DeeM" w:date="2015-12-07T17:24:00Z"/>
                    </w:rPr>
                  </w:pPr>
                </w:p>
              </w:tc>
            </w:tr>
            <w:tr w:rsidR="00CF274A" w:rsidDel="00992A4B">
              <w:trPr>
                <w:del w:id="553" w:author="DeeM" w:date="2015-12-07T17:24:00Z"/>
              </w:trPr>
              <w:tc>
                <w:tcPr>
                  <w:tcW w:w="165" w:type="dxa"/>
                </w:tcPr>
                <w:p w:rsidR="00CF274A" w:rsidDel="00992A4B" w:rsidRDefault="00CF274A">
                  <w:pPr>
                    <w:rPr>
                      <w:del w:id="554"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CF274A" w:rsidDel="00992A4B">
                    <w:trPr>
                      <w:del w:id="555" w:author="DeeM" w:date="2015-12-07T17:24:00Z"/>
                    </w:trPr>
                    <w:tc>
                      <w:tcPr>
                        <w:tcW w:w="8492" w:type="dxa"/>
                      </w:tcPr>
                      <w:p w:rsidR="00CF274A" w:rsidDel="00992A4B" w:rsidRDefault="00CF274A">
                        <w:pPr>
                          <w:jc w:val="both"/>
                          <w:rPr>
                            <w:del w:id="556" w:author="DeeM" w:date="2015-12-07T17:24:00Z"/>
                          </w:rPr>
                        </w:pPr>
                        <w:del w:id="557" w:author="DeeM" w:date="2015-12-07T17:24:00Z">
                          <w:r w:rsidDel="00992A4B">
                            <w:rPr>
                              <w:rFonts w:eastAsia="Arial" w:cs="Arial"/>
                              <w:color w:val="000000"/>
                              <w:sz w:val="16"/>
                              <w:szCs w:val="16"/>
                            </w:rPr>
                            <w:delText>Art. 214 ustęp 4. W razie podejrzenia popełnienia przez studenta czynu podlegającego na przypisaniu sobie autorstwa istotnego fragmentu lub innych elementów cudzego utworu rektor niezwłocznie poleca przeprowadzenie postępowania wyjaśniającego.</w:delText>
                          </w:r>
                        </w:del>
                      </w:p>
                    </w:tc>
                  </w:tr>
                </w:tbl>
                <w:p w:rsidR="00CF274A" w:rsidDel="00992A4B" w:rsidRDefault="00CF274A">
                  <w:pPr>
                    <w:rPr>
                      <w:del w:id="558" w:author="DeeM" w:date="2015-12-07T17:24:00Z"/>
                    </w:rPr>
                  </w:pPr>
                </w:p>
              </w:tc>
            </w:tr>
            <w:tr w:rsidR="00CF274A" w:rsidDel="00992A4B">
              <w:trPr>
                <w:del w:id="559" w:author="DeeM" w:date="2015-12-07T17:24:00Z"/>
              </w:trPr>
              <w:tc>
                <w:tcPr>
                  <w:tcW w:w="165" w:type="dxa"/>
                </w:tcPr>
                <w:p w:rsidR="00CF274A" w:rsidDel="00992A4B" w:rsidRDefault="00CF274A">
                  <w:pPr>
                    <w:rPr>
                      <w:del w:id="560"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CF274A" w:rsidDel="00992A4B">
                    <w:trPr>
                      <w:del w:id="561" w:author="DeeM" w:date="2015-12-07T17:24:00Z"/>
                    </w:trPr>
                    <w:tc>
                      <w:tcPr>
                        <w:tcW w:w="8492" w:type="dxa"/>
                      </w:tcPr>
                      <w:p w:rsidR="00CF274A" w:rsidDel="00992A4B" w:rsidRDefault="00CF274A">
                        <w:pPr>
                          <w:jc w:val="both"/>
                          <w:rPr>
                            <w:del w:id="562" w:author="DeeM" w:date="2015-12-07T17:24:00Z"/>
                          </w:rPr>
                        </w:pPr>
                        <w:del w:id="563" w:author="DeeM" w:date="2015-12-07T17:24:00Z">
                          <w:r w:rsidDel="00992A4B">
                            <w:rPr>
                              <w:rFonts w:eastAsia="Arial" w:cs="Arial"/>
                              <w:color w:val="000000"/>
                              <w:sz w:val="16"/>
                              <w:szCs w:val="16"/>
                            </w:rPr>
                            <w:delTex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delText>
                          </w:r>
                        </w:del>
                      </w:p>
                    </w:tc>
                  </w:tr>
                </w:tbl>
                <w:p w:rsidR="00CF274A" w:rsidDel="00992A4B" w:rsidRDefault="00CF274A">
                  <w:pPr>
                    <w:rPr>
                      <w:del w:id="564" w:author="DeeM" w:date="2015-12-07T17:24:00Z"/>
                    </w:rPr>
                  </w:pPr>
                </w:p>
              </w:tc>
            </w:tr>
          </w:tbl>
          <w:p w:rsidR="00CF274A" w:rsidDel="00992A4B" w:rsidRDefault="00CF274A">
            <w:pPr>
              <w:rPr>
                <w:del w:id="565" w:author="DeeM" w:date="2015-12-07T17:24:00Z"/>
              </w:rPr>
            </w:pPr>
          </w:p>
        </w:tc>
      </w:tr>
    </w:tbl>
    <w:p w:rsidR="00992A4B" w:rsidRDefault="00992A4B">
      <w:pPr>
        <w:rPr>
          <w:ins w:id="566" w:author="DeeM" w:date="2015-12-07T17:24:00Z"/>
        </w:rPr>
      </w:pPr>
    </w:p>
    <w:tbl>
      <w:tblPr>
        <w:tblOverlap w:val="never"/>
        <w:tblW w:w="9490" w:type="dxa"/>
        <w:tblLayout w:type="fixed"/>
        <w:tblLook w:val="01E0"/>
      </w:tblPr>
      <w:tblGrid>
        <w:gridCol w:w="820"/>
        <w:gridCol w:w="2985"/>
        <w:gridCol w:w="2505"/>
        <w:gridCol w:w="3180"/>
      </w:tblGrid>
      <w:tr w:rsidR="00992A4B">
        <w:trPr>
          <w:ins w:id="567" w:author="DeeM" w:date="2015-12-07T17:25:00Z"/>
        </w:trPr>
        <w:tc>
          <w:tcPr>
            <w:tcW w:w="3805" w:type="dxa"/>
            <w:gridSpan w:val="2"/>
            <w:vMerge w:val="restart"/>
          </w:tcPr>
          <w:p w:rsidR="00992A4B" w:rsidRDefault="00CC4170">
            <w:pPr>
              <w:rPr>
                <w:ins w:id="568" w:author="DeeM" w:date="2015-12-07T17:25:00Z"/>
              </w:rPr>
            </w:pPr>
            <w:ins w:id="569" w:author="DeeM" w:date="2015-12-07T17:25:00Z">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5" type="#_x0000_t75" style="position:absolute;margin-left:0;margin-top:0;width:50pt;height:50pt;z-index:251672576;visibility:hidden">
                    <v:stroke imagealignshape="f"/>
                    <o:lock v:ext="edit" selection="t"/>
                  </v:shape>
                </w:pict>
              </w:r>
              <w:r>
                <w:fldChar w:fldCharType="begin"/>
              </w:r>
              <w:r w:rsidR="00992A4B">
                <w:instrText xml:space="preserve"> INCLUDEPICTURE  \d "wordml://75.png" \* MERGEFORMATINET </w:instrText>
              </w:r>
              <w:r>
                <w:fldChar w:fldCharType="separate"/>
              </w:r>
              <w:r>
                <w:fldChar w:fldCharType="begin"/>
              </w:r>
              <w:r>
                <w:instrText xml:space="preserve"> INCLUDEPICTURE  "wordml://75.png" \* MERGEFORMATINET </w:instrText>
              </w:r>
              <w:r>
                <w:fldChar w:fldCharType="separate"/>
              </w:r>
              <w:r w:rsidR="00364B0C">
                <w:pict>
                  <v:shape id="_x0000_i1025" type="#_x0000_t75" style="width:180.85pt;height:50.25pt;visibility:visible" o:bordertopcolor="black" o:borderleftcolor="black" o:borderbottomcolor="black" o:borderrightcolor="black">
                    <v:imagedata r:id="rId14" r:href="rId15"/>
                  </v:shape>
                </w:pict>
              </w:r>
              <w:r>
                <w:fldChar w:fldCharType="end"/>
              </w:r>
              <w:r>
                <w:fldChar w:fldCharType="end"/>
              </w:r>
            </w:ins>
          </w:p>
        </w:tc>
        <w:tc>
          <w:tcPr>
            <w:tcW w:w="2505" w:type="dxa"/>
          </w:tcPr>
          <w:p w:rsidR="00992A4B" w:rsidRDefault="00992A4B">
            <w:pPr>
              <w:rPr>
                <w:ins w:id="570" w:author="DeeM" w:date="2015-12-07T17:25:00Z"/>
              </w:rPr>
            </w:pPr>
          </w:p>
        </w:tc>
        <w:tc>
          <w:tcPr>
            <w:tcW w:w="3180" w:type="dxa"/>
          </w:tcPr>
          <w:p w:rsidR="00992A4B" w:rsidRDefault="00CC4170">
            <w:pPr>
              <w:jc w:val="right"/>
              <w:rPr>
                <w:ins w:id="571" w:author="DeeM" w:date="2015-12-07T17:25:00Z"/>
              </w:rPr>
            </w:pPr>
            <w:ins w:id="572" w:author="DeeM" w:date="2015-12-07T17:25:00Z">
              <w:r>
                <w:pict>
                  <v:shape id="_x0000_s1046" type="#_x0000_t75" style="position:absolute;left:0;text-align:left;margin-left:0;margin-top:0;width:50pt;height:50pt;z-index:251673600;visibility:hidden;mso-position-horizontal-relative:text;mso-position-vertical-relative:text">
                    <v:stroke imagealignshape="f"/>
                    <o:lock v:ext="edit" selection="t"/>
                  </v:shape>
                </w:pict>
              </w:r>
              <w:r>
                <w:fldChar w:fldCharType="begin"/>
              </w:r>
              <w:r w:rsidR="00992A4B">
                <w:instrText xml:space="preserve"> INCLUDEPICTURE  \d "wordml://76.png" \* MERGEFORMATINET </w:instrText>
              </w:r>
              <w:r>
                <w:fldChar w:fldCharType="separate"/>
              </w:r>
              <w:r>
                <w:fldChar w:fldCharType="begin"/>
              </w:r>
              <w:r>
                <w:instrText xml:space="preserve"> INCLUDEPICTURE  "wordml://76.png" \* MERGEFORMATINET </w:instrText>
              </w:r>
              <w:r>
                <w:fldChar w:fldCharType="separate"/>
              </w:r>
              <w:r w:rsidR="00364B0C">
                <w:pict>
                  <v:shape id="_x0000_i1026" type="#_x0000_t75" style="width:42.7pt;height:42.7pt;visibility:visible" o:bordertopcolor="black" o:borderleftcolor="black" o:borderbottomcolor="black" o:borderrightcolor="black">
                    <v:imagedata r:id="rId16" r:href="rId17"/>
                  </v:shape>
                </w:pict>
              </w:r>
              <w:r>
                <w:fldChar w:fldCharType="end"/>
              </w:r>
              <w:r>
                <w:fldChar w:fldCharType="end"/>
              </w:r>
            </w:ins>
          </w:p>
        </w:tc>
      </w:tr>
      <w:tr w:rsidR="00992A4B">
        <w:trPr>
          <w:ins w:id="573" w:author="DeeM" w:date="2015-12-07T17:25:00Z"/>
        </w:trPr>
        <w:tc>
          <w:tcPr>
            <w:tcW w:w="820" w:type="dxa"/>
            <w:tcMar>
              <w:top w:w="620" w:type="dxa"/>
              <w:left w:w="0" w:type="dxa"/>
              <w:bottom w:w="0" w:type="dxa"/>
              <w:right w:w="0" w:type="dxa"/>
            </w:tcMar>
          </w:tcPr>
          <w:p w:rsidR="00992A4B" w:rsidRDefault="00992A4B">
            <w:pPr>
              <w:rPr>
                <w:ins w:id="574" w:author="DeeM" w:date="2015-12-07T17:25:00Z"/>
              </w:rPr>
            </w:pPr>
          </w:p>
        </w:tc>
        <w:tc>
          <w:tcPr>
            <w:tcW w:w="8670" w:type="dxa"/>
            <w:gridSpan w:val="3"/>
            <w:vMerge w:val="restart"/>
            <w:tcMar>
              <w:top w:w="520" w:type="dxa"/>
              <w:left w:w="0" w:type="dxa"/>
              <w:bottom w:w="0" w:type="dxa"/>
              <w:right w:w="0" w:type="dxa"/>
            </w:tcMar>
          </w:tcPr>
          <w:p w:rsidR="00992A4B" w:rsidRDefault="00992A4B">
            <w:pPr>
              <w:rPr>
                <w:ins w:id="575" w:author="DeeM" w:date="2015-12-07T17:25:00Z"/>
              </w:rPr>
            </w:pPr>
            <w:ins w:id="576" w:author="DeeM" w:date="2015-12-07T17:25:00Z">
              <w:r>
                <w:rPr>
                  <w:rFonts w:eastAsia="Arial" w:cs="Arial"/>
                  <w:b/>
                  <w:bCs/>
                  <w:color w:val="000000"/>
                  <w:sz w:val="24"/>
                  <w:szCs w:val="24"/>
                </w:rPr>
                <w:t>OŚWIADCZENIE</w:t>
              </w:r>
            </w:ins>
          </w:p>
        </w:tc>
      </w:tr>
      <w:tr w:rsidR="00992A4B">
        <w:trPr>
          <w:ins w:id="577" w:author="DeeM" w:date="2015-12-07T17:25:00Z"/>
        </w:trPr>
        <w:tc>
          <w:tcPr>
            <w:tcW w:w="820" w:type="dxa"/>
            <w:tcMar>
              <w:top w:w="220" w:type="dxa"/>
              <w:left w:w="0" w:type="dxa"/>
              <w:bottom w:w="0" w:type="dxa"/>
              <w:right w:w="0" w:type="dxa"/>
            </w:tcMar>
          </w:tcPr>
          <w:p w:rsidR="00992A4B" w:rsidRDefault="00992A4B">
            <w:pPr>
              <w:rPr>
                <w:ins w:id="578" w:author="DeeM" w:date="2015-12-07T17:25: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992A4B">
              <w:trPr>
                <w:ins w:id="579" w:author="DeeM" w:date="2015-12-07T17:25:00Z"/>
              </w:trPr>
              <w:tc>
                <w:tcPr>
                  <w:tcW w:w="8670" w:type="dxa"/>
                  <w:tcMar>
                    <w:top w:w="0" w:type="dxa"/>
                    <w:left w:w="0" w:type="dxa"/>
                    <w:bottom w:w="20" w:type="dxa"/>
                    <w:right w:w="0" w:type="dxa"/>
                  </w:tcMar>
                </w:tcPr>
                <w:p w:rsidR="00992A4B" w:rsidRDefault="00992A4B">
                  <w:pPr>
                    <w:rPr>
                      <w:ins w:id="580" w:author="DeeM" w:date="2015-12-07T17:25:00Z"/>
                    </w:rPr>
                  </w:pPr>
                  <w:ins w:id="581" w:author="DeeM" w:date="2015-12-07T17:25:00Z">
                    <w:r>
                      <w:rPr>
                        <w:rFonts w:eastAsia="Arial" w:cs="Arial"/>
                        <w:color w:val="000000"/>
                      </w:rPr>
                      <w:t>Imię i nazwisko: Artur Kąkol</w:t>
                    </w:r>
                  </w:ins>
                </w:p>
                <w:p w:rsidR="00992A4B" w:rsidRDefault="00992A4B">
                  <w:pPr>
                    <w:rPr>
                      <w:ins w:id="582" w:author="DeeM" w:date="2015-12-07T17:25:00Z"/>
                    </w:rPr>
                  </w:pPr>
                  <w:ins w:id="583" w:author="DeeM" w:date="2015-12-07T17:25:00Z">
                    <w:r>
                      <w:rPr>
                        <w:rFonts w:eastAsia="Arial" w:cs="Arial"/>
                        <w:color w:val="000000"/>
                      </w:rPr>
                      <w:t>Data i miejsce urodzenia: 27.05.1992, Kościerzyna</w:t>
                    </w:r>
                  </w:ins>
                </w:p>
                <w:p w:rsidR="00992A4B" w:rsidRDefault="00992A4B">
                  <w:pPr>
                    <w:rPr>
                      <w:ins w:id="584" w:author="DeeM" w:date="2015-12-07T17:25:00Z"/>
                    </w:rPr>
                  </w:pPr>
                  <w:ins w:id="585" w:author="DeeM" w:date="2015-12-07T17:25:00Z">
                    <w:r>
                      <w:rPr>
                        <w:rFonts w:eastAsia="Arial" w:cs="Arial"/>
                        <w:color w:val="000000"/>
                      </w:rPr>
                      <w:t>Nr albumu: 143251</w:t>
                    </w:r>
                  </w:ins>
                </w:p>
                <w:p w:rsidR="00992A4B" w:rsidRDefault="00992A4B">
                  <w:pPr>
                    <w:rPr>
                      <w:ins w:id="586" w:author="DeeM" w:date="2015-12-07T17:25:00Z"/>
                    </w:rPr>
                  </w:pPr>
                  <w:ins w:id="587" w:author="DeeM" w:date="2015-12-07T17:25:00Z">
                    <w:r>
                      <w:rPr>
                        <w:rFonts w:eastAsia="Arial" w:cs="Arial"/>
                        <w:color w:val="000000"/>
                      </w:rPr>
                      <w:t>Wydział: Wydział Elektroniki, Telekomunikacji i Informatyki</w:t>
                    </w:r>
                  </w:ins>
                </w:p>
                <w:p w:rsidR="00992A4B" w:rsidRDefault="00992A4B">
                  <w:pPr>
                    <w:rPr>
                      <w:ins w:id="588" w:author="DeeM" w:date="2015-12-07T17:25:00Z"/>
                    </w:rPr>
                  </w:pPr>
                  <w:ins w:id="589" w:author="DeeM" w:date="2015-12-07T17:25:00Z">
                    <w:r>
                      <w:rPr>
                        <w:rFonts w:eastAsia="Arial" w:cs="Arial"/>
                        <w:color w:val="000000"/>
                      </w:rPr>
                      <w:t>Kierunek: informatyka</w:t>
                    </w:r>
                  </w:ins>
                </w:p>
                <w:p w:rsidR="00992A4B" w:rsidRDefault="00992A4B">
                  <w:pPr>
                    <w:rPr>
                      <w:ins w:id="590" w:author="DeeM" w:date="2015-12-07T17:25:00Z"/>
                    </w:rPr>
                  </w:pPr>
                  <w:ins w:id="591" w:author="DeeM" w:date="2015-12-07T17:25:00Z">
                    <w:r>
                      <w:rPr>
                        <w:rFonts w:eastAsia="Arial" w:cs="Arial"/>
                        <w:color w:val="000000"/>
                      </w:rPr>
                      <w:t>Poziom studiów: I stopnia - inżynierskie</w:t>
                    </w:r>
                  </w:ins>
                </w:p>
                <w:p w:rsidR="00992A4B" w:rsidRDefault="00992A4B">
                  <w:pPr>
                    <w:rPr>
                      <w:ins w:id="592" w:author="DeeM" w:date="2015-12-07T17:25:00Z"/>
                    </w:rPr>
                  </w:pPr>
                  <w:ins w:id="593" w:author="DeeM" w:date="2015-12-07T17:25:00Z">
                    <w:r>
                      <w:rPr>
                        <w:rFonts w:eastAsia="Arial" w:cs="Arial"/>
                        <w:color w:val="000000"/>
                      </w:rPr>
                      <w:t>Forma studiów: stacjonarne</w:t>
                    </w:r>
                  </w:ins>
                </w:p>
              </w:tc>
            </w:tr>
          </w:tbl>
          <w:p w:rsidR="00992A4B" w:rsidRDefault="00992A4B">
            <w:pPr>
              <w:rPr>
                <w:ins w:id="594" w:author="DeeM" w:date="2015-12-07T17:25:00Z"/>
              </w:rPr>
            </w:pPr>
          </w:p>
        </w:tc>
      </w:tr>
      <w:tr w:rsidR="00992A4B">
        <w:trPr>
          <w:ins w:id="595" w:author="DeeM" w:date="2015-12-07T17:25:00Z"/>
        </w:trPr>
        <w:tc>
          <w:tcPr>
            <w:tcW w:w="820" w:type="dxa"/>
            <w:tcMar>
              <w:top w:w="320" w:type="dxa"/>
              <w:left w:w="0" w:type="dxa"/>
              <w:bottom w:w="0" w:type="dxa"/>
              <w:right w:w="0" w:type="dxa"/>
            </w:tcMar>
          </w:tcPr>
          <w:p w:rsidR="00992A4B" w:rsidRDefault="00992A4B">
            <w:pPr>
              <w:rPr>
                <w:ins w:id="596" w:author="DeeM" w:date="2015-12-07T17:25: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992A4B">
              <w:trPr>
                <w:ins w:id="597" w:author="DeeM" w:date="2015-12-07T17:25:00Z"/>
              </w:trPr>
              <w:tc>
                <w:tcPr>
                  <w:tcW w:w="8670" w:type="dxa"/>
                  <w:tcMar>
                    <w:top w:w="0" w:type="dxa"/>
                    <w:left w:w="0" w:type="dxa"/>
                    <w:bottom w:w="20" w:type="dxa"/>
                    <w:right w:w="0" w:type="dxa"/>
                  </w:tcMar>
                </w:tcPr>
                <w:p w:rsidR="00992A4B" w:rsidRDefault="00992A4B">
                  <w:pPr>
                    <w:jc w:val="both"/>
                    <w:rPr>
                      <w:ins w:id="598" w:author="DeeM" w:date="2015-12-07T17:25:00Z"/>
                    </w:rPr>
                  </w:pPr>
                  <w:ins w:id="599" w:author="DeeM" w:date="2015-12-07T17:25:00Z">
                    <w:r>
                      <w:rPr>
                        <w:rFonts w:eastAsia="Arial" w:cs="Arial"/>
                        <w:color w:val="000000"/>
                      </w:rPr>
                      <w:t>Ja, niżej podpisany(a), wyrażam zgodę/nie wyrażam zgody* na korzystanie z mojej pracy dyplomowej zatytułowanej: Interaktywny internetowy serwis turystyczny z elementami geolokalizacji</w:t>
                    </w:r>
                  </w:ins>
                </w:p>
                <w:p w:rsidR="00992A4B" w:rsidRDefault="00992A4B">
                  <w:pPr>
                    <w:jc w:val="both"/>
                    <w:rPr>
                      <w:ins w:id="600" w:author="DeeM" w:date="2015-12-07T17:25:00Z"/>
                    </w:rPr>
                  </w:pPr>
                  <w:ins w:id="601" w:author="DeeM" w:date="2015-12-07T17:25:00Z">
                    <w:r>
                      <w:rPr>
                        <w:rFonts w:eastAsia="Arial" w:cs="Arial"/>
                        <w:color w:val="000000"/>
                      </w:rPr>
                      <w:t>do celów naukowych lub dydaktycznych.</w:t>
                    </w:r>
                    <w:r>
                      <w:rPr>
                        <w:rFonts w:eastAsia="Arial" w:cs="Arial"/>
                        <w:color w:val="000000"/>
                        <w:position w:val="5"/>
                        <w:sz w:val="15"/>
                        <w:szCs w:val="15"/>
                      </w:rPr>
                      <w:t>1</w:t>
                    </w:r>
                  </w:ins>
                </w:p>
              </w:tc>
            </w:tr>
          </w:tbl>
          <w:p w:rsidR="00992A4B" w:rsidRDefault="00992A4B">
            <w:pPr>
              <w:rPr>
                <w:ins w:id="602" w:author="DeeM" w:date="2015-12-07T17:25:00Z"/>
              </w:rPr>
            </w:pPr>
          </w:p>
        </w:tc>
      </w:tr>
      <w:tr w:rsidR="00992A4B">
        <w:trPr>
          <w:trHeight w:val="230"/>
          <w:hidden/>
          <w:ins w:id="603" w:author="DeeM" w:date="2015-12-07T17:25:00Z"/>
        </w:trPr>
        <w:tc>
          <w:tcPr>
            <w:tcW w:w="9490" w:type="dxa"/>
            <w:gridSpan w:val="4"/>
            <w:vMerge w:val="restart"/>
            <w:tcMar>
              <w:top w:w="120" w:type="dxa"/>
              <w:left w:w="700" w:type="dxa"/>
              <w:bottom w:w="0" w:type="dxa"/>
              <w:right w:w="0" w:type="dxa"/>
            </w:tcMar>
          </w:tcPr>
          <w:p w:rsidR="00992A4B" w:rsidRDefault="00992A4B">
            <w:pPr>
              <w:rPr>
                <w:ins w:id="604" w:author="DeeM" w:date="2015-12-07T17:25:00Z"/>
                <w:vanish/>
              </w:rPr>
            </w:pPr>
          </w:p>
          <w:tbl>
            <w:tblPr>
              <w:tblOverlap w:val="never"/>
              <w:tblW w:w="8625" w:type="dxa"/>
              <w:tblLayout w:type="fixed"/>
              <w:tblLook w:val="01E0"/>
            </w:tblPr>
            <w:tblGrid>
              <w:gridCol w:w="4545"/>
              <w:gridCol w:w="4080"/>
            </w:tblGrid>
            <w:tr w:rsidR="00992A4B">
              <w:trPr>
                <w:ins w:id="605" w:author="DeeM" w:date="2015-12-07T17:25:00Z"/>
              </w:trPr>
              <w:tc>
                <w:tcPr>
                  <w:tcW w:w="4545" w:type="dxa"/>
                </w:tcPr>
                <w:p w:rsidR="00992A4B" w:rsidRDefault="00992A4B">
                  <w:pPr>
                    <w:rPr>
                      <w:ins w:id="606" w:author="DeeM" w:date="2015-12-07T17:25:00Z"/>
                    </w:rPr>
                  </w:pPr>
                  <w:ins w:id="607" w:author="DeeM" w:date="2015-12-07T17:25:00Z">
                    <w:r>
                      <w:rPr>
                        <w:rFonts w:eastAsia="Arial" w:cs="Arial"/>
                        <w:color w:val="000000"/>
                      </w:rPr>
                      <w:t>Gdańsk, dnia ..................................</w:t>
                    </w:r>
                  </w:ins>
                </w:p>
              </w:tc>
              <w:tc>
                <w:tcPr>
                  <w:tcW w:w="4080" w:type="dxa"/>
                </w:tcPr>
                <w:p w:rsidR="00992A4B" w:rsidRDefault="00992A4B">
                  <w:pPr>
                    <w:jc w:val="center"/>
                    <w:rPr>
                      <w:ins w:id="608" w:author="DeeM" w:date="2015-12-07T17:25:00Z"/>
                    </w:rPr>
                  </w:pPr>
                  <w:ins w:id="609" w:author="DeeM" w:date="2015-12-07T17:25:00Z">
                    <w:r>
                      <w:rPr>
                        <w:rFonts w:eastAsia="Arial" w:cs="Arial"/>
                        <w:color w:val="000000"/>
                      </w:rPr>
                      <w:t>.....................................................</w:t>
                    </w:r>
                  </w:ins>
                </w:p>
                <w:p w:rsidR="00992A4B" w:rsidRDefault="00992A4B">
                  <w:pPr>
                    <w:jc w:val="center"/>
                    <w:rPr>
                      <w:ins w:id="610" w:author="DeeM" w:date="2015-12-07T17:25:00Z"/>
                    </w:rPr>
                  </w:pPr>
                  <w:ins w:id="611" w:author="DeeM" w:date="2015-12-07T17:25:00Z">
                    <w:r>
                      <w:rPr>
                        <w:rFonts w:eastAsia="Arial" w:cs="Arial"/>
                        <w:i/>
                        <w:iCs/>
                        <w:color w:val="000000"/>
                        <w:sz w:val="16"/>
                        <w:szCs w:val="16"/>
                      </w:rPr>
                      <w:t>podpis studenta</w:t>
                    </w:r>
                  </w:ins>
                </w:p>
              </w:tc>
            </w:tr>
          </w:tbl>
          <w:p w:rsidR="00992A4B" w:rsidRDefault="00992A4B">
            <w:pPr>
              <w:rPr>
                <w:ins w:id="612" w:author="DeeM" w:date="2015-12-07T17:25:00Z"/>
              </w:rPr>
            </w:pPr>
          </w:p>
        </w:tc>
      </w:tr>
      <w:tr w:rsidR="00992A4B">
        <w:trPr>
          <w:ins w:id="613" w:author="DeeM" w:date="2015-12-07T17:25:00Z"/>
        </w:trPr>
        <w:tc>
          <w:tcPr>
            <w:tcW w:w="820" w:type="dxa"/>
            <w:tcMar>
              <w:top w:w="140" w:type="dxa"/>
              <w:left w:w="0" w:type="dxa"/>
              <w:bottom w:w="0" w:type="dxa"/>
              <w:right w:w="0" w:type="dxa"/>
            </w:tcMar>
          </w:tcPr>
          <w:p w:rsidR="00992A4B" w:rsidRDefault="00992A4B">
            <w:pPr>
              <w:rPr>
                <w:ins w:id="614" w:author="DeeM" w:date="2015-12-07T17:25: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992A4B">
              <w:trPr>
                <w:ins w:id="615" w:author="DeeM" w:date="2015-12-07T17:25:00Z"/>
              </w:trPr>
              <w:tc>
                <w:tcPr>
                  <w:tcW w:w="8670" w:type="dxa"/>
                </w:tcPr>
                <w:p w:rsidR="00992A4B" w:rsidRDefault="00992A4B">
                  <w:pPr>
                    <w:jc w:val="both"/>
                    <w:rPr>
                      <w:ins w:id="616" w:author="DeeM" w:date="2015-12-07T17:25:00Z"/>
                    </w:rPr>
                  </w:pPr>
                  <w:ins w:id="617" w:author="DeeM" w:date="2015-12-07T17:25:00Z">
                    <w:r>
                      <w:rPr>
                        <w:rFonts w:eastAsia="Arial" w:cs="Arial"/>
                        <w:color w:val="000000"/>
                      </w:rPr>
                      <w: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t>
                    </w:r>
                    <w:r>
                      <w:rPr>
                        <w:rFonts w:eastAsia="Arial" w:cs="Arial"/>
                        <w:color w:val="000000"/>
                        <w:position w:val="5"/>
                        <w:sz w:val="15"/>
                        <w:szCs w:val="15"/>
                      </w:rPr>
                      <w:t>2</w:t>
                    </w:r>
                    <w:r>
                      <w:rPr>
                        <w:rFonts w:eastAsia="Arial" w:cs="Arial"/>
                        <w:color w:val="000000"/>
                      </w:rPr>
                      <w:t xml:space="preserve"> a także odpowiedzialności cywilno-prawnej oświadczam, że przedkładana praca dyplomowa została opracowana przeze mnie samodzielnie.</w:t>
                    </w:r>
                  </w:ins>
                </w:p>
                <w:p w:rsidR="00992A4B" w:rsidRDefault="00992A4B">
                  <w:pPr>
                    <w:jc w:val="both"/>
                    <w:rPr>
                      <w:ins w:id="618" w:author="DeeM" w:date="2015-12-07T17:25:00Z"/>
                    </w:rPr>
                  </w:pPr>
                </w:p>
                <w:p w:rsidR="00992A4B" w:rsidRDefault="00992A4B">
                  <w:pPr>
                    <w:jc w:val="both"/>
                    <w:rPr>
                      <w:ins w:id="619" w:author="DeeM" w:date="2015-12-07T17:25:00Z"/>
                    </w:rPr>
                  </w:pPr>
                  <w:ins w:id="620" w:author="DeeM" w:date="2015-12-07T17:25:00Z">
                    <w:r>
                      <w:rPr>
                        <w:rFonts w:eastAsia="Arial" w:cs="Arial"/>
                        <w:color w:val="000000"/>
                      </w:rPr>
                      <w:t>Niniejsza(y) praca dyplomowa nie była wcześniej podstawą żadnej innej urzędowej procedury związanej z nadaniem tytułu zawodowego.</w:t>
                    </w:r>
                  </w:ins>
                </w:p>
                <w:p w:rsidR="00992A4B" w:rsidRDefault="00992A4B">
                  <w:pPr>
                    <w:jc w:val="both"/>
                    <w:rPr>
                      <w:ins w:id="621" w:author="DeeM" w:date="2015-12-07T17:25:00Z"/>
                    </w:rPr>
                  </w:pPr>
                </w:p>
                <w:p w:rsidR="00992A4B" w:rsidRDefault="00992A4B">
                  <w:pPr>
                    <w:jc w:val="both"/>
                    <w:rPr>
                      <w:ins w:id="622" w:author="DeeM" w:date="2015-12-07T17:25:00Z"/>
                    </w:rPr>
                  </w:pPr>
                  <w:ins w:id="623" w:author="DeeM" w:date="2015-12-07T17:25:00Z">
                    <w:r>
                      <w:rPr>
                        <w:rFonts w:eastAsia="Arial" w:cs="Arial"/>
                        <w:color w:val="000000"/>
                      </w:rPr>
                      <w:t>Wszystkie informacje umieszczone w ww. pracy dyplomowej, uzyskane ze źródeł pisanych i elektronicznych, zostały udokumentowane w wykazie literatury odpowiednimi odnośnikami zgodnie z art. 34 ustawy o prawie autorskim i prawach pokrewnych.</w:t>
                    </w:r>
                  </w:ins>
                </w:p>
                <w:p w:rsidR="00992A4B" w:rsidRDefault="00992A4B">
                  <w:pPr>
                    <w:jc w:val="both"/>
                    <w:rPr>
                      <w:ins w:id="624" w:author="DeeM" w:date="2015-12-07T17:25:00Z"/>
                    </w:rPr>
                  </w:pPr>
                </w:p>
                <w:p w:rsidR="00992A4B" w:rsidRDefault="00992A4B">
                  <w:pPr>
                    <w:jc w:val="both"/>
                    <w:rPr>
                      <w:ins w:id="625" w:author="DeeM" w:date="2015-12-07T17:25:00Z"/>
                    </w:rPr>
                  </w:pPr>
                  <w:ins w:id="626" w:author="DeeM" w:date="2015-12-07T17:25:00Z">
                    <w:r>
                      <w:rPr>
                        <w:rFonts w:eastAsia="Arial" w:cs="Arial"/>
                        <w:color w:val="000000"/>
                      </w:rPr>
                      <w:t>Potwierdzam zgodność niniejszej wersji pracy dyplomowej z załączoną wersją elektroniczną.</w:t>
                    </w:r>
                  </w:ins>
                </w:p>
                <w:p w:rsidR="00992A4B" w:rsidRDefault="00992A4B">
                  <w:pPr>
                    <w:jc w:val="both"/>
                    <w:rPr>
                      <w:ins w:id="627" w:author="DeeM" w:date="2015-12-07T17:25:00Z"/>
                    </w:rPr>
                  </w:pPr>
                </w:p>
              </w:tc>
            </w:tr>
          </w:tbl>
          <w:p w:rsidR="00992A4B" w:rsidRDefault="00992A4B">
            <w:pPr>
              <w:rPr>
                <w:ins w:id="628" w:author="DeeM" w:date="2015-12-07T17:25:00Z"/>
              </w:rPr>
            </w:pPr>
          </w:p>
        </w:tc>
      </w:tr>
      <w:tr w:rsidR="00992A4B">
        <w:trPr>
          <w:trHeight w:val="230"/>
          <w:hidden/>
          <w:ins w:id="629" w:author="DeeM" w:date="2015-12-07T17:25:00Z"/>
        </w:trPr>
        <w:tc>
          <w:tcPr>
            <w:tcW w:w="9490" w:type="dxa"/>
            <w:gridSpan w:val="4"/>
            <w:vMerge w:val="restart"/>
            <w:tcMar>
              <w:top w:w="120" w:type="dxa"/>
              <w:left w:w="700" w:type="dxa"/>
              <w:bottom w:w="0" w:type="dxa"/>
              <w:right w:w="0" w:type="dxa"/>
            </w:tcMar>
          </w:tcPr>
          <w:p w:rsidR="00992A4B" w:rsidRDefault="00992A4B">
            <w:pPr>
              <w:rPr>
                <w:ins w:id="630" w:author="DeeM" w:date="2015-12-07T17:25:00Z"/>
                <w:vanish/>
              </w:rPr>
            </w:pPr>
          </w:p>
          <w:tbl>
            <w:tblPr>
              <w:tblOverlap w:val="never"/>
              <w:tblW w:w="8785" w:type="dxa"/>
              <w:tblLayout w:type="fixed"/>
              <w:tblLook w:val="01E0"/>
            </w:tblPr>
            <w:tblGrid>
              <w:gridCol w:w="4544"/>
              <w:gridCol w:w="4241"/>
            </w:tblGrid>
            <w:tr w:rsidR="00992A4B">
              <w:trPr>
                <w:ins w:id="631" w:author="DeeM" w:date="2015-12-07T17:25:00Z"/>
              </w:trPr>
              <w:tc>
                <w:tcPr>
                  <w:tcW w:w="4544" w:type="dxa"/>
                </w:tcPr>
                <w:p w:rsidR="00992A4B" w:rsidRDefault="00992A4B">
                  <w:pPr>
                    <w:rPr>
                      <w:ins w:id="632" w:author="DeeM" w:date="2015-12-07T17:25:00Z"/>
                    </w:rPr>
                  </w:pPr>
                  <w:ins w:id="633" w:author="DeeM" w:date="2015-12-07T17:25:00Z">
                    <w:r>
                      <w:rPr>
                        <w:rFonts w:eastAsia="Arial" w:cs="Arial"/>
                        <w:color w:val="000000"/>
                      </w:rPr>
                      <w:t>Gdańsk, dnia ..................................</w:t>
                    </w:r>
                  </w:ins>
                </w:p>
              </w:tc>
              <w:tc>
                <w:tcPr>
                  <w:tcW w:w="4241" w:type="dxa"/>
                </w:tcPr>
                <w:p w:rsidR="00992A4B" w:rsidRDefault="00992A4B">
                  <w:pPr>
                    <w:jc w:val="center"/>
                    <w:rPr>
                      <w:ins w:id="634" w:author="DeeM" w:date="2015-12-07T17:25:00Z"/>
                    </w:rPr>
                  </w:pPr>
                  <w:ins w:id="635" w:author="DeeM" w:date="2015-12-07T17:25:00Z">
                    <w:r>
                      <w:rPr>
                        <w:rFonts w:eastAsia="Arial" w:cs="Arial"/>
                        <w:color w:val="000000"/>
                      </w:rPr>
                      <w:t>.....................................................</w:t>
                    </w:r>
                  </w:ins>
                </w:p>
                <w:p w:rsidR="00992A4B" w:rsidRDefault="00992A4B">
                  <w:pPr>
                    <w:jc w:val="center"/>
                    <w:rPr>
                      <w:ins w:id="636" w:author="DeeM" w:date="2015-12-07T17:25:00Z"/>
                    </w:rPr>
                  </w:pPr>
                  <w:ins w:id="637" w:author="DeeM" w:date="2015-12-07T17:25:00Z">
                    <w:r>
                      <w:rPr>
                        <w:rFonts w:eastAsia="Arial" w:cs="Arial"/>
                        <w:i/>
                        <w:iCs/>
                        <w:color w:val="000000"/>
                        <w:sz w:val="16"/>
                        <w:szCs w:val="16"/>
                      </w:rPr>
                      <w:t>podpis studenta</w:t>
                    </w:r>
                  </w:ins>
                </w:p>
              </w:tc>
            </w:tr>
          </w:tbl>
          <w:p w:rsidR="00992A4B" w:rsidRDefault="00992A4B">
            <w:pPr>
              <w:rPr>
                <w:ins w:id="638" w:author="DeeM" w:date="2015-12-07T17:25:00Z"/>
              </w:rPr>
            </w:pPr>
          </w:p>
        </w:tc>
      </w:tr>
      <w:tr w:rsidR="00992A4B">
        <w:trPr>
          <w:ins w:id="639" w:author="DeeM" w:date="2015-12-07T17:25:00Z"/>
        </w:trPr>
        <w:tc>
          <w:tcPr>
            <w:tcW w:w="820" w:type="dxa"/>
            <w:tcMar>
              <w:top w:w="180" w:type="dxa"/>
              <w:left w:w="0" w:type="dxa"/>
              <w:bottom w:w="0" w:type="dxa"/>
              <w:right w:w="0" w:type="dxa"/>
            </w:tcMar>
          </w:tcPr>
          <w:p w:rsidR="00992A4B" w:rsidRDefault="00992A4B">
            <w:pPr>
              <w:rPr>
                <w:ins w:id="640" w:author="DeeM" w:date="2015-12-07T17:25:00Z"/>
              </w:rPr>
            </w:pPr>
          </w:p>
        </w:tc>
        <w:tc>
          <w:tcPr>
            <w:tcW w:w="8670" w:type="dxa"/>
            <w:gridSpan w:val="3"/>
            <w:vMerge w:val="restart"/>
            <w:tcMar>
              <w:top w:w="100" w:type="dxa"/>
              <w:left w:w="0" w:type="dxa"/>
              <w:bottom w:w="0" w:type="dxa"/>
              <w:right w:w="0" w:type="dxa"/>
            </w:tcMar>
          </w:tcPr>
          <w:p w:rsidR="00992A4B" w:rsidRDefault="00992A4B">
            <w:pPr>
              <w:jc w:val="both"/>
              <w:rPr>
                <w:ins w:id="641" w:author="DeeM" w:date="2015-12-07T17:25:00Z"/>
              </w:rPr>
            </w:pPr>
            <w:ins w:id="642" w:author="DeeM" w:date="2015-12-07T17:25:00Z">
              <w:r>
                <w:rPr>
                  <w:rFonts w:eastAsia="Arial" w:cs="Arial"/>
                  <w:color w:val="000000"/>
                </w:rPr>
                <w:t>Upoważniam Politechnikę Gdańską do umieszczenia ww. pracy dyplomowej w wersji elektronicznej w otwartym, cyfrowym repozytorium instytucjonalnym Politechniki Gdańskiej oraz poddawania jej procesom weryfikacji i ochrony przed przywłaszczaniem jej autorstwa.</w:t>
              </w:r>
            </w:ins>
          </w:p>
        </w:tc>
      </w:tr>
      <w:tr w:rsidR="00992A4B">
        <w:trPr>
          <w:trHeight w:val="230"/>
          <w:ins w:id="643" w:author="DeeM" w:date="2015-12-07T17:25:00Z"/>
        </w:trPr>
        <w:tc>
          <w:tcPr>
            <w:tcW w:w="9490" w:type="dxa"/>
            <w:gridSpan w:val="4"/>
            <w:vMerge w:val="restart"/>
            <w:tcMar>
              <w:top w:w="120" w:type="dxa"/>
              <w:left w:w="700" w:type="dxa"/>
              <w:bottom w:w="0" w:type="dxa"/>
              <w:right w:w="0" w:type="dxa"/>
            </w:tcMar>
          </w:tcPr>
          <w:tbl>
            <w:tblPr>
              <w:tblOverlap w:val="never"/>
              <w:tblW w:w="8785" w:type="dxa"/>
              <w:tblLayout w:type="fixed"/>
              <w:tblLook w:val="01E0"/>
            </w:tblPr>
            <w:tblGrid>
              <w:gridCol w:w="4544"/>
              <w:gridCol w:w="4241"/>
            </w:tblGrid>
            <w:tr w:rsidR="00992A4B">
              <w:trPr>
                <w:ins w:id="644" w:author="DeeM" w:date="2015-12-07T17:25:00Z"/>
              </w:trPr>
              <w:tc>
                <w:tcPr>
                  <w:tcW w:w="4544" w:type="dxa"/>
                </w:tcPr>
                <w:p w:rsidR="00992A4B" w:rsidRDefault="00992A4B">
                  <w:pPr>
                    <w:rPr>
                      <w:ins w:id="645" w:author="DeeM" w:date="2015-12-07T17:25:00Z"/>
                    </w:rPr>
                  </w:pPr>
                  <w:ins w:id="646" w:author="DeeM" w:date="2015-12-07T17:25:00Z">
                    <w:r>
                      <w:rPr>
                        <w:rFonts w:eastAsia="Arial" w:cs="Arial"/>
                        <w:color w:val="000000"/>
                      </w:rPr>
                      <w:t>Gdańsk, dnia .................................</w:t>
                    </w:r>
                  </w:ins>
                </w:p>
              </w:tc>
              <w:tc>
                <w:tcPr>
                  <w:tcW w:w="4241" w:type="dxa"/>
                </w:tcPr>
                <w:p w:rsidR="00992A4B" w:rsidRDefault="00992A4B">
                  <w:pPr>
                    <w:jc w:val="center"/>
                    <w:rPr>
                      <w:ins w:id="647" w:author="DeeM" w:date="2015-12-07T17:25:00Z"/>
                    </w:rPr>
                  </w:pPr>
                  <w:ins w:id="648" w:author="DeeM" w:date="2015-12-07T17:25:00Z">
                    <w:r>
                      <w:rPr>
                        <w:rFonts w:eastAsia="Arial" w:cs="Arial"/>
                        <w:color w:val="000000"/>
                      </w:rPr>
                      <w:t>.....................................................</w:t>
                    </w:r>
                  </w:ins>
                </w:p>
                <w:p w:rsidR="00992A4B" w:rsidRDefault="00992A4B">
                  <w:pPr>
                    <w:jc w:val="center"/>
                    <w:rPr>
                      <w:ins w:id="649" w:author="DeeM" w:date="2015-12-07T17:25:00Z"/>
                    </w:rPr>
                  </w:pPr>
                  <w:ins w:id="650" w:author="DeeM" w:date="2015-12-07T17:25:00Z">
                    <w:r>
                      <w:rPr>
                        <w:rFonts w:eastAsia="Arial" w:cs="Arial"/>
                        <w:i/>
                        <w:iCs/>
                        <w:color w:val="000000"/>
                        <w:sz w:val="16"/>
                        <w:szCs w:val="16"/>
                      </w:rPr>
                      <w:t>podpis studenta</w:t>
                    </w:r>
                  </w:ins>
                </w:p>
              </w:tc>
            </w:tr>
          </w:tbl>
          <w:p w:rsidR="00992A4B" w:rsidRDefault="00992A4B">
            <w:pPr>
              <w:rPr>
                <w:ins w:id="651" w:author="DeeM" w:date="2015-12-07T17:25:00Z"/>
              </w:rPr>
            </w:pPr>
          </w:p>
        </w:tc>
      </w:tr>
      <w:tr w:rsidR="00992A4B">
        <w:trPr>
          <w:ins w:id="652" w:author="DeeM" w:date="2015-12-07T17:25:00Z"/>
        </w:trPr>
        <w:tc>
          <w:tcPr>
            <w:tcW w:w="820" w:type="dxa"/>
            <w:tcMar>
              <w:top w:w="140" w:type="dxa"/>
              <w:left w:w="0" w:type="dxa"/>
              <w:bottom w:w="0" w:type="dxa"/>
              <w:right w:w="0" w:type="dxa"/>
            </w:tcMar>
          </w:tcPr>
          <w:p w:rsidR="00992A4B" w:rsidRDefault="00992A4B">
            <w:pPr>
              <w:rPr>
                <w:ins w:id="653" w:author="DeeM" w:date="2015-12-07T17:25: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992A4B">
              <w:trPr>
                <w:ins w:id="654" w:author="DeeM" w:date="2015-12-07T17:25:00Z"/>
              </w:trPr>
              <w:tc>
                <w:tcPr>
                  <w:tcW w:w="8670" w:type="dxa"/>
                </w:tcPr>
                <w:p w:rsidR="00992A4B" w:rsidRDefault="00992A4B">
                  <w:pPr>
                    <w:jc w:val="both"/>
                    <w:rPr>
                      <w:ins w:id="655" w:author="DeeM" w:date="2015-12-07T17:25:00Z"/>
                    </w:rPr>
                  </w:pPr>
                  <w:ins w:id="656" w:author="DeeM" w:date="2015-12-07T17:25:00Z">
                    <w:r>
                      <w:rPr>
                        <w:rFonts w:eastAsia="Arial" w:cs="Arial"/>
                        <w:color w:val="000000"/>
                      </w:rPr>
                      <w:t>*) niepotrzebne skreślić</w:t>
                    </w:r>
                  </w:ins>
                </w:p>
              </w:tc>
            </w:tr>
          </w:tbl>
          <w:p w:rsidR="00992A4B" w:rsidRDefault="00992A4B">
            <w:pPr>
              <w:rPr>
                <w:ins w:id="657" w:author="DeeM" w:date="2015-12-07T17:25:00Z"/>
              </w:rPr>
            </w:pPr>
          </w:p>
        </w:tc>
      </w:tr>
      <w:tr w:rsidR="00992A4B">
        <w:trPr>
          <w:trHeight w:val="230"/>
          <w:hidden/>
          <w:ins w:id="658" w:author="DeeM" w:date="2015-12-07T17:25:00Z"/>
        </w:trPr>
        <w:tc>
          <w:tcPr>
            <w:tcW w:w="9490" w:type="dxa"/>
            <w:gridSpan w:val="4"/>
            <w:vMerge w:val="restart"/>
            <w:tcMar>
              <w:top w:w="60" w:type="dxa"/>
              <w:left w:w="0" w:type="dxa"/>
              <w:bottom w:w="0" w:type="dxa"/>
              <w:right w:w="0" w:type="dxa"/>
            </w:tcMar>
          </w:tcPr>
          <w:p w:rsidR="00992A4B" w:rsidRDefault="00992A4B">
            <w:pPr>
              <w:rPr>
                <w:ins w:id="659" w:author="DeeM" w:date="2015-12-07T17:25:00Z"/>
                <w:vanish/>
              </w:rPr>
            </w:pPr>
          </w:p>
          <w:tbl>
            <w:tblPr>
              <w:tblOverlap w:val="never"/>
              <w:tblW w:w="2880" w:type="dxa"/>
              <w:tblLayout w:type="fixed"/>
              <w:tblLook w:val="01E0"/>
            </w:tblPr>
            <w:tblGrid>
              <w:gridCol w:w="2880"/>
            </w:tblGrid>
            <w:tr w:rsidR="00992A4B">
              <w:trPr>
                <w:ins w:id="660" w:author="DeeM" w:date="2015-12-07T17:25:00Z"/>
              </w:trPr>
              <w:tc>
                <w:tcPr>
                  <w:tcW w:w="2880" w:type="dxa"/>
                  <w:tcBorders>
                    <w:bottom w:val="single" w:sz="6" w:space="0" w:color="000000"/>
                  </w:tcBorders>
                </w:tcPr>
                <w:p w:rsidR="00992A4B" w:rsidRDefault="00992A4B">
                  <w:pPr>
                    <w:rPr>
                      <w:ins w:id="661" w:author="DeeM" w:date="2015-12-07T17:25:00Z"/>
                    </w:rPr>
                  </w:pPr>
                </w:p>
              </w:tc>
            </w:tr>
          </w:tbl>
          <w:p w:rsidR="00992A4B" w:rsidRDefault="00992A4B">
            <w:pPr>
              <w:rPr>
                <w:ins w:id="662" w:author="DeeM" w:date="2015-12-07T17:25:00Z"/>
              </w:rPr>
            </w:pPr>
          </w:p>
        </w:tc>
      </w:tr>
      <w:tr w:rsidR="00992A4B">
        <w:trPr>
          <w:trHeight w:val="230"/>
          <w:hidden/>
          <w:ins w:id="663" w:author="DeeM" w:date="2015-12-07T17:25:00Z"/>
        </w:trPr>
        <w:tc>
          <w:tcPr>
            <w:tcW w:w="9490" w:type="dxa"/>
            <w:gridSpan w:val="4"/>
            <w:vMerge w:val="restart"/>
            <w:tcMar>
              <w:top w:w="60" w:type="dxa"/>
              <w:left w:w="720" w:type="dxa"/>
              <w:bottom w:w="0" w:type="dxa"/>
              <w:right w:w="0" w:type="dxa"/>
            </w:tcMar>
          </w:tcPr>
          <w:p w:rsidR="00992A4B" w:rsidRDefault="00992A4B">
            <w:pPr>
              <w:rPr>
                <w:ins w:id="664" w:author="DeeM" w:date="2015-12-07T17:25:00Z"/>
                <w:vanish/>
              </w:rPr>
            </w:pPr>
          </w:p>
          <w:tbl>
            <w:tblPr>
              <w:tblOverlap w:val="never"/>
              <w:tblW w:w="8770" w:type="dxa"/>
              <w:tblLayout w:type="fixed"/>
              <w:tblLook w:val="01E0"/>
            </w:tblPr>
            <w:tblGrid>
              <w:gridCol w:w="236"/>
              <w:gridCol w:w="8534"/>
            </w:tblGrid>
            <w:tr w:rsidR="00992A4B">
              <w:trPr>
                <w:ins w:id="665" w:author="DeeM" w:date="2015-12-07T17:25:00Z"/>
              </w:trPr>
              <w:tc>
                <w:tcPr>
                  <w:tcW w:w="165" w:type="dxa"/>
                </w:tcPr>
                <w:tbl>
                  <w:tblPr>
                    <w:tblOverlap w:val="never"/>
                    <w:tblW w:w="165" w:type="dxa"/>
                    <w:tblLayout w:type="fixed"/>
                    <w:tblCellMar>
                      <w:left w:w="0" w:type="dxa"/>
                      <w:right w:w="0" w:type="dxa"/>
                    </w:tblCellMar>
                    <w:tblLook w:val="01E0"/>
                  </w:tblPr>
                  <w:tblGrid>
                    <w:gridCol w:w="165"/>
                  </w:tblGrid>
                  <w:tr w:rsidR="00992A4B">
                    <w:trPr>
                      <w:ins w:id="666" w:author="DeeM" w:date="2015-12-07T17:25:00Z"/>
                    </w:trPr>
                    <w:tc>
                      <w:tcPr>
                        <w:tcW w:w="165" w:type="dxa"/>
                      </w:tcPr>
                      <w:p w:rsidR="00992A4B" w:rsidRDefault="00992A4B">
                        <w:pPr>
                          <w:rPr>
                            <w:ins w:id="667" w:author="DeeM" w:date="2015-12-07T17:25:00Z"/>
                          </w:rPr>
                        </w:pPr>
                        <w:ins w:id="668" w:author="DeeM" w:date="2015-12-07T17:25:00Z">
                          <w:r>
                            <w:rPr>
                              <w:rFonts w:eastAsia="Arial" w:cs="Arial"/>
                              <w:color w:val="000000"/>
                              <w:position w:val="4"/>
                              <w:sz w:val="12"/>
                              <w:szCs w:val="12"/>
                            </w:rPr>
                            <w:t>1</w:t>
                          </w:r>
                        </w:ins>
                      </w:p>
                    </w:tc>
                  </w:tr>
                </w:tbl>
                <w:p w:rsidR="00992A4B" w:rsidRDefault="00992A4B">
                  <w:pPr>
                    <w:rPr>
                      <w:ins w:id="669"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992A4B">
                    <w:trPr>
                      <w:ins w:id="670" w:author="DeeM" w:date="2015-12-07T17:25:00Z"/>
                    </w:trPr>
                    <w:tc>
                      <w:tcPr>
                        <w:tcW w:w="8492" w:type="dxa"/>
                      </w:tcPr>
                      <w:p w:rsidR="00992A4B" w:rsidRDefault="00992A4B">
                        <w:pPr>
                          <w:jc w:val="both"/>
                          <w:rPr>
                            <w:ins w:id="671" w:author="DeeM" w:date="2015-12-07T17:25:00Z"/>
                          </w:rPr>
                        </w:pPr>
                        <w:ins w:id="672" w:author="DeeM" w:date="2015-12-07T17:25:00Z">
                          <w:r>
                            <w:rPr>
                              <w:rFonts w:eastAsia="Arial" w:cs="Arial"/>
                              <w:color w:val="000000"/>
                              <w:sz w:val="16"/>
                              <w:szCs w:val="16"/>
                            </w:rPr>
                            <w:t>Zarządzenie Rektora Politechniki Gdańskiej nr 34/2009 z 9 listopada 2009 r., załącznik nr 8 do instrukcji archiwalnej PG.</w:t>
                          </w:r>
                        </w:ins>
                      </w:p>
                    </w:tc>
                  </w:tr>
                </w:tbl>
                <w:p w:rsidR="00992A4B" w:rsidRDefault="00992A4B">
                  <w:pPr>
                    <w:rPr>
                      <w:ins w:id="673" w:author="DeeM" w:date="2015-12-07T17:25:00Z"/>
                    </w:rPr>
                  </w:pPr>
                </w:p>
              </w:tc>
            </w:tr>
            <w:tr w:rsidR="00992A4B">
              <w:trPr>
                <w:ins w:id="674" w:author="DeeM" w:date="2015-12-07T17:25:00Z"/>
              </w:trPr>
              <w:tc>
                <w:tcPr>
                  <w:tcW w:w="165" w:type="dxa"/>
                </w:tcPr>
                <w:tbl>
                  <w:tblPr>
                    <w:tblOverlap w:val="never"/>
                    <w:tblW w:w="165" w:type="dxa"/>
                    <w:tblLayout w:type="fixed"/>
                    <w:tblCellMar>
                      <w:left w:w="0" w:type="dxa"/>
                      <w:right w:w="0" w:type="dxa"/>
                    </w:tblCellMar>
                    <w:tblLook w:val="01E0"/>
                  </w:tblPr>
                  <w:tblGrid>
                    <w:gridCol w:w="165"/>
                  </w:tblGrid>
                  <w:tr w:rsidR="00992A4B">
                    <w:trPr>
                      <w:ins w:id="675" w:author="DeeM" w:date="2015-12-07T17:25:00Z"/>
                    </w:trPr>
                    <w:tc>
                      <w:tcPr>
                        <w:tcW w:w="165" w:type="dxa"/>
                      </w:tcPr>
                      <w:p w:rsidR="00992A4B" w:rsidRDefault="00992A4B">
                        <w:pPr>
                          <w:rPr>
                            <w:ins w:id="676" w:author="DeeM" w:date="2015-12-07T17:25:00Z"/>
                          </w:rPr>
                        </w:pPr>
                        <w:ins w:id="677" w:author="DeeM" w:date="2015-12-07T17:25:00Z">
                          <w:r>
                            <w:rPr>
                              <w:rFonts w:eastAsia="Arial" w:cs="Arial"/>
                              <w:color w:val="000000"/>
                              <w:position w:val="4"/>
                              <w:sz w:val="12"/>
                              <w:szCs w:val="12"/>
                            </w:rPr>
                            <w:t>2</w:t>
                          </w:r>
                        </w:ins>
                      </w:p>
                    </w:tc>
                  </w:tr>
                </w:tbl>
                <w:p w:rsidR="00992A4B" w:rsidRDefault="00992A4B">
                  <w:pPr>
                    <w:rPr>
                      <w:ins w:id="678"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992A4B">
                    <w:trPr>
                      <w:ins w:id="679" w:author="DeeM" w:date="2015-12-07T17:25:00Z"/>
                    </w:trPr>
                    <w:tc>
                      <w:tcPr>
                        <w:tcW w:w="8492" w:type="dxa"/>
                      </w:tcPr>
                      <w:p w:rsidR="00992A4B" w:rsidRDefault="00992A4B">
                        <w:pPr>
                          <w:jc w:val="both"/>
                          <w:rPr>
                            <w:ins w:id="680" w:author="DeeM" w:date="2015-12-07T17:25:00Z"/>
                          </w:rPr>
                        </w:pPr>
                        <w:ins w:id="681" w:author="DeeM" w:date="2015-12-07T17:25:00Z">
                          <w:r>
                            <w:rPr>
                              <w:rFonts w:eastAsia="Arial" w:cs="Arial"/>
                              <w:color w:val="000000"/>
                              <w:sz w:val="16"/>
                              <w:szCs w:val="16"/>
                            </w:rPr>
                            <w:t>Ustawa z dnia 27 lipca 2005 r. Prawo o szkolnictwie wyższym:</w:t>
                          </w:r>
                        </w:ins>
                      </w:p>
                    </w:tc>
                  </w:tr>
                </w:tbl>
                <w:p w:rsidR="00992A4B" w:rsidRDefault="00992A4B">
                  <w:pPr>
                    <w:rPr>
                      <w:ins w:id="682" w:author="DeeM" w:date="2015-12-07T17:25:00Z"/>
                    </w:rPr>
                  </w:pPr>
                </w:p>
              </w:tc>
            </w:tr>
            <w:tr w:rsidR="00992A4B">
              <w:trPr>
                <w:ins w:id="683" w:author="DeeM" w:date="2015-12-07T17:25:00Z"/>
              </w:trPr>
              <w:tc>
                <w:tcPr>
                  <w:tcW w:w="165" w:type="dxa"/>
                </w:tcPr>
                <w:p w:rsidR="00992A4B" w:rsidRDefault="00992A4B">
                  <w:pPr>
                    <w:rPr>
                      <w:ins w:id="684"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992A4B">
                    <w:trPr>
                      <w:ins w:id="685" w:author="DeeM" w:date="2015-12-07T17:25:00Z"/>
                    </w:trPr>
                    <w:tc>
                      <w:tcPr>
                        <w:tcW w:w="8492" w:type="dxa"/>
                      </w:tcPr>
                      <w:p w:rsidR="00992A4B" w:rsidRDefault="00992A4B">
                        <w:pPr>
                          <w:jc w:val="both"/>
                          <w:rPr>
                            <w:ins w:id="686" w:author="DeeM" w:date="2015-12-07T17:25:00Z"/>
                          </w:rPr>
                        </w:pPr>
                        <w:ins w:id="687" w:author="DeeM" w:date="2015-12-07T17:25:00Z">
                          <w:r>
                            <w:rPr>
                              <w:rFonts w:eastAsia="Arial" w:cs="Arial"/>
                              <w:color w:val="000000"/>
                              <w:sz w:val="16"/>
                              <w:szCs w:val="16"/>
                            </w:rPr>
                            <w:t>Art. 214 ustęp 4. W razie podejrzenia popełnienia przez studenta czynu podlegającego na przypisaniu sobie autorstwa istotnego fragmentu lub innych elementów cudzego utworu rektor niezwłocznie poleca przeprowadzenie postępowania wyjaśniającego.</w:t>
                          </w:r>
                        </w:ins>
                      </w:p>
                    </w:tc>
                  </w:tr>
                </w:tbl>
                <w:p w:rsidR="00992A4B" w:rsidRDefault="00992A4B">
                  <w:pPr>
                    <w:rPr>
                      <w:ins w:id="688" w:author="DeeM" w:date="2015-12-07T17:25:00Z"/>
                    </w:rPr>
                  </w:pPr>
                </w:p>
              </w:tc>
            </w:tr>
            <w:tr w:rsidR="00992A4B">
              <w:trPr>
                <w:ins w:id="689" w:author="DeeM" w:date="2015-12-07T17:25:00Z"/>
              </w:trPr>
              <w:tc>
                <w:tcPr>
                  <w:tcW w:w="165" w:type="dxa"/>
                </w:tcPr>
                <w:p w:rsidR="00992A4B" w:rsidRDefault="00992A4B">
                  <w:pPr>
                    <w:rPr>
                      <w:ins w:id="690"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992A4B">
                    <w:trPr>
                      <w:ins w:id="691" w:author="DeeM" w:date="2015-12-07T17:25:00Z"/>
                    </w:trPr>
                    <w:tc>
                      <w:tcPr>
                        <w:tcW w:w="8492" w:type="dxa"/>
                      </w:tcPr>
                      <w:p w:rsidR="00992A4B" w:rsidRDefault="00992A4B">
                        <w:pPr>
                          <w:jc w:val="both"/>
                          <w:rPr>
                            <w:ins w:id="692" w:author="DeeM" w:date="2015-12-07T17:25:00Z"/>
                          </w:rPr>
                        </w:pPr>
                        <w:ins w:id="693" w:author="DeeM" w:date="2015-12-07T17:25:00Z">
                          <w:r>
                            <w:rPr>
                              <w:rFonts w:eastAsia="Arial" w:cs="Arial"/>
                              <w:color w:val="000000"/>
                              <w:sz w:val="16"/>
                              <w:szCs w:val="16"/>
                            </w:rPr>
                            <w: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t>
                          </w:r>
                        </w:ins>
                      </w:p>
                    </w:tc>
                  </w:tr>
                </w:tbl>
                <w:p w:rsidR="00992A4B" w:rsidRDefault="00992A4B">
                  <w:pPr>
                    <w:rPr>
                      <w:ins w:id="694" w:author="DeeM" w:date="2015-12-07T17:25:00Z"/>
                    </w:rPr>
                  </w:pPr>
                </w:p>
              </w:tc>
            </w:tr>
          </w:tbl>
          <w:p w:rsidR="00992A4B" w:rsidRDefault="00992A4B">
            <w:pPr>
              <w:rPr>
                <w:ins w:id="695" w:author="DeeM" w:date="2015-12-07T17:25:00Z"/>
              </w:rPr>
            </w:pPr>
          </w:p>
        </w:tc>
      </w:tr>
    </w:tbl>
    <w:p w:rsidR="00992A4B" w:rsidRDefault="00992A4B">
      <w:pPr>
        <w:rPr>
          <w:ins w:id="696" w:author="DeeM" w:date="2015-12-07T17:25:00Z"/>
        </w:rPr>
      </w:pPr>
    </w:p>
    <w:tbl>
      <w:tblPr>
        <w:tblOverlap w:val="never"/>
        <w:tblW w:w="9490" w:type="dxa"/>
        <w:tblLayout w:type="fixed"/>
        <w:tblLook w:val="01E0"/>
      </w:tblPr>
      <w:tblGrid>
        <w:gridCol w:w="820"/>
        <w:gridCol w:w="2985"/>
        <w:gridCol w:w="2505"/>
        <w:gridCol w:w="3180"/>
      </w:tblGrid>
      <w:tr w:rsidR="00992A4B">
        <w:trPr>
          <w:ins w:id="697" w:author="DeeM" w:date="2015-12-07T17:25:00Z"/>
        </w:trPr>
        <w:tc>
          <w:tcPr>
            <w:tcW w:w="3805" w:type="dxa"/>
            <w:gridSpan w:val="2"/>
            <w:vMerge w:val="restart"/>
          </w:tcPr>
          <w:p w:rsidR="00992A4B" w:rsidRDefault="00CC4170">
            <w:pPr>
              <w:rPr>
                <w:ins w:id="698" w:author="DeeM" w:date="2015-12-07T17:25:00Z"/>
              </w:rPr>
            </w:pPr>
            <w:ins w:id="699" w:author="DeeM" w:date="2015-12-07T17:25:00Z">
              <w:r>
                <w:lastRenderedPageBreak/>
                <w:pict>
                  <v:shape id="_x0000_s1047" type="#_x0000_t75" style="position:absolute;margin-left:0;margin-top:0;width:50pt;height:50pt;z-index:251675648;visibility:hidden">
                    <v:stroke imagealignshape="f"/>
                    <o:lock v:ext="edit" selection="t"/>
                  </v:shape>
                </w:pict>
              </w:r>
              <w:r>
                <w:fldChar w:fldCharType="begin"/>
              </w:r>
              <w:r w:rsidR="00992A4B">
                <w:instrText xml:space="preserve"> INCLUDEPICTURE  \d "wordml://75.png" \* MERGEFORMATINET </w:instrText>
              </w:r>
              <w:r>
                <w:fldChar w:fldCharType="separate"/>
              </w:r>
              <w:r>
                <w:fldChar w:fldCharType="begin"/>
              </w:r>
              <w:r>
                <w:instrText xml:space="preserve"> INCLUDEPICTURE  "wordml://75.png" \* MERGEFORMATINET </w:instrText>
              </w:r>
              <w:r>
                <w:fldChar w:fldCharType="separate"/>
              </w:r>
              <w:r w:rsidR="00364B0C">
                <w:pict>
                  <v:shape id="_x0000_i1027" type="#_x0000_t75" style="width:180.85pt;height:50.25pt;visibility:visible" o:bordertopcolor="black" o:borderleftcolor="black" o:borderbottomcolor="black" o:borderrightcolor="black">
                    <v:imagedata r:id="rId14" r:href="rId18"/>
                  </v:shape>
                </w:pict>
              </w:r>
              <w:r>
                <w:fldChar w:fldCharType="end"/>
              </w:r>
              <w:r>
                <w:fldChar w:fldCharType="end"/>
              </w:r>
            </w:ins>
          </w:p>
        </w:tc>
        <w:tc>
          <w:tcPr>
            <w:tcW w:w="2505" w:type="dxa"/>
          </w:tcPr>
          <w:p w:rsidR="00992A4B" w:rsidRDefault="00992A4B">
            <w:pPr>
              <w:rPr>
                <w:ins w:id="700" w:author="DeeM" w:date="2015-12-07T17:25:00Z"/>
              </w:rPr>
            </w:pPr>
          </w:p>
        </w:tc>
        <w:tc>
          <w:tcPr>
            <w:tcW w:w="3180" w:type="dxa"/>
          </w:tcPr>
          <w:p w:rsidR="00992A4B" w:rsidRDefault="00CC4170">
            <w:pPr>
              <w:jc w:val="right"/>
              <w:rPr>
                <w:ins w:id="701" w:author="DeeM" w:date="2015-12-07T17:25:00Z"/>
              </w:rPr>
            </w:pPr>
            <w:ins w:id="702" w:author="DeeM" w:date="2015-12-07T17:25:00Z">
              <w:r>
                <w:pict>
                  <v:shape id="_x0000_s1048" type="#_x0000_t75" style="position:absolute;left:0;text-align:left;margin-left:0;margin-top:0;width:50pt;height:50pt;z-index:251676672;visibility:hidden;mso-position-horizontal-relative:text;mso-position-vertical-relative:text">
                    <v:stroke imagealignshape="f"/>
                    <o:lock v:ext="edit" selection="t"/>
                  </v:shape>
                </w:pict>
              </w:r>
              <w:r>
                <w:fldChar w:fldCharType="begin"/>
              </w:r>
              <w:r w:rsidR="00992A4B">
                <w:instrText xml:space="preserve"> INCLUDEPICTURE  \d "wordml://76.png" \* MERGEFORMATINET </w:instrText>
              </w:r>
              <w:r>
                <w:fldChar w:fldCharType="separate"/>
              </w:r>
              <w:r>
                <w:fldChar w:fldCharType="begin"/>
              </w:r>
              <w:r>
                <w:instrText xml:space="preserve"> INCLUDEPICTURE  "wordml://76.png" \* MERGEFORMATINET </w:instrText>
              </w:r>
              <w:r>
                <w:fldChar w:fldCharType="separate"/>
              </w:r>
              <w:r w:rsidR="00364B0C">
                <w:pict>
                  <v:shape id="_x0000_i1028" type="#_x0000_t75" style="width:42.7pt;height:42.7pt;visibility:visible" o:bordertopcolor="black" o:borderleftcolor="black" o:borderbottomcolor="black" o:borderrightcolor="black">
                    <v:imagedata r:id="rId16" r:href="rId19"/>
                  </v:shape>
                </w:pict>
              </w:r>
              <w:r>
                <w:fldChar w:fldCharType="end"/>
              </w:r>
              <w:r>
                <w:fldChar w:fldCharType="end"/>
              </w:r>
            </w:ins>
          </w:p>
        </w:tc>
      </w:tr>
      <w:tr w:rsidR="00992A4B">
        <w:trPr>
          <w:ins w:id="703" w:author="DeeM" w:date="2015-12-07T17:25:00Z"/>
        </w:trPr>
        <w:tc>
          <w:tcPr>
            <w:tcW w:w="820" w:type="dxa"/>
            <w:tcMar>
              <w:top w:w="620" w:type="dxa"/>
              <w:left w:w="0" w:type="dxa"/>
              <w:bottom w:w="0" w:type="dxa"/>
              <w:right w:w="0" w:type="dxa"/>
            </w:tcMar>
          </w:tcPr>
          <w:p w:rsidR="00992A4B" w:rsidRDefault="00992A4B">
            <w:pPr>
              <w:rPr>
                <w:ins w:id="704" w:author="DeeM" w:date="2015-12-07T17:25:00Z"/>
              </w:rPr>
            </w:pPr>
          </w:p>
        </w:tc>
        <w:tc>
          <w:tcPr>
            <w:tcW w:w="8670" w:type="dxa"/>
            <w:gridSpan w:val="3"/>
            <w:vMerge w:val="restart"/>
            <w:tcMar>
              <w:top w:w="520" w:type="dxa"/>
              <w:left w:w="0" w:type="dxa"/>
              <w:bottom w:w="0" w:type="dxa"/>
              <w:right w:w="0" w:type="dxa"/>
            </w:tcMar>
          </w:tcPr>
          <w:p w:rsidR="00992A4B" w:rsidRDefault="00992A4B">
            <w:pPr>
              <w:rPr>
                <w:ins w:id="705" w:author="DeeM" w:date="2015-12-07T17:25:00Z"/>
              </w:rPr>
            </w:pPr>
            <w:ins w:id="706" w:author="DeeM" w:date="2015-12-07T17:25:00Z">
              <w:r>
                <w:rPr>
                  <w:rFonts w:eastAsia="Arial" w:cs="Arial"/>
                  <w:b/>
                  <w:bCs/>
                  <w:color w:val="000000"/>
                  <w:sz w:val="24"/>
                  <w:szCs w:val="24"/>
                </w:rPr>
                <w:t>OŚWIADCZENIE</w:t>
              </w:r>
            </w:ins>
          </w:p>
        </w:tc>
      </w:tr>
      <w:tr w:rsidR="00992A4B">
        <w:trPr>
          <w:ins w:id="707" w:author="DeeM" w:date="2015-12-07T17:25:00Z"/>
        </w:trPr>
        <w:tc>
          <w:tcPr>
            <w:tcW w:w="820" w:type="dxa"/>
            <w:tcMar>
              <w:top w:w="220" w:type="dxa"/>
              <w:left w:w="0" w:type="dxa"/>
              <w:bottom w:w="0" w:type="dxa"/>
              <w:right w:w="0" w:type="dxa"/>
            </w:tcMar>
          </w:tcPr>
          <w:p w:rsidR="00992A4B" w:rsidRDefault="00992A4B">
            <w:pPr>
              <w:rPr>
                <w:ins w:id="708" w:author="DeeM" w:date="2015-12-07T17:25: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992A4B">
              <w:trPr>
                <w:ins w:id="709" w:author="DeeM" w:date="2015-12-07T17:25:00Z"/>
              </w:trPr>
              <w:tc>
                <w:tcPr>
                  <w:tcW w:w="8670" w:type="dxa"/>
                  <w:tcMar>
                    <w:top w:w="0" w:type="dxa"/>
                    <w:left w:w="0" w:type="dxa"/>
                    <w:bottom w:w="20" w:type="dxa"/>
                    <w:right w:w="0" w:type="dxa"/>
                  </w:tcMar>
                </w:tcPr>
                <w:p w:rsidR="00992A4B" w:rsidRDefault="00992A4B">
                  <w:pPr>
                    <w:rPr>
                      <w:ins w:id="710" w:author="DeeM" w:date="2015-12-07T17:25:00Z"/>
                    </w:rPr>
                  </w:pPr>
                  <w:ins w:id="711" w:author="DeeM" w:date="2015-12-07T17:25:00Z">
                    <w:r>
                      <w:rPr>
                        <w:rFonts w:eastAsia="Arial" w:cs="Arial"/>
                        <w:color w:val="000000"/>
                      </w:rPr>
                      <w:t>Imię i nazwisko: Marcin Kozij</w:t>
                    </w:r>
                  </w:ins>
                </w:p>
                <w:p w:rsidR="00992A4B" w:rsidRDefault="00992A4B">
                  <w:pPr>
                    <w:rPr>
                      <w:ins w:id="712" w:author="DeeM" w:date="2015-12-07T17:25:00Z"/>
                    </w:rPr>
                  </w:pPr>
                  <w:ins w:id="713" w:author="DeeM" w:date="2015-12-07T17:25:00Z">
                    <w:r>
                      <w:rPr>
                        <w:rFonts w:eastAsia="Arial" w:cs="Arial"/>
                        <w:color w:val="000000"/>
                      </w:rPr>
                      <w:t>Data i miejsce urodzenia: 27.04.1993, Gdańsk</w:t>
                    </w:r>
                  </w:ins>
                </w:p>
                <w:p w:rsidR="00992A4B" w:rsidRDefault="00992A4B">
                  <w:pPr>
                    <w:rPr>
                      <w:ins w:id="714" w:author="DeeM" w:date="2015-12-07T17:25:00Z"/>
                    </w:rPr>
                  </w:pPr>
                  <w:ins w:id="715" w:author="DeeM" w:date="2015-12-07T17:25:00Z">
                    <w:r>
                      <w:rPr>
                        <w:rFonts w:eastAsia="Arial" w:cs="Arial"/>
                        <w:color w:val="000000"/>
                      </w:rPr>
                      <w:t>Nr albumu: 143261</w:t>
                    </w:r>
                  </w:ins>
                </w:p>
                <w:p w:rsidR="00992A4B" w:rsidRDefault="00992A4B">
                  <w:pPr>
                    <w:rPr>
                      <w:ins w:id="716" w:author="DeeM" w:date="2015-12-07T17:25:00Z"/>
                    </w:rPr>
                  </w:pPr>
                  <w:ins w:id="717" w:author="DeeM" w:date="2015-12-07T17:25:00Z">
                    <w:r>
                      <w:rPr>
                        <w:rFonts w:eastAsia="Arial" w:cs="Arial"/>
                        <w:color w:val="000000"/>
                      </w:rPr>
                      <w:t>Wydział: Wydział Elektroniki, Telekomunikacji i Informatyki</w:t>
                    </w:r>
                  </w:ins>
                </w:p>
                <w:p w:rsidR="00992A4B" w:rsidRDefault="00992A4B">
                  <w:pPr>
                    <w:rPr>
                      <w:ins w:id="718" w:author="DeeM" w:date="2015-12-07T17:25:00Z"/>
                    </w:rPr>
                  </w:pPr>
                  <w:ins w:id="719" w:author="DeeM" w:date="2015-12-07T17:25:00Z">
                    <w:r>
                      <w:rPr>
                        <w:rFonts w:eastAsia="Arial" w:cs="Arial"/>
                        <w:color w:val="000000"/>
                      </w:rPr>
                      <w:t>Kierunek: informatyka</w:t>
                    </w:r>
                  </w:ins>
                </w:p>
                <w:p w:rsidR="00992A4B" w:rsidRDefault="00992A4B">
                  <w:pPr>
                    <w:rPr>
                      <w:ins w:id="720" w:author="DeeM" w:date="2015-12-07T17:25:00Z"/>
                    </w:rPr>
                  </w:pPr>
                  <w:ins w:id="721" w:author="DeeM" w:date="2015-12-07T17:25:00Z">
                    <w:r>
                      <w:rPr>
                        <w:rFonts w:eastAsia="Arial" w:cs="Arial"/>
                        <w:color w:val="000000"/>
                      </w:rPr>
                      <w:t>Poziom studiów: I stopnia - inżynierskie</w:t>
                    </w:r>
                  </w:ins>
                </w:p>
                <w:p w:rsidR="00992A4B" w:rsidRDefault="00992A4B">
                  <w:pPr>
                    <w:rPr>
                      <w:ins w:id="722" w:author="DeeM" w:date="2015-12-07T17:25:00Z"/>
                    </w:rPr>
                  </w:pPr>
                  <w:ins w:id="723" w:author="DeeM" w:date="2015-12-07T17:25:00Z">
                    <w:r>
                      <w:rPr>
                        <w:rFonts w:eastAsia="Arial" w:cs="Arial"/>
                        <w:color w:val="000000"/>
                      </w:rPr>
                      <w:t>Forma studiów: stacjonarne</w:t>
                    </w:r>
                  </w:ins>
                </w:p>
              </w:tc>
            </w:tr>
          </w:tbl>
          <w:p w:rsidR="00992A4B" w:rsidRDefault="00992A4B">
            <w:pPr>
              <w:rPr>
                <w:ins w:id="724" w:author="DeeM" w:date="2015-12-07T17:25:00Z"/>
              </w:rPr>
            </w:pPr>
          </w:p>
        </w:tc>
      </w:tr>
      <w:tr w:rsidR="00992A4B">
        <w:trPr>
          <w:ins w:id="725" w:author="DeeM" w:date="2015-12-07T17:25:00Z"/>
        </w:trPr>
        <w:tc>
          <w:tcPr>
            <w:tcW w:w="820" w:type="dxa"/>
            <w:tcMar>
              <w:top w:w="320" w:type="dxa"/>
              <w:left w:w="0" w:type="dxa"/>
              <w:bottom w:w="0" w:type="dxa"/>
              <w:right w:w="0" w:type="dxa"/>
            </w:tcMar>
          </w:tcPr>
          <w:p w:rsidR="00992A4B" w:rsidRDefault="00992A4B">
            <w:pPr>
              <w:rPr>
                <w:ins w:id="726" w:author="DeeM" w:date="2015-12-07T17:25: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992A4B">
              <w:trPr>
                <w:ins w:id="727" w:author="DeeM" w:date="2015-12-07T17:25:00Z"/>
              </w:trPr>
              <w:tc>
                <w:tcPr>
                  <w:tcW w:w="8670" w:type="dxa"/>
                  <w:tcMar>
                    <w:top w:w="0" w:type="dxa"/>
                    <w:left w:w="0" w:type="dxa"/>
                    <w:bottom w:w="20" w:type="dxa"/>
                    <w:right w:w="0" w:type="dxa"/>
                  </w:tcMar>
                </w:tcPr>
                <w:p w:rsidR="00992A4B" w:rsidRDefault="00992A4B">
                  <w:pPr>
                    <w:jc w:val="both"/>
                    <w:rPr>
                      <w:ins w:id="728" w:author="DeeM" w:date="2015-12-07T17:25:00Z"/>
                    </w:rPr>
                  </w:pPr>
                  <w:ins w:id="729" w:author="DeeM" w:date="2015-12-07T17:25:00Z">
                    <w:r>
                      <w:rPr>
                        <w:rFonts w:eastAsia="Arial" w:cs="Arial"/>
                        <w:color w:val="000000"/>
                      </w:rPr>
                      <w:t>Ja, niżej podpisany(a), wyrażam zgodę/nie wyrażam zgody* na korzystanie z mojej pracy dyplomowej zatytułowanej: Interaktywny internetowy serwis turystyczny z elementami geolokalizacji</w:t>
                    </w:r>
                  </w:ins>
                </w:p>
                <w:p w:rsidR="00992A4B" w:rsidRDefault="00992A4B">
                  <w:pPr>
                    <w:jc w:val="both"/>
                    <w:rPr>
                      <w:ins w:id="730" w:author="DeeM" w:date="2015-12-07T17:25:00Z"/>
                    </w:rPr>
                  </w:pPr>
                  <w:ins w:id="731" w:author="DeeM" w:date="2015-12-07T17:25:00Z">
                    <w:r>
                      <w:rPr>
                        <w:rFonts w:eastAsia="Arial" w:cs="Arial"/>
                        <w:color w:val="000000"/>
                      </w:rPr>
                      <w:t>do celów naukowych lub dydaktycznych.</w:t>
                    </w:r>
                    <w:r>
                      <w:rPr>
                        <w:rFonts w:eastAsia="Arial" w:cs="Arial"/>
                        <w:color w:val="000000"/>
                        <w:position w:val="5"/>
                        <w:sz w:val="15"/>
                        <w:szCs w:val="15"/>
                      </w:rPr>
                      <w:t>1</w:t>
                    </w:r>
                  </w:ins>
                </w:p>
              </w:tc>
            </w:tr>
          </w:tbl>
          <w:p w:rsidR="00992A4B" w:rsidRDefault="00992A4B">
            <w:pPr>
              <w:rPr>
                <w:ins w:id="732" w:author="DeeM" w:date="2015-12-07T17:25:00Z"/>
              </w:rPr>
            </w:pPr>
          </w:p>
        </w:tc>
      </w:tr>
      <w:tr w:rsidR="00992A4B">
        <w:trPr>
          <w:trHeight w:val="230"/>
          <w:hidden/>
          <w:ins w:id="733" w:author="DeeM" w:date="2015-12-07T17:25:00Z"/>
        </w:trPr>
        <w:tc>
          <w:tcPr>
            <w:tcW w:w="9490" w:type="dxa"/>
            <w:gridSpan w:val="4"/>
            <w:vMerge w:val="restart"/>
            <w:tcMar>
              <w:top w:w="120" w:type="dxa"/>
              <w:left w:w="700" w:type="dxa"/>
              <w:bottom w:w="0" w:type="dxa"/>
              <w:right w:w="0" w:type="dxa"/>
            </w:tcMar>
          </w:tcPr>
          <w:p w:rsidR="00992A4B" w:rsidRDefault="00992A4B">
            <w:pPr>
              <w:rPr>
                <w:ins w:id="734" w:author="DeeM" w:date="2015-12-07T17:25:00Z"/>
                <w:vanish/>
              </w:rPr>
            </w:pPr>
          </w:p>
          <w:tbl>
            <w:tblPr>
              <w:tblOverlap w:val="never"/>
              <w:tblW w:w="8625" w:type="dxa"/>
              <w:tblLayout w:type="fixed"/>
              <w:tblLook w:val="01E0"/>
            </w:tblPr>
            <w:tblGrid>
              <w:gridCol w:w="4545"/>
              <w:gridCol w:w="4080"/>
            </w:tblGrid>
            <w:tr w:rsidR="00992A4B">
              <w:trPr>
                <w:ins w:id="735" w:author="DeeM" w:date="2015-12-07T17:25:00Z"/>
              </w:trPr>
              <w:tc>
                <w:tcPr>
                  <w:tcW w:w="4545" w:type="dxa"/>
                </w:tcPr>
                <w:p w:rsidR="00992A4B" w:rsidRDefault="00992A4B">
                  <w:pPr>
                    <w:rPr>
                      <w:ins w:id="736" w:author="DeeM" w:date="2015-12-07T17:25:00Z"/>
                    </w:rPr>
                  </w:pPr>
                  <w:ins w:id="737" w:author="DeeM" w:date="2015-12-07T17:25:00Z">
                    <w:r>
                      <w:rPr>
                        <w:rFonts w:eastAsia="Arial" w:cs="Arial"/>
                        <w:color w:val="000000"/>
                      </w:rPr>
                      <w:t>Gdańsk, dnia ..................................</w:t>
                    </w:r>
                  </w:ins>
                </w:p>
              </w:tc>
              <w:tc>
                <w:tcPr>
                  <w:tcW w:w="4080" w:type="dxa"/>
                </w:tcPr>
                <w:p w:rsidR="00992A4B" w:rsidRDefault="00992A4B">
                  <w:pPr>
                    <w:jc w:val="center"/>
                    <w:rPr>
                      <w:ins w:id="738" w:author="DeeM" w:date="2015-12-07T17:25:00Z"/>
                    </w:rPr>
                  </w:pPr>
                  <w:ins w:id="739" w:author="DeeM" w:date="2015-12-07T17:25:00Z">
                    <w:r>
                      <w:rPr>
                        <w:rFonts w:eastAsia="Arial" w:cs="Arial"/>
                        <w:color w:val="000000"/>
                      </w:rPr>
                      <w:t>.....................................................</w:t>
                    </w:r>
                  </w:ins>
                </w:p>
                <w:p w:rsidR="00992A4B" w:rsidRDefault="00992A4B">
                  <w:pPr>
                    <w:jc w:val="center"/>
                    <w:rPr>
                      <w:ins w:id="740" w:author="DeeM" w:date="2015-12-07T17:25:00Z"/>
                    </w:rPr>
                  </w:pPr>
                  <w:ins w:id="741" w:author="DeeM" w:date="2015-12-07T17:25:00Z">
                    <w:r>
                      <w:rPr>
                        <w:rFonts w:eastAsia="Arial" w:cs="Arial"/>
                        <w:i/>
                        <w:iCs/>
                        <w:color w:val="000000"/>
                        <w:sz w:val="16"/>
                        <w:szCs w:val="16"/>
                      </w:rPr>
                      <w:t>podpis studenta</w:t>
                    </w:r>
                  </w:ins>
                </w:p>
              </w:tc>
            </w:tr>
          </w:tbl>
          <w:p w:rsidR="00992A4B" w:rsidRDefault="00992A4B">
            <w:pPr>
              <w:rPr>
                <w:ins w:id="742" w:author="DeeM" w:date="2015-12-07T17:25:00Z"/>
              </w:rPr>
            </w:pPr>
          </w:p>
        </w:tc>
      </w:tr>
      <w:tr w:rsidR="00992A4B">
        <w:trPr>
          <w:ins w:id="743" w:author="DeeM" w:date="2015-12-07T17:25:00Z"/>
        </w:trPr>
        <w:tc>
          <w:tcPr>
            <w:tcW w:w="820" w:type="dxa"/>
            <w:tcMar>
              <w:top w:w="140" w:type="dxa"/>
              <w:left w:w="0" w:type="dxa"/>
              <w:bottom w:w="0" w:type="dxa"/>
              <w:right w:w="0" w:type="dxa"/>
            </w:tcMar>
          </w:tcPr>
          <w:p w:rsidR="00992A4B" w:rsidRDefault="00992A4B">
            <w:pPr>
              <w:rPr>
                <w:ins w:id="744" w:author="DeeM" w:date="2015-12-07T17:25: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992A4B">
              <w:trPr>
                <w:ins w:id="745" w:author="DeeM" w:date="2015-12-07T17:25:00Z"/>
              </w:trPr>
              <w:tc>
                <w:tcPr>
                  <w:tcW w:w="8670" w:type="dxa"/>
                </w:tcPr>
                <w:p w:rsidR="00992A4B" w:rsidRDefault="00992A4B">
                  <w:pPr>
                    <w:jc w:val="both"/>
                    <w:rPr>
                      <w:ins w:id="746" w:author="DeeM" w:date="2015-12-07T17:25:00Z"/>
                    </w:rPr>
                  </w:pPr>
                  <w:ins w:id="747" w:author="DeeM" w:date="2015-12-07T17:25:00Z">
                    <w:r>
                      <w:rPr>
                        <w:rFonts w:eastAsia="Arial" w:cs="Arial"/>
                        <w:color w:val="000000"/>
                      </w:rPr>
                      <w: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t>
                    </w:r>
                    <w:r>
                      <w:rPr>
                        <w:rFonts w:eastAsia="Arial" w:cs="Arial"/>
                        <w:color w:val="000000"/>
                        <w:position w:val="5"/>
                        <w:sz w:val="15"/>
                        <w:szCs w:val="15"/>
                      </w:rPr>
                      <w:t>2</w:t>
                    </w:r>
                    <w:r>
                      <w:rPr>
                        <w:rFonts w:eastAsia="Arial" w:cs="Arial"/>
                        <w:color w:val="000000"/>
                      </w:rPr>
                      <w:t xml:space="preserve"> a także odpowiedzialności cywilno-prawnej oświadczam, że przedkładana praca dyplomowa została opracowana przeze mnie samodzielnie.</w:t>
                    </w:r>
                  </w:ins>
                </w:p>
                <w:p w:rsidR="00992A4B" w:rsidRDefault="00992A4B">
                  <w:pPr>
                    <w:jc w:val="both"/>
                    <w:rPr>
                      <w:ins w:id="748" w:author="DeeM" w:date="2015-12-07T17:25:00Z"/>
                    </w:rPr>
                  </w:pPr>
                </w:p>
                <w:p w:rsidR="00992A4B" w:rsidRDefault="00992A4B">
                  <w:pPr>
                    <w:jc w:val="both"/>
                    <w:rPr>
                      <w:ins w:id="749" w:author="DeeM" w:date="2015-12-07T17:25:00Z"/>
                    </w:rPr>
                  </w:pPr>
                  <w:ins w:id="750" w:author="DeeM" w:date="2015-12-07T17:25:00Z">
                    <w:r>
                      <w:rPr>
                        <w:rFonts w:eastAsia="Arial" w:cs="Arial"/>
                        <w:color w:val="000000"/>
                      </w:rPr>
                      <w:t>Niniejsza(y) praca dyplomowa nie była wcześniej podstawą żadnej innej urzędowej procedury związanej z nadaniem tytułu zawodowego.</w:t>
                    </w:r>
                  </w:ins>
                </w:p>
                <w:p w:rsidR="00992A4B" w:rsidRDefault="00992A4B">
                  <w:pPr>
                    <w:jc w:val="both"/>
                    <w:rPr>
                      <w:ins w:id="751" w:author="DeeM" w:date="2015-12-07T17:25:00Z"/>
                    </w:rPr>
                  </w:pPr>
                </w:p>
                <w:p w:rsidR="00992A4B" w:rsidRDefault="00992A4B">
                  <w:pPr>
                    <w:jc w:val="both"/>
                    <w:rPr>
                      <w:ins w:id="752" w:author="DeeM" w:date="2015-12-07T17:25:00Z"/>
                    </w:rPr>
                  </w:pPr>
                  <w:ins w:id="753" w:author="DeeM" w:date="2015-12-07T17:25:00Z">
                    <w:r>
                      <w:rPr>
                        <w:rFonts w:eastAsia="Arial" w:cs="Arial"/>
                        <w:color w:val="000000"/>
                      </w:rPr>
                      <w:t>Wszystkie informacje umieszczone w ww. pracy dyplomowej, uzyskane ze źródeł pisanych i elektronicznych, zostały udokumentowane w wykazie literatury odpowiednimi odnośnikami zgodnie z art. 34 ustawy o prawie autorskim i prawach pokrewnych.</w:t>
                    </w:r>
                  </w:ins>
                </w:p>
                <w:p w:rsidR="00992A4B" w:rsidRDefault="00992A4B">
                  <w:pPr>
                    <w:jc w:val="both"/>
                    <w:rPr>
                      <w:ins w:id="754" w:author="DeeM" w:date="2015-12-07T17:25:00Z"/>
                    </w:rPr>
                  </w:pPr>
                </w:p>
                <w:p w:rsidR="00992A4B" w:rsidRDefault="00992A4B">
                  <w:pPr>
                    <w:jc w:val="both"/>
                    <w:rPr>
                      <w:ins w:id="755" w:author="DeeM" w:date="2015-12-07T17:25:00Z"/>
                    </w:rPr>
                  </w:pPr>
                  <w:ins w:id="756" w:author="DeeM" w:date="2015-12-07T17:25:00Z">
                    <w:r>
                      <w:rPr>
                        <w:rFonts w:eastAsia="Arial" w:cs="Arial"/>
                        <w:color w:val="000000"/>
                      </w:rPr>
                      <w:t>Potwierdzam zgodność niniejszej wersji pracy dyplomowej z załączoną wersją elektroniczną.</w:t>
                    </w:r>
                  </w:ins>
                </w:p>
                <w:p w:rsidR="00992A4B" w:rsidRDefault="00992A4B">
                  <w:pPr>
                    <w:jc w:val="both"/>
                    <w:rPr>
                      <w:ins w:id="757" w:author="DeeM" w:date="2015-12-07T17:25:00Z"/>
                    </w:rPr>
                  </w:pPr>
                </w:p>
              </w:tc>
            </w:tr>
          </w:tbl>
          <w:p w:rsidR="00992A4B" w:rsidRDefault="00992A4B">
            <w:pPr>
              <w:rPr>
                <w:ins w:id="758" w:author="DeeM" w:date="2015-12-07T17:25:00Z"/>
              </w:rPr>
            </w:pPr>
          </w:p>
        </w:tc>
      </w:tr>
      <w:tr w:rsidR="00992A4B">
        <w:trPr>
          <w:trHeight w:val="230"/>
          <w:hidden/>
          <w:ins w:id="759" w:author="DeeM" w:date="2015-12-07T17:25:00Z"/>
        </w:trPr>
        <w:tc>
          <w:tcPr>
            <w:tcW w:w="9490" w:type="dxa"/>
            <w:gridSpan w:val="4"/>
            <w:vMerge w:val="restart"/>
            <w:tcMar>
              <w:top w:w="120" w:type="dxa"/>
              <w:left w:w="700" w:type="dxa"/>
              <w:bottom w:w="0" w:type="dxa"/>
              <w:right w:w="0" w:type="dxa"/>
            </w:tcMar>
          </w:tcPr>
          <w:p w:rsidR="00992A4B" w:rsidRDefault="00992A4B">
            <w:pPr>
              <w:rPr>
                <w:ins w:id="760" w:author="DeeM" w:date="2015-12-07T17:25:00Z"/>
                <w:vanish/>
              </w:rPr>
            </w:pPr>
          </w:p>
          <w:tbl>
            <w:tblPr>
              <w:tblOverlap w:val="never"/>
              <w:tblW w:w="8785" w:type="dxa"/>
              <w:tblLayout w:type="fixed"/>
              <w:tblLook w:val="01E0"/>
            </w:tblPr>
            <w:tblGrid>
              <w:gridCol w:w="4544"/>
              <w:gridCol w:w="4241"/>
            </w:tblGrid>
            <w:tr w:rsidR="00992A4B">
              <w:trPr>
                <w:ins w:id="761" w:author="DeeM" w:date="2015-12-07T17:25:00Z"/>
              </w:trPr>
              <w:tc>
                <w:tcPr>
                  <w:tcW w:w="4544" w:type="dxa"/>
                </w:tcPr>
                <w:p w:rsidR="00992A4B" w:rsidRDefault="00992A4B">
                  <w:pPr>
                    <w:rPr>
                      <w:ins w:id="762" w:author="DeeM" w:date="2015-12-07T17:25:00Z"/>
                    </w:rPr>
                  </w:pPr>
                  <w:ins w:id="763" w:author="DeeM" w:date="2015-12-07T17:25:00Z">
                    <w:r>
                      <w:rPr>
                        <w:rFonts w:eastAsia="Arial" w:cs="Arial"/>
                        <w:color w:val="000000"/>
                      </w:rPr>
                      <w:t>Gdańsk, dnia ..................................</w:t>
                    </w:r>
                  </w:ins>
                </w:p>
              </w:tc>
              <w:tc>
                <w:tcPr>
                  <w:tcW w:w="4241" w:type="dxa"/>
                </w:tcPr>
                <w:p w:rsidR="00992A4B" w:rsidRDefault="00992A4B">
                  <w:pPr>
                    <w:jc w:val="center"/>
                    <w:rPr>
                      <w:ins w:id="764" w:author="DeeM" w:date="2015-12-07T17:25:00Z"/>
                    </w:rPr>
                  </w:pPr>
                  <w:ins w:id="765" w:author="DeeM" w:date="2015-12-07T17:25:00Z">
                    <w:r>
                      <w:rPr>
                        <w:rFonts w:eastAsia="Arial" w:cs="Arial"/>
                        <w:color w:val="000000"/>
                      </w:rPr>
                      <w:t>.....................................................</w:t>
                    </w:r>
                  </w:ins>
                </w:p>
                <w:p w:rsidR="00992A4B" w:rsidRDefault="00992A4B">
                  <w:pPr>
                    <w:jc w:val="center"/>
                    <w:rPr>
                      <w:ins w:id="766" w:author="DeeM" w:date="2015-12-07T17:25:00Z"/>
                    </w:rPr>
                  </w:pPr>
                  <w:ins w:id="767" w:author="DeeM" w:date="2015-12-07T17:25:00Z">
                    <w:r>
                      <w:rPr>
                        <w:rFonts w:eastAsia="Arial" w:cs="Arial"/>
                        <w:i/>
                        <w:iCs/>
                        <w:color w:val="000000"/>
                        <w:sz w:val="16"/>
                        <w:szCs w:val="16"/>
                      </w:rPr>
                      <w:t>podpis studenta</w:t>
                    </w:r>
                  </w:ins>
                </w:p>
              </w:tc>
            </w:tr>
          </w:tbl>
          <w:p w:rsidR="00992A4B" w:rsidRDefault="00992A4B">
            <w:pPr>
              <w:rPr>
                <w:ins w:id="768" w:author="DeeM" w:date="2015-12-07T17:25:00Z"/>
              </w:rPr>
            </w:pPr>
          </w:p>
        </w:tc>
      </w:tr>
      <w:tr w:rsidR="00992A4B">
        <w:trPr>
          <w:ins w:id="769" w:author="DeeM" w:date="2015-12-07T17:25:00Z"/>
        </w:trPr>
        <w:tc>
          <w:tcPr>
            <w:tcW w:w="820" w:type="dxa"/>
            <w:tcMar>
              <w:top w:w="180" w:type="dxa"/>
              <w:left w:w="0" w:type="dxa"/>
              <w:bottom w:w="0" w:type="dxa"/>
              <w:right w:w="0" w:type="dxa"/>
            </w:tcMar>
          </w:tcPr>
          <w:p w:rsidR="00992A4B" w:rsidRDefault="00992A4B">
            <w:pPr>
              <w:rPr>
                <w:ins w:id="770" w:author="DeeM" w:date="2015-12-07T17:25:00Z"/>
              </w:rPr>
            </w:pPr>
          </w:p>
        </w:tc>
        <w:tc>
          <w:tcPr>
            <w:tcW w:w="8670" w:type="dxa"/>
            <w:gridSpan w:val="3"/>
            <w:vMerge w:val="restart"/>
            <w:tcMar>
              <w:top w:w="100" w:type="dxa"/>
              <w:left w:w="0" w:type="dxa"/>
              <w:bottom w:w="0" w:type="dxa"/>
              <w:right w:w="0" w:type="dxa"/>
            </w:tcMar>
          </w:tcPr>
          <w:p w:rsidR="00992A4B" w:rsidRDefault="00992A4B">
            <w:pPr>
              <w:jc w:val="both"/>
              <w:rPr>
                <w:ins w:id="771" w:author="DeeM" w:date="2015-12-07T17:25:00Z"/>
              </w:rPr>
            </w:pPr>
            <w:ins w:id="772" w:author="DeeM" w:date="2015-12-07T17:25:00Z">
              <w:r>
                <w:rPr>
                  <w:rFonts w:eastAsia="Arial" w:cs="Arial"/>
                  <w:color w:val="000000"/>
                </w:rPr>
                <w:t>Upoważniam Politechnikę Gdańską do umieszczenia ww. pracy dyplomowej w wersji elektronicznej w otwartym, cyfrowym repozytorium instytucjonalnym Politechniki Gdańskiej oraz poddawania jej procesom weryfikacji i ochrony przed przywłaszczaniem jej autorstwa.</w:t>
              </w:r>
            </w:ins>
          </w:p>
        </w:tc>
      </w:tr>
      <w:tr w:rsidR="00992A4B">
        <w:trPr>
          <w:trHeight w:val="230"/>
          <w:ins w:id="773" w:author="DeeM" w:date="2015-12-07T17:25:00Z"/>
        </w:trPr>
        <w:tc>
          <w:tcPr>
            <w:tcW w:w="9490" w:type="dxa"/>
            <w:gridSpan w:val="4"/>
            <w:vMerge w:val="restart"/>
            <w:tcMar>
              <w:top w:w="120" w:type="dxa"/>
              <w:left w:w="700" w:type="dxa"/>
              <w:bottom w:w="0" w:type="dxa"/>
              <w:right w:w="0" w:type="dxa"/>
            </w:tcMar>
          </w:tcPr>
          <w:tbl>
            <w:tblPr>
              <w:tblOverlap w:val="never"/>
              <w:tblW w:w="8785" w:type="dxa"/>
              <w:tblLayout w:type="fixed"/>
              <w:tblLook w:val="01E0"/>
            </w:tblPr>
            <w:tblGrid>
              <w:gridCol w:w="4544"/>
              <w:gridCol w:w="4241"/>
            </w:tblGrid>
            <w:tr w:rsidR="00992A4B">
              <w:trPr>
                <w:ins w:id="774" w:author="DeeM" w:date="2015-12-07T17:25:00Z"/>
              </w:trPr>
              <w:tc>
                <w:tcPr>
                  <w:tcW w:w="4544" w:type="dxa"/>
                </w:tcPr>
                <w:p w:rsidR="00992A4B" w:rsidRDefault="00992A4B">
                  <w:pPr>
                    <w:rPr>
                      <w:ins w:id="775" w:author="DeeM" w:date="2015-12-07T17:25:00Z"/>
                    </w:rPr>
                  </w:pPr>
                  <w:ins w:id="776" w:author="DeeM" w:date="2015-12-07T17:25:00Z">
                    <w:r>
                      <w:rPr>
                        <w:rFonts w:eastAsia="Arial" w:cs="Arial"/>
                        <w:color w:val="000000"/>
                      </w:rPr>
                      <w:t>Gdańsk, dnia .................................</w:t>
                    </w:r>
                  </w:ins>
                </w:p>
              </w:tc>
              <w:tc>
                <w:tcPr>
                  <w:tcW w:w="4241" w:type="dxa"/>
                </w:tcPr>
                <w:p w:rsidR="00992A4B" w:rsidRDefault="00992A4B">
                  <w:pPr>
                    <w:jc w:val="center"/>
                    <w:rPr>
                      <w:ins w:id="777" w:author="DeeM" w:date="2015-12-07T17:25:00Z"/>
                    </w:rPr>
                  </w:pPr>
                  <w:ins w:id="778" w:author="DeeM" w:date="2015-12-07T17:25:00Z">
                    <w:r>
                      <w:rPr>
                        <w:rFonts w:eastAsia="Arial" w:cs="Arial"/>
                        <w:color w:val="000000"/>
                      </w:rPr>
                      <w:t>.....................................................</w:t>
                    </w:r>
                  </w:ins>
                </w:p>
                <w:p w:rsidR="00992A4B" w:rsidRDefault="00992A4B">
                  <w:pPr>
                    <w:jc w:val="center"/>
                    <w:rPr>
                      <w:ins w:id="779" w:author="DeeM" w:date="2015-12-07T17:25:00Z"/>
                    </w:rPr>
                  </w:pPr>
                  <w:ins w:id="780" w:author="DeeM" w:date="2015-12-07T17:25:00Z">
                    <w:r>
                      <w:rPr>
                        <w:rFonts w:eastAsia="Arial" w:cs="Arial"/>
                        <w:i/>
                        <w:iCs/>
                        <w:color w:val="000000"/>
                        <w:sz w:val="16"/>
                        <w:szCs w:val="16"/>
                      </w:rPr>
                      <w:t>podpis studenta</w:t>
                    </w:r>
                  </w:ins>
                </w:p>
              </w:tc>
            </w:tr>
          </w:tbl>
          <w:p w:rsidR="00992A4B" w:rsidRDefault="00992A4B">
            <w:pPr>
              <w:rPr>
                <w:ins w:id="781" w:author="DeeM" w:date="2015-12-07T17:25:00Z"/>
              </w:rPr>
            </w:pPr>
          </w:p>
        </w:tc>
      </w:tr>
      <w:tr w:rsidR="00992A4B">
        <w:trPr>
          <w:ins w:id="782" w:author="DeeM" w:date="2015-12-07T17:25:00Z"/>
        </w:trPr>
        <w:tc>
          <w:tcPr>
            <w:tcW w:w="820" w:type="dxa"/>
            <w:tcMar>
              <w:top w:w="140" w:type="dxa"/>
              <w:left w:w="0" w:type="dxa"/>
              <w:bottom w:w="0" w:type="dxa"/>
              <w:right w:w="0" w:type="dxa"/>
            </w:tcMar>
          </w:tcPr>
          <w:p w:rsidR="00992A4B" w:rsidRDefault="00992A4B">
            <w:pPr>
              <w:rPr>
                <w:ins w:id="783" w:author="DeeM" w:date="2015-12-07T17:25: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992A4B">
              <w:trPr>
                <w:ins w:id="784" w:author="DeeM" w:date="2015-12-07T17:25:00Z"/>
              </w:trPr>
              <w:tc>
                <w:tcPr>
                  <w:tcW w:w="8670" w:type="dxa"/>
                </w:tcPr>
                <w:p w:rsidR="00992A4B" w:rsidRDefault="00992A4B">
                  <w:pPr>
                    <w:jc w:val="both"/>
                    <w:rPr>
                      <w:ins w:id="785" w:author="DeeM" w:date="2015-12-07T17:25:00Z"/>
                    </w:rPr>
                  </w:pPr>
                  <w:ins w:id="786" w:author="DeeM" w:date="2015-12-07T17:25:00Z">
                    <w:r>
                      <w:rPr>
                        <w:rFonts w:eastAsia="Arial" w:cs="Arial"/>
                        <w:color w:val="000000"/>
                      </w:rPr>
                      <w:t>*) niepotrzebne skreślić</w:t>
                    </w:r>
                  </w:ins>
                </w:p>
              </w:tc>
            </w:tr>
          </w:tbl>
          <w:p w:rsidR="00992A4B" w:rsidRDefault="00992A4B">
            <w:pPr>
              <w:rPr>
                <w:ins w:id="787" w:author="DeeM" w:date="2015-12-07T17:25:00Z"/>
              </w:rPr>
            </w:pPr>
          </w:p>
        </w:tc>
      </w:tr>
      <w:tr w:rsidR="00992A4B">
        <w:trPr>
          <w:trHeight w:val="230"/>
          <w:hidden/>
          <w:ins w:id="788" w:author="DeeM" w:date="2015-12-07T17:25:00Z"/>
        </w:trPr>
        <w:tc>
          <w:tcPr>
            <w:tcW w:w="9490" w:type="dxa"/>
            <w:gridSpan w:val="4"/>
            <w:vMerge w:val="restart"/>
            <w:tcMar>
              <w:top w:w="60" w:type="dxa"/>
              <w:left w:w="0" w:type="dxa"/>
              <w:bottom w:w="0" w:type="dxa"/>
              <w:right w:w="0" w:type="dxa"/>
            </w:tcMar>
          </w:tcPr>
          <w:p w:rsidR="00992A4B" w:rsidRDefault="00992A4B">
            <w:pPr>
              <w:rPr>
                <w:ins w:id="789" w:author="DeeM" w:date="2015-12-07T17:25:00Z"/>
                <w:vanish/>
              </w:rPr>
            </w:pPr>
          </w:p>
          <w:tbl>
            <w:tblPr>
              <w:tblOverlap w:val="never"/>
              <w:tblW w:w="2880" w:type="dxa"/>
              <w:tblLayout w:type="fixed"/>
              <w:tblLook w:val="01E0"/>
            </w:tblPr>
            <w:tblGrid>
              <w:gridCol w:w="2880"/>
            </w:tblGrid>
            <w:tr w:rsidR="00992A4B">
              <w:trPr>
                <w:ins w:id="790" w:author="DeeM" w:date="2015-12-07T17:25:00Z"/>
              </w:trPr>
              <w:tc>
                <w:tcPr>
                  <w:tcW w:w="2880" w:type="dxa"/>
                  <w:tcBorders>
                    <w:bottom w:val="single" w:sz="6" w:space="0" w:color="000000"/>
                  </w:tcBorders>
                </w:tcPr>
                <w:p w:rsidR="00992A4B" w:rsidRDefault="00992A4B">
                  <w:pPr>
                    <w:rPr>
                      <w:ins w:id="791" w:author="DeeM" w:date="2015-12-07T17:25:00Z"/>
                    </w:rPr>
                  </w:pPr>
                </w:p>
              </w:tc>
            </w:tr>
          </w:tbl>
          <w:p w:rsidR="00992A4B" w:rsidRDefault="00992A4B">
            <w:pPr>
              <w:rPr>
                <w:ins w:id="792" w:author="DeeM" w:date="2015-12-07T17:25:00Z"/>
              </w:rPr>
            </w:pPr>
          </w:p>
        </w:tc>
      </w:tr>
      <w:tr w:rsidR="00992A4B">
        <w:trPr>
          <w:trHeight w:val="230"/>
          <w:hidden/>
          <w:ins w:id="793" w:author="DeeM" w:date="2015-12-07T17:25:00Z"/>
        </w:trPr>
        <w:tc>
          <w:tcPr>
            <w:tcW w:w="9490" w:type="dxa"/>
            <w:gridSpan w:val="4"/>
            <w:vMerge w:val="restart"/>
            <w:tcMar>
              <w:top w:w="60" w:type="dxa"/>
              <w:left w:w="720" w:type="dxa"/>
              <w:bottom w:w="0" w:type="dxa"/>
              <w:right w:w="0" w:type="dxa"/>
            </w:tcMar>
          </w:tcPr>
          <w:p w:rsidR="00992A4B" w:rsidRDefault="00992A4B">
            <w:pPr>
              <w:rPr>
                <w:ins w:id="794" w:author="DeeM" w:date="2015-12-07T17:25:00Z"/>
                <w:vanish/>
              </w:rPr>
            </w:pPr>
          </w:p>
          <w:tbl>
            <w:tblPr>
              <w:tblOverlap w:val="never"/>
              <w:tblW w:w="8770" w:type="dxa"/>
              <w:tblLayout w:type="fixed"/>
              <w:tblLook w:val="01E0"/>
            </w:tblPr>
            <w:tblGrid>
              <w:gridCol w:w="236"/>
              <w:gridCol w:w="8534"/>
            </w:tblGrid>
            <w:tr w:rsidR="00992A4B">
              <w:trPr>
                <w:ins w:id="795" w:author="DeeM" w:date="2015-12-07T17:25:00Z"/>
              </w:trPr>
              <w:tc>
                <w:tcPr>
                  <w:tcW w:w="165" w:type="dxa"/>
                </w:tcPr>
                <w:tbl>
                  <w:tblPr>
                    <w:tblOverlap w:val="never"/>
                    <w:tblW w:w="165" w:type="dxa"/>
                    <w:tblLayout w:type="fixed"/>
                    <w:tblCellMar>
                      <w:left w:w="0" w:type="dxa"/>
                      <w:right w:w="0" w:type="dxa"/>
                    </w:tblCellMar>
                    <w:tblLook w:val="01E0"/>
                  </w:tblPr>
                  <w:tblGrid>
                    <w:gridCol w:w="165"/>
                  </w:tblGrid>
                  <w:tr w:rsidR="00992A4B">
                    <w:trPr>
                      <w:ins w:id="796" w:author="DeeM" w:date="2015-12-07T17:25:00Z"/>
                    </w:trPr>
                    <w:tc>
                      <w:tcPr>
                        <w:tcW w:w="165" w:type="dxa"/>
                      </w:tcPr>
                      <w:p w:rsidR="00992A4B" w:rsidRDefault="00992A4B">
                        <w:pPr>
                          <w:rPr>
                            <w:ins w:id="797" w:author="DeeM" w:date="2015-12-07T17:25:00Z"/>
                          </w:rPr>
                        </w:pPr>
                        <w:ins w:id="798" w:author="DeeM" w:date="2015-12-07T17:25:00Z">
                          <w:r>
                            <w:rPr>
                              <w:rFonts w:eastAsia="Arial" w:cs="Arial"/>
                              <w:color w:val="000000"/>
                              <w:position w:val="4"/>
                              <w:sz w:val="12"/>
                              <w:szCs w:val="12"/>
                            </w:rPr>
                            <w:t>1</w:t>
                          </w:r>
                        </w:ins>
                      </w:p>
                    </w:tc>
                  </w:tr>
                </w:tbl>
                <w:p w:rsidR="00992A4B" w:rsidRDefault="00992A4B">
                  <w:pPr>
                    <w:rPr>
                      <w:ins w:id="799"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992A4B">
                    <w:trPr>
                      <w:ins w:id="800" w:author="DeeM" w:date="2015-12-07T17:25:00Z"/>
                    </w:trPr>
                    <w:tc>
                      <w:tcPr>
                        <w:tcW w:w="8492" w:type="dxa"/>
                      </w:tcPr>
                      <w:p w:rsidR="00992A4B" w:rsidRDefault="00992A4B">
                        <w:pPr>
                          <w:jc w:val="both"/>
                          <w:rPr>
                            <w:ins w:id="801" w:author="DeeM" w:date="2015-12-07T17:25:00Z"/>
                          </w:rPr>
                        </w:pPr>
                        <w:ins w:id="802" w:author="DeeM" w:date="2015-12-07T17:25:00Z">
                          <w:r>
                            <w:rPr>
                              <w:rFonts w:eastAsia="Arial" w:cs="Arial"/>
                              <w:color w:val="000000"/>
                              <w:sz w:val="16"/>
                              <w:szCs w:val="16"/>
                            </w:rPr>
                            <w:t>Zarządzenie Rektora Politechniki Gdańskiej nr 34/2009 z 9 listopada 2009 r., załącznik nr 8 do instrukcji archiwalnej PG.</w:t>
                          </w:r>
                        </w:ins>
                      </w:p>
                    </w:tc>
                  </w:tr>
                </w:tbl>
                <w:p w:rsidR="00992A4B" w:rsidRDefault="00992A4B">
                  <w:pPr>
                    <w:rPr>
                      <w:ins w:id="803" w:author="DeeM" w:date="2015-12-07T17:25:00Z"/>
                    </w:rPr>
                  </w:pPr>
                </w:p>
              </w:tc>
            </w:tr>
            <w:tr w:rsidR="00992A4B">
              <w:trPr>
                <w:ins w:id="804" w:author="DeeM" w:date="2015-12-07T17:25:00Z"/>
              </w:trPr>
              <w:tc>
                <w:tcPr>
                  <w:tcW w:w="165" w:type="dxa"/>
                </w:tcPr>
                <w:tbl>
                  <w:tblPr>
                    <w:tblOverlap w:val="never"/>
                    <w:tblW w:w="165" w:type="dxa"/>
                    <w:tblLayout w:type="fixed"/>
                    <w:tblCellMar>
                      <w:left w:w="0" w:type="dxa"/>
                      <w:right w:w="0" w:type="dxa"/>
                    </w:tblCellMar>
                    <w:tblLook w:val="01E0"/>
                  </w:tblPr>
                  <w:tblGrid>
                    <w:gridCol w:w="165"/>
                  </w:tblGrid>
                  <w:tr w:rsidR="00992A4B">
                    <w:trPr>
                      <w:ins w:id="805" w:author="DeeM" w:date="2015-12-07T17:25:00Z"/>
                    </w:trPr>
                    <w:tc>
                      <w:tcPr>
                        <w:tcW w:w="165" w:type="dxa"/>
                      </w:tcPr>
                      <w:p w:rsidR="00992A4B" w:rsidRDefault="00992A4B">
                        <w:pPr>
                          <w:rPr>
                            <w:ins w:id="806" w:author="DeeM" w:date="2015-12-07T17:25:00Z"/>
                          </w:rPr>
                        </w:pPr>
                        <w:ins w:id="807" w:author="DeeM" w:date="2015-12-07T17:25:00Z">
                          <w:r>
                            <w:rPr>
                              <w:rFonts w:eastAsia="Arial" w:cs="Arial"/>
                              <w:color w:val="000000"/>
                              <w:position w:val="4"/>
                              <w:sz w:val="12"/>
                              <w:szCs w:val="12"/>
                            </w:rPr>
                            <w:t>2</w:t>
                          </w:r>
                        </w:ins>
                      </w:p>
                    </w:tc>
                  </w:tr>
                </w:tbl>
                <w:p w:rsidR="00992A4B" w:rsidRDefault="00992A4B">
                  <w:pPr>
                    <w:rPr>
                      <w:ins w:id="808"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992A4B">
                    <w:trPr>
                      <w:ins w:id="809" w:author="DeeM" w:date="2015-12-07T17:25:00Z"/>
                    </w:trPr>
                    <w:tc>
                      <w:tcPr>
                        <w:tcW w:w="8492" w:type="dxa"/>
                      </w:tcPr>
                      <w:p w:rsidR="00992A4B" w:rsidRDefault="00992A4B">
                        <w:pPr>
                          <w:jc w:val="both"/>
                          <w:rPr>
                            <w:ins w:id="810" w:author="DeeM" w:date="2015-12-07T17:25:00Z"/>
                          </w:rPr>
                        </w:pPr>
                        <w:ins w:id="811" w:author="DeeM" w:date="2015-12-07T17:25:00Z">
                          <w:r>
                            <w:rPr>
                              <w:rFonts w:eastAsia="Arial" w:cs="Arial"/>
                              <w:color w:val="000000"/>
                              <w:sz w:val="16"/>
                              <w:szCs w:val="16"/>
                            </w:rPr>
                            <w:t>Ustawa z dnia 27 lipca 2005 r. Prawo o szkolnictwie wyższym:</w:t>
                          </w:r>
                        </w:ins>
                      </w:p>
                    </w:tc>
                  </w:tr>
                </w:tbl>
                <w:p w:rsidR="00992A4B" w:rsidRDefault="00992A4B">
                  <w:pPr>
                    <w:rPr>
                      <w:ins w:id="812" w:author="DeeM" w:date="2015-12-07T17:25:00Z"/>
                    </w:rPr>
                  </w:pPr>
                </w:p>
              </w:tc>
            </w:tr>
            <w:tr w:rsidR="00992A4B">
              <w:trPr>
                <w:ins w:id="813" w:author="DeeM" w:date="2015-12-07T17:25:00Z"/>
              </w:trPr>
              <w:tc>
                <w:tcPr>
                  <w:tcW w:w="165" w:type="dxa"/>
                </w:tcPr>
                <w:p w:rsidR="00992A4B" w:rsidRDefault="00992A4B">
                  <w:pPr>
                    <w:rPr>
                      <w:ins w:id="814"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992A4B">
                    <w:trPr>
                      <w:ins w:id="815" w:author="DeeM" w:date="2015-12-07T17:25:00Z"/>
                    </w:trPr>
                    <w:tc>
                      <w:tcPr>
                        <w:tcW w:w="8492" w:type="dxa"/>
                      </w:tcPr>
                      <w:p w:rsidR="00992A4B" w:rsidRDefault="00992A4B">
                        <w:pPr>
                          <w:jc w:val="both"/>
                          <w:rPr>
                            <w:ins w:id="816" w:author="DeeM" w:date="2015-12-07T17:25:00Z"/>
                          </w:rPr>
                        </w:pPr>
                        <w:ins w:id="817" w:author="DeeM" w:date="2015-12-07T17:25:00Z">
                          <w:r>
                            <w:rPr>
                              <w:rFonts w:eastAsia="Arial" w:cs="Arial"/>
                              <w:color w:val="000000"/>
                              <w:sz w:val="16"/>
                              <w:szCs w:val="16"/>
                            </w:rPr>
                            <w:t>Art. 214 ustęp 4. W razie podejrzenia popełnienia przez studenta czynu podlegającego na przypisaniu sobie autorstwa istotnego fragmentu lub innych elementów cudzego utworu rektor niezwłocznie poleca przeprowadzenie postępowania wyjaśniającego.</w:t>
                          </w:r>
                        </w:ins>
                      </w:p>
                    </w:tc>
                  </w:tr>
                </w:tbl>
                <w:p w:rsidR="00992A4B" w:rsidRDefault="00992A4B">
                  <w:pPr>
                    <w:rPr>
                      <w:ins w:id="818" w:author="DeeM" w:date="2015-12-07T17:25:00Z"/>
                    </w:rPr>
                  </w:pPr>
                </w:p>
              </w:tc>
            </w:tr>
            <w:tr w:rsidR="00992A4B">
              <w:trPr>
                <w:ins w:id="819" w:author="DeeM" w:date="2015-12-07T17:25:00Z"/>
              </w:trPr>
              <w:tc>
                <w:tcPr>
                  <w:tcW w:w="165" w:type="dxa"/>
                </w:tcPr>
                <w:p w:rsidR="00992A4B" w:rsidRDefault="00992A4B">
                  <w:pPr>
                    <w:rPr>
                      <w:ins w:id="820"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992A4B">
                    <w:trPr>
                      <w:ins w:id="821" w:author="DeeM" w:date="2015-12-07T17:25:00Z"/>
                    </w:trPr>
                    <w:tc>
                      <w:tcPr>
                        <w:tcW w:w="8492" w:type="dxa"/>
                      </w:tcPr>
                      <w:p w:rsidR="00992A4B" w:rsidRDefault="00992A4B">
                        <w:pPr>
                          <w:jc w:val="both"/>
                          <w:rPr>
                            <w:ins w:id="822" w:author="DeeM" w:date="2015-12-07T17:25:00Z"/>
                          </w:rPr>
                        </w:pPr>
                        <w:ins w:id="823" w:author="DeeM" w:date="2015-12-07T17:25:00Z">
                          <w:r>
                            <w:rPr>
                              <w:rFonts w:eastAsia="Arial" w:cs="Arial"/>
                              <w:color w:val="000000"/>
                              <w:sz w:val="16"/>
                              <w:szCs w:val="16"/>
                            </w:rPr>
                            <w: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t>
                          </w:r>
                        </w:ins>
                      </w:p>
                    </w:tc>
                  </w:tr>
                </w:tbl>
                <w:p w:rsidR="00992A4B" w:rsidRDefault="00992A4B">
                  <w:pPr>
                    <w:rPr>
                      <w:ins w:id="824" w:author="DeeM" w:date="2015-12-07T17:25:00Z"/>
                    </w:rPr>
                  </w:pPr>
                </w:p>
              </w:tc>
            </w:tr>
          </w:tbl>
          <w:p w:rsidR="00992A4B" w:rsidRDefault="00992A4B">
            <w:pPr>
              <w:rPr>
                <w:ins w:id="825" w:author="DeeM" w:date="2015-12-07T17:25:00Z"/>
              </w:rPr>
            </w:pPr>
          </w:p>
        </w:tc>
      </w:tr>
    </w:tbl>
    <w:p w:rsidR="00992A4B" w:rsidRDefault="00992A4B">
      <w:pPr>
        <w:rPr>
          <w:ins w:id="826" w:author="DeeM" w:date="2015-12-07T17:25:00Z"/>
        </w:rPr>
      </w:pPr>
    </w:p>
    <w:tbl>
      <w:tblPr>
        <w:tblOverlap w:val="never"/>
        <w:tblW w:w="9490" w:type="dxa"/>
        <w:tblLayout w:type="fixed"/>
        <w:tblLook w:val="01E0"/>
      </w:tblPr>
      <w:tblGrid>
        <w:gridCol w:w="820"/>
        <w:gridCol w:w="2985"/>
        <w:gridCol w:w="2505"/>
        <w:gridCol w:w="3180"/>
      </w:tblGrid>
      <w:tr w:rsidR="00992A4B">
        <w:trPr>
          <w:ins w:id="827" w:author="DeeM" w:date="2015-12-07T17:25:00Z"/>
        </w:trPr>
        <w:tc>
          <w:tcPr>
            <w:tcW w:w="3805" w:type="dxa"/>
            <w:gridSpan w:val="2"/>
            <w:vMerge w:val="restart"/>
          </w:tcPr>
          <w:p w:rsidR="00992A4B" w:rsidRDefault="00CC4170">
            <w:pPr>
              <w:rPr>
                <w:ins w:id="828" w:author="DeeM" w:date="2015-12-07T17:25:00Z"/>
              </w:rPr>
            </w:pPr>
            <w:ins w:id="829" w:author="DeeM" w:date="2015-12-07T17:25:00Z">
              <w:r>
                <w:lastRenderedPageBreak/>
                <w:pict>
                  <v:shape id="_x0000_s1049" type="#_x0000_t75" style="position:absolute;margin-left:0;margin-top:0;width:50pt;height:50pt;z-index:251678720;visibility:hidden">
                    <v:stroke imagealignshape="f"/>
                    <o:lock v:ext="edit" selection="t"/>
                  </v:shape>
                </w:pict>
              </w:r>
              <w:r>
                <w:fldChar w:fldCharType="begin"/>
              </w:r>
              <w:r w:rsidR="00992A4B">
                <w:instrText xml:space="preserve"> INCLUDEPICTURE  \d "wordml://75.png" \* MERGEFORMATINET </w:instrText>
              </w:r>
              <w:r>
                <w:fldChar w:fldCharType="separate"/>
              </w:r>
              <w:r>
                <w:fldChar w:fldCharType="begin"/>
              </w:r>
              <w:r>
                <w:instrText xml:space="preserve"> INCLUDEPICTURE  "wordml://75.png" \* MERGEFORMATINET </w:instrText>
              </w:r>
              <w:r>
                <w:fldChar w:fldCharType="separate"/>
              </w:r>
              <w:r w:rsidR="00364B0C">
                <w:pict>
                  <v:shape id="_x0000_i1029" type="#_x0000_t75" style="width:180.85pt;height:50.25pt;visibility:visible" o:bordertopcolor="black" o:borderleftcolor="black" o:borderbottomcolor="black" o:borderrightcolor="black">
                    <v:imagedata r:id="rId14" r:href="rId20"/>
                  </v:shape>
                </w:pict>
              </w:r>
              <w:r>
                <w:fldChar w:fldCharType="end"/>
              </w:r>
              <w:r>
                <w:fldChar w:fldCharType="end"/>
              </w:r>
            </w:ins>
          </w:p>
        </w:tc>
        <w:tc>
          <w:tcPr>
            <w:tcW w:w="2505" w:type="dxa"/>
          </w:tcPr>
          <w:p w:rsidR="00992A4B" w:rsidRDefault="00992A4B">
            <w:pPr>
              <w:rPr>
                <w:ins w:id="830" w:author="DeeM" w:date="2015-12-07T17:25:00Z"/>
              </w:rPr>
            </w:pPr>
          </w:p>
        </w:tc>
        <w:tc>
          <w:tcPr>
            <w:tcW w:w="3180" w:type="dxa"/>
          </w:tcPr>
          <w:p w:rsidR="00992A4B" w:rsidRDefault="00CC4170">
            <w:pPr>
              <w:jc w:val="right"/>
              <w:rPr>
                <w:ins w:id="831" w:author="DeeM" w:date="2015-12-07T17:25:00Z"/>
              </w:rPr>
            </w:pPr>
            <w:ins w:id="832" w:author="DeeM" w:date="2015-12-07T17:25:00Z">
              <w:r>
                <w:pict>
                  <v:shape id="_x0000_s1050" type="#_x0000_t75" style="position:absolute;left:0;text-align:left;margin-left:0;margin-top:0;width:50pt;height:50pt;z-index:251679744;visibility:hidden;mso-position-horizontal-relative:text;mso-position-vertical-relative:text">
                    <v:stroke imagealignshape="f"/>
                    <o:lock v:ext="edit" selection="t"/>
                  </v:shape>
                </w:pict>
              </w:r>
              <w:r>
                <w:fldChar w:fldCharType="begin"/>
              </w:r>
              <w:r w:rsidR="00992A4B">
                <w:instrText xml:space="preserve"> INCLUDEPICTURE  \d "wordml://76.png" \* MERGEFORMATINET </w:instrText>
              </w:r>
              <w:r>
                <w:fldChar w:fldCharType="separate"/>
              </w:r>
              <w:r>
                <w:fldChar w:fldCharType="begin"/>
              </w:r>
              <w:r>
                <w:instrText xml:space="preserve"> INCLUDEPICTURE  "wordml://76.png" \* MERGEFORMATINET </w:instrText>
              </w:r>
              <w:r>
                <w:fldChar w:fldCharType="separate"/>
              </w:r>
              <w:r w:rsidR="00364B0C">
                <w:pict>
                  <v:shape id="_x0000_i1030" type="#_x0000_t75" style="width:42.7pt;height:42.7pt;visibility:visible" o:bordertopcolor="black" o:borderleftcolor="black" o:borderbottomcolor="black" o:borderrightcolor="black">
                    <v:imagedata r:id="rId16" r:href="rId21"/>
                  </v:shape>
                </w:pict>
              </w:r>
              <w:r>
                <w:fldChar w:fldCharType="end"/>
              </w:r>
              <w:r>
                <w:fldChar w:fldCharType="end"/>
              </w:r>
            </w:ins>
          </w:p>
        </w:tc>
      </w:tr>
      <w:tr w:rsidR="00992A4B">
        <w:trPr>
          <w:ins w:id="833" w:author="DeeM" w:date="2015-12-07T17:25:00Z"/>
        </w:trPr>
        <w:tc>
          <w:tcPr>
            <w:tcW w:w="820" w:type="dxa"/>
            <w:tcMar>
              <w:top w:w="620" w:type="dxa"/>
              <w:left w:w="0" w:type="dxa"/>
              <w:bottom w:w="0" w:type="dxa"/>
              <w:right w:w="0" w:type="dxa"/>
            </w:tcMar>
          </w:tcPr>
          <w:p w:rsidR="00992A4B" w:rsidRDefault="00992A4B">
            <w:pPr>
              <w:rPr>
                <w:ins w:id="834" w:author="DeeM" w:date="2015-12-07T17:25:00Z"/>
              </w:rPr>
            </w:pPr>
          </w:p>
        </w:tc>
        <w:tc>
          <w:tcPr>
            <w:tcW w:w="8670" w:type="dxa"/>
            <w:gridSpan w:val="3"/>
            <w:vMerge w:val="restart"/>
            <w:tcMar>
              <w:top w:w="520" w:type="dxa"/>
              <w:left w:w="0" w:type="dxa"/>
              <w:bottom w:w="0" w:type="dxa"/>
              <w:right w:w="0" w:type="dxa"/>
            </w:tcMar>
          </w:tcPr>
          <w:p w:rsidR="00992A4B" w:rsidRDefault="00992A4B">
            <w:pPr>
              <w:rPr>
                <w:ins w:id="835" w:author="DeeM" w:date="2015-12-07T17:25:00Z"/>
              </w:rPr>
            </w:pPr>
            <w:ins w:id="836" w:author="DeeM" w:date="2015-12-07T17:25:00Z">
              <w:r>
                <w:rPr>
                  <w:rFonts w:eastAsia="Arial" w:cs="Arial"/>
                  <w:b/>
                  <w:bCs/>
                  <w:color w:val="000000"/>
                  <w:sz w:val="24"/>
                  <w:szCs w:val="24"/>
                </w:rPr>
                <w:t>OŚWIADCZENIE</w:t>
              </w:r>
            </w:ins>
          </w:p>
        </w:tc>
      </w:tr>
      <w:tr w:rsidR="00992A4B">
        <w:trPr>
          <w:ins w:id="837" w:author="DeeM" w:date="2015-12-07T17:25:00Z"/>
        </w:trPr>
        <w:tc>
          <w:tcPr>
            <w:tcW w:w="820" w:type="dxa"/>
            <w:tcMar>
              <w:top w:w="220" w:type="dxa"/>
              <w:left w:w="0" w:type="dxa"/>
              <w:bottom w:w="0" w:type="dxa"/>
              <w:right w:w="0" w:type="dxa"/>
            </w:tcMar>
          </w:tcPr>
          <w:p w:rsidR="00992A4B" w:rsidRDefault="00992A4B">
            <w:pPr>
              <w:rPr>
                <w:ins w:id="838" w:author="DeeM" w:date="2015-12-07T17:25: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992A4B">
              <w:trPr>
                <w:ins w:id="839" w:author="DeeM" w:date="2015-12-07T17:25:00Z"/>
              </w:trPr>
              <w:tc>
                <w:tcPr>
                  <w:tcW w:w="8670" w:type="dxa"/>
                  <w:tcMar>
                    <w:top w:w="0" w:type="dxa"/>
                    <w:left w:w="0" w:type="dxa"/>
                    <w:bottom w:w="20" w:type="dxa"/>
                    <w:right w:w="0" w:type="dxa"/>
                  </w:tcMar>
                </w:tcPr>
                <w:p w:rsidR="00992A4B" w:rsidRDefault="00992A4B">
                  <w:pPr>
                    <w:rPr>
                      <w:ins w:id="840" w:author="DeeM" w:date="2015-12-07T17:25:00Z"/>
                    </w:rPr>
                  </w:pPr>
                  <w:ins w:id="841" w:author="DeeM" w:date="2015-12-07T17:25:00Z">
                    <w:r>
                      <w:rPr>
                        <w:rFonts w:eastAsia="Arial" w:cs="Arial"/>
                        <w:color w:val="000000"/>
                      </w:rPr>
                      <w:t>Imię i nazwisko: Dorian Krefft</w:t>
                    </w:r>
                  </w:ins>
                </w:p>
                <w:p w:rsidR="00992A4B" w:rsidRDefault="00992A4B">
                  <w:pPr>
                    <w:rPr>
                      <w:ins w:id="842" w:author="DeeM" w:date="2015-12-07T17:25:00Z"/>
                    </w:rPr>
                  </w:pPr>
                  <w:ins w:id="843" w:author="DeeM" w:date="2015-12-07T17:25:00Z">
                    <w:r>
                      <w:rPr>
                        <w:rFonts w:eastAsia="Arial" w:cs="Arial"/>
                        <w:color w:val="000000"/>
                      </w:rPr>
                      <w:t>Data i miejsce urodzenia: 25.08.1992, Kościerzyna</w:t>
                    </w:r>
                  </w:ins>
                </w:p>
                <w:p w:rsidR="00992A4B" w:rsidRDefault="00992A4B">
                  <w:pPr>
                    <w:rPr>
                      <w:ins w:id="844" w:author="DeeM" w:date="2015-12-07T17:25:00Z"/>
                    </w:rPr>
                  </w:pPr>
                  <w:ins w:id="845" w:author="DeeM" w:date="2015-12-07T17:25:00Z">
                    <w:r>
                      <w:rPr>
                        <w:rFonts w:eastAsia="Arial" w:cs="Arial"/>
                        <w:color w:val="000000"/>
                      </w:rPr>
                      <w:t>Nr albumu: 143263</w:t>
                    </w:r>
                  </w:ins>
                </w:p>
                <w:p w:rsidR="00992A4B" w:rsidRDefault="00992A4B">
                  <w:pPr>
                    <w:rPr>
                      <w:ins w:id="846" w:author="DeeM" w:date="2015-12-07T17:25:00Z"/>
                    </w:rPr>
                  </w:pPr>
                  <w:ins w:id="847" w:author="DeeM" w:date="2015-12-07T17:25:00Z">
                    <w:r>
                      <w:rPr>
                        <w:rFonts w:eastAsia="Arial" w:cs="Arial"/>
                        <w:color w:val="000000"/>
                      </w:rPr>
                      <w:t>Wydział: Wydział Elektroniki, Telekomunikacji i Informatyki</w:t>
                    </w:r>
                  </w:ins>
                </w:p>
                <w:p w:rsidR="00992A4B" w:rsidRDefault="00992A4B">
                  <w:pPr>
                    <w:rPr>
                      <w:ins w:id="848" w:author="DeeM" w:date="2015-12-07T17:25:00Z"/>
                    </w:rPr>
                  </w:pPr>
                  <w:ins w:id="849" w:author="DeeM" w:date="2015-12-07T17:25:00Z">
                    <w:r>
                      <w:rPr>
                        <w:rFonts w:eastAsia="Arial" w:cs="Arial"/>
                        <w:color w:val="000000"/>
                      </w:rPr>
                      <w:t>Kierunek: informatyka</w:t>
                    </w:r>
                  </w:ins>
                </w:p>
                <w:p w:rsidR="00992A4B" w:rsidRDefault="00992A4B">
                  <w:pPr>
                    <w:rPr>
                      <w:ins w:id="850" w:author="DeeM" w:date="2015-12-07T17:25:00Z"/>
                    </w:rPr>
                  </w:pPr>
                  <w:ins w:id="851" w:author="DeeM" w:date="2015-12-07T17:25:00Z">
                    <w:r>
                      <w:rPr>
                        <w:rFonts w:eastAsia="Arial" w:cs="Arial"/>
                        <w:color w:val="000000"/>
                      </w:rPr>
                      <w:t>Poziom studiów: I stopnia - inżynierskie</w:t>
                    </w:r>
                  </w:ins>
                </w:p>
                <w:p w:rsidR="00992A4B" w:rsidRDefault="00992A4B">
                  <w:pPr>
                    <w:rPr>
                      <w:ins w:id="852" w:author="DeeM" w:date="2015-12-07T17:25:00Z"/>
                    </w:rPr>
                  </w:pPr>
                  <w:ins w:id="853" w:author="DeeM" w:date="2015-12-07T17:25:00Z">
                    <w:r>
                      <w:rPr>
                        <w:rFonts w:eastAsia="Arial" w:cs="Arial"/>
                        <w:color w:val="000000"/>
                      </w:rPr>
                      <w:t>Forma studiów: stacjonarne</w:t>
                    </w:r>
                  </w:ins>
                </w:p>
              </w:tc>
            </w:tr>
          </w:tbl>
          <w:p w:rsidR="00992A4B" w:rsidRDefault="00992A4B">
            <w:pPr>
              <w:rPr>
                <w:ins w:id="854" w:author="DeeM" w:date="2015-12-07T17:25:00Z"/>
              </w:rPr>
            </w:pPr>
          </w:p>
        </w:tc>
      </w:tr>
      <w:tr w:rsidR="00992A4B">
        <w:trPr>
          <w:ins w:id="855" w:author="DeeM" w:date="2015-12-07T17:25:00Z"/>
        </w:trPr>
        <w:tc>
          <w:tcPr>
            <w:tcW w:w="820" w:type="dxa"/>
            <w:tcMar>
              <w:top w:w="320" w:type="dxa"/>
              <w:left w:w="0" w:type="dxa"/>
              <w:bottom w:w="0" w:type="dxa"/>
              <w:right w:w="0" w:type="dxa"/>
            </w:tcMar>
          </w:tcPr>
          <w:p w:rsidR="00992A4B" w:rsidRDefault="00992A4B">
            <w:pPr>
              <w:rPr>
                <w:ins w:id="856" w:author="DeeM" w:date="2015-12-07T17:25: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992A4B">
              <w:trPr>
                <w:ins w:id="857" w:author="DeeM" w:date="2015-12-07T17:25:00Z"/>
              </w:trPr>
              <w:tc>
                <w:tcPr>
                  <w:tcW w:w="8670" w:type="dxa"/>
                  <w:tcMar>
                    <w:top w:w="0" w:type="dxa"/>
                    <w:left w:w="0" w:type="dxa"/>
                    <w:bottom w:w="20" w:type="dxa"/>
                    <w:right w:w="0" w:type="dxa"/>
                  </w:tcMar>
                </w:tcPr>
                <w:p w:rsidR="00992A4B" w:rsidRDefault="00992A4B">
                  <w:pPr>
                    <w:jc w:val="both"/>
                    <w:rPr>
                      <w:ins w:id="858" w:author="DeeM" w:date="2015-12-07T17:25:00Z"/>
                    </w:rPr>
                  </w:pPr>
                  <w:ins w:id="859" w:author="DeeM" w:date="2015-12-07T17:25:00Z">
                    <w:r>
                      <w:rPr>
                        <w:rFonts w:eastAsia="Arial" w:cs="Arial"/>
                        <w:color w:val="000000"/>
                      </w:rPr>
                      <w:t>Ja, niżej podpisany(a), wyrażam zgodę/nie wyrażam zgody* na korzystanie z mojej pracy dyplomowej zatytułowanej: Interaktywny internetowy serwis turystyczny z elementami geolokalizacji</w:t>
                    </w:r>
                  </w:ins>
                </w:p>
                <w:p w:rsidR="00992A4B" w:rsidRDefault="00992A4B">
                  <w:pPr>
                    <w:jc w:val="both"/>
                    <w:rPr>
                      <w:ins w:id="860" w:author="DeeM" w:date="2015-12-07T17:25:00Z"/>
                    </w:rPr>
                  </w:pPr>
                  <w:ins w:id="861" w:author="DeeM" w:date="2015-12-07T17:25:00Z">
                    <w:r>
                      <w:rPr>
                        <w:rFonts w:eastAsia="Arial" w:cs="Arial"/>
                        <w:color w:val="000000"/>
                      </w:rPr>
                      <w:t>do celów naukowych lub dydaktycznych.</w:t>
                    </w:r>
                    <w:r>
                      <w:rPr>
                        <w:rFonts w:eastAsia="Arial" w:cs="Arial"/>
                        <w:color w:val="000000"/>
                        <w:position w:val="5"/>
                        <w:sz w:val="15"/>
                        <w:szCs w:val="15"/>
                      </w:rPr>
                      <w:t>1</w:t>
                    </w:r>
                  </w:ins>
                </w:p>
              </w:tc>
            </w:tr>
          </w:tbl>
          <w:p w:rsidR="00992A4B" w:rsidRDefault="00992A4B">
            <w:pPr>
              <w:rPr>
                <w:ins w:id="862" w:author="DeeM" w:date="2015-12-07T17:25:00Z"/>
              </w:rPr>
            </w:pPr>
          </w:p>
        </w:tc>
      </w:tr>
      <w:tr w:rsidR="00992A4B">
        <w:trPr>
          <w:trHeight w:val="230"/>
          <w:hidden/>
          <w:ins w:id="863" w:author="DeeM" w:date="2015-12-07T17:25:00Z"/>
        </w:trPr>
        <w:tc>
          <w:tcPr>
            <w:tcW w:w="9490" w:type="dxa"/>
            <w:gridSpan w:val="4"/>
            <w:vMerge w:val="restart"/>
            <w:tcMar>
              <w:top w:w="120" w:type="dxa"/>
              <w:left w:w="700" w:type="dxa"/>
              <w:bottom w:w="0" w:type="dxa"/>
              <w:right w:w="0" w:type="dxa"/>
            </w:tcMar>
          </w:tcPr>
          <w:p w:rsidR="00992A4B" w:rsidRDefault="00992A4B">
            <w:pPr>
              <w:rPr>
                <w:ins w:id="864" w:author="DeeM" w:date="2015-12-07T17:25:00Z"/>
                <w:vanish/>
              </w:rPr>
            </w:pPr>
          </w:p>
          <w:tbl>
            <w:tblPr>
              <w:tblOverlap w:val="never"/>
              <w:tblW w:w="8625" w:type="dxa"/>
              <w:tblLayout w:type="fixed"/>
              <w:tblLook w:val="01E0"/>
            </w:tblPr>
            <w:tblGrid>
              <w:gridCol w:w="4545"/>
              <w:gridCol w:w="4080"/>
            </w:tblGrid>
            <w:tr w:rsidR="00992A4B">
              <w:trPr>
                <w:ins w:id="865" w:author="DeeM" w:date="2015-12-07T17:25:00Z"/>
              </w:trPr>
              <w:tc>
                <w:tcPr>
                  <w:tcW w:w="4545" w:type="dxa"/>
                </w:tcPr>
                <w:p w:rsidR="00992A4B" w:rsidRDefault="00992A4B">
                  <w:pPr>
                    <w:rPr>
                      <w:ins w:id="866" w:author="DeeM" w:date="2015-12-07T17:25:00Z"/>
                    </w:rPr>
                  </w:pPr>
                  <w:ins w:id="867" w:author="DeeM" w:date="2015-12-07T17:25:00Z">
                    <w:r>
                      <w:rPr>
                        <w:rFonts w:eastAsia="Arial" w:cs="Arial"/>
                        <w:color w:val="000000"/>
                      </w:rPr>
                      <w:t>Gdańsk, dnia ..................................</w:t>
                    </w:r>
                  </w:ins>
                </w:p>
              </w:tc>
              <w:tc>
                <w:tcPr>
                  <w:tcW w:w="4080" w:type="dxa"/>
                </w:tcPr>
                <w:p w:rsidR="00992A4B" w:rsidRDefault="00992A4B">
                  <w:pPr>
                    <w:jc w:val="center"/>
                    <w:rPr>
                      <w:ins w:id="868" w:author="DeeM" w:date="2015-12-07T17:25:00Z"/>
                    </w:rPr>
                  </w:pPr>
                  <w:ins w:id="869" w:author="DeeM" w:date="2015-12-07T17:25:00Z">
                    <w:r>
                      <w:rPr>
                        <w:rFonts w:eastAsia="Arial" w:cs="Arial"/>
                        <w:color w:val="000000"/>
                      </w:rPr>
                      <w:t>.....................................................</w:t>
                    </w:r>
                  </w:ins>
                </w:p>
                <w:p w:rsidR="00992A4B" w:rsidRDefault="00992A4B">
                  <w:pPr>
                    <w:jc w:val="center"/>
                    <w:rPr>
                      <w:ins w:id="870" w:author="DeeM" w:date="2015-12-07T17:25:00Z"/>
                    </w:rPr>
                  </w:pPr>
                  <w:ins w:id="871" w:author="DeeM" w:date="2015-12-07T17:25:00Z">
                    <w:r>
                      <w:rPr>
                        <w:rFonts w:eastAsia="Arial" w:cs="Arial"/>
                        <w:i/>
                        <w:iCs/>
                        <w:color w:val="000000"/>
                        <w:sz w:val="16"/>
                        <w:szCs w:val="16"/>
                      </w:rPr>
                      <w:t>podpis studenta</w:t>
                    </w:r>
                  </w:ins>
                </w:p>
              </w:tc>
            </w:tr>
          </w:tbl>
          <w:p w:rsidR="00992A4B" w:rsidRDefault="00992A4B">
            <w:pPr>
              <w:rPr>
                <w:ins w:id="872" w:author="DeeM" w:date="2015-12-07T17:25:00Z"/>
              </w:rPr>
            </w:pPr>
          </w:p>
        </w:tc>
      </w:tr>
      <w:tr w:rsidR="00992A4B">
        <w:trPr>
          <w:ins w:id="873" w:author="DeeM" w:date="2015-12-07T17:25:00Z"/>
        </w:trPr>
        <w:tc>
          <w:tcPr>
            <w:tcW w:w="820" w:type="dxa"/>
            <w:tcMar>
              <w:top w:w="140" w:type="dxa"/>
              <w:left w:w="0" w:type="dxa"/>
              <w:bottom w:w="0" w:type="dxa"/>
              <w:right w:w="0" w:type="dxa"/>
            </w:tcMar>
          </w:tcPr>
          <w:p w:rsidR="00992A4B" w:rsidRDefault="00992A4B">
            <w:pPr>
              <w:rPr>
                <w:ins w:id="874" w:author="DeeM" w:date="2015-12-07T17:25: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992A4B">
              <w:trPr>
                <w:ins w:id="875" w:author="DeeM" w:date="2015-12-07T17:25:00Z"/>
              </w:trPr>
              <w:tc>
                <w:tcPr>
                  <w:tcW w:w="8670" w:type="dxa"/>
                </w:tcPr>
                <w:p w:rsidR="00992A4B" w:rsidRDefault="00992A4B">
                  <w:pPr>
                    <w:jc w:val="both"/>
                    <w:rPr>
                      <w:ins w:id="876" w:author="DeeM" w:date="2015-12-07T17:25:00Z"/>
                    </w:rPr>
                  </w:pPr>
                  <w:ins w:id="877" w:author="DeeM" w:date="2015-12-07T17:25:00Z">
                    <w:r>
                      <w:rPr>
                        <w:rFonts w:eastAsia="Arial" w:cs="Arial"/>
                        <w:color w:val="000000"/>
                      </w:rPr>
                      <w: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t>
                    </w:r>
                    <w:r>
                      <w:rPr>
                        <w:rFonts w:eastAsia="Arial" w:cs="Arial"/>
                        <w:color w:val="000000"/>
                        <w:position w:val="5"/>
                        <w:sz w:val="15"/>
                        <w:szCs w:val="15"/>
                      </w:rPr>
                      <w:t>2</w:t>
                    </w:r>
                    <w:r>
                      <w:rPr>
                        <w:rFonts w:eastAsia="Arial" w:cs="Arial"/>
                        <w:color w:val="000000"/>
                      </w:rPr>
                      <w:t xml:space="preserve"> a także odpowiedzialności cywilno-prawnej oświadczam, że przedkładana praca dyplomowa została opracowana przeze mnie samodzielnie.</w:t>
                    </w:r>
                  </w:ins>
                </w:p>
                <w:p w:rsidR="00992A4B" w:rsidRDefault="00992A4B">
                  <w:pPr>
                    <w:jc w:val="both"/>
                    <w:rPr>
                      <w:ins w:id="878" w:author="DeeM" w:date="2015-12-07T17:25:00Z"/>
                    </w:rPr>
                  </w:pPr>
                </w:p>
                <w:p w:rsidR="00992A4B" w:rsidRDefault="00992A4B">
                  <w:pPr>
                    <w:jc w:val="both"/>
                    <w:rPr>
                      <w:ins w:id="879" w:author="DeeM" w:date="2015-12-07T17:25:00Z"/>
                    </w:rPr>
                  </w:pPr>
                  <w:ins w:id="880" w:author="DeeM" w:date="2015-12-07T17:25:00Z">
                    <w:r>
                      <w:rPr>
                        <w:rFonts w:eastAsia="Arial" w:cs="Arial"/>
                        <w:color w:val="000000"/>
                      </w:rPr>
                      <w:t>Niniejsza(y) praca dyplomowa nie była wcześniej podstawą żadnej innej urzędowej procedury związanej z nadaniem tytułu zawodowego.</w:t>
                    </w:r>
                  </w:ins>
                </w:p>
                <w:p w:rsidR="00992A4B" w:rsidRDefault="00992A4B">
                  <w:pPr>
                    <w:jc w:val="both"/>
                    <w:rPr>
                      <w:ins w:id="881" w:author="DeeM" w:date="2015-12-07T17:25:00Z"/>
                    </w:rPr>
                  </w:pPr>
                </w:p>
                <w:p w:rsidR="00992A4B" w:rsidRDefault="00992A4B">
                  <w:pPr>
                    <w:jc w:val="both"/>
                    <w:rPr>
                      <w:ins w:id="882" w:author="DeeM" w:date="2015-12-07T17:25:00Z"/>
                    </w:rPr>
                  </w:pPr>
                  <w:ins w:id="883" w:author="DeeM" w:date="2015-12-07T17:25:00Z">
                    <w:r>
                      <w:rPr>
                        <w:rFonts w:eastAsia="Arial" w:cs="Arial"/>
                        <w:color w:val="000000"/>
                      </w:rPr>
                      <w:t>Wszystkie informacje umieszczone w ww. pracy dyplomowej, uzyskane ze źródeł pisanych i elektronicznych, zostały udokumentowane w wykazie literatury odpowiednimi odnośnikami zgodnie z art. 34 ustawy o prawie autorskim i prawach pokrewnych.</w:t>
                    </w:r>
                  </w:ins>
                </w:p>
                <w:p w:rsidR="00992A4B" w:rsidRDefault="00992A4B">
                  <w:pPr>
                    <w:jc w:val="both"/>
                    <w:rPr>
                      <w:ins w:id="884" w:author="DeeM" w:date="2015-12-07T17:25:00Z"/>
                    </w:rPr>
                  </w:pPr>
                </w:p>
                <w:p w:rsidR="00992A4B" w:rsidRDefault="00992A4B">
                  <w:pPr>
                    <w:jc w:val="both"/>
                    <w:rPr>
                      <w:ins w:id="885" w:author="DeeM" w:date="2015-12-07T17:25:00Z"/>
                    </w:rPr>
                  </w:pPr>
                  <w:ins w:id="886" w:author="DeeM" w:date="2015-12-07T17:25:00Z">
                    <w:r>
                      <w:rPr>
                        <w:rFonts w:eastAsia="Arial" w:cs="Arial"/>
                        <w:color w:val="000000"/>
                      </w:rPr>
                      <w:t>Potwierdzam zgodność niniejszej wersji pracy dyplomowej z załączoną wersją elektroniczną.</w:t>
                    </w:r>
                  </w:ins>
                </w:p>
                <w:p w:rsidR="00992A4B" w:rsidRDefault="00992A4B">
                  <w:pPr>
                    <w:jc w:val="both"/>
                    <w:rPr>
                      <w:ins w:id="887" w:author="DeeM" w:date="2015-12-07T17:25:00Z"/>
                    </w:rPr>
                  </w:pPr>
                </w:p>
              </w:tc>
            </w:tr>
          </w:tbl>
          <w:p w:rsidR="00992A4B" w:rsidRDefault="00992A4B">
            <w:pPr>
              <w:rPr>
                <w:ins w:id="888" w:author="DeeM" w:date="2015-12-07T17:25:00Z"/>
              </w:rPr>
            </w:pPr>
          </w:p>
        </w:tc>
      </w:tr>
      <w:tr w:rsidR="00992A4B">
        <w:trPr>
          <w:trHeight w:val="230"/>
          <w:hidden/>
          <w:ins w:id="889" w:author="DeeM" w:date="2015-12-07T17:25:00Z"/>
        </w:trPr>
        <w:tc>
          <w:tcPr>
            <w:tcW w:w="9490" w:type="dxa"/>
            <w:gridSpan w:val="4"/>
            <w:vMerge w:val="restart"/>
            <w:tcMar>
              <w:top w:w="120" w:type="dxa"/>
              <w:left w:w="700" w:type="dxa"/>
              <w:bottom w:w="0" w:type="dxa"/>
              <w:right w:w="0" w:type="dxa"/>
            </w:tcMar>
          </w:tcPr>
          <w:p w:rsidR="00992A4B" w:rsidRDefault="00992A4B">
            <w:pPr>
              <w:rPr>
                <w:ins w:id="890" w:author="DeeM" w:date="2015-12-07T17:25:00Z"/>
                <w:vanish/>
              </w:rPr>
            </w:pPr>
          </w:p>
          <w:tbl>
            <w:tblPr>
              <w:tblOverlap w:val="never"/>
              <w:tblW w:w="8785" w:type="dxa"/>
              <w:tblLayout w:type="fixed"/>
              <w:tblLook w:val="01E0"/>
            </w:tblPr>
            <w:tblGrid>
              <w:gridCol w:w="4544"/>
              <w:gridCol w:w="4241"/>
            </w:tblGrid>
            <w:tr w:rsidR="00992A4B">
              <w:trPr>
                <w:ins w:id="891" w:author="DeeM" w:date="2015-12-07T17:25:00Z"/>
              </w:trPr>
              <w:tc>
                <w:tcPr>
                  <w:tcW w:w="4544" w:type="dxa"/>
                </w:tcPr>
                <w:p w:rsidR="00992A4B" w:rsidRDefault="00992A4B">
                  <w:pPr>
                    <w:rPr>
                      <w:ins w:id="892" w:author="DeeM" w:date="2015-12-07T17:25:00Z"/>
                    </w:rPr>
                  </w:pPr>
                  <w:ins w:id="893" w:author="DeeM" w:date="2015-12-07T17:25:00Z">
                    <w:r>
                      <w:rPr>
                        <w:rFonts w:eastAsia="Arial" w:cs="Arial"/>
                        <w:color w:val="000000"/>
                      </w:rPr>
                      <w:t>Gdańsk, dnia ..................................</w:t>
                    </w:r>
                  </w:ins>
                </w:p>
              </w:tc>
              <w:tc>
                <w:tcPr>
                  <w:tcW w:w="4241" w:type="dxa"/>
                </w:tcPr>
                <w:p w:rsidR="00992A4B" w:rsidRDefault="00992A4B">
                  <w:pPr>
                    <w:jc w:val="center"/>
                    <w:rPr>
                      <w:ins w:id="894" w:author="DeeM" w:date="2015-12-07T17:25:00Z"/>
                    </w:rPr>
                  </w:pPr>
                  <w:ins w:id="895" w:author="DeeM" w:date="2015-12-07T17:25:00Z">
                    <w:r>
                      <w:rPr>
                        <w:rFonts w:eastAsia="Arial" w:cs="Arial"/>
                        <w:color w:val="000000"/>
                      </w:rPr>
                      <w:t>.....................................................</w:t>
                    </w:r>
                  </w:ins>
                </w:p>
                <w:p w:rsidR="00992A4B" w:rsidRDefault="00992A4B">
                  <w:pPr>
                    <w:jc w:val="center"/>
                    <w:rPr>
                      <w:ins w:id="896" w:author="DeeM" w:date="2015-12-07T17:25:00Z"/>
                    </w:rPr>
                  </w:pPr>
                  <w:ins w:id="897" w:author="DeeM" w:date="2015-12-07T17:25:00Z">
                    <w:r>
                      <w:rPr>
                        <w:rFonts w:eastAsia="Arial" w:cs="Arial"/>
                        <w:i/>
                        <w:iCs/>
                        <w:color w:val="000000"/>
                        <w:sz w:val="16"/>
                        <w:szCs w:val="16"/>
                      </w:rPr>
                      <w:t>podpis studenta</w:t>
                    </w:r>
                  </w:ins>
                </w:p>
              </w:tc>
            </w:tr>
          </w:tbl>
          <w:p w:rsidR="00992A4B" w:rsidRDefault="00992A4B">
            <w:pPr>
              <w:rPr>
                <w:ins w:id="898" w:author="DeeM" w:date="2015-12-07T17:25:00Z"/>
              </w:rPr>
            </w:pPr>
          </w:p>
        </w:tc>
      </w:tr>
      <w:tr w:rsidR="00992A4B">
        <w:trPr>
          <w:ins w:id="899" w:author="DeeM" w:date="2015-12-07T17:25:00Z"/>
        </w:trPr>
        <w:tc>
          <w:tcPr>
            <w:tcW w:w="820" w:type="dxa"/>
            <w:tcMar>
              <w:top w:w="180" w:type="dxa"/>
              <w:left w:w="0" w:type="dxa"/>
              <w:bottom w:w="0" w:type="dxa"/>
              <w:right w:w="0" w:type="dxa"/>
            </w:tcMar>
          </w:tcPr>
          <w:p w:rsidR="00992A4B" w:rsidRDefault="00992A4B">
            <w:pPr>
              <w:rPr>
                <w:ins w:id="900" w:author="DeeM" w:date="2015-12-07T17:25:00Z"/>
              </w:rPr>
            </w:pPr>
          </w:p>
        </w:tc>
        <w:tc>
          <w:tcPr>
            <w:tcW w:w="8670" w:type="dxa"/>
            <w:gridSpan w:val="3"/>
            <w:vMerge w:val="restart"/>
            <w:tcMar>
              <w:top w:w="100" w:type="dxa"/>
              <w:left w:w="0" w:type="dxa"/>
              <w:bottom w:w="0" w:type="dxa"/>
              <w:right w:w="0" w:type="dxa"/>
            </w:tcMar>
          </w:tcPr>
          <w:p w:rsidR="00992A4B" w:rsidRDefault="00992A4B">
            <w:pPr>
              <w:jc w:val="both"/>
              <w:rPr>
                <w:ins w:id="901" w:author="DeeM" w:date="2015-12-07T17:25:00Z"/>
              </w:rPr>
            </w:pPr>
            <w:ins w:id="902" w:author="DeeM" w:date="2015-12-07T17:25:00Z">
              <w:r>
                <w:rPr>
                  <w:rFonts w:eastAsia="Arial" w:cs="Arial"/>
                  <w:color w:val="000000"/>
                </w:rPr>
                <w:t>Upoważniam Politechnikę Gdańską do umieszczenia ww. pracy dyplomowej w wersji elektronicznej w otwartym, cyfrowym repozytorium instytucjonalnym Politechniki Gdańskiej oraz poddawania jej procesom weryfikacji i ochrony przed przywłaszczaniem jej autorstwa.</w:t>
              </w:r>
            </w:ins>
          </w:p>
        </w:tc>
      </w:tr>
      <w:tr w:rsidR="00992A4B">
        <w:trPr>
          <w:trHeight w:val="230"/>
          <w:ins w:id="903" w:author="DeeM" w:date="2015-12-07T17:25:00Z"/>
        </w:trPr>
        <w:tc>
          <w:tcPr>
            <w:tcW w:w="9490" w:type="dxa"/>
            <w:gridSpan w:val="4"/>
            <w:vMerge w:val="restart"/>
            <w:tcMar>
              <w:top w:w="120" w:type="dxa"/>
              <w:left w:w="700" w:type="dxa"/>
              <w:bottom w:w="0" w:type="dxa"/>
              <w:right w:w="0" w:type="dxa"/>
            </w:tcMar>
          </w:tcPr>
          <w:tbl>
            <w:tblPr>
              <w:tblOverlap w:val="never"/>
              <w:tblW w:w="8785" w:type="dxa"/>
              <w:tblLayout w:type="fixed"/>
              <w:tblLook w:val="01E0"/>
            </w:tblPr>
            <w:tblGrid>
              <w:gridCol w:w="4544"/>
              <w:gridCol w:w="4241"/>
            </w:tblGrid>
            <w:tr w:rsidR="00992A4B">
              <w:trPr>
                <w:ins w:id="904" w:author="DeeM" w:date="2015-12-07T17:25:00Z"/>
              </w:trPr>
              <w:tc>
                <w:tcPr>
                  <w:tcW w:w="4544" w:type="dxa"/>
                </w:tcPr>
                <w:p w:rsidR="00992A4B" w:rsidRDefault="00992A4B">
                  <w:pPr>
                    <w:rPr>
                      <w:ins w:id="905" w:author="DeeM" w:date="2015-12-07T17:25:00Z"/>
                    </w:rPr>
                  </w:pPr>
                  <w:ins w:id="906" w:author="DeeM" w:date="2015-12-07T17:25:00Z">
                    <w:r>
                      <w:rPr>
                        <w:rFonts w:eastAsia="Arial" w:cs="Arial"/>
                        <w:color w:val="000000"/>
                      </w:rPr>
                      <w:t>Gdańsk, dnia .................................</w:t>
                    </w:r>
                  </w:ins>
                </w:p>
              </w:tc>
              <w:tc>
                <w:tcPr>
                  <w:tcW w:w="4241" w:type="dxa"/>
                </w:tcPr>
                <w:p w:rsidR="00992A4B" w:rsidRDefault="00992A4B">
                  <w:pPr>
                    <w:jc w:val="center"/>
                    <w:rPr>
                      <w:ins w:id="907" w:author="DeeM" w:date="2015-12-07T17:25:00Z"/>
                    </w:rPr>
                  </w:pPr>
                  <w:ins w:id="908" w:author="DeeM" w:date="2015-12-07T17:25:00Z">
                    <w:r>
                      <w:rPr>
                        <w:rFonts w:eastAsia="Arial" w:cs="Arial"/>
                        <w:color w:val="000000"/>
                      </w:rPr>
                      <w:t>.....................................................</w:t>
                    </w:r>
                  </w:ins>
                </w:p>
                <w:p w:rsidR="00992A4B" w:rsidRDefault="00992A4B">
                  <w:pPr>
                    <w:jc w:val="center"/>
                    <w:rPr>
                      <w:ins w:id="909" w:author="DeeM" w:date="2015-12-07T17:25:00Z"/>
                    </w:rPr>
                  </w:pPr>
                  <w:ins w:id="910" w:author="DeeM" w:date="2015-12-07T17:25:00Z">
                    <w:r>
                      <w:rPr>
                        <w:rFonts w:eastAsia="Arial" w:cs="Arial"/>
                        <w:i/>
                        <w:iCs/>
                        <w:color w:val="000000"/>
                        <w:sz w:val="16"/>
                        <w:szCs w:val="16"/>
                      </w:rPr>
                      <w:t>podpis studenta</w:t>
                    </w:r>
                  </w:ins>
                </w:p>
              </w:tc>
            </w:tr>
          </w:tbl>
          <w:p w:rsidR="00992A4B" w:rsidRDefault="00992A4B">
            <w:pPr>
              <w:rPr>
                <w:ins w:id="911" w:author="DeeM" w:date="2015-12-07T17:25:00Z"/>
              </w:rPr>
            </w:pPr>
          </w:p>
        </w:tc>
      </w:tr>
      <w:tr w:rsidR="00992A4B">
        <w:trPr>
          <w:ins w:id="912" w:author="DeeM" w:date="2015-12-07T17:25:00Z"/>
        </w:trPr>
        <w:tc>
          <w:tcPr>
            <w:tcW w:w="820" w:type="dxa"/>
            <w:tcMar>
              <w:top w:w="140" w:type="dxa"/>
              <w:left w:w="0" w:type="dxa"/>
              <w:bottom w:w="0" w:type="dxa"/>
              <w:right w:w="0" w:type="dxa"/>
            </w:tcMar>
          </w:tcPr>
          <w:p w:rsidR="00992A4B" w:rsidRDefault="00992A4B">
            <w:pPr>
              <w:rPr>
                <w:ins w:id="913" w:author="DeeM" w:date="2015-12-07T17:25: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992A4B">
              <w:trPr>
                <w:ins w:id="914" w:author="DeeM" w:date="2015-12-07T17:25:00Z"/>
              </w:trPr>
              <w:tc>
                <w:tcPr>
                  <w:tcW w:w="8670" w:type="dxa"/>
                </w:tcPr>
                <w:p w:rsidR="00992A4B" w:rsidRDefault="00992A4B">
                  <w:pPr>
                    <w:jc w:val="both"/>
                    <w:rPr>
                      <w:ins w:id="915" w:author="DeeM" w:date="2015-12-07T17:25:00Z"/>
                    </w:rPr>
                  </w:pPr>
                  <w:ins w:id="916" w:author="DeeM" w:date="2015-12-07T17:25:00Z">
                    <w:r>
                      <w:rPr>
                        <w:rFonts w:eastAsia="Arial" w:cs="Arial"/>
                        <w:color w:val="000000"/>
                      </w:rPr>
                      <w:t>*) niepotrzebne skreślić</w:t>
                    </w:r>
                  </w:ins>
                </w:p>
              </w:tc>
            </w:tr>
          </w:tbl>
          <w:p w:rsidR="00992A4B" w:rsidRDefault="00992A4B">
            <w:pPr>
              <w:rPr>
                <w:ins w:id="917" w:author="DeeM" w:date="2015-12-07T17:25:00Z"/>
              </w:rPr>
            </w:pPr>
          </w:p>
        </w:tc>
      </w:tr>
      <w:tr w:rsidR="00992A4B">
        <w:trPr>
          <w:trHeight w:val="230"/>
          <w:hidden/>
          <w:ins w:id="918" w:author="DeeM" w:date="2015-12-07T17:25:00Z"/>
        </w:trPr>
        <w:tc>
          <w:tcPr>
            <w:tcW w:w="9490" w:type="dxa"/>
            <w:gridSpan w:val="4"/>
            <w:vMerge w:val="restart"/>
            <w:tcMar>
              <w:top w:w="60" w:type="dxa"/>
              <w:left w:w="0" w:type="dxa"/>
              <w:bottom w:w="0" w:type="dxa"/>
              <w:right w:w="0" w:type="dxa"/>
            </w:tcMar>
          </w:tcPr>
          <w:p w:rsidR="00992A4B" w:rsidRDefault="00992A4B">
            <w:pPr>
              <w:rPr>
                <w:ins w:id="919" w:author="DeeM" w:date="2015-12-07T17:25:00Z"/>
                <w:vanish/>
              </w:rPr>
            </w:pPr>
          </w:p>
          <w:tbl>
            <w:tblPr>
              <w:tblOverlap w:val="never"/>
              <w:tblW w:w="2880" w:type="dxa"/>
              <w:tblLayout w:type="fixed"/>
              <w:tblLook w:val="01E0"/>
            </w:tblPr>
            <w:tblGrid>
              <w:gridCol w:w="2880"/>
            </w:tblGrid>
            <w:tr w:rsidR="00992A4B">
              <w:trPr>
                <w:ins w:id="920" w:author="DeeM" w:date="2015-12-07T17:25:00Z"/>
              </w:trPr>
              <w:tc>
                <w:tcPr>
                  <w:tcW w:w="2880" w:type="dxa"/>
                  <w:tcBorders>
                    <w:bottom w:val="single" w:sz="6" w:space="0" w:color="000000"/>
                  </w:tcBorders>
                </w:tcPr>
                <w:p w:rsidR="00992A4B" w:rsidRDefault="00992A4B">
                  <w:pPr>
                    <w:rPr>
                      <w:ins w:id="921" w:author="DeeM" w:date="2015-12-07T17:25:00Z"/>
                    </w:rPr>
                  </w:pPr>
                </w:p>
              </w:tc>
            </w:tr>
          </w:tbl>
          <w:p w:rsidR="00992A4B" w:rsidRDefault="00992A4B">
            <w:pPr>
              <w:rPr>
                <w:ins w:id="922" w:author="DeeM" w:date="2015-12-07T17:25:00Z"/>
              </w:rPr>
            </w:pPr>
          </w:p>
        </w:tc>
      </w:tr>
      <w:tr w:rsidR="00992A4B">
        <w:trPr>
          <w:trHeight w:val="230"/>
          <w:hidden/>
          <w:ins w:id="923" w:author="DeeM" w:date="2015-12-07T17:25:00Z"/>
        </w:trPr>
        <w:tc>
          <w:tcPr>
            <w:tcW w:w="9490" w:type="dxa"/>
            <w:gridSpan w:val="4"/>
            <w:vMerge w:val="restart"/>
            <w:tcMar>
              <w:top w:w="60" w:type="dxa"/>
              <w:left w:w="720" w:type="dxa"/>
              <w:bottom w:w="0" w:type="dxa"/>
              <w:right w:w="0" w:type="dxa"/>
            </w:tcMar>
          </w:tcPr>
          <w:p w:rsidR="00992A4B" w:rsidRDefault="00992A4B">
            <w:pPr>
              <w:rPr>
                <w:ins w:id="924" w:author="DeeM" w:date="2015-12-07T17:25:00Z"/>
                <w:vanish/>
              </w:rPr>
            </w:pPr>
          </w:p>
          <w:tbl>
            <w:tblPr>
              <w:tblOverlap w:val="never"/>
              <w:tblW w:w="8770" w:type="dxa"/>
              <w:tblLayout w:type="fixed"/>
              <w:tblLook w:val="01E0"/>
            </w:tblPr>
            <w:tblGrid>
              <w:gridCol w:w="236"/>
              <w:gridCol w:w="8534"/>
            </w:tblGrid>
            <w:tr w:rsidR="00992A4B">
              <w:trPr>
                <w:ins w:id="925" w:author="DeeM" w:date="2015-12-07T17:25:00Z"/>
              </w:trPr>
              <w:tc>
                <w:tcPr>
                  <w:tcW w:w="165" w:type="dxa"/>
                </w:tcPr>
                <w:tbl>
                  <w:tblPr>
                    <w:tblOverlap w:val="never"/>
                    <w:tblW w:w="165" w:type="dxa"/>
                    <w:tblLayout w:type="fixed"/>
                    <w:tblCellMar>
                      <w:left w:w="0" w:type="dxa"/>
                      <w:right w:w="0" w:type="dxa"/>
                    </w:tblCellMar>
                    <w:tblLook w:val="01E0"/>
                  </w:tblPr>
                  <w:tblGrid>
                    <w:gridCol w:w="165"/>
                  </w:tblGrid>
                  <w:tr w:rsidR="00992A4B">
                    <w:trPr>
                      <w:ins w:id="926" w:author="DeeM" w:date="2015-12-07T17:25:00Z"/>
                    </w:trPr>
                    <w:tc>
                      <w:tcPr>
                        <w:tcW w:w="165" w:type="dxa"/>
                      </w:tcPr>
                      <w:p w:rsidR="00992A4B" w:rsidRDefault="00992A4B">
                        <w:pPr>
                          <w:rPr>
                            <w:ins w:id="927" w:author="DeeM" w:date="2015-12-07T17:25:00Z"/>
                          </w:rPr>
                        </w:pPr>
                        <w:ins w:id="928" w:author="DeeM" w:date="2015-12-07T17:25:00Z">
                          <w:r>
                            <w:rPr>
                              <w:rFonts w:eastAsia="Arial" w:cs="Arial"/>
                              <w:color w:val="000000"/>
                              <w:position w:val="4"/>
                              <w:sz w:val="12"/>
                              <w:szCs w:val="12"/>
                            </w:rPr>
                            <w:t>1</w:t>
                          </w:r>
                        </w:ins>
                      </w:p>
                    </w:tc>
                  </w:tr>
                </w:tbl>
                <w:p w:rsidR="00992A4B" w:rsidRDefault="00992A4B">
                  <w:pPr>
                    <w:rPr>
                      <w:ins w:id="929"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992A4B">
                    <w:trPr>
                      <w:ins w:id="930" w:author="DeeM" w:date="2015-12-07T17:25:00Z"/>
                    </w:trPr>
                    <w:tc>
                      <w:tcPr>
                        <w:tcW w:w="8492" w:type="dxa"/>
                      </w:tcPr>
                      <w:p w:rsidR="00992A4B" w:rsidRDefault="00992A4B">
                        <w:pPr>
                          <w:jc w:val="both"/>
                          <w:rPr>
                            <w:ins w:id="931" w:author="DeeM" w:date="2015-12-07T17:25:00Z"/>
                          </w:rPr>
                        </w:pPr>
                        <w:ins w:id="932" w:author="DeeM" w:date="2015-12-07T17:25:00Z">
                          <w:r>
                            <w:rPr>
                              <w:rFonts w:eastAsia="Arial" w:cs="Arial"/>
                              <w:color w:val="000000"/>
                              <w:sz w:val="16"/>
                              <w:szCs w:val="16"/>
                            </w:rPr>
                            <w:t>Zarządzenie Rektora Politechniki Gdańskiej nr 34/2009 z 9 listopada 2009 r., załącznik nr 8 do instrukcji archiwalnej PG.</w:t>
                          </w:r>
                        </w:ins>
                      </w:p>
                    </w:tc>
                  </w:tr>
                </w:tbl>
                <w:p w:rsidR="00992A4B" w:rsidRDefault="00992A4B">
                  <w:pPr>
                    <w:rPr>
                      <w:ins w:id="933" w:author="DeeM" w:date="2015-12-07T17:25:00Z"/>
                    </w:rPr>
                  </w:pPr>
                </w:p>
              </w:tc>
            </w:tr>
            <w:tr w:rsidR="00992A4B">
              <w:trPr>
                <w:ins w:id="934" w:author="DeeM" w:date="2015-12-07T17:25:00Z"/>
              </w:trPr>
              <w:tc>
                <w:tcPr>
                  <w:tcW w:w="165" w:type="dxa"/>
                </w:tcPr>
                <w:tbl>
                  <w:tblPr>
                    <w:tblOverlap w:val="never"/>
                    <w:tblW w:w="165" w:type="dxa"/>
                    <w:tblLayout w:type="fixed"/>
                    <w:tblCellMar>
                      <w:left w:w="0" w:type="dxa"/>
                      <w:right w:w="0" w:type="dxa"/>
                    </w:tblCellMar>
                    <w:tblLook w:val="01E0"/>
                  </w:tblPr>
                  <w:tblGrid>
                    <w:gridCol w:w="165"/>
                  </w:tblGrid>
                  <w:tr w:rsidR="00992A4B">
                    <w:trPr>
                      <w:ins w:id="935" w:author="DeeM" w:date="2015-12-07T17:25:00Z"/>
                    </w:trPr>
                    <w:tc>
                      <w:tcPr>
                        <w:tcW w:w="165" w:type="dxa"/>
                      </w:tcPr>
                      <w:p w:rsidR="00992A4B" w:rsidRDefault="00992A4B">
                        <w:pPr>
                          <w:rPr>
                            <w:ins w:id="936" w:author="DeeM" w:date="2015-12-07T17:25:00Z"/>
                          </w:rPr>
                        </w:pPr>
                        <w:ins w:id="937" w:author="DeeM" w:date="2015-12-07T17:25:00Z">
                          <w:r>
                            <w:rPr>
                              <w:rFonts w:eastAsia="Arial" w:cs="Arial"/>
                              <w:color w:val="000000"/>
                              <w:position w:val="4"/>
                              <w:sz w:val="12"/>
                              <w:szCs w:val="12"/>
                            </w:rPr>
                            <w:t>2</w:t>
                          </w:r>
                        </w:ins>
                      </w:p>
                    </w:tc>
                  </w:tr>
                </w:tbl>
                <w:p w:rsidR="00992A4B" w:rsidRDefault="00992A4B">
                  <w:pPr>
                    <w:rPr>
                      <w:ins w:id="938"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992A4B">
                    <w:trPr>
                      <w:ins w:id="939" w:author="DeeM" w:date="2015-12-07T17:25:00Z"/>
                    </w:trPr>
                    <w:tc>
                      <w:tcPr>
                        <w:tcW w:w="8492" w:type="dxa"/>
                      </w:tcPr>
                      <w:p w:rsidR="00992A4B" w:rsidRDefault="00992A4B">
                        <w:pPr>
                          <w:jc w:val="both"/>
                          <w:rPr>
                            <w:ins w:id="940" w:author="DeeM" w:date="2015-12-07T17:25:00Z"/>
                          </w:rPr>
                        </w:pPr>
                        <w:ins w:id="941" w:author="DeeM" w:date="2015-12-07T17:25:00Z">
                          <w:r>
                            <w:rPr>
                              <w:rFonts w:eastAsia="Arial" w:cs="Arial"/>
                              <w:color w:val="000000"/>
                              <w:sz w:val="16"/>
                              <w:szCs w:val="16"/>
                            </w:rPr>
                            <w:t>Ustawa z dnia 27 lipca 2005 r. Prawo o szkolnictwie wyższym:</w:t>
                          </w:r>
                        </w:ins>
                      </w:p>
                    </w:tc>
                  </w:tr>
                </w:tbl>
                <w:p w:rsidR="00992A4B" w:rsidRDefault="00992A4B">
                  <w:pPr>
                    <w:rPr>
                      <w:ins w:id="942" w:author="DeeM" w:date="2015-12-07T17:25:00Z"/>
                    </w:rPr>
                  </w:pPr>
                </w:p>
              </w:tc>
            </w:tr>
            <w:tr w:rsidR="00992A4B">
              <w:trPr>
                <w:ins w:id="943" w:author="DeeM" w:date="2015-12-07T17:25:00Z"/>
              </w:trPr>
              <w:tc>
                <w:tcPr>
                  <w:tcW w:w="165" w:type="dxa"/>
                </w:tcPr>
                <w:p w:rsidR="00992A4B" w:rsidRDefault="00992A4B">
                  <w:pPr>
                    <w:rPr>
                      <w:ins w:id="944"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992A4B">
                    <w:trPr>
                      <w:ins w:id="945" w:author="DeeM" w:date="2015-12-07T17:25:00Z"/>
                    </w:trPr>
                    <w:tc>
                      <w:tcPr>
                        <w:tcW w:w="8492" w:type="dxa"/>
                      </w:tcPr>
                      <w:p w:rsidR="00992A4B" w:rsidRDefault="00992A4B">
                        <w:pPr>
                          <w:jc w:val="both"/>
                          <w:rPr>
                            <w:ins w:id="946" w:author="DeeM" w:date="2015-12-07T17:25:00Z"/>
                          </w:rPr>
                        </w:pPr>
                        <w:ins w:id="947" w:author="DeeM" w:date="2015-12-07T17:25:00Z">
                          <w:r>
                            <w:rPr>
                              <w:rFonts w:eastAsia="Arial" w:cs="Arial"/>
                              <w:color w:val="000000"/>
                              <w:sz w:val="16"/>
                              <w:szCs w:val="16"/>
                            </w:rPr>
                            <w:t>Art. 214 ustęp 4. W razie podejrzenia popełnienia przez studenta czynu podlegającego na przypisaniu sobie autorstwa istotnego fragmentu lub innych elementów cudzego utworu rektor niezwłocznie poleca przeprowadzenie postępowania wyjaśniającego.</w:t>
                          </w:r>
                        </w:ins>
                      </w:p>
                    </w:tc>
                  </w:tr>
                </w:tbl>
                <w:p w:rsidR="00992A4B" w:rsidRDefault="00992A4B">
                  <w:pPr>
                    <w:rPr>
                      <w:ins w:id="948" w:author="DeeM" w:date="2015-12-07T17:25:00Z"/>
                    </w:rPr>
                  </w:pPr>
                </w:p>
              </w:tc>
            </w:tr>
            <w:tr w:rsidR="00992A4B">
              <w:trPr>
                <w:ins w:id="949" w:author="DeeM" w:date="2015-12-07T17:25:00Z"/>
              </w:trPr>
              <w:tc>
                <w:tcPr>
                  <w:tcW w:w="165" w:type="dxa"/>
                </w:tcPr>
                <w:p w:rsidR="00992A4B" w:rsidRDefault="00992A4B">
                  <w:pPr>
                    <w:rPr>
                      <w:ins w:id="950"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992A4B">
                    <w:trPr>
                      <w:ins w:id="951" w:author="DeeM" w:date="2015-12-07T17:25:00Z"/>
                    </w:trPr>
                    <w:tc>
                      <w:tcPr>
                        <w:tcW w:w="8492" w:type="dxa"/>
                      </w:tcPr>
                      <w:p w:rsidR="00992A4B" w:rsidRDefault="00992A4B">
                        <w:pPr>
                          <w:jc w:val="both"/>
                          <w:rPr>
                            <w:ins w:id="952" w:author="DeeM" w:date="2015-12-07T17:25:00Z"/>
                          </w:rPr>
                        </w:pPr>
                        <w:ins w:id="953" w:author="DeeM" w:date="2015-12-07T17:25:00Z">
                          <w:r>
                            <w:rPr>
                              <w:rFonts w:eastAsia="Arial" w:cs="Arial"/>
                              <w:color w:val="000000"/>
                              <w:sz w:val="16"/>
                              <w:szCs w:val="16"/>
                            </w:rPr>
                            <w: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t>
                          </w:r>
                        </w:ins>
                      </w:p>
                    </w:tc>
                  </w:tr>
                </w:tbl>
                <w:p w:rsidR="00992A4B" w:rsidRDefault="00992A4B">
                  <w:pPr>
                    <w:rPr>
                      <w:ins w:id="954" w:author="DeeM" w:date="2015-12-07T17:25:00Z"/>
                    </w:rPr>
                  </w:pPr>
                </w:p>
              </w:tc>
            </w:tr>
          </w:tbl>
          <w:p w:rsidR="00992A4B" w:rsidRDefault="00992A4B">
            <w:pPr>
              <w:rPr>
                <w:ins w:id="955" w:author="DeeM" w:date="2015-12-07T17:25:00Z"/>
              </w:rPr>
            </w:pPr>
          </w:p>
        </w:tc>
      </w:tr>
    </w:tbl>
    <w:p w:rsidR="00992A4B" w:rsidRDefault="00992A4B">
      <w:pPr>
        <w:rPr>
          <w:ins w:id="956" w:author="DeeM" w:date="2015-12-07T17:25:00Z"/>
        </w:rPr>
      </w:pPr>
    </w:p>
    <w:tbl>
      <w:tblPr>
        <w:tblOverlap w:val="never"/>
        <w:tblW w:w="9490" w:type="dxa"/>
        <w:tblLayout w:type="fixed"/>
        <w:tblLook w:val="01E0"/>
      </w:tblPr>
      <w:tblGrid>
        <w:gridCol w:w="820"/>
        <w:gridCol w:w="2985"/>
        <w:gridCol w:w="2505"/>
        <w:gridCol w:w="3180"/>
      </w:tblGrid>
      <w:tr w:rsidR="00992A4B">
        <w:trPr>
          <w:ins w:id="957" w:author="DeeM" w:date="2015-12-07T17:25:00Z"/>
        </w:trPr>
        <w:tc>
          <w:tcPr>
            <w:tcW w:w="3805" w:type="dxa"/>
            <w:gridSpan w:val="2"/>
            <w:vMerge w:val="restart"/>
          </w:tcPr>
          <w:p w:rsidR="00992A4B" w:rsidRDefault="00CC4170">
            <w:pPr>
              <w:rPr>
                <w:ins w:id="958" w:author="DeeM" w:date="2015-12-07T17:25:00Z"/>
              </w:rPr>
            </w:pPr>
            <w:ins w:id="959" w:author="DeeM" w:date="2015-12-07T17:25:00Z">
              <w:r>
                <w:lastRenderedPageBreak/>
                <w:pict>
                  <v:shape id="_x0000_s1051" type="#_x0000_t75" style="position:absolute;margin-left:0;margin-top:0;width:50pt;height:50pt;z-index:251681792;visibility:hidden">
                    <v:stroke imagealignshape="f"/>
                    <o:lock v:ext="edit" selection="t"/>
                  </v:shape>
                </w:pict>
              </w:r>
              <w:r>
                <w:fldChar w:fldCharType="begin"/>
              </w:r>
              <w:r w:rsidR="00992A4B">
                <w:instrText xml:space="preserve"> INCLUDEPICTURE  \d "wordml://75.png" \* MERGEFORMATINET </w:instrText>
              </w:r>
              <w:r>
                <w:fldChar w:fldCharType="separate"/>
              </w:r>
              <w:r>
                <w:fldChar w:fldCharType="begin"/>
              </w:r>
              <w:r>
                <w:instrText xml:space="preserve"> INCLUDEPICTURE  "wordml://75.png" \* MERGEFORMATINET </w:instrText>
              </w:r>
              <w:r>
                <w:fldChar w:fldCharType="separate"/>
              </w:r>
              <w:r w:rsidR="00364B0C">
                <w:pict>
                  <v:shape id="_x0000_i1031" type="#_x0000_t75" style="width:180.85pt;height:50.25pt;visibility:visible" o:bordertopcolor="black" o:borderleftcolor="black" o:borderbottomcolor="black" o:borderrightcolor="black">
                    <v:imagedata r:id="rId14" r:href="rId22"/>
                  </v:shape>
                </w:pict>
              </w:r>
              <w:r>
                <w:fldChar w:fldCharType="end"/>
              </w:r>
              <w:r>
                <w:fldChar w:fldCharType="end"/>
              </w:r>
            </w:ins>
          </w:p>
        </w:tc>
        <w:tc>
          <w:tcPr>
            <w:tcW w:w="2505" w:type="dxa"/>
          </w:tcPr>
          <w:p w:rsidR="00992A4B" w:rsidRDefault="00992A4B">
            <w:pPr>
              <w:rPr>
                <w:ins w:id="960" w:author="DeeM" w:date="2015-12-07T17:25:00Z"/>
              </w:rPr>
            </w:pPr>
          </w:p>
        </w:tc>
        <w:tc>
          <w:tcPr>
            <w:tcW w:w="3180" w:type="dxa"/>
          </w:tcPr>
          <w:p w:rsidR="00992A4B" w:rsidRDefault="00CC4170">
            <w:pPr>
              <w:jc w:val="right"/>
              <w:rPr>
                <w:ins w:id="961" w:author="DeeM" w:date="2015-12-07T17:25:00Z"/>
              </w:rPr>
            </w:pPr>
            <w:ins w:id="962" w:author="DeeM" w:date="2015-12-07T17:25:00Z">
              <w:r>
                <w:pict>
                  <v:shape id="_x0000_s1052" type="#_x0000_t75" style="position:absolute;left:0;text-align:left;margin-left:0;margin-top:0;width:50pt;height:50pt;z-index:251682816;visibility:hidden;mso-position-horizontal-relative:text;mso-position-vertical-relative:text">
                    <v:stroke imagealignshape="f"/>
                    <o:lock v:ext="edit" selection="t"/>
                  </v:shape>
                </w:pict>
              </w:r>
              <w:r>
                <w:fldChar w:fldCharType="begin"/>
              </w:r>
              <w:r w:rsidR="00992A4B">
                <w:instrText xml:space="preserve"> INCLUDEPICTURE  \d "wordml://76.png" \* MERGEFORMATINET </w:instrText>
              </w:r>
              <w:r>
                <w:fldChar w:fldCharType="separate"/>
              </w:r>
              <w:r>
                <w:fldChar w:fldCharType="begin"/>
              </w:r>
              <w:r>
                <w:instrText xml:space="preserve"> INCLUDEPICTURE  "wordml://76.png" \* MERGEFORMATINET </w:instrText>
              </w:r>
              <w:r>
                <w:fldChar w:fldCharType="separate"/>
              </w:r>
              <w:r w:rsidR="00364B0C">
                <w:pict>
                  <v:shape id="_x0000_i1032" type="#_x0000_t75" style="width:42.7pt;height:42.7pt;visibility:visible" o:bordertopcolor="black" o:borderleftcolor="black" o:borderbottomcolor="black" o:borderrightcolor="black">
                    <v:imagedata r:id="rId16" r:href="rId23"/>
                  </v:shape>
                </w:pict>
              </w:r>
              <w:r>
                <w:fldChar w:fldCharType="end"/>
              </w:r>
              <w:r>
                <w:fldChar w:fldCharType="end"/>
              </w:r>
            </w:ins>
          </w:p>
        </w:tc>
      </w:tr>
      <w:tr w:rsidR="00992A4B">
        <w:trPr>
          <w:ins w:id="963" w:author="DeeM" w:date="2015-12-07T17:25:00Z"/>
        </w:trPr>
        <w:tc>
          <w:tcPr>
            <w:tcW w:w="820" w:type="dxa"/>
            <w:tcMar>
              <w:top w:w="620" w:type="dxa"/>
              <w:left w:w="0" w:type="dxa"/>
              <w:bottom w:w="0" w:type="dxa"/>
              <w:right w:w="0" w:type="dxa"/>
            </w:tcMar>
          </w:tcPr>
          <w:p w:rsidR="00992A4B" w:rsidRDefault="00992A4B">
            <w:pPr>
              <w:rPr>
                <w:ins w:id="964" w:author="DeeM" w:date="2015-12-07T17:25:00Z"/>
              </w:rPr>
            </w:pPr>
          </w:p>
        </w:tc>
        <w:tc>
          <w:tcPr>
            <w:tcW w:w="8670" w:type="dxa"/>
            <w:gridSpan w:val="3"/>
            <w:vMerge w:val="restart"/>
            <w:tcMar>
              <w:top w:w="520" w:type="dxa"/>
              <w:left w:w="0" w:type="dxa"/>
              <w:bottom w:w="0" w:type="dxa"/>
              <w:right w:w="0" w:type="dxa"/>
            </w:tcMar>
          </w:tcPr>
          <w:p w:rsidR="00992A4B" w:rsidRDefault="00992A4B">
            <w:pPr>
              <w:rPr>
                <w:ins w:id="965" w:author="DeeM" w:date="2015-12-07T17:25:00Z"/>
              </w:rPr>
            </w:pPr>
            <w:ins w:id="966" w:author="DeeM" w:date="2015-12-07T17:25:00Z">
              <w:r>
                <w:rPr>
                  <w:rFonts w:eastAsia="Arial" w:cs="Arial"/>
                  <w:b/>
                  <w:bCs/>
                  <w:color w:val="000000"/>
                  <w:sz w:val="24"/>
                  <w:szCs w:val="24"/>
                </w:rPr>
                <w:t>OŚWIADCZENIE</w:t>
              </w:r>
            </w:ins>
          </w:p>
        </w:tc>
      </w:tr>
      <w:tr w:rsidR="00992A4B">
        <w:trPr>
          <w:ins w:id="967" w:author="DeeM" w:date="2015-12-07T17:25:00Z"/>
        </w:trPr>
        <w:tc>
          <w:tcPr>
            <w:tcW w:w="820" w:type="dxa"/>
            <w:tcMar>
              <w:top w:w="220" w:type="dxa"/>
              <w:left w:w="0" w:type="dxa"/>
              <w:bottom w:w="0" w:type="dxa"/>
              <w:right w:w="0" w:type="dxa"/>
            </w:tcMar>
          </w:tcPr>
          <w:p w:rsidR="00992A4B" w:rsidRDefault="00992A4B">
            <w:pPr>
              <w:rPr>
                <w:ins w:id="968" w:author="DeeM" w:date="2015-12-07T17:25: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992A4B">
              <w:trPr>
                <w:ins w:id="969" w:author="DeeM" w:date="2015-12-07T17:25:00Z"/>
              </w:trPr>
              <w:tc>
                <w:tcPr>
                  <w:tcW w:w="8670" w:type="dxa"/>
                  <w:tcMar>
                    <w:top w:w="0" w:type="dxa"/>
                    <w:left w:w="0" w:type="dxa"/>
                    <w:bottom w:w="20" w:type="dxa"/>
                    <w:right w:w="0" w:type="dxa"/>
                  </w:tcMar>
                </w:tcPr>
                <w:p w:rsidR="00992A4B" w:rsidRDefault="00992A4B">
                  <w:pPr>
                    <w:rPr>
                      <w:ins w:id="970" w:author="DeeM" w:date="2015-12-07T17:25:00Z"/>
                    </w:rPr>
                  </w:pPr>
                  <w:ins w:id="971" w:author="DeeM" w:date="2015-12-07T17:25:00Z">
                    <w:r>
                      <w:rPr>
                        <w:rFonts w:eastAsia="Arial" w:cs="Arial"/>
                        <w:color w:val="000000"/>
                      </w:rPr>
                      <w:t>Imię i nazwisko: Patryk Kuśmierek</w:t>
                    </w:r>
                  </w:ins>
                </w:p>
                <w:p w:rsidR="00992A4B" w:rsidRDefault="00992A4B">
                  <w:pPr>
                    <w:rPr>
                      <w:ins w:id="972" w:author="DeeM" w:date="2015-12-07T17:25:00Z"/>
                    </w:rPr>
                  </w:pPr>
                  <w:ins w:id="973" w:author="DeeM" w:date="2015-12-07T17:25:00Z">
                    <w:r>
                      <w:rPr>
                        <w:rFonts w:eastAsia="Arial" w:cs="Arial"/>
                        <w:color w:val="000000"/>
                      </w:rPr>
                      <w:t>Data i miejsce urodzenia: 25.07.1993, Gdańsk</w:t>
                    </w:r>
                  </w:ins>
                </w:p>
                <w:p w:rsidR="00992A4B" w:rsidRDefault="00992A4B">
                  <w:pPr>
                    <w:rPr>
                      <w:ins w:id="974" w:author="DeeM" w:date="2015-12-07T17:25:00Z"/>
                    </w:rPr>
                  </w:pPr>
                  <w:ins w:id="975" w:author="DeeM" w:date="2015-12-07T17:25:00Z">
                    <w:r>
                      <w:rPr>
                        <w:rFonts w:eastAsia="Arial" w:cs="Arial"/>
                        <w:color w:val="000000"/>
                      </w:rPr>
                      <w:t>Nr albumu: 143275</w:t>
                    </w:r>
                  </w:ins>
                </w:p>
                <w:p w:rsidR="00992A4B" w:rsidRDefault="00992A4B">
                  <w:pPr>
                    <w:rPr>
                      <w:ins w:id="976" w:author="DeeM" w:date="2015-12-07T17:25:00Z"/>
                    </w:rPr>
                  </w:pPr>
                  <w:ins w:id="977" w:author="DeeM" w:date="2015-12-07T17:25:00Z">
                    <w:r>
                      <w:rPr>
                        <w:rFonts w:eastAsia="Arial" w:cs="Arial"/>
                        <w:color w:val="000000"/>
                      </w:rPr>
                      <w:t>Wydział: Wydział Elektroniki, Telekomunikacji i Informatyki</w:t>
                    </w:r>
                  </w:ins>
                </w:p>
                <w:p w:rsidR="00992A4B" w:rsidRDefault="00992A4B">
                  <w:pPr>
                    <w:rPr>
                      <w:ins w:id="978" w:author="DeeM" w:date="2015-12-07T17:25:00Z"/>
                    </w:rPr>
                  </w:pPr>
                  <w:ins w:id="979" w:author="DeeM" w:date="2015-12-07T17:25:00Z">
                    <w:r>
                      <w:rPr>
                        <w:rFonts w:eastAsia="Arial" w:cs="Arial"/>
                        <w:color w:val="000000"/>
                      </w:rPr>
                      <w:t>Kierunek: informatyka</w:t>
                    </w:r>
                  </w:ins>
                </w:p>
                <w:p w:rsidR="00992A4B" w:rsidRDefault="00992A4B">
                  <w:pPr>
                    <w:rPr>
                      <w:ins w:id="980" w:author="DeeM" w:date="2015-12-07T17:25:00Z"/>
                    </w:rPr>
                  </w:pPr>
                  <w:ins w:id="981" w:author="DeeM" w:date="2015-12-07T17:25:00Z">
                    <w:r>
                      <w:rPr>
                        <w:rFonts w:eastAsia="Arial" w:cs="Arial"/>
                        <w:color w:val="000000"/>
                      </w:rPr>
                      <w:t>Poziom studiów: I stopnia - inżynierskie</w:t>
                    </w:r>
                  </w:ins>
                </w:p>
                <w:p w:rsidR="00992A4B" w:rsidRDefault="00992A4B">
                  <w:pPr>
                    <w:rPr>
                      <w:ins w:id="982" w:author="DeeM" w:date="2015-12-07T17:25:00Z"/>
                    </w:rPr>
                  </w:pPr>
                  <w:ins w:id="983" w:author="DeeM" w:date="2015-12-07T17:25:00Z">
                    <w:r>
                      <w:rPr>
                        <w:rFonts w:eastAsia="Arial" w:cs="Arial"/>
                        <w:color w:val="000000"/>
                      </w:rPr>
                      <w:t>Forma studiów: stacjonarne</w:t>
                    </w:r>
                  </w:ins>
                </w:p>
              </w:tc>
            </w:tr>
          </w:tbl>
          <w:p w:rsidR="00992A4B" w:rsidRDefault="00992A4B">
            <w:pPr>
              <w:rPr>
                <w:ins w:id="984" w:author="DeeM" w:date="2015-12-07T17:25:00Z"/>
              </w:rPr>
            </w:pPr>
          </w:p>
        </w:tc>
      </w:tr>
      <w:tr w:rsidR="00992A4B">
        <w:trPr>
          <w:ins w:id="985" w:author="DeeM" w:date="2015-12-07T17:25:00Z"/>
        </w:trPr>
        <w:tc>
          <w:tcPr>
            <w:tcW w:w="820" w:type="dxa"/>
            <w:tcMar>
              <w:top w:w="320" w:type="dxa"/>
              <w:left w:w="0" w:type="dxa"/>
              <w:bottom w:w="0" w:type="dxa"/>
              <w:right w:w="0" w:type="dxa"/>
            </w:tcMar>
          </w:tcPr>
          <w:p w:rsidR="00992A4B" w:rsidRDefault="00992A4B">
            <w:pPr>
              <w:rPr>
                <w:ins w:id="986" w:author="DeeM" w:date="2015-12-07T17:25: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992A4B">
              <w:trPr>
                <w:ins w:id="987" w:author="DeeM" w:date="2015-12-07T17:25:00Z"/>
              </w:trPr>
              <w:tc>
                <w:tcPr>
                  <w:tcW w:w="8670" w:type="dxa"/>
                  <w:tcMar>
                    <w:top w:w="0" w:type="dxa"/>
                    <w:left w:w="0" w:type="dxa"/>
                    <w:bottom w:w="20" w:type="dxa"/>
                    <w:right w:w="0" w:type="dxa"/>
                  </w:tcMar>
                </w:tcPr>
                <w:p w:rsidR="00992A4B" w:rsidRDefault="00992A4B">
                  <w:pPr>
                    <w:jc w:val="both"/>
                    <w:rPr>
                      <w:ins w:id="988" w:author="DeeM" w:date="2015-12-07T17:25:00Z"/>
                    </w:rPr>
                  </w:pPr>
                  <w:ins w:id="989" w:author="DeeM" w:date="2015-12-07T17:25:00Z">
                    <w:r>
                      <w:rPr>
                        <w:rFonts w:eastAsia="Arial" w:cs="Arial"/>
                        <w:color w:val="000000"/>
                      </w:rPr>
                      <w:t>Ja, niżej podpisany(a), wyrażam zgodę/nie wyrażam zgody* na korzystanie z mojej pracy dyplomowej zatytułowanej: Interaktywny internetowy serwis turystyczny z elementami geolokalizacji</w:t>
                    </w:r>
                  </w:ins>
                </w:p>
                <w:p w:rsidR="00992A4B" w:rsidRDefault="00992A4B">
                  <w:pPr>
                    <w:jc w:val="both"/>
                    <w:rPr>
                      <w:ins w:id="990" w:author="DeeM" w:date="2015-12-07T17:25:00Z"/>
                    </w:rPr>
                  </w:pPr>
                  <w:ins w:id="991" w:author="DeeM" w:date="2015-12-07T17:25:00Z">
                    <w:r>
                      <w:rPr>
                        <w:rFonts w:eastAsia="Arial" w:cs="Arial"/>
                        <w:color w:val="000000"/>
                      </w:rPr>
                      <w:t>do celów naukowych lub dydaktycznych.</w:t>
                    </w:r>
                    <w:r>
                      <w:rPr>
                        <w:rFonts w:eastAsia="Arial" w:cs="Arial"/>
                        <w:color w:val="000000"/>
                        <w:position w:val="5"/>
                        <w:sz w:val="15"/>
                        <w:szCs w:val="15"/>
                      </w:rPr>
                      <w:t>1</w:t>
                    </w:r>
                  </w:ins>
                </w:p>
              </w:tc>
            </w:tr>
          </w:tbl>
          <w:p w:rsidR="00992A4B" w:rsidRDefault="00992A4B">
            <w:pPr>
              <w:rPr>
                <w:ins w:id="992" w:author="DeeM" w:date="2015-12-07T17:25:00Z"/>
              </w:rPr>
            </w:pPr>
          </w:p>
        </w:tc>
      </w:tr>
      <w:tr w:rsidR="00992A4B">
        <w:trPr>
          <w:trHeight w:val="230"/>
          <w:hidden/>
          <w:ins w:id="993" w:author="DeeM" w:date="2015-12-07T17:25:00Z"/>
        </w:trPr>
        <w:tc>
          <w:tcPr>
            <w:tcW w:w="9490" w:type="dxa"/>
            <w:gridSpan w:val="4"/>
            <w:vMerge w:val="restart"/>
            <w:tcMar>
              <w:top w:w="120" w:type="dxa"/>
              <w:left w:w="700" w:type="dxa"/>
              <w:bottom w:w="0" w:type="dxa"/>
              <w:right w:w="0" w:type="dxa"/>
            </w:tcMar>
          </w:tcPr>
          <w:p w:rsidR="00992A4B" w:rsidRDefault="00992A4B">
            <w:pPr>
              <w:rPr>
                <w:ins w:id="994" w:author="DeeM" w:date="2015-12-07T17:25:00Z"/>
                <w:vanish/>
              </w:rPr>
            </w:pPr>
          </w:p>
          <w:tbl>
            <w:tblPr>
              <w:tblOverlap w:val="never"/>
              <w:tblW w:w="8625" w:type="dxa"/>
              <w:tblLayout w:type="fixed"/>
              <w:tblLook w:val="01E0"/>
            </w:tblPr>
            <w:tblGrid>
              <w:gridCol w:w="4545"/>
              <w:gridCol w:w="4080"/>
            </w:tblGrid>
            <w:tr w:rsidR="00992A4B">
              <w:trPr>
                <w:ins w:id="995" w:author="DeeM" w:date="2015-12-07T17:25:00Z"/>
              </w:trPr>
              <w:tc>
                <w:tcPr>
                  <w:tcW w:w="4545" w:type="dxa"/>
                </w:tcPr>
                <w:p w:rsidR="00992A4B" w:rsidRDefault="00992A4B">
                  <w:pPr>
                    <w:rPr>
                      <w:ins w:id="996" w:author="DeeM" w:date="2015-12-07T17:25:00Z"/>
                    </w:rPr>
                  </w:pPr>
                  <w:ins w:id="997" w:author="DeeM" w:date="2015-12-07T17:25:00Z">
                    <w:r>
                      <w:rPr>
                        <w:rFonts w:eastAsia="Arial" w:cs="Arial"/>
                        <w:color w:val="000000"/>
                      </w:rPr>
                      <w:t>Gdańsk, dnia ..................................</w:t>
                    </w:r>
                  </w:ins>
                </w:p>
              </w:tc>
              <w:tc>
                <w:tcPr>
                  <w:tcW w:w="4080" w:type="dxa"/>
                </w:tcPr>
                <w:p w:rsidR="00992A4B" w:rsidRDefault="00992A4B">
                  <w:pPr>
                    <w:jc w:val="center"/>
                    <w:rPr>
                      <w:ins w:id="998" w:author="DeeM" w:date="2015-12-07T17:25:00Z"/>
                    </w:rPr>
                  </w:pPr>
                  <w:ins w:id="999" w:author="DeeM" w:date="2015-12-07T17:25:00Z">
                    <w:r>
                      <w:rPr>
                        <w:rFonts w:eastAsia="Arial" w:cs="Arial"/>
                        <w:color w:val="000000"/>
                      </w:rPr>
                      <w:t>.....................................................</w:t>
                    </w:r>
                  </w:ins>
                </w:p>
                <w:p w:rsidR="00992A4B" w:rsidRDefault="00992A4B">
                  <w:pPr>
                    <w:jc w:val="center"/>
                    <w:rPr>
                      <w:ins w:id="1000" w:author="DeeM" w:date="2015-12-07T17:25:00Z"/>
                    </w:rPr>
                  </w:pPr>
                  <w:ins w:id="1001" w:author="DeeM" w:date="2015-12-07T17:25:00Z">
                    <w:r>
                      <w:rPr>
                        <w:rFonts w:eastAsia="Arial" w:cs="Arial"/>
                        <w:i/>
                        <w:iCs/>
                        <w:color w:val="000000"/>
                        <w:sz w:val="16"/>
                        <w:szCs w:val="16"/>
                      </w:rPr>
                      <w:t>podpis studenta</w:t>
                    </w:r>
                  </w:ins>
                </w:p>
              </w:tc>
            </w:tr>
          </w:tbl>
          <w:p w:rsidR="00992A4B" w:rsidRDefault="00992A4B">
            <w:pPr>
              <w:rPr>
                <w:ins w:id="1002" w:author="DeeM" w:date="2015-12-07T17:25:00Z"/>
              </w:rPr>
            </w:pPr>
          </w:p>
        </w:tc>
      </w:tr>
      <w:tr w:rsidR="00992A4B">
        <w:trPr>
          <w:ins w:id="1003" w:author="DeeM" w:date="2015-12-07T17:25:00Z"/>
        </w:trPr>
        <w:tc>
          <w:tcPr>
            <w:tcW w:w="820" w:type="dxa"/>
            <w:tcMar>
              <w:top w:w="140" w:type="dxa"/>
              <w:left w:w="0" w:type="dxa"/>
              <w:bottom w:w="0" w:type="dxa"/>
              <w:right w:w="0" w:type="dxa"/>
            </w:tcMar>
          </w:tcPr>
          <w:p w:rsidR="00992A4B" w:rsidRDefault="00992A4B">
            <w:pPr>
              <w:rPr>
                <w:ins w:id="1004" w:author="DeeM" w:date="2015-12-07T17:25: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992A4B">
              <w:trPr>
                <w:ins w:id="1005" w:author="DeeM" w:date="2015-12-07T17:25:00Z"/>
              </w:trPr>
              <w:tc>
                <w:tcPr>
                  <w:tcW w:w="8670" w:type="dxa"/>
                </w:tcPr>
                <w:p w:rsidR="00992A4B" w:rsidRDefault="00992A4B">
                  <w:pPr>
                    <w:jc w:val="both"/>
                    <w:rPr>
                      <w:ins w:id="1006" w:author="DeeM" w:date="2015-12-07T17:25:00Z"/>
                    </w:rPr>
                  </w:pPr>
                  <w:ins w:id="1007" w:author="DeeM" w:date="2015-12-07T17:25:00Z">
                    <w:r>
                      <w:rPr>
                        <w:rFonts w:eastAsia="Arial" w:cs="Arial"/>
                        <w:color w:val="000000"/>
                      </w:rPr>
                      <w: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t>
                    </w:r>
                    <w:r>
                      <w:rPr>
                        <w:rFonts w:eastAsia="Arial" w:cs="Arial"/>
                        <w:color w:val="000000"/>
                        <w:position w:val="5"/>
                        <w:sz w:val="15"/>
                        <w:szCs w:val="15"/>
                      </w:rPr>
                      <w:t>2</w:t>
                    </w:r>
                    <w:r>
                      <w:rPr>
                        <w:rFonts w:eastAsia="Arial" w:cs="Arial"/>
                        <w:color w:val="000000"/>
                      </w:rPr>
                      <w:t xml:space="preserve"> a także odpowiedzialności cywilno-prawnej oświadczam, że przedkładana praca dyplomowa została opracowana przeze mnie samodzielnie.</w:t>
                    </w:r>
                  </w:ins>
                </w:p>
                <w:p w:rsidR="00992A4B" w:rsidRDefault="00992A4B">
                  <w:pPr>
                    <w:jc w:val="both"/>
                    <w:rPr>
                      <w:ins w:id="1008" w:author="DeeM" w:date="2015-12-07T17:25:00Z"/>
                    </w:rPr>
                  </w:pPr>
                </w:p>
                <w:p w:rsidR="00992A4B" w:rsidRDefault="00992A4B">
                  <w:pPr>
                    <w:jc w:val="both"/>
                    <w:rPr>
                      <w:ins w:id="1009" w:author="DeeM" w:date="2015-12-07T17:25:00Z"/>
                    </w:rPr>
                  </w:pPr>
                  <w:ins w:id="1010" w:author="DeeM" w:date="2015-12-07T17:25:00Z">
                    <w:r>
                      <w:rPr>
                        <w:rFonts w:eastAsia="Arial" w:cs="Arial"/>
                        <w:color w:val="000000"/>
                      </w:rPr>
                      <w:t>Niniejsza(y) praca dyplomowa nie była wcześniej podstawą żadnej innej urzędowej procedury związanej z nadaniem tytułu zawodowego.</w:t>
                    </w:r>
                  </w:ins>
                </w:p>
                <w:p w:rsidR="00992A4B" w:rsidRDefault="00992A4B">
                  <w:pPr>
                    <w:jc w:val="both"/>
                    <w:rPr>
                      <w:ins w:id="1011" w:author="DeeM" w:date="2015-12-07T17:25:00Z"/>
                    </w:rPr>
                  </w:pPr>
                </w:p>
                <w:p w:rsidR="00992A4B" w:rsidRDefault="00992A4B">
                  <w:pPr>
                    <w:jc w:val="both"/>
                    <w:rPr>
                      <w:ins w:id="1012" w:author="DeeM" w:date="2015-12-07T17:25:00Z"/>
                    </w:rPr>
                  </w:pPr>
                  <w:ins w:id="1013" w:author="DeeM" w:date="2015-12-07T17:25:00Z">
                    <w:r>
                      <w:rPr>
                        <w:rFonts w:eastAsia="Arial" w:cs="Arial"/>
                        <w:color w:val="000000"/>
                      </w:rPr>
                      <w:t>Wszystkie informacje umieszczone w ww. pracy dyplomowej, uzyskane ze źródeł pisanych i elektronicznych, zostały udokumentowane w wykazie literatury odpowiednimi odnośnikami zgodnie z art. 34 ustawy o prawie autorskim i prawach pokrewnych.</w:t>
                    </w:r>
                  </w:ins>
                </w:p>
                <w:p w:rsidR="00992A4B" w:rsidRDefault="00992A4B">
                  <w:pPr>
                    <w:jc w:val="both"/>
                    <w:rPr>
                      <w:ins w:id="1014" w:author="DeeM" w:date="2015-12-07T17:25:00Z"/>
                    </w:rPr>
                  </w:pPr>
                </w:p>
                <w:p w:rsidR="00992A4B" w:rsidRDefault="00992A4B">
                  <w:pPr>
                    <w:jc w:val="both"/>
                    <w:rPr>
                      <w:ins w:id="1015" w:author="DeeM" w:date="2015-12-07T17:25:00Z"/>
                    </w:rPr>
                  </w:pPr>
                  <w:ins w:id="1016" w:author="DeeM" w:date="2015-12-07T17:25:00Z">
                    <w:r>
                      <w:rPr>
                        <w:rFonts w:eastAsia="Arial" w:cs="Arial"/>
                        <w:color w:val="000000"/>
                      </w:rPr>
                      <w:t>Potwierdzam zgodność niniejszej wersji pracy dyplomowej z załączoną wersją elektroniczną.</w:t>
                    </w:r>
                  </w:ins>
                </w:p>
                <w:p w:rsidR="00992A4B" w:rsidRDefault="00992A4B">
                  <w:pPr>
                    <w:jc w:val="both"/>
                    <w:rPr>
                      <w:ins w:id="1017" w:author="DeeM" w:date="2015-12-07T17:25:00Z"/>
                    </w:rPr>
                  </w:pPr>
                </w:p>
              </w:tc>
            </w:tr>
          </w:tbl>
          <w:p w:rsidR="00992A4B" w:rsidRDefault="00992A4B">
            <w:pPr>
              <w:rPr>
                <w:ins w:id="1018" w:author="DeeM" w:date="2015-12-07T17:25:00Z"/>
              </w:rPr>
            </w:pPr>
          </w:p>
        </w:tc>
      </w:tr>
      <w:tr w:rsidR="00992A4B">
        <w:trPr>
          <w:trHeight w:val="230"/>
          <w:hidden/>
          <w:ins w:id="1019" w:author="DeeM" w:date="2015-12-07T17:25:00Z"/>
        </w:trPr>
        <w:tc>
          <w:tcPr>
            <w:tcW w:w="9490" w:type="dxa"/>
            <w:gridSpan w:val="4"/>
            <w:vMerge w:val="restart"/>
            <w:tcMar>
              <w:top w:w="120" w:type="dxa"/>
              <w:left w:w="700" w:type="dxa"/>
              <w:bottom w:w="0" w:type="dxa"/>
              <w:right w:w="0" w:type="dxa"/>
            </w:tcMar>
          </w:tcPr>
          <w:p w:rsidR="00992A4B" w:rsidRDefault="00992A4B">
            <w:pPr>
              <w:rPr>
                <w:ins w:id="1020" w:author="DeeM" w:date="2015-12-07T17:25:00Z"/>
                <w:vanish/>
              </w:rPr>
            </w:pPr>
          </w:p>
          <w:tbl>
            <w:tblPr>
              <w:tblOverlap w:val="never"/>
              <w:tblW w:w="8785" w:type="dxa"/>
              <w:tblLayout w:type="fixed"/>
              <w:tblLook w:val="01E0"/>
            </w:tblPr>
            <w:tblGrid>
              <w:gridCol w:w="4544"/>
              <w:gridCol w:w="4241"/>
            </w:tblGrid>
            <w:tr w:rsidR="00992A4B">
              <w:trPr>
                <w:ins w:id="1021" w:author="DeeM" w:date="2015-12-07T17:25:00Z"/>
              </w:trPr>
              <w:tc>
                <w:tcPr>
                  <w:tcW w:w="4544" w:type="dxa"/>
                </w:tcPr>
                <w:p w:rsidR="00992A4B" w:rsidRDefault="00992A4B">
                  <w:pPr>
                    <w:rPr>
                      <w:ins w:id="1022" w:author="DeeM" w:date="2015-12-07T17:25:00Z"/>
                    </w:rPr>
                  </w:pPr>
                  <w:ins w:id="1023" w:author="DeeM" w:date="2015-12-07T17:25:00Z">
                    <w:r>
                      <w:rPr>
                        <w:rFonts w:eastAsia="Arial" w:cs="Arial"/>
                        <w:color w:val="000000"/>
                      </w:rPr>
                      <w:t>Gdańsk, dnia ..................................</w:t>
                    </w:r>
                  </w:ins>
                </w:p>
              </w:tc>
              <w:tc>
                <w:tcPr>
                  <w:tcW w:w="4241" w:type="dxa"/>
                </w:tcPr>
                <w:p w:rsidR="00992A4B" w:rsidRDefault="00992A4B">
                  <w:pPr>
                    <w:jc w:val="center"/>
                    <w:rPr>
                      <w:ins w:id="1024" w:author="DeeM" w:date="2015-12-07T17:25:00Z"/>
                    </w:rPr>
                  </w:pPr>
                  <w:ins w:id="1025" w:author="DeeM" w:date="2015-12-07T17:25:00Z">
                    <w:r>
                      <w:rPr>
                        <w:rFonts w:eastAsia="Arial" w:cs="Arial"/>
                        <w:color w:val="000000"/>
                      </w:rPr>
                      <w:t>.....................................................</w:t>
                    </w:r>
                  </w:ins>
                </w:p>
                <w:p w:rsidR="00992A4B" w:rsidRDefault="00992A4B">
                  <w:pPr>
                    <w:jc w:val="center"/>
                    <w:rPr>
                      <w:ins w:id="1026" w:author="DeeM" w:date="2015-12-07T17:25:00Z"/>
                    </w:rPr>
                  </w:pPr>
                  <w:ins w:id="1027" w:author="DeeM" w:date="2015-12-07T17:25:00Z">
                    <w:r>
                      <w:rPr>
                        <w:rFonts w:eastAsia="Arial" w:cs="Arial"/>
                        <w:i/>
                        <w:iCs/>
                        <w:color w:val="000000"/>
                        <w:sz w:val="16"/>
                        <w:szCs w:val="16"/>
                      </w:rPr>
                      <w:t>podpis studenta</w:t>
                    </w:r>
                  </w:ins>
                </w:p>
              </w:tc>
            </w:tr>
          </w:tbl>
          <w:p w:rsidR="00992A4B" w:rsidRDefault="00992A4B">
            <w:pPr>
              <w:rPr>
                <w:ins w:id="1028" w:author="DeeM" w:date="2015-12-07T17:25:00Z"/>
              </w:rPr>
            </w:pPr>
          </w:p>
        </w:tc>
      </w:tr>
      <w:tr w:rsidR="00992A4B">
        <w:trPr>
          <w:ins w:id="1029" w:author="DeeM" w:date="2015-12-07T17:25:00Z"/>
        </w:trPr>
        <w:tc>
          <w:tcPr>
            <w:tcW w:w="820" w:type="dxa"/>
            <w:tcMar>
              <w:top w:w="180" w:type="dxa"/>
              <w:left w:w="0" w:type="dxa"/>
              <w:bottom w:w="0" w:type="dxa"/>
              <w:right w:w="0" w:type="dxa"/>
            </w:tcMar>
          </w:tcPr>
          <w:p w:rsidR="00992A4B" w:rsidRDefault="00992A4B">
            <w:pPr>
              <w:rPr>
                <w:ins w:id="1030" w:author="DeeM" w:date="2015-12-07T17:25:00Z"/>
              </w:rPr>
            </w:pPr>
          </w:p>
        </w:tc>
        <w:tc>
          <w:tcPr>
            <w:tcW w:w="8670" w:type="dxa"/>
            <w:gridSpan w:val="3"/>
            <w:vMerge w:val="restart"/>
            <w:tcMar>
              <w:top w:w="100" w:type="dxa"/>
              <w:left w:w="0" w:type="dxa"/>
              <w:bottom w:w="0" w:type="dxa"/>
              <w:right w:w="0" w:type="dxa"/>
            </w:tcMar>
          </w:tcPr>
          <w:p w:rsidR="00992A4B" w:rsidRDefault="00992A4B">
            <w:pPr>
              <w:jc w:val="both"/>
              <w:rPr>
                <w:ins w:id="1031" w:author="DeeM" w:date="2015-12-07T17:25:00Z"/>
              </w:rPr>
            </w:pPr>
            <w:ins w:id="1032" w:author="DeeM" w:date="2015-12-07T17:25:00Z">
              <w:r>
                <w:rPr>
                  <w:rFonts w:eastAsia="Arial" w:cs="Arial"/>
                  <w:color w:val="000000"/>
                </w:rPr>
                <w:t>Upoważniam Politechnikę Gdańską do umieszczenia ww. pracy dyplomowej w wersji elektronicznej w otwartym, cyfrowym repozytorium instytucjonalnym Politechniki Gdańskiej oraz poddawania jej procesom weryfikacji i ochrony przed przywłaszczaniem jej autorstwa.</w:t>
              </w:r>
            </w:ins>
          </w:p>
        </w:tc>
      </w:tr>
      <w:tr w:rsidR="00992A4B">
        <w:trPr>
          <w:trHeight w:val="230"/>
          <w:ins w:id="1033" w:author="DeeM" w:date="2015-12-07T17:25:00Z"/>
        </w:trPr>
        <w:tc>
          <w:tcPr>
            <w:tcW w:w="9490" w:type="dxa"/>
            <w:gridSpan w:val="4"/>
            <w:vMerge w:val="restart"/>
            <w:tcMar>
              <w:top w:w="120" w:type="dxa"/>
              <w:left w:w="700" w:type="dxa"/>
              <w:bottom w:w="0" w:type="dxa"/>
              <w:right w:w="0" w:type="dxa"/>
            </w:tcMar>
          </w:tcPr>
          <w:tbl>
            <w:tblPr>
              <w:tblOverlap w:val="never"/>
              <w:tblW w:w="8785" w:type="dxa"/>
              <w:tblLayout w:type="fixed"/>
              <w:tblLook w:val="01E0"/>
            </w:tblPr>
            <w:tblGrid>
              <w:gridCol w:w="4544"/>
              <w:gridCol w:w="4241"/>
            </w:tblGrid>
            <w:tr w:rsidR="00992A4B">
              <w:trPr>
                <w:ins w:id="1034" w:author="DeeM" w:date="2015-12-07T17:25:00Z"/>
              </w:trPr>
              <w:tc>
                <w:tcPr>
                  <w:tcW w:w="4544" w:type="dxa"/>
                </w:tcPr>
                <w:p w:rsidR="00992A4B" w:rsidRDefault="00992A4B">
                  <w:pPr>
                    <w:rPr>
                      <w:ins w:id="1035" w:author="DeeM" w:date="2015-12-07T17:25:00Z"/>
                    </w:rPr>
                  </w:pPr>
                  <w:ins w:id="1036" w:author="DeeM" w:date="2015-12-07T17:25:00Z">
                    <w:r>
                      <w:rPr>
                        <w:rFonts w:eastAsia="Arial" w:cs="Arial"/>
                        <w:color w:val="000000"/>
                      </w:rPr>
                      <w:t>Gdańsk, dnia .................................</w:t>
                    </w:r>
                  </w:ins>
                </w:p>
              </w:tc>
              <w:tc>
                <w:tcPr>
                  <w:tcW w:w="4241" w:type="dxa"/>
                </w:tcPr>
                <w:p w:rsidR="00992A4B" w:rsidRDefault="00992A4B">
                  <w:pPr>
                    <w:jc w:val="center"/>
                    <w:rPr>
                      <w:ins w:id="1037" w:author="DeeM" w:date="2015-12-07T17:25:00Z"/>
                    </w:rPr>
                  </w:pPr>
                  <w:ins w:id="1038" w:author="DeeM" w:date="2015-12-07T17:25:00Z">
                    <w:r>
                      <w:rPr>
                        <w:rFonts w:eastAsia="Arial" w:cs="Arial"/>
                        <w:color w:val="000000"/>
                      </w:rPr>
                      <w:t>.....................................................</w:t>
                    </w:r>
                  </w:ins>
                </w:p>
                <w:p w:rsidR="00992A4B" w:rsidRDefault="00992A4B">
                  <w:pPr>
                    <w:jc w:val="center"/>
                    <w:rPr>
                      <w:ins w:id="1039" w:author="DeeM" w:date="2015-12-07T17:25:00Z"/>
                    </w:rPr>
                  </w:pPr>
                  <w:ins w:id="1040" w:author="DeeM" w:date="2015-12-07T17:25:00Z">
                    <w:r>
                      <w:rPr>
                        <w:rFonts w:eastAsia="Arial" w:cs="Arial"/>
                        <w:i/>
                        <w:iCs/>
                        <w:color w:val="000000"/>
                        <w:sz w:val="16"/>
                        <w:szCs w:val="16"/>
                      </w:rPr>
                      <w:t>podpis studenta</w:t>
                    </w:r>
                  </w:ins>
                </w:p>
              </w:tc>
            </w:tr>
          </w:tbl>
          <w:p w:rsidR="00992A4B" w:rsidRDefault="00992A4B">
            <w:pPr>
              <w:rPr>
                <w:ins w:id="1041" w:author="DeeM" w:date="2015-12-07T17:25:00Z"/>
              </w:rPr>
            </w:pPr>
          </w:p>
        </w:tc>
      </w:tr>
      <w:tr w:rsidR="00992A4B">
        <w:trPr>
          <w:ins w:id="1042" w:author="DeeM" w:date="2015-12-07T17:25:00Z"/>
        </w:trPr>
        <w:tc>
          <w:tcPr>
            <w:tcW w:w="820" w:type="dxa"/>
            <w:tcMar>
              <w:top w:w="140" w:type="dxa"/>
              <w:left w:w="0" w:type="dxa"/>
              <w:bottom w:w="0" w:type="dxa"/>
              <w:right w:w="0" w:type="dxa"/>
            </w:tcMar>
          </w:tcPr>
          <w:p w:rsidR="00992A4B" w:rsidRDefault="00992A4B">
            <w:pPr>
              <w:rPr>
                <w:ins w:id="1043" w:author="DeeM" w:date="2015-12-07T17:25: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992A4B">
              <w:trPr>
                <w:ins w:id="1044" w:author="DeeM" w:date="2015-12-07T17:25:00Z"/>
              </w:trPr>
              <w:tc>
                <w:tcPr>
                  <w:tcW w:w="8670" w:type="dxa"/>
                </w:tcPr>
                <w:p w:rsidR="00992A4B" w:rsidRDefault="00992A4B">
                  <w:pPr>
                    <w:jc w:val="both"/>
                    <w:rPr>
                      <w:ins w:id="1045" w:author="DeeM" w:date="2015-12-07T17:25:00Z"/>
                    </w:rPr>
                  </w:pPr>
                  <w:ins w:id="1046" w:author="DeeM" w:date="2015-12-07T17:25:00Z">
                    <w:r>
                      <w:rPr>
                        <w:rFonts w:eastAsia="Arial" w:cs="Arial"/>
                        <w:color w:val="000000"/>
                      </w:rPr>
                      <w:t>*) niepotrzebne skreślić</w:t>
                    </w:r>
                  </w:ins>
                </w:p>
              </w:tc>
            </w:tr>
          </w:tbl>
          <w:p w:rsidR="00992A4B" w:rsidRDefault="00992A4B">
            <w:pPr>
              <w:rPr>
                <w:ins w:id="1047" w:author="DeeM" w:date="2015-12-07T17:25:00Z"/>
              </w:rPr>
            </w:pPr>
          </w:p>
        </w:tc>
      </w:tr>
      <w:tr w:rsidR="00992A4B">
        <w:trPr>
          <w:trHeight w:val="230"/>
          <w:hidden/>
          <w:ins w:id="1048" w:author="DeeM" w:date="2015-12-07T17:25:00Z"/>
        </w:trPr>
        <w:tc>
          <w:tcPr>
            <w:tcW w:w="9490" w:type="dxa"/>
            <w:gridSpan w:val="4"/>
            <w:vMerge w:val="restart"/>
            <w:tcMar>
              <w:top w:w="60" w:type="dxa"/>
              <w:left w:w="0" w:type="dxa"/>
              <w:bottom w:w="0" w:type="dxa"/>
              <w:right w:w="0" w:type="dxa"/>
            </w:tcMar>
          </w:tcPr>
          <w:p w:rsidR="00992A4B" w:rsidRDefault="00992A4B">
            <w:pPr>
              <w:rPr>
                <w:ins w:id="1049" w:author="DeeM" w:date="2015-12-07T17:25:00Z"/>
                <w:vanish/>
              </w:rPr>
            </w:pPr>
          </w:p>
          <w:tbl>
            <w:tblPr>
              <w:tblOverlap w:val="never"/>
              <w:tblW w:w="2880" w:type="dxa"/>
              <w:tblLayout w:type="fixed"/>
              <w:tblLook w:val="01E0"/>
            </w:tblPr>
            <w:tblGrid>
              <w:gridCol w:w="2880"/>
            </w:tblGrid>
            <w:tr w:rsidR="00992A4B">
              <w:trPr>
                <w:ins w:id="1050" w:author="DeeM" w:date="2015-12-07T17:25:00Z"/>
              </w:trPr>
              <w:tc>
                <w:tcPr>
                  <w:tcW w:w="2880" w:type="dxa"/>
                  <w:tcBorders>
                    <w:bottom w:val="single" w:sz="6" w:space="0" w:color="000000"/>
                  </w:tcBorders>
                </w:tcPr>
                <w:p w:rsidR="00992A4B" w:rsidRDefault="00992A4B">
                  <w:pPr>
                    <w:rPr>
                      <w:ins w:id="1051" w:author="DeeM" w:date="2015-12-07T17:25:00Z"/>
                    </w:rPr>
                  </w:pPr>
                </w:p>
              </w:tc>
            </w:tr>
          </w:tbl>
          <w:p w:rsidR="00992A4B" w:rsidRDefault="00992A4B">
            <w:pPr>
              <w:rPr>
                <w:ins w:id="1052" w:author="DeeM" w:date="2015-12-07T17:25:00Z"/>
              </w:rPr>
            </w:pPr>
          </w:p>
        </w:tc>
      </w:tr>
      <w:tr w:rsidR="00992A4B">
        <w:trPr>
          <w:trHeight w:val="230"/>
          <w:hidden/>
          <w:ins w:id="1053" w:author="DeeM" w:date="2015-12-07T17:25:00Z"/>
        </w:trPr>
        <w:tc>
          <w:tcPr>
            <w:tcW w:w="9490" w:type="dxa"/>
            <w:gridSpan w:val="4"/>
            <w:vMerge w:val="restart"/>
            <w:tcMar>
              <w:top w:w="60" w:type="dxa"/>
              <w:left w:w="720" w:type="dxa"/>
              <w:bottom w:w="0" w:type="dxa"/>
              <w:right w:w="0" w:type="dxa"/>
            </w:tcMar>
          </w:tcPr>
          <w:p w:rsidR="00992A4B" w:rsidRDefault="00992A4B">
            <w:pPr>
              <w:rPr>
                <w:ins w:id="1054" w:author="DeeM" w:date="2015-12-07T17:25:00Z"/>
                <w:vanish/>
              </w:rPr>
            </w:pPr>
          </w:p>
          <w:tbl>
            <w:tblPr>
              <w:tblOverlap w:val="never"/>
              <w:tblW w:w="8770" w:type="dxa"/>
              <w:tblLayout w:type="fixed"/>
              <w:tblLook w:val="01E0"/>
            </w:tblPr>
            <w:tblGrid>
              <w:gridCol w:w="236"/>
              <w:gridCol w:w="8534"/>
            </w:tblGrid>
            <w:tr w:rsidR="00992A4B">
              <w:trPr>
                <w:ins w:id="1055" w:author="DeeM" w:date="2015-12-07T17:25:00Z"/>
              </w:trPr>
              <w:tc>
                <w:tcPr>
                  <w:tcW w:w="165" w:type="dxa"/>
                </w:tcPr>
                <w:tbl>
                  <w:tblPr>
                    <w:tblOverlap w:val="never"/>
                    <w:tblW w:w="165" w:type="dxa"/>
                    <w:tblLayout w:type="fixed"/>
                    <w:tblCellMar>
                      <w:left w:w="0" w:type="dxa"/>
                      <w:right w:w="0" w:type="dxa"/>
                    </w:tblCellMar>
                    <w:tblLook w:val="01E0"/>
                  </w:tblPr>
                  <w:tblGrid>
                    <w:gridCol w:w="165"/>
                  </w:tblGrid>
                  <w:tr w:rsidR="00992A4B">
                    <w:trPr>
                      <w:ins w:id="1056" w:author="DeeM" w:date="2015-12-07T17:25:00Z"/>
                    </w:trPr>
                    <w:tc>
                      <w:tcPr>
                        <w:tcW w:w="165" w:type="dxa"/>
                      </w:tcPr>
                      <w:p w:rsidR="00992A4B" w:rsidRDefault="00992A4B">
                        <w:pPr>
                          <w:rPr>
                            <w:ins w:id="1057" w:author="DeeM" w:date="2015-12-07T17:25:00Z"/>
                          </w:rPr>
                        </w:pPr>
                        <w:ins w:id="1058" w:author="DeeM" w:date="2015-12-07T17:25:00Z">
                          <w:r>
                            <w:rPr>
                              <w:rFonts w:eastAsia="Arial" w:cs="Arial"/>
                              <w:color w:val="000000"/>
                              <w:position w:val="4"/>
                              <w:sz w:val="12"/>
                              <w:szCs w:val="12"/>
                            </w:rPr>
                            <w:t>1</w:t>
                          </w:r>
                        </w:ins>
                      </w:p>
                    </w:tc>
                  </w:tr>
                </w:tbl>
                <w:p w:rsidR="00992A4B" w:rsidRDefault="00992A4B">
                  <w:pPr>
                    <w:rPr>
                      <w:ins w:id="1059"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992A4B">
                    <w:trPr>
                      <w:ins w:id="1060" w:author="DeeM" w:date="2015-12-07T17:25:00Z"/>
                    </w:trPr>
                    <w:tc>
                      <w:tcPr>
                        <w:tcW w:w="8492" w:type="dxa"/>
                      </w:tcPr>
                      <w:p w:rsidR="00992A4B" w:rsidRDefault="00992A4B">
                        <w:pPr>
                          <w:jc w:val="both"/>
                          <w:rPr>
                            <w:ins w:id="1061" w:author="DeeM" w:date="2015-12-07T17:25:00Z"/>
                          </w:rPr>
                        </w:pPr>
                        <w:ins w:id="1062" w:author="DeeM" w:date="2015-12-07T17:25:00Z">
                          <w:r>
                            <w:rPr>
                              <w:rFonts w:eastAsia="Arial" w:cs="Arial"/>
                              <w:color w:val="000000"/>
                              <w:sz w:val="16"/>
                              <w:szCs w:val="16"/>
                            </w:rPr>
                            <w:t>Zarządzenie Rektora Politechniki Gdańskiej nr 34/2009 z 9 listopada 2009 r., załącznik nr 8 do instrukcji archiwalnej PG.</w:t>
                          </w:r>
                        </w:ins>
                      </w:p>
                    </w:tc>
                  </w:tr>
                </w:tbl>
                <w:p w:rsidR="00992A4B" w:rsidRDefault="00992A4B">
                  <w:pPr>
                    <w:rPr>
                      <w:ins w:id="1063" w:author="DeeM" w:date="2015-12-07T17:25:00Z"/>
                    </w:rPr>
                  </w:pPr>
                </w:p>
              </w:tc>
            </w:tr>
            <w:tr w:rsidR="00992A4B">
              <w:trPr>
                <w:ins w:id="1064" w:author="DeeM" w:date="2015-12-07T17:25:00Z"/>
              </w:trPr>
              <w:tc>
                <w:tcPr>
                  <w:tcW w:w="165" w:type="dxa"/>
                </w:tcPr>
                <w:tbl>
                  <w:tblPr>
                    <w:tblOverlap w:val="never"/>
                    <w:tblW w:w="165" w:type="dxa"/>
                    <w:tblLayout w:type="fixed"/>
                    <w:tblCellMar>
                      <w:left w:w="0" w:type="dxa"/>
                      <w:right w:w="0" w:type="dxa"/>
                    </w:tblCellMar>
                    <w:tblLook w:val="01E0"/>
                  </w:tblPr>
                  <w:tblGrid>
                    <w:gridCol w:w="165"/>
                  </w:tblGrid>
                  <w:tr w:rsidR="00992A4B">
                    <w:trPr>
                      <w:ins w:id="1065" w:author="DeeM" w:date="2015-12-07T17:25:00Z"/>
                    </w:trPr>
                    <w:tc>
                      <w:tcPr>
                        <w:tcW w:w="165" w:type="dxa"/>
                      </w:tcPr>
                      <w:p w:rsidR="00992A4B" w:rsidRDefault="00992A4B">
                        <w:pPr>
                          <w:rPr>
                            <w:ins w:id="1066" w:author="DeeM" w:date="2015-12-07T17:25:00Z"/>
                          </w:rPr>
                        </w:pPr>
                        <w:ins w:id="1067" w:author="DeeM" w:date="2015-12-07T17:25:00Z">
                          <w:r>
                            <w:rPr>
                              <w:rFonts w:eastAsia="Arial" w:cs="Arial"/>
                              <w:color w:val="000000"/>
                              <w:position w:val="4"/>
                              <w:sz w:val="12"/>
                              <w:szCs w:val="12"/>
                            </w:rPr>
                            <w:t>2</w:t>
                          </w:r>
                        </w:ins>
                      </w:p>
                    </w:tc>
                  </w:tr>
                </w:tbl>
                <w:p w:rsidR="00992A4B" w:rsidRDefault="00992A4B">
                  <w:pPr>
                    <w:rPr>
                      <w:ins w:id="1068"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992A4B">
                    <w:trPr>
                      <w:ins w:id="1069" w:author="DeeM" w:date="2015-12-07T17:25:00Z"/>
                    </w:trPr>
                    <w:tc>
                      <w:tcPr>
                        <w:tcW w:w="8492" w:type="dxa"/>
                      </w:tcPr>
                      <w:p w:rsidR="00992A4B" w:rsidRDefault="00992A4B">
                        <w:pPr>
                          <w:jc w:val="both"/>
                          <w:rPr>
                            <w:ins w:id="1070" w:author="DeeM" w:date="2015-12-07T17:25:00Z"/>
                          </w:rPr>
                        </w:pPr>
                        <w:ins w:id="1071" w:author="DeeM" w:date="2015-12-07T17:25:00Z">
                          <w:r>
                            <w:rPr>
                              <w:rFonts w:eastAsia="Arial" w:cs="Arial"/>
                              <w:color w:val="000000"/>
                              <w:sz w:val="16"/>
                              <w:szCs w:val="16"/>
                            </w:rPr>
                            <w:t>Ustawa z dnia 27 lipca 2005 r. Prawo o szkolnictwie wyższym:</w:t>
                          </w:r>
                        </w:ins>
                      </w:p>
                    </w:tc>
                  </w:tr>
                </w:tbl>
                <w:p w:rsidR="00992A4B" w:rsidRDefault="00992A4B">
                  <w:pPr>
                    <w:rPr>
                      <w:ins w:id="1072" w:author="DeeM" w:date="2015-12-07T17:25:00Z"/>
                    </w:rPr>
                  </w:pPr>
                </w:p>
              </w:tc>
            </w:tr>
            <w:tr w:rsidR="00992A4B">
              <w:trPr>
                <w:ins w:id="1073" w:author="DeeM" w:date="2015-12-07T17:25:00Z"/>
              </w:trPr>
              <w:tc>
                <w:tcPr>
                  <w:tcW w:w="165" w:type="dxa"/>
                </w:tcPr>
                <w:p w:rsidR="00992A4B" w:rsidRDefault="00992A4B">
                  <w:pPr>
                    <w:rPr>
                      <w:ins w:id="1074"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992A4B">
                    <w:trPr>
                      <w:ins w:id="1075" w:author="DeeM" w:date="2015-12-07T17:25:00Z"/>
                    </w:trPr>
                    <w:tc>
                      <w:tcPr>
                        <w:tcW w:w="8492" w:type="dxa"/>
                      </w:tcPr>
                      <w:p w:rsidR="00992A4B" w:rsidRDefault="00992A4B">
                        <w:pPr>
                          <w:jc w:val="both"/>
                          <w:rPr>
                            <w:ins w:id="1076" w:author="DeeM" w:date="2015-12-07T17:25:00Z"/>
                          </w:rPr>
                        </w:pPr>
                        <w:ins w:id="1077" w:author="DeeM" w:date="2015-12-07T17:25:00Z">
                          <w:r>
                            <w:rPr>
                              <w:rFonts w:eastAsia="Arial" w:cs="Arial"/>
                              <w:color w:val="000000"/>
                              <w:sz w:val="16"/>
                              <w:szCs w:val="16"/>
                            </w:rPr>
                            <w:t>Art. 214 ustęp 4. W razie podejrzenia popełnienia przez studenta czynu podlegającego na przypisaniu sobie autorstwa istotnego fragmentu lub innych elementów cudzego utworu rektor niezwłocznie poleca przeprowadzenie postępowania wyjaśniającego.</w:t>
                          </w:r>
                        </w:ins>
                      </w:p>
                    </w:tc>
                  </w:tr>
                </w:tbl>
                <w:p w:rsidR="00992A4B" w:rsidRDefault="00992A4B">
                  <w:pPr>
                    <w:rPr>
                      <w:ins w:id="1078" w:author="DeeM" w:date="2015-12-07T17:25:00Z"/>
                    </w:rPr>
                  </w:pPr>
                </w:p>
              </w:tc>
            </w:tr>
            <w:tr w:rsidR="00992A4B">
              <w:trPr>
                <w:ins w:id="1079" w:author="DeeM" w:date="2015-12-07T17:25:00Z"/>
              </w:trPr>
              <w:tc>
                <w:tcPr>
                  <w:tcW w:w="165" w:type="dxa"/>
                </w:tcPr>
                <w:p w:rsidR="00992A4B" w:rsidRDefault="00992A4B">
                  <w:pPr>
                    <w:rPr>
                      <w:ins w:id="1080"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992A4B">
                    <w:trPr>
                      <w:ins w:id="1081" w:author="DeeM" w:date="2015-12-07T17:25:00Z"/>
                    </w:trPr>
                    <w:tc>
                      <w:tcPr>
                        <w:tcW w:w="8492" w:type="dxa"/>
                      </w:tcPr>
                      <w:p w:rsidR="00992A4B" w:rsidRDefault="00992A4B">
                        <w:pPr>
                          <w:jc w:val="both"/>
                          <w:rPr>
                            <w:ins w:id="1082" w:author="DeeM" w:date="2015-12-07T17:25:00Z"/>
                          </w:rPr>
                        </w:pPr>
                        <w:ins w:id="1083" w:author="DeeM" w:date="2015-12-07T17:25:00Z">
                          <w:r>
                            <w:rPr>
                              <w:rFonts w:eastAsia="Arial" w:cs="Arial"/>
                              <w:color w:val="000000"/>
                              <w:sz w:val="16"/>
                              <w:szCs w:val="16"/>
                            </w:rPr>
                            <w: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t>
                          </w:r>
                        </w:ins>
                      </w:p>
                    </w:tc>
                  </w:tr>
                </w:tbl>
                <w:p w:rsidR="00992A4B" w:rsidRDefault="00992A4B">
                  <w:pPr>
                    <w:rPr>
                      <w:ins w:id="1084" w:author="DeeM" w:date="2015-12-07T17:25:00Z"/>
                    </w:rPr>
                  </w:pPr>
                </w:p>
              </w:tc>
            </w:tr>
          </w:tbl>
          <w:p w:rsidR="00992A4B" w:rsidRDefault="00992A4B">
            <w:pPr>
              <w:rPr>
                <w:ins w:id="1085" w:author="DeeM" w:date="2015-12-07T17:25:00Z"/>
              </w:rPr>
            </w:pPr>
          </w:p>
        </w:tc>
      </w:tr>
    </w:tbl>
    <w:p w:rsidR="00992A4B" w:rsidRDefault="00992A4B">
      <w:pPr>
        <w:rPr>
          <w:ins w:id="1086" w:author="DeeM" w:date="2015-12-07T17:25:00Z"/>
        </w:rPr>
      </w:pPr>
    </w:p>
    <w:p w:rsidR="00A616E5" w:rsidRDefault="00A616E5">
      <w:pPr>
        <w:sectPr w:rsidR="00A616E5" w:rsidSect="001057CA">
          <w:headerReference w:type="default" r:id="rId24"/>
          <w:pgSz w:w="11905" w:h="16837"/>
          <w:pgMar w:top="1417" w:right="1417" w:bottom="1417" w:left="1417" w:header="964" w:footer="288" w:gutter="0"/>
          <w:cols w:space="708"/>
          <w:docGrid w:linePitch="272"/>
        </w:sectPr>
      </w:pPr>
    </w:p>
    <w:p w:rsidR="004220E7" w:rsidRDefault="004220E7" w:rsidP="004220E7">
      <w:pPr>
        <w:pStyle w:val="Nagwekpozaspisemtreci"/>
      </w:pPr>
      <w:bookmarkStart w:id="1087" w:name="_Toc436850547"/>
      <w:bookmarkStart w:id="1088" w:name="_Toc436850557"/>
      <w:bookmarkStart w:id="1089" w:name="_Toc436850570"/>
      <w:r w:rsidRPr="00932E5D">
        <w:lastRenderedPageBreak/>
        <w:t>Streszczenie</w:t>
      </w:r>
      <w:bookmarkEnd w:id="1087"/>
      <w:bookmarkEnd w:id="1088"/>
      <w:bookmarkEnd w:id="1089"/>
    </w:p>
    <w:p w:rsidR="004220E7" w:rsidRDefault="004220E7" w:rsidP="004220E7">
      <w:pPr>
        <w:pStyle w:val="Zwykyakapit"/>
      </w:pPr>
      <w:r>
        <w:t xml:space="preserve">Projekt polegał na utworzeniu serwisu internetowego o tematyce turystyki, zawierającego elementy geolokalizacji. W ramach pracy powstały trzy elementy serwisu – część serwerowa, aplikacja mobilna na system Android oraz witryna internetowa. </w:t>
      </w:r>
    </w:p>
    <w:p w:rsidR="004220E7" w:rsidRDefault="004220E7" w:rsidP="0029244D">
      <w:pPr>
        <w:pStyle w:val="Zwykyakapit"/>
      </w:pPr>
      <w:r>
        <w:t xml:space="preserve">Produkt przeznaczony został dla ogółu osób, które szukają planów (czyli miejsca, bądź znajomych) </w:t>
      </w:r>
      <w:del w:id="1090" w:author="DeeM" w:date="2015-12-07T16:35:00Z">
        <w:r w:rsidDel="006C7E4F">
          <w:delText xml:space="preserve">do </w:delText>
        </w:r>
      </w:del>
      <w:ins w:id="1091" w:author="DeeM" w:date="2015-12-07T16:35:00Z">
        <w:r w:rsidR="006C7E4F">
          <w:t xml:space="preserve">na </w:t>
        </w:r>
      </w:ins>
      <w:r>
        <w:t>spędzeni</w:t>
      </w:r>
      <w:ins w:id="1092" w:author="DeeM" w:date="2015-12-07T16:35:00Z">
        <w:r w:rsidR="006C7E4F">
          <w:t>e</w:t>
        </w:r>
      </w:ins>
      <w:del w:id="1093" w:author="DeeM" w:date="2015-12-07T16:35:00Z">
        <w:r w:rsidDel="006C7E4F">
          <w:delText>a</w:delText>
        </w:r>
      </w:del>
      <w:r>
        <w:t xml:space="preserve"> swojego wolnego czasu i chcą przy okazji odkryć nowe atrakcje. Dodatkową grupę stanowią </w:t>
      </w:r>
      <w:del w:id="1094" w:author="DeeM" w:date="2015-12-07T16:36:00Z">
        <w:r w:rsidDel="006C7E4F">
          <w:delText xml:space="preserve">jeszcze </w:delText>
        </w:r>
      </w:del>
      <w:r>
        <w:t>właściciele obiektów turystycznych, w interesie których leży jak najlepsze zaprezentowanie się potencjalnym klientom. Założeniem systemu było umożliwienie jego użytkownikom dostępu do miejsc zainte</w:t>
      </w:r>
      <w:r w:rsidR="0029244D">
        <w:t>resowań w łatwy i szybki sposób</w:t>
      </w:r>
      <w:r>
        <w:t xml:space="preserve">. </w:t>
      </w:r>
      <w:r w:rsidR="0029244D">
        <w:t>Z tego względu charakter aplikacji różnił się</w:t>
      </w:r>
      <w:r>
        <w:t xml:space="preserve"> w zależności od platformy. Strona internetowa musiała realizować funkcje filtrowania i dawać możliwość przeglądania dostępnych szczegółów na temat wybranego miejsca – natomiast aplikacja mobilna musiała pokazywać na mapie obiekty zainteresowań i wskazywać do nich najkrótszą możliwą drogę.</w:t>
      </w:r>
      <w:r w:rsidR="0029244D">
        <w:t xml:space="preserve"> </w:t>
      </w:r>
      <w:r>
        <w:t>Dodatkowo do obu elementów dodano funkcje społecznościowe. Niektóre z nich to możliwość zakładania konta albo dzielenie się swoimi recenzjami z innymi użytkownikami.</w:t>
      </w:r>
    </w:p>
    <w:p w:rsidR="004220E7" w:rsidRDefault="004220E7" w:rsidP="004220E7">
      <w:pPr>
        <w:pStyle w:val="Zwykyakapit"/>
      </w:pPr>
      <w:r>
        <w:t>Rozwiązania spełniające podobne funkcjonalności już istniały, ale obarczone były problemami, dla których chcieliśmy w naszym projekcie opracować rozwiązania. Jednym z</w:t>
      </w:r>
      <w:ins w:id="1095" w:author="DeeM" w:date="2015-12-07T17:32:00Z">
        <w:r w:rsidR="00364B0C">
          <w:t> </w:t>
        </w:r>
      </w:ins>
      <w:del w:id="1096" w:author="DeeM" w:date="2015-12-07T17:32:00Z">
        <w:r w:rsidDel="00364B0C">
          <w:delText xml:space="preserve"> </w:delText>
        </w:r>
      </w:del>
      <w:r>
        <w:t>takich mankamentów jest między innymi nieduża baza obiektów na terenie Gdańska. Ponadto nie umożliwiają one organizowania się w grupy i udziału we wspólnych wycieczkach.</w:t>
      </w:r>
    </w:p>
    <w:p w:rsidR="004220E7" w:rsidRDefault="004220E7" w:rsidP="004220E7">
      <w:pPr>
        <w:pStyle w:val="Zwykyakapit"/>
      </w:pPr>
      <w:r>
        <w:t>Udział w pracach nad projektem wzięły cztery osoby - Artur Kąkol, Dorian Krefft, Mar</w:t>
      </w:r>
      <w:r w:rsidR="0029244D">
        <w:t>cin Kozij oraz Patryk Kuśmierek</w:t>
      </w:r>
      <w:r>
        <w:t>. Każdy z członków wziął odpowiedzialność za określone części projektu. Artur Kąkol nadzorował środowisko i zajmował się wytwarzaniem aplikacji mobilnej. Dorian Krefft odpowiadał za rozwój dokumentacji, tworzył szablon interfejsu graficznego strony, a także realizował panel administracji i widok wyświetlania atrakcji. Marcin Kozij odpowiadał za</w:t>
      </w:r>
      <w:ins w:id="1097" w:author="DeeM" w:date="2015-12-07T17:32:00Z">
        <w:r w:rsidR="00364B0C">
          <w:t> </w:t>
        </w:r>
      </w:ins>
      <w:del w:id="1098" w:author="DeeM" w:date="2015-12-07T17:32:00Z">
        <w:r w:rsidDel="00364B0C">
          <w:delText xml:space="preserve"> </w:delText>
        </w:r>
      </w:del>
      <w:r>
        <w:t>oskryptowanie portalu oraz tworzył profil użytkownika. Patryk Kuśmierek skupił się</w:t>
      </w:r>
      <w:ins w:id="1099" w:author="DeeM" w:date="2015-12-07T17:32:00Z">
        <w:r w:rsidR="00364B0C">
          <w:t> </w:t>
        </w:r>
      </w:ins>
      <w:del w:id="1100" w:author="DeeM" w:date="2015-12-07T17:32:00Z">
        <w:r w:rsidDel="00364B0C">
          <w:delText xml:space="preserve"> </w:delText>
        </w:r>
      </w:del>
      <w:r>
        <w:t>nad</w:t>
      </w:r>
      <w:ins w:id="1101" w:author="DeeM" w:date="2015-12-07T17:32:00Z">
        <w:r w:rsidR="00364B0C">
          <w:t> </w:t>
        </w:r>
      </w:ins>
      <w:del w:id="1102" w:author="DeeM" w:date="2015-12-07T17:32:00Z">
        <w:r w:rsidDel="00364B0C">
          <w:delText xml:space="preserve"> </w:delText>
        </w:r>
      </w:del>
      <w:r>
        <w:t xml:space="preserve">rozwojem modułu wydarzeń. </w:t>
      </w:r>
    </w:p>
    <w:p w:rsidR="004220E7" w:rsidRPr="00F059B4" w:rsidRDefault="004220E7" w:rsidP="004220E7">
      <w:pPr>
        <w:pStyle w:val="Zwykyakapit"/>
      </w:pPr>
      <w:r>
        <w:t xml:space="preserve">Przy tworzeniu dokumentacji kluczowa rola przypadła Dorianowi. </w:t>
      </w:r>
      <w:del w:id="1103" w:author="DeeM" w:date="2015-12-07T16:37:00Z">
        <w:r w:rsidDel="006C7E4F">
          <w:delText>On zajął</w:delText>
        </w:r>
      </w:del>
      <w:ins w:id="1104" w:author="DeeM" w:date="2015-12-07T16:37:00Z">
        <w:r w:rsidR="006C7E4F">
          <w:t>Zajął</w:t>
        </w:r>
      </w:ins>
      <w:r>
        <w:t xml:space="preserve"> się</w:t>
      </w:r>
      <w:ins w:id="1105" w:author="DeeM" w:date="2015-12-07T17:32:00Z">
        <w:r w:rsidR="00364B0C">
          <w:t> </w:t>
        </w:r>
      </w:ins>
      <w:ins w:id="1106" w:author="DeeM" w:date="2015-12-07T16:37:00Z">
        <w:r w:rsidR="006C7E4F">
          <w:t>on</w:t>
        </w:r>
      </w:ins>
      <w:ins w:id="1107" w:author="DeeM" w:date="2015-12-07T17:32:00Z">
        <w:r w:rsidR="00364B0C">
          <w:t> </w:t>
        </w:r>
      </w:ins>
      <w:del w:id="1108" w:author="DeeM" w:date="2015-12-07T17:32:00Z">
        <w:r w:rsidDel="00364B0C">
          <w:delText xml:space="preserve"> </w:delText>
        </w:r>
      </w:del>
      <w:r>
        <w:t>formatowaniem dokumentu i napisał rozdziały</w:t>
      </w:r>
      <w:r w:rsidR="006927F1">
        <w:t xml:space="preserve"> </w:t>
      </w:r>
      <w:r w:rsidR="006927F1" w:rsidRPr="006927F1">
        <w:t>1, 2.1, 2.3, 2.4, 3, 6.1.1-6.1.5, 7.1, 7.3, 8.11</w:t>
      </w:r>
      <w:r>
        <w:t>. Artur przygotował</w:t>
      </w:r>
      <w:r w:rsidR="006927F1">
        <w:t xml:space="preserve"> punkty </w:t>
      </w:r>
      <w:r w:rsidR="006927F1" w:rsidRPr="006927F1">
        <w:t>2.2, 2.5, 4, 6.2, 7.1, 8.5-8.7</w:t>
      </w:r>
      <w:r>
        <w:rPr>
          <w:b/>
        </w:rPr>
        <w:t xml:space="preserve">. </w:t>
      </w:r>
      <w:r w:rsidR="006927F1">
        <w:t xml:space="preserve">Marcin z kolei stworzył </w:t>
      </w:r>
      <w:r w:rsidR="006927F1" w:rsidRPr="006927F1">
        <w:t>1.1, 5, 6.1.6, 7.1, 8.1-8.4</w:t>
      </w:r>
      <w:r w:rsidR="006927F1">
        <w:t xml:space="preserve">. </w:t>
      </w:r>
      <w:r>
        <w:t xml:space="preserve">Patryk był odpowiedzialny </w:t>
      </w:r>
      <w:r w:rsidR="006927F1">
        <w:t xml:space="preserve">za </w:t>
      </w:r>
      <w:r w:rsidR="006927F1" w:rsidRPr="006927F1">
        <w:t>6.1.7, 7.1, 7.2</w:t>
      </w:r>
      <w:r>
        <w:t>. Oprócz tego wszyscy członkowie grupy wzięli udział przy tworzeniu przypadków testowych.</w:t>
      </w:r>
    </w:p>
    <w:p w:rsidR="004220E7" w:rsidRDefault="004220E7" w:rsidP="00B17032">
      <w:pPr>
        <w:pStyle w:val="Zwykyakapit"/>
      </w:pPr>
      <w:r>
        <w:t>Praca nad projektem formalnie zaczęła się już we wrześniu, ale dopiero w październiku powstał pierwszy prototyp systemu. Proces wytwarzania przebiegał w konwencji metodyk zwinnych, z drobnymi różnicami opisanymi w dalszej części dokumentacji. Ostatecznie w</w:t>
      </w:r>
      <w:ins w:id="1109" w:author="DeeM" w:date="2015-12-07T17:32:00Z">
        <w:r w:rsidR="00364B0C">
          <w:t> </w:t>
        </w:r>
      </w:ins>
      <w:del w:id="1110" w:author="DeeM" w:date="2015-12-07T17:32:00Z">
        <w:r w:rsidDel="00364B0C">
          <w:delText xml:space="preserve"> </w:delText>
        </w:r>
      </w:del>
      <w:r>
        <w:t>projekcie udało się zrealizować prawie wszystkie założone na początku funkcjonalności, za</w:t>
      </w:r>
      <w:ins w:id="1111" w:author="DeeM" w:date="2015-12-07T17:32:00Z">
        <w:r w:rsidR="00364B0C">
          <w:t> </w:t>
        </w:r>
      </w:ins>
      <w:del w:id="1112" w:author="DeeM" w:date="2015-12-07T17:32:00Z">
        <w:r w:rsidDel="00364B0C">
          <w:delText xml:space="preserve"> </w:delText>
        </w:r>
      </w:del>
      <w:r>
        <w:t>wyjątkiem dwóch o najniższym priorytecie.</w:t>
      </w:r>
    </w:p>
    <w:p w:rsidR="004220E7" w:rsidRDefault="004220E7" w:rsidP="00E34B38">
      <w:pPr>
        <w:pStyle w:val="Zwykyakapit"/>
      </w:pPr>
      <w:r w:rsidRPr="001732FC">
        <w:rPr>
          <w:b/>
        </w:rPr>
        <w:t>Słowa kluczowe</w:t>
      </w:r>
      <w:r>
        <w:t>: serwis internetowy, geolokalizacja, turystyka, obiekty turystyczne</w:t>
      </w:r>
    </w:p>
    <w:p w:rsidR="0029244D" w:rsidRPr="00904F52" w:rsidRDefault="004220E7" w:rsidP="0029244D">
      <w:pPr>
        <w:pStyle w:val="Zwykyakapit"/>
        <w:rPr>
          <w:lang w:val="en-US"/>
          <w:rPrChange w:id="1113" w:author="DeeM" w:date="2015-12-07T16:27:00Z">
            <w:rPr/>
          </w:rPrChange>
        </w:rPr>
      </w:pPr>
      <w:r w:rsidRPr="004220E7">
        <w:rPr>
          <w:b/>
        </w:rPr>
        <w:t>Dziedzina nauki i techniki, zgodnie z wymogami OECD</w:t>
      </w:r>
      <w:r w:rsidRPr="001732FC">
        <w:t>:</w:t>
      </w:r>
      <w:r>
        <w:t xml:space="preserve"> </w:t>
      </w:r>
      <w:r w:rsidRPr="00E32415">
        <w:t>Nauki inżynieryjne i</w:t>
      </w:r>
      <w:ins w:id="1114" w:author="DeeM" w:date="2015-12-07T17:32:00Z">
        <w:r w:rsidR="00364B0C">
          <w:t> </w:t>
        </w:r>
      </w:ins>
      <w:del w:id="1115" w:author="DeeM" w:date="2015-12-07T17:32:00Z">
        <w:r w:rsidRPr="00E32415" w:rsidDel="00364B0C">
          <w:delText xml:space="preserve"> </w:delText>
        </w:r>
      </w:del>
      <w:r w:rsidRPr="00E32415">
        <w:t>techniczne</w:t>
      </w:r>
      <w:ins w:id="1116" w:author="Olek" w:date="2015-12-07T09:30:00Z">
        <w:r w:rsidR="009D02FE">
          <w:t xml:space="preserve">. </w:t>
        </w:r>
        <w:r w:rsidR="009D02FE" w:rsidRPr="004407E0">
          <w:rPr>
            <w:lang w:val="en-US"/>
          </w:rPr>
          <w:t>Elektrotechnika, elektronika, inżynieria</w:t>
        </w:r>
        <w:r w:rsidR="009D02FE">
          <w:rPr>
            <w:lang w:val="en-US"/>
          </w:rPr>
          <w:t xml:space="preserve"> </w:t>
        </w:r>
        <w:r w:rsidR="009D02FE" w:rsidRPr="004407E0">
          <w:rPr>
            <w:lang w:val="en-US"/>
          </w:rPr>
          <w:t>informatyczna</w:t>
        </w:r>
      </w:ins>
    </w:p>
    <w:p w:rsidR="004220E7" w:rsidRPr="00F53ED6" w:rsidRDefault="004220E7" w:rsidP="004220E7">
      <w:pPr>
        <w:pStyle w:val="Nagwekpozaspisemtreci"/>
        <w:rPr>
          <w:lang w:val="en-US"/>
        </w:rPr>
      </w:pPr>
      <w:r w:rsidRPr="00F53ED6">
        <w:rPr>
          <w:lang w:val="en-US"/>
        </w:rPr>
        <w:lastRenderedPageBreak/>
        <w:t>Abstract</w:t>
      </w:r>
    </w:p>
    <w:p w:rsidR="004220E7" w:rsidRPr="00F53ED6" w:rsidRDefault="004220E7" w:rsidP="004220E7">
      <w:pPr>
        <w:pStyle w:val="Zwykyakapit"/>
        <w:rPr>
          <w:lang w:val="en-US"/>
        </w:rPr>
      </w:pPr>
      <w:r w:rsidRPr="00F53ED6">
        <w:rPr>
          <w:lang w:val="en-US"/>
        </w:rPr>
        <w:t xml:space="preserve">The </w:t>
      </w:r>
      <w:r>
        <w:rPr>
          <w:lang w:val="en-US"/>
        </w:rPr>
        <w:t xml:space="preserve">main goal of this </w:t>
      </w:r>
      <w:r w:rsidRPr="00F53ED6">
        <w:rPr>
          <w:lang w:val="en-US"/>
        </w:rPr>
        <w:t xml:space="preserve">project </w:t>
      </w:r>
      <w:r>
        <w:rPr>
          <w:lang w:val="en-US"/>
        </w:rPr>
        <w:t>was to create</w:t>
      </w:r>
      <w:r w:rsidRPr="00F53ED6">
        <w:rPr>
          <w:lang w:val="en-US"/>
        </w:rPr>
        <w:t xml:space="preserve"> </w:t>
      </w:r>
      <w:r>
        <w:rPr>
          <w:lang w:val="en-US"/>
        </w:rPr>
        <w:t xml:space="preserve">a </w:t>
      </w:r>
      <w:r w:rsidRPr="00F53ED6">
        <w:rPr>
          <w:lang w:val="en-US"/>
        </w:rPr>
        <w:t xml:space="preserve">web </w:t>
      </w:r>
      <w:r>
        <w:rPr>
          <w:lang w:val="en-US"/>
        </w:rPr>
        <w:t>application</w:t>
      </w:r>
      <w:r w:rsidRPr="00F53ED6">
        <w:rPr>
          <w:lang w:val="en-US"/>
        </w:rPr>
        <w:t xml:space="preserve"> about tourism that included elements of geolocation.</w:t>
      </w:r>
      <w:r>
        <w:rPr>
          <w:lang w:val="en-US"/>
        </w:rPr>
        <w:t xml:space="preserve"> The project resulted in developing three elements</w:t>
      </w:r>
      <w:r w:rsidRPr="00F53ED6">
        <w:rPr>
          <w:lang w:val="en-US"/>
        </w:rPr>
        <w:t xml:space="preserve"> </w:t>
      </w:r>
      <w:r>
        <w:rPr>
          <w:lang w:val="en-US"/>
        </w:rPr>
        <w:t>–</w:t>
      </w:r>
      <w:r w:rsidRPr="00F53ED6">
        <w:rPr>
          <w:lang w:val="en-US"/>
        </w:rPr>
        <w:t xml:space="preserve"> </w:t>
      </w:r>
      <w:r>
        <w:rPr>
          <w:lang w:val="en-US"/>
        </w:rPr>
        <w:t xml:space="preserve">a </w:t>
      </w:r>
      <w:r w:rsidRPr="00F53ED6">
        <w:rPr>
          <w:lang w:val="en-US"/>
        </w:rPr>
        <w:t xml:space="preserve">server, </w:t>
      </w:r>
      <w:r>
        <w:rPr>
          <w:lang w:val="en-US"/>
        </w:rPr>
        <w:t xml:space="preserve">a </w:t>
      </w:r>
      <w:r w:rsidRPr="00F53ED6">
        <w:rPr>
          <w:lang w:val="en-US"/>
        </w:rPr>
        <w:t xml:space="preserve">mobile application on Android device as well as a website. </w:t>
      </w:r>
    </w:p>
    <w:p w:rsidR="004220E7" w:rsidRPr="0029244D" w:rsidRDefault="004220E7" w:rsidP="0029244D">
      <w:pPr>
        <w:pStyle w:val="Zwykyakapit"/>
        <w:rPr>
          <w:lang w:val="en-US"/>
        </w:rPr>
      </w:pPr>
      <w:r w:rsidRPr="00F53ED6">
        <w:rPr>
          <w:lang w:val="en-US"/>
        </w:rPr>
        <w:t xml:space="preserve">Product’s target audience </w:t>
      </w:r>
      <w:r>
        <w:rPr>
          <w:lang w:val="en-US"/>
        </w:rPr>
        <w:t xml:space="preserve">was whole community of people, who </w:t>
      </w:r>
      <w:r w:rsidRPr="00F53ED6">
        <w:rPr>
          <w:lang w:val="en-US"/>
        </w:rPr>
        <w:t>are looking for plans (be it place</w:t>
      </w:r>
      <w:r>
        <w:rPr>
          <w:lang w:val="en-US"/>
        </w:rPr>
        <w:t>s</w:t>
      </w:r>
      <w:r w:rsidRPr="00F53ED6">
        <w:rPr>
          <w:lang w:val="en-US"/>
        </w:rPr>
        <w:t xml:space="preserve"> or friends) for nearest evening, weekend or vacation. Other target of this application were owners of tourist attractions. It would be of a great importance to them to</w:t>
      </w:r>
      <w:ins w:id="1117" w:author="DeeM" w:date="2015-12-07T17:32:00Z">
        <w:r w:rsidR="00364B0C">
          <w:rPr>
            <w:lang w:val="en-US"/>
          </w:rPr>
          <w:t> </w:t>
        </w:r>
      </w:ins>
      <w:del w:id="1118" w:author="DeeM" w:date="2015-12-07T17:32:00Z">
        <w:r w:rsidRPr="00F53ED6" w:rsidDel="00364B0C">
          <w:rPr>
            <w:lang w:val="en-US"/>
          </w:rPr>
          <w:delText xml:space="preserve"> </w:delText>
        </w:r>
      </w:del>
      <w:r w:rsidRPr="00F53ED6">
        <w:rPr>
          <w:lang w:val="en-US"/>
        </w:rPr>
        <w:t>present themselves and their place</w:t>
      </w:r>
      <w:r>
        <w:rPr>
          <w:lang w:val="en-US"/>
        </w:rPr>
        <w:t>s</w:t>
      </w:r>
      <w:r w:rsidRPr="00F53ED6">
        <w:rPr>
          <w:lang w:val="en-US"/>
        </w:rPr>
        <w:t xml:space="preserve"> as good as possible for potential customers.</w:t>
      </w:r>
      <w:r w:rsidR="0029244D">
        <w:rPr>
          <w:lang w:val="en-US"/>
        </w:rPr>
        <w:t xml:space="preserve"> </w:t>
      </w:r>
      <w:r w:rsidRPr="00F53ED6">
        <w:rPr>
          <w:lang w:val="en-US"/>
        </w:rPr>
        <w:t xml:space="preserve">System’s main feature was </w:t>
      </w:r>
      <w:r>
        <w:rPr>
          <w:lang w:val="en-US"/>
        </w:rPr>
        <w:t xml:space="preserve">the </w:t>
      </w:r>
      <w:r w:rsidRPr="00F53ED6">
        <w:rPr>
          <w:lang w:val="en-US"/>
        </w:rPr>
        <w:t>ability to provide fast and ea</w:t>
      </w:r>
      <w:r w:rsidR="0029244D">
        <w:rPr>
          <w:lang w:val="en-US"/>
        </w:rPr>
        <w:t>sy access to points of interest</w:t>
      </w:r>
      <w:r w:rsidRPr="00F53ED6">
        <w:rPr>
          <w:lang w:val="en-US"/>
        </w:rPr>
        <w:t xml:space="preserve">. </w:t>
      </w:r>
      <w:r>
        <w:rPr>
          <w:lang w:val="en-US"/>
        </w:rPr>
        <w:t>The w</w:t>
      </w:r>
      <w:r w:rsidRPr="00F53ED6">
        <w:rPr>
          <w:lang w:val="en-US"/>
        </w:rPr>
        <w:t xml:space="preserve">ebsite needed to provide with plenty of options to filter and also </w:t>
      </w:r>
      <w:r>
        <w:rPr>
          <w:lang w:val="en-US"/>
        </w:rPr>
        <w:t xml:space="preserve">to </w:t>
      </w:r>
      <w:r w:rsidRPr="00F53ED6">
        <w:rPr>
          <w:lang w:val="en-US"/>
        </w:rPr>
        <w:t xml:space="preserve">present </w:t>
      </w:r>
      <w:r>
        <w:rPr>
          <w:lang w:val="en-US"/>
        </w:rPr>
        <w:t>details for chosen item. The</w:t>
      </w:r>
      <w:ins w:id="1119" w:author="DeeM" w:date="2015-12-07T17:32:00Z">
        <w:r w:rsidR="00364B0C">
          <w:rPr>
            <w:lang w:val="en-US"/>
          </w:rPr>
          <w:t> </w:t>
        </w:r>
      </w:ins>
      <w:del w:id="1120" w:author="DeeM" w:date="2015-12-07T17:32:00Z">
        <w:r w:rsidDel="00364B0C">
          <w:rPr>
            <w:lang w:val="en-US"/>
          </w:rPr>
          <w:delText xml:space="preserve"> </w:delText>
        </w:r>
      </w:del>
      <w:r>
        <w:rPr>
          <w:lang w:val="en-US"/>
        </w:rPr>
        <w:t>m</w:t>
      </w:r>
      <w:r w:rsidRPr="00F53ED6">
        <w:rPr>
          <w:lang w:val="en-US"/>
        </w:rPr>
        <w:t xml:space="preserve">obile application needed to show immediate points of interest on map and direct </w:t>
      </w:r>
      <w:r>
        <w:rPr>
          <w:lang w:val="en-US"/>
        </w:rPr>
        <w:t xml:space="preserve">a </w:t>
      </w:r>
      <w:r w:rsidRPr="00F53ED6">
        <w:rPr>
          <w:lang w:val="en-US"/>
        </w:rPr>
        <w:t>user towards them.</w:t>
      </w:r>
      <w:r w:rsidR="0029244D">
        <w:rPr>
          <w:lang w:val="en-US"/>
        </w:rPr>
        <w:t xml:space="preserve"> </w:t>
      </w:r>
      <w:r w:rsidRPr="00F53ED6">
        <w:rPr>
          <w:lang w:val="en-US"/>
        </w:rPr>
        <w:t>In addition</w:t>
      </w:r>
      <w:r>
        <w:rPr>
          <w:lang w:val="en-US"/>
        </w:rPr>
        <w:t>,</w:t>
      </w:r>
      <w:r w:rsidRPr="00F53ED6">
        <w:rPr>
          <w:lang w:val="en-US"/>
        </w:rPr>
        <w:t xml:space="preserve"> social functional</w:t>
      </w:r>
      <w:r w:rsidR="0029244D">
        <w:rPr>
          <w:lang w:val="en-US"/>
        </w:rPr>
        <w:t xml:space="preserve">ity was added to both elements. </w:t>
      </w:r>
      <w:r w:rsidRPr="00F53ED6">
        <w:rPr>
          <w:lang w:val="en-US"/>
        </w:rPr>
        <w:t>Some of these functionalities include ability to register new account or sharing own reviews with other users.</w:t>
      </w:r>
    </w:p>
    <w:p w:rsidR="004220E7" w:rsidRPr="00EB64D7" w:rsidRDefault="004220E7" w:rsidP="004220E7">
      <w:pPr>
        <w:pStyle w:val="Zwykyakapit"/>
        <w:rPr>
          <w:b/>
          <w:lang w:val="en-US"/>
        </w:rPr>
      </w:pPr>
      <w:r>
        <w:rPr>
          <w:lang w:val="en-US"/>
        </w:rPr>
        <w:t xml:space="preserve">Similar applications and websites </w:t>
      </w:r>
      <w:r w:rsidRPr="00F53ED6">
        <w:rPr>
          <w:lang w:val="en-US"/>
        </w:rPr>
        <w:t>existed beforehand, however they were all flawed in</w:t>
      </w:r>
      <w:ins w:id="1121" w:author="DeeM" w:date="2015-12-07T17:32:00Z">
        <w:r w:rsidR="00364B0C">
          <w:rPr>
            <w:lang w:val="en-US"/>
          </w:rPr>
          <w:t> </w:t>
        </w:r>
      </w:ins>
      <w:del w:id="1122" w:author="DeeM" w:date="2015-12-07T17:32:00Z">
        <w:r w:rsidRPr="00F53ED6" w:rsidDel="00364B0C">
          <w:rPr>
            <w:lang w:val="en-US"/>
          </w:rPr>
          <w:delText xml:space="preserve"> </w:delText>
        </w:r>
      </w:del>
      <w:r w:rsidRPr="00F53ED6">
        <w:rPr>
          <w:lang w:val="en-US"/>
        </w:rPr>
        <w:t xml:space="preserve">some respects, which our project attempted to fix. One of these problems is, for example, </w:t>
      </w:r>
      <w:r>
        <w:rPr>
          <w:lang w:val="en-US"/>
        </w:rPr>
        <w:t>a</w:t>
      </w:r>
      <w:ins w:id="1123" w:author="DeeM" w:date="2015-12-07T17:32:00Z">
        <w:r w:rsidR="00364B0C">
          <w:rPr>
            <w:lang w:val="en-US"/>
          </w:rPr>
          <w:t> </w:t>
        </w:r>
      </w:ins>
      <w:del w:id="1124" w:author="DeeM" w:date="2015-12-07T17:32:00Z">
        <w:r w:rsidDel="00364B0C">
          <w:rPr>
            <w:lang w:val="en-US"/>
          </w:rPr>
          <w:delText xml:space="preserve"> </w:delText>
        </w:r>
      </w:del>
      <w:r w:rsidRPr="00F53ED6">
        <w:rPr>
          <w:lang w:val="en-US"/>
        </w:rPr>
        <w:t>small amount of places registered in Gdańsk.</w:t>
      </w:r>
      <w:r>
        <w:rPr>
          <w:lang w:val="en-US"/>
        </w:rPr>
        <w:t xml:space="preserve"> In addition to that they do not provide users with ability to create groups and organize events.</w:t>
      </w:r>
    </w:p>
    <w:p w:rsidR="004220E7" w:rsidRDefault="004220E7" w:rsidP="004220E7">
      <w:pPr>
        <w:pStyle w:val="Zwykyakapit"/>
        <w:rPr>
          <w:lang w:val="en-US"/>
        </w:rPr>
      </w:pPr>
      <w:r w:rsidRPr="00F53ED6">
        <w:rPr>
          <w:lang w:val="en-US"/>
        </w:rPr>
        <w:t>Four people contributed work to the project - Artur Kąkol, Dorian Krefft, Marcin Kozij as</w:t>
      </w:r>
      <w:ins w:id="1125" w:author="DeeM" w:date="2015-12-07T17:32:00Z">
        <w:r w:rsidR="00364B0C">
          <w:rPr>
            <w:lang w:val="en-US"/>
          </w:rPr>
          <w:t> </w:t>
        </w:r>
      </w:ins>
      <w:del w:id="1126" w:author="DeeM" w:date="2015-12-07T17:32:00Z">
        <w:r w:rsidRPr="00F53ED6" w:rsidDel="00364B0C">
          <w:rPr>
            <w:lang w:val="en-US"/>
          </w:rPr>
          <w:delText xml:space="preserve"> </w:delText>
        </w:r>
      </w:del>
      <w:r w:rsidRPr="00F53ED6">
        <w:rPr>
          <w:lang w:val="en-US"/>
        </w:rPr>
        <w:t>well as Patryk Kuśmierek</w:t>
      </w:r>
      <w:r w:rsidR="0029244D">
        <w:rPr>
          <w:lang w:val="en-US"/>
        </w:rPr>
        <w:t>. E</w:t>
      </w:r>
      <w:r w:rsidRPr="00F53ED6">
        <w:rPr>
          <w:lang w:val="en-US"/>
        </w:rPr>
        <w:t xml:space="preserve">very </w:t>
      </w:r>
      <w:r>
        <w:rPr>
          <w:lang w:val="en-US"/>
        </w:rPr>
        <w:t xml:space="preserve">team </w:t>
      </w:r>
      <w:r w:rsidRPr="00F53ED6">
        <w:rPr>
          <w:lang w:val="en-US"/>
        </w:rPr>
        <w:t xml:space="preserve">member was in charge of specific modules. Artur Kąkol oversaw an environment and handled development of mobile application. Dorian Krefft </w:t>
      </w:r>
      <w:r>
        <w:rPr>
          <w:lang w:val="en-US"/>
        </w:rPr>
        <w:t>was responsible for the website’s template and its appearance</w:t>
      </w:r>
      <w:r w:rsidRPr="00F53ED6">
        <w:rPr>
          <w:lang w:val="en-US"/>
        </w:rPr>
        <w:t xml:space="preserve">, but also </w:t>
      </w:r>
      <w:r>
        <w:rPr>
          <w:lang w:val="en-US"/>
        </w:rPr>
        <w:t>developed</w:t>
      </w:r>
      <w:r w:rsidRPr="00F53ED6">
        <w:rPr>
          <w:lang w:val="en-US"/>
        </w:rPr>
        <w:t xml:space="preserve"> administrator’s panel. Marcin Kozij was responsible for scripts on </w:t>
      </w:r>
      <w:r>
        <w:rPr>
          <w:lang w:val="en-US"/>
        </w:rPr>
        <w:t xml:space="preserve">the </w:t>
      </w:r>
      <w:r w:rsidRPr="00F53ED6">
        <w:rPr>
          <w:lang w:val="en-US"/>
        </w:rPr>
        <w:t>website and creation of</w:t>
      </w:r>
      <w:ins w:id="1127" w:author="DeeM" w:date="2015-12-07T17:32:00Z">
        <w:r w:rsidR="00364B0C">
          <w:rPr>
            <w:lang w:val="en-US"/>
          </w:rPr>
          <w:t> </w:t>
        </w:r>
      </w:ins>
      <w:del w:id="1128" w:author="DeeM" w:date="2015-12-07T17:32:00Z">
        <w:r w:rsidRPr="00F53ED6" w:rsidDel="00364B0C">
          <w:rPr>
            <w:lang w:val="en-US"/>
          </w:rPr>
          <w:delText xml:space="preserve"> </w:delText>
        </w:r>
      </w:del>
      <w:r w:rsidRPr="00F53ED6">
        <w:rPr>
          <w:lang w:val="en-US"/>
        </w:rPr>
        <w:t xml:space="preserve">user’s profile. </w:t>
      </w:r>
      <w:r w:rsidRPr="00100256">
        <w:rPr>
          <w:lang w:val="en-US"/>
        </w:rPr>
        <w:t xml:space="preserve">Patryk Kuśmierek focused on developing </w:t>
      </w:r>
      <w:r>
        <w:rPr>
          <w:lang w:val="en-US"/>
        </w:rPr>
        <w:t xml:space="preserve">functionality related to </w:t>
      </w:r>
      <w:r w:rsidRPr="00100256">
        <w:rPr>
          <w:lang w:val="en-US"/>
        </w:rPr>
        <w:t>events.</w:t>
      </w:r>
    </w:p>
    <w:p w:rsidR="004220E7" w:rsidRPr="00ED6EA2" w:rsidRDefault="004220E7" w:rsidP="004220E7">
      <w:pPr>
        <w:pStyle w:val="Zwykyakapit"/>
        <w:rPr>
          <w:lang w:val="en-US"/>
        </w:rPr>
      </w:pPr>
      <w:r>
        <w:rPr>
          <w:lang w:val="en-US"/>
        </w:rPr>
        <w:t>Dorian Krefft performed main role in creation of documentation. He formatted whole document and wrote chapters</w:t>
      </w:r>
      <w:r>
        <w:rPr>
          <w:b/>
          <w:lang w:val="en-US"/>
        </w:rPr>
        <w:t xml:space="preserve"> </w:t>
      </w:r>
      <w:r w:rsidR="006927F1" w:rsidRPr="009C3260">
        <w:rPr>
          <w:lang w:val="en-US"/>
        </w:rPr>
        <w:t>1, 2.1, 2.3, 2.4, 3, 6.1.1-6.1.5, 7.1, 7.3, 8.11</w:t>
      </w:r>
      <w:r>
        <w:rPr>
          <w:lang w:val="en-US"/>
        </w:rPr>
        <w:t>. Artur prepared</w:t>
      </w:r>
      <w:r w:rsidR="006927F1">
        <w:rPr>
          <w:lang w:val="en-US"/>
        </w:rPr>
        <w:t xml:space="preserve"> points</w:t>
      </w:r>
      <w:r>
        <w:rPr>
          <w:lang w:val="en-US"/>
        </w:rPr>
        <w:t xml:space="preserve"> </w:t>
      </w:r>
      <w:r w:rsidR="006927F1" w:rsidRPr="009C3260">
        <w:rPr>
          <w:lang w:val="en-US"/>
        </w:rPr>
        <w:t>2.2, 2.5, 4, 6.2, 7.1, 8.5-8.7</w:t>
      </w:r>
      <w:r>
        <w:rPr>
          <w:lang w:val="en-US"/>
        </w:rPr>
        <w:t>. Marcin</w:t>
      </w:r>
      <w:r w:rsidR="006927F1">
        <w:rPr>
          <w:lang w:val="en-US"/>
        </w:rPr>
        <w:t xml:space="preserve"> created </w:t>
      </w:r>
      <w:r w:rsidR="006927F1" w:rsidRPr="009C3260">
        <w:rPr>
          <w:lang w:val="en-US"/>
        </w:rPr>
        <w:t>1.1, 5, 6.1.6, 7.1, 8.1-8.4</w:t>
      </w:r>
      <w:r>
        <w:rPr>
          <w:lang w:val="en-US"/>
        </w:rPr>
        <w:t xml:space="preserve">. Patryk was responsible for </w:t>
      </w:r>
      <w:r w:rsidR="006927F1" w:rsidRPr="009C3260">
        <w:rPr>
          <w:lang w:val="en-US"/>
        </w:rPr>
        <w:t>6.1.7, 7.1, 7.2</w:t>
      </w:r>
      <w:r>
        <w:rPr>
          <w:lang w:val="en-US"/>
        </w:rPr>
        <w:t>. In addition, all members of the team wrote test cases.</w:t>
      </w:r>
    </w:p>
    <w:p w:rsidR="004220E7" w:rsidRDefault="004220E7" w:rsidP="0029244D">
      <w:pPr>
        <w:pStyle w:val="Zwykyakapit"/>
        <w:rPr>
          <w:lang w:val="en-US"/>
        </w:rPr>
      </w:pPr>
      <w:r>
        <w:rPr>
          <w:lang w:val="en-US"/>
        </w:rPr>
        <w:t>The project</w:t>
      </w:r>
      <w:r w:rsidRPr="00F53ED6">
        <w:rPr>
          <w:lang w:val="en-US"/>
        </w:rPr>
        <w:t xml:space="preserve"> started in September, however first prototype wasn’</w:t>
      </w:r>
      <w:r>
        <w:rPr>
          <w:lang w:val="en-US"/>
        </w:rPr>
        <w:t xml:space="preserve">t ready until late </w:t>
      </w:r>
      <w:r w:rsidRPr="00F53ED6">
        <w:rPr>
          <w:lang w:val="en-US"/>
        </w:rPr>
        <w:t xml:space="preserve">October. Development process proceeded according to agile methods with </w:t>
      </w:r>
      <w:r>
        <w:rPr>
          <w:lang w:val="en-US"/>
        </w:rPr>
        <w:t>some modifications</w:t>
      </w:r>
      <w:r w:rsidRPr="00F53ED6">
        <w:rPr>
          <w:lang w:val="en-US"/>
        </w:rPr>
        <w:t xml:space="preserve">. In the end nearly all </w:t>
      </w:r>
      <w:r>
        <w:rPr>
          <w:lang w:val="en-US"/>
        </w:rPr>
        <w:t xml:space="preserve">planned </w:t>
      </w:r>
      <w:r w:rsidRPr="00F53ED6">
        <w:rPr>
          <w:lang w:val="en-US"/>
        </w:rPr>
        <w:t xml:space="preserve">functionalities were completed </w:t>
      </w:r>
      <w:r>
        <w:rPr>
          <w:lang w:val="en-US"/>
        </w:rPr>
        <w:t>except</w:t>
      </w:r>
      <w:r w:rsidRPr="00F53ED6">
        <w:rPr>
          <w:lang w:val="en-US"/>
        </w:rPr>
        <w:t xml:space="preserve"> two that had the lowest priority.</w:t>
      </w:r>
    </w:p>
    <w:p w:rsidR="004220E7" w:rsidRPr="00F53ED6" w:rsidRDefault="004220E7" w:rsidP="00E34B38">
      <w:pPr>
        <w:pStyle w:val="Zwykyakapit"/>
        <w:rPr>
          <w:lang w:val="en-US"/>
        </w:rPr>
      </w:pPr>
      <w:r w:rsidRPr="00F53ED6">
        <w:rPr>
          <w:b/>
          <w:lang w:val="en-US"/>
        </w:rPr>
        <w:t>Keywords</w:t>
      </w:r>
      <w:r w:rsidRPr="00F53ED6">
        <w:rPr>
          <w:lang w:val="en-US"/>
        </w:rPr>
        <w:t xml:space="preserve">: </w:t>
      </w:r>
      <w:r>
        <w:rPr>
          <w:lang w:val="en-US"/>
        </w:rPr>
        <w:t xml:space="preserve">web application, </w:t>
      </w:r>
      <w:r w:rsidRPr="00F53ED6">
        <w:rPr>
          <w:lang w:val="en-US"/>
        </w:rPr>
        <w:t>geolocation</w:t>
      </w:r>
      <w:r>
        <w:rPr>
          <w:lang w:val="en-US"/>
        </w:rPr>
        <w:t>, tourism, tourism objects</w:t>
      </w:r>
    </w:p>
    <w:p w:rsidR="00DB5C6F" w:rsidRDefault="004220E7" w:rsidP="009D01E1">
      <w:pPr>
        <w:pStyle w:val="Zwykyakapit"/>
        <w:rPr>
          <w:lang w:val="en-US"/>
        </w:rPr>
      </w:pPr>
      <w:r w:rsidRPr="004220E7">
        <w:rPr>
          <w:b/>
          <w:lang w:val="en-US"/>
        </w:rPr>
        <w:t>OECD field of science and technology (FOS) classification</w:t>
      </w:r>
      <w:r w:rsidR="006927F1">
        <w:rPr>
          <w:lang w:val="en-US"/>
        </w:rPr>
        <w:t>: Engineering and</w:t>
      </w:r>
      <w:ins w:id="1129" w:author="DeeM" w:date="2015-12-07T17:33:00Z">
        <w:r w:rsidR="00364B0C">
          <w:rPr>
            <w:lang w:val="en-US"/>
          </w:rPr>
          <w:t> </w:t>
        </w:r>
      </w:ins>
      <w:del w:id="1130" w:author="DeeM" w:date="2015-12-07T17:32:00Z">
        <w:r w:rsidR="006927F1" w:rsidDel="00364B0C">
          <w:rPr>
            <w:lang w:val="en-US"/>
          </w:rPr>
          <w:delText xml:space="preserve"> </w:delText>
        </w:r>
      </w:del>
      <w:r w:rsidR="006927F1">
        <w:rPr>
          <w:lang w:val="en-US"/>
        </w:rPr>
        <w:t>technology</w:t>
      </w:r>
      <w:ins w:id="1131" w:author="Olek" w:date="2015-12-07T09:32:00Z">
        <w:r w:rsidR="009D02FE">
          <w:rPr>
            <w:lang w:val="en-US"/>
          </w:rPr>
          <w:t xml:space="preserve">. </w:t>
        </w:r>
        <w:r w:rsidR="009D02FE" w:rsidRPr="009D02FE">
          <w:rPr>
            <w:lang w:val="en-US"/>
          </w:rPr>
          <w:t>Electrical engineering, Electronic engineering, Information engineering</w:t>
        </w:r>
      </w:ins>
    </w:p>
    <w:p w:rsidR="006927F1" w:rsidRDefault="006927F1" w:rsidP="006927F1">
      <w:pPr>
        <w:pStyle w:val="Zwykyakapit"/>
        <w:ind w:firstLine="0"/>
        <w:rPr>
          <w:lang w:val="en-US"/>
        </w:rPr>
      </w:pPr>
    </w:p>
    <w:p w:rsidR="00DB4197" w:rsidRPr="00364B0C" w:rsidRDefault="00DB4197" w:rsidP="00DB4197">
      <w:pPr>
        <w:pStyle w:val="Nagwekpozaspisemtreci"/>
        <w:rPr>
          <w:lang w:val="en-US"/>
          <w:rPrChange w:id="1132" w:author="DeeM" w:date="2015-12-07T17:33:00Z">
            <w:rPr/>
          </w:rPrChange>
        </w:rPr>
      </w:pPr>
      <w:r w:rsidRPr="00364B0C">
        <w:rPr>
          <w:lang w:val="en-US"/>
          <w:rPrChange w:id="1133" w:author="DeeM" w:date="2015-12-07T17:33:00Z">
            <w:rPr/>
          </w:rPrChange>
        </w:rPr>
        <w:lastRenderedPageBreak/>
        <w:t>Spis treści</w:t>
      </w:r>
    </w:p>
    <w:p w:rsidR="001D1000" w:rsidRPr="001D1000" w:rsidRDefault="00CC4170" w:rsidP="001D1000">
      <w:pPr>
        <w:pStyle w:val="Spistreci1"/>
        <w:rPr>
          <w:rFonts w:ascii="Arial" w:eastAsiaTheme="minorEastAsia" w:hAnsi="Arial" w:cs="Arial"/>
          <w:b w:val="0"/>
          <w:bCs w:val="0"/>
          <w:caps w:val="0"/>
          <w:noProof/>
        </w:rPr>
      </w:pPr>
      <w:r w:rsidRPr="00CC4170">
        <w:rPr>
          <w:rFonts w:ascii="Arial" w:hAnsi="Arial" w:cs="Arial"/>
          <w:b w:val="0"/>
          <w:caps w:val="0"/>
        </w:rPr>
        <w:fldChar w:fldCharType="begin"/>
      </w:r>
      <w:r w:rsidR="009D01E1" w:rsidRPr="008E6E7F">
        <w:rPr>
          <w:rFonts w:ascii="Arial" w:hAnsi="Arial" w:cs="Arial"/>
          <w:b w:val="0"/>
          <w:caps w:val="0"/>
        </w:rPr>
        <w:instrText xml:space="preserve"> TOC \o "1-3" \h \z \u </w:instrText>
      </w:r>
      <w:r w:rsidRPr="00CC4170">
        <w:rPr>
          <w:rFonts w:ascii="Arial" w:hAnsi="Arial" w:cs="Arial"/>
          <w:b w:val="0"/>
          <w:caps w:val="0"/>
        </w:rPr>
        <w:fldChar w:fldCharType="separate"/>
      </w:r>
      <w:r>
        <w:rPr>
          <w:noProof/>
        </w:rPr>
        <w:fldChar w:fldCharType="begin"/>
      </w:r>
      <w:r w:rsidR="001631E4">
        <w:rPr>
          <w:noProof/>
        </w:rPr>
        <w:instrText>HYPERLINK \l "_Toc437190824"</w:instrText>
      </w:r>
      <w:r>
        <w:rPr>
          <w:noProof/>
        </w:rPr>
        <w:fldChar w:fldCharType="separate"/>
      </w:r>
      <w:r w:rsidR="001D1000" w:rsidRPr="001D1000">
        <w:rPr>
          <w:rStyle w:val="Hipercze"/>
          <w:rFonts w:ascii="Arial" w:hAnsi="Arial" w:cs="Arial"/>
          <w:b w:val="0"/>
          <w:caps w:val="0"/>
          <w:noProof/>
        </w:rPr>
        <w:t>1</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Motywacja podjęcia tematu</w:t>
      </w:r>
      <w:r w:rsidR="001D1000">
        <w:rPr>
          <w:rStyle w:val="Hipercze"/>
          <w:rFonts w:ascii="Arial" w:hAnsi="Arial" w:cs="Arial"/>
          <w:b w:val="0"/>
          <w:caps w:val="0"/>
          <w:noProof/>
        </w:rPr>
        <w:t xml:space="preserve"> (Marcin Kozij)</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_Toc437190824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1134" w:author="DeeM" w:date="2015-12-07T17:03:00Z">
        <w:r w:rsidR="00252F3E">
          <w:rPr>
            <w:rFonts w:ascii="Arial" w:hAnsi="Arial" w:cs="Arial"/>
            <w:b w:val="0"/>
            <w:caps w:val="0"/>
            <w:noProof/>
            <w:webHidden/>
          </w:rPr>
          <w:t>5</w:t>
        </w:r>
      </w:ins>
      <w:del w:id="1135" w:author="DeeM" w:date="2015-12-07T17:03:00Z">
        <w:r w:rsidR="00CF274A" w:rsidDel="00252F3E">
          <w:rPr>
            <w:rFonts w:ascii="Arial" w:hAnsi="Arial" w:cs="Arial"/>
            <w:b w:val="0"/>
            <w:caps w:val="0"/>
            <w:noProof/>
            <w:webHidden/>
          </w:rPr>
          <w:delText>7</w:delText>
        </w:r>
      </w:del>
      <w:r w:rsidRPr="001D1000">
        <w:rPr>
          <w:rFonts w:ascii="Arial" w:hAnsi="Arial" w:cs="Arial"/>
          <w:b w:val="0"/>
          <w:caps w:val="0"/>
          <w:noProof/>
          <w:webHidden/>
        </w:rPr>
        <w:fldChar w:fldCharType="end"/>
      </w:r>
      <w:r>
        <w:rPr>
          <w:noProof/>
        </w:rPr>
        <w:fldChar w:fldCharType="end"/>
      </w:r>
    </w:p>
    <w:p w:rsidR="001D1000" w:rsidRPr="001D1000" w:rsidRDefault="00CC4170"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"_Toc437190825"</w:instrText>
      </w:r>
      <w:r>
        <w:rPr>
          <w:noProof/>
        </w:rPr>
        <w:fldChar w:fldCharType="separate"/>
      </w:r>
      <w:r w:rsidR="001D1000" w:rsidRPr="001D1000">
        <w:rPr>
          <w:rStyle w:val="Hipercze"/>
          <w:rFonts w:ascii="Arial" w:hAnsi="Arial" w:cs="Arial"/>
          <w:smallCaps w:val="0"/>
          <w:noProof/>
        </w:rPr>
        <w:t>1.1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Istniejące systemy o podobnej tematyce</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_Toc437190825 \h </w:instrText>
      </w:r>
      <w:r w:rsidRPr="001D1000">
        <w:rPr>
          <w:rFonts w:ascii="Arial" w:hAnsi="Arial" w:cs="Arial"/>
          <w:smallCaps w:val="0"/>
          <w:noProof/>
          <w:webHidden/>
        </w:rPr>
      </w:r>
      <w:r w:rsidRPr="001D1000">
        <w:rPr>
          <w:rFonts w:ascii="Arial" w:hAnsi="Arial" w:cs="Arial"/>
          <w:smallCaps w:val="0"/>
          <w:noProof/>
          <w:webHidden/>
        </w:rPr>
        <w:fldChar w:fldCharType="separate"/>
      </w:r>
      <w:ins w:id="1136" w:author="DeeM" w:date="2015-12-07T17:03:00Z">
        <w:r w:rsidR="00252F3E">
          <w:rPr>
            <w:rFonts w:ascii="Arial" w:hAnsi="Arial" w:cs="Arial"/>
            <w:smallCaps w:val="0"/>
            <w:noProof/>
            <w:webHidden/>
          </w:rPr>
          <w:t>5</w:t>
        </w:r>
      </w:ins>
      <w:del w:id="1137" w:author="DeeM" w:date="2015-12-07T17:03:00Z">
        <w:r w:rsidR="00CF274A" w:rsidDel="00252F3E">
          <w:rPr>
            <w:rFonts w:ascii="Arial" w:hAnsi="Arial" w:cs="Arial"/>
            <w:smallCaps w:val="0"/>
            <w:noProof/>
            <w:webHidden/>
          </w:rPr>
          <w:delText>7</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"_Toc437190826"</w:instrText>
      </w:r>
      <w:r>
        <w:rPr>
          <w:noProof/>
        </w:rPr>
        <w:fldChar w:fldCharType="separate"/>
      </w:r>
      <w:r w:rsidR="001D1000" w:rsidRPr="001D1000">
        <w:rPr>
          <w:rStyle w:val="Hipercze"/>
          <w:rFonts w:ascii="Arial" w:hAnsi="Arial" w:cs="Arial"/>
          <w:smallCaps w:val="0"/>
          <w:noProof/>
        </w:rPr>
        <w:t>1.2</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Tripadvisor.com</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_Toc437190826 \h </w:instrText>
      </w:r>
      <w:r w:rsidRPr="001D1000">
        <w:rPr>
          <w:rFonts w:ascii="Arial" w:hAnsi="Arial" w:cs="Arial"/>
          <w:smallCaps w:val="0"/>
          <w:noProof/>
          <w:webHidden/>
        </w:rPr>
      </w:r>
      <w:r w:rsidRPr="001D1000">
        <w:rPr>
          <w:rFonts w:ascii="Arial" w:hAnsi="Arial" w:cs="Arial"/>
          <w:smallCaps w:val="0"/>
          <w:noProof/>
          <w:webHidden/>
        </w:rPr>
        <w:fldChar w:fldCharType="separate"/>
      </w:r>
      <w:ins w:id="1138" w:author="DeeM" w:date="2015-12-07T17:03:00Z">
        <w:r w:rsidR="00252F3E">
          <w:rPr>
            <w:rFonts w:ascii="Arial" w:hAnsi="Arial" w:cs="Arial"/>
            <w:smallCaps w:val="0"/>
            <w:noProof/>
            <w:webHidden/>
          </w:rPr>
          <w:t>5</w:t>
        </w:r>
      </w:ins>
      <w:del w:id="1139" w:author="DeeM" w:date="2015-12-07T17:03:00Z">
        <w:r w:rsidR="00CF274A" w:rsidDel="00252F3E">
          <w:rPr>
            <w:rFonts w:ascii="Arial" w:hAnsi="Arial" w:cs="Arial"/>
            <w:smallCaps w:val="0"/>
            <w:noProof/>
            <w:webHidden/>
          </w:rPr>
          <w:delText>7</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Spistreci1"/>
        <w:rPr>
          <w:rFonts w:ascii="Arial" w:eastAsiaTheme="minorEastAsia" w:hAnsi="Arial" w:cs="Arial"/>
          <w:b w:val="0"/>
          <w:bCs w:val="0"/>
          <w:caps w:val="0"/>
          <w:noProof/>
        </w:rPr>
      </w:pPr>
      <w:r>
        <w:rPr>
          <w:noProof/>
        </w:rPr>
        <w:fldChar w:fldCharType="begin"/>
      </w:r>
      <w:r w:rsidR="001631E4">
        <w:rPr>
          <w:noProof/>
        </w:rPr>
        <w:instrText>HYPERLINK \l "_Toc437190827"</w:instrText>
      </w:r>
      <w:r>
        <w:rPr>
          <w:noProof/>
        </w:rPr>
        <w:fldChar w:fldCharType="separate"/>
      </w:r>
      <w:r w:rsidR="001D1000" w:rsidRPr="001D1000">
        <w:rPr>
          <w:rStyle w:val="Hipercze"/>
          <w:rFonts w:ascii="Arial" w:hAnsi="Arial" w:cs="Arial"/>
          <w:b w:val="0"/>
          <w:caps w:val="0"/>
          <w:noProof/>
        </w:rPr>
        <w:t>2</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Wizja projektu</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_Toc437190827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1140" w:author="DeeM" w:date="2015-12-07T17:03:00Z">
        <w:r w:rsidR="00252F3E">
          <w:rPr>
            <w:rFonts w:ascii="Arial" w:hAnsi="Arial" w:cs="Arial"/>
            <w:b w:val="0"/>
            <w:caps w:val="0"/>
            <w:noProof/>
            <w:webHidden/>
          </w:rPr>
          <w:t>7</w:t>
        </w:r>
      </w:ins>
      <w:del w:id="1141" w:author="DeeM" w:date="2015-12-07T17:03:00Z">
        <w:r w:rsidR="00CF274A" w:rsidDel="00252F3E">
          <w:rPr>
            <w:rFonts w:ascii="Arial" w:hAnsi="Arial" w:cs="Arial"/>
            <w:b w:val="0"/>
            <w:caps w:val="0"/>
            <w:noProof/>
            <w:webHidden/>
          </w:rPr>
          <w:delText>9</w:delText>
        </w:r>
      </w:del>
      <w:r w:rsidRPr="001D1000">
        <w:rPr>
          <w:rFonts w:ascii="Arial" w:hAnsi="Arial" w:cs="Arial"/>
          <w:b w:val="0"/>
          <w:caps w:val="0"/>
          <w:noProof/>
          <w:webHidden/>
        </w:rPr>
        <w:fldChar w:fldCharType="end"/>
      </w:r>
      <w:r>
        <w:rPr>
          <w:noProof/>
        </w:rPr>
        <w:fldChar w:fldCharType="end"/>
      </w:r>
    </w:p>
    <w:p w:rsidR="001D1000" w:rsidRPr="001D1000" w:rsidRDefault="00CC4170"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"_Toc437190828"</w:instrText>
      </w:r>
      <w:r>
        <w:rPr>
          <w:noProof/>
        </w:rPr>
        <w:fldChar w:fldCharType="separate"/>
      </w:r>
      <w:r w:rsidR="001D1000" w:rsidRPr="001D1000">
        <w:rPr>
          <w:rStyle w:val="Hipercze"/>
          <w:rFonts w:ascii="Arial" w:hAnsi="Arial" w:cs="Arial"/>
          <w:smallCaps w:val="0"/>
          <w:noProof/>
        </w:rPr>
        <w:t>2.1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Plan projektu inżynierskiego</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_Toc437190828 \h </w:instrText>
      </w:r>
      <w:r w:rsidRPr="001D1000">
        <w:rPr>
          <w:rFonts w:ascii="Arial" w:hAnsi="Arial" w:cs="Arial"/>
          <w:smallCaps w:val="0"/>
          <w:noProof/>
          <w:webHidden/>
        </w:rPr>
      </w:r>
      <w:r w:rsidRPr="001D1000">
        <w:rPr>
          <w:rFonts w:ascii="Arial" w:hAnsi="Arial" w:cs="Arial"/>
          <w:smallCaps w:val="0"/>
          <w:noProof/>
          <w:webHidden/>
        </w:rPr>
        <w:fldChar w:fldCharType="separate"/>
      </w:r>
      <w:ins w:id="1142" w:author="DeeM" w:date="2015-12-07T17:03:00Z">
        <w:r w:rsidR="00252F3E">
          <w:rPr>
            <w:rFonts w:ascii="Arial" w:hAnsi="Arial" w:cs="Arial"/>
            <w:smallCaps w:val="0"/>
            <w:noProof/>
            <w:webHidden/>
          </w:rPr>
          <w:t>7</w:t>
        </w:r>
      </w:ins>
      <w:del w:id="1143" w:author="DeeM" w:date="2015-12-07T17:03:00Z">
        <w:r w:rsidR="00CF274A" w:rsidDel="00252F3E">
          <w:rPr>
            <w:rFonts w:ascii="Arial" w:hAnsi="Arial" w:cs="Arial"/>
            <w:smallCaps w:val="0"/>
            <w:noProof/>
            <w:webHidden/>
          </w:rPr>
          <w:delText>9</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"_Toc437190829"</w:instrText>
      </w:r>
      <w:r>
        <w:rPr>
          <w:noProof/>
        </w:rPr>
        <w:fldChar w:fldCharType="separate"/>
      </w:r>
      <w:r w:rsidR="001D1000" w:rsidRPr="001D1000">
        <w:rPr>
          <w:rStyle w:val="Hipercze"/>
          <w:rFonts w:ascii="Arial" w:hAnsi="Arial" w:cs="Arial"/>
          <w:i w:val="0"/>
          <w:noProof/>
        </w:rPr>
        <w:t>2.1.1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Opis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_Toc437190829 \h </w:instrText>
      </w:r>
      <w:r w:rsidRPr="001D1000">
        <w:rPr>
          <w:rFonts w:ascii="Arial" w:hAnsi="Arial" w:cs="Arial"/>
          <w:i w:val="0"/>
          <w:noProof/>
          <w:webHidden/>
        </w:rPr>
      </w:r>
      <w:r w:rsidRPr="001D1000">
        <w:rPr>
          <w:rFonts w:ascii="Arial" w:hAnsi="Arial" w:cs="Arial"/>
          <w:i w:val="0"/>
          <w:noProof/>
          <w:webHidden/>
        </w:rPr>
        <w:fldChar w:fldCharType="separate"/>
      </w:r>
      <w:ins w:id="1144" w:author="DeeM" w:date="2015-12-07T17:03:00Z">
        <w:r w:rsidR="00252F3E">
          <w:rPr>
            <w:rFonts w:ascii="Arial" w:hAnsi="Arial" w:cs="Arial"/>
            <w:i w:val="0"/>
            <w:noProof/>
            <w:webHidden/>
          </w:rPr>
          <w:t>7</w:t>
        </w:r>
      </w:ins>
      <w:del w:id="1145" w:author="DeeM" w:date="2015-12-07T17:03:00Z">
        <w:r w:rsidR="00CF274A" w:rsidDel="00252F3E">
          <w:rPr>
            <w:rFonts w:ascii="Arial" w:hAnsi="Arial" w:cs="Arial"/>
            <w:i w:val="0"/>
            <w:noProof/>
            <w:webHidden/>
          </w:rPr>
          <w:delText>9</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"_Toc437190830"</w:instrText>
      </w:r>
      <w:r>
        <w:rPr>
          <w:noProof/>
        </w:rPr>
        <w:fldChar w:fldCharType="separate"/>
      </w:r>
      <w:r w:rsidR="001D1000" w:rsidRPr="001D1000">
        <w:rPr>
          <w:rStyle w:val="Hipercze"/>
          <w:rFonts w:ascii="Arial" w:hAnsi="Arial" w:cs="Arial"/>
          <w:i w:val="0"/>
          <w:noProof/>
        </w:rPr>
        <w:t>2.1.2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Charakterystyka użytkowników</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_Toc437190830 \h </w:instrText>
      </w:r>
      <w:r w:rsidRPr="001D1000">
        <w:rPr>
          <w:rFonts w:ascii="Arial" w:hAnsi="Arial" w:cs="Arial"/>
          <w:i w:val="0"/>
          <w:noProof/>
          <w:webHidden/>
        </w:rPr>
      </w:r>
      <w:r w:rsidRPr="001D1000">
        <w:rPr>
          <w:rFonts w:ascii="Arial" w:hAnsi="Arial" w:cs="Arial"/>
          <w:i w:val="0"/>
          <w:noProof/>
          <w:webHidden/>
        </w:rPr>
        <w:fldChar w:fldCharType="separate"/>
      </w:r>
      <w:ins w:id="1146" w:author="DeeM" w:date="2015-12-07T17:03:00Z">
        <w:r w:rsidR="00252F3E">
          <w:rPr>
            <w:rFonts w:ascii="Arial" w:hAnsi="Arial" w:cs="Arial"/>
            <w:i w:val="0"/>
            <w:noProof/>
            <w:webHidden/>
          </w:rPr>
          <w:t>7</w:t>
        </w:r>
      </w:ins>
      <w:del w:id="1147" w:author="DeeM" w:date="2015-12-07T17:03:00Z">
        <w:r w:rsidR="00CF274A" w:rsidDel="00252F3E">
          <w:rPr>
            <w:rFonts w:ascii="Arial" w:hAnsi="Arial" w:cs="Arial"/>
            <w:i w:val="0"/>
            <w:noProof/>
            <w:webHidden/>
          </w:rPr>
          <w:delText>9</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"_Toc437190831"</w:instrText>
      </w:r>
      <w:r>
        <w:rPr>
          <w:noProof/>
        </w:rPr>
        <w:fldChar w:fldCharType="separate"/>
      </w:r>
      <w:r w:rsidR="001D1000" w:rsidRPr="001D1000">
        <w:rPr>
          <w:rStyle w:val="Hipercze"/>
          <w:rFonts w:ascii="Arial" w:hAnsi="Arial" w:cs="Arial"/>
          <w:smallCaps w:val="0"/>
          <w:noProof/>
        </w:rPr>
        <w:t>2.2</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Dobór narzędzi</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_Toc437190831 \h </w:instrText>
      </w:r>
      <w:r w:rsidRPr="001D1000">
        <w:rPr>
          <w:rFonts w:ascii="Arial" w:hAnsi="Arial" w:cs="Arial"/>
          <w:smallCaps w:val="0"/>
          <w:noProof/>
          <w:webHidden/>
        </w:rPr>
      </w:r>
      <w:r w:rsidRPr="001D1000">
        <w:rPr>
          <w:rFonts w:ascii="Arial" w:hAnsi="Arial" w:cs="Arial"/>
          <w:smallCaps w:val="0"/>
          <w:noProof/>
          <w:webHidden/>
        </w:rPr>
        <w:fldChar w:fldCharType="separate"/>
      </w:r>
      <w:ins w:id="1148" w:author="DeeM" w:date="2015-12-07T17:03:00Z">
        <w:r w:rsidR="00252F3E">
          <w:rPr>
            <w:rFonts w:ascii="Arial" w:hAnsi="Arial" w:cs="Arial"/>
            <w:smallCaps w:val="0"/>
            <w:noProof/>
            <w:webHidden/>
          </w:rPr>
          <w:t>7</w:t>
        </w:r>
      </w:ins>
      <w:del w:id="1149" w:author="DeeM" w:date="2015-12-07T17:03:00Z">
        <w:r w:rsidR="00CF274A" w:rsidDel="00252F3E">
          <w:rPr>
            <w:rFonts w:ascii="Arial" w:hAnsi="Arial" w:cs="Arial"/>
            <w:smallCaps w:val="0"/>
            <w:noProof/>
            <w:webHidden/>
          </w:rPr>
          <w:delText>9</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"_Toc437190832"</w:instrText>
      </w:r>
      <w:r>
        <w:rPr>
          <w:noProof/>
        </w:rPr>
        <w:fldChar w:fldCharType="separate"/>
      </w:r>
      <w:r w:rsidR="001D1000" w:rsidRPr="001D1000">
        <w:rPr>
          <w:rStyle w:val="Hipercze"/>
          <w:rFonts w:ascii="Arial" w:hAnsi="Arial" w:cs="Arial"/>
          <w:i w:val="0"/>
          <w:noProof/>
        </w:rPr>
        <w:t>2.2.1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Narzędzia do wytwarzania kodu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_Toc437190832 \h </w:instrText>
      </w:r>
      <w:r w:rsidRPr="001D1000">
        <w:rPr>
          <w:rFonts w:ascii="Arial" w:hAnsi="Arial" w:cs="Arial"/>
          <w:i w:val="0"/>
          <w:noProof/>
          <w:webHidden/>
        </w:rPr>
      </w:r>
      <w:r w:rsidRPr="001D1000">
        <w:rPr>
          <w:rFonts w:ascii="Arial" w:hAnsi="Arial" w:cs="Arial"/>
          <w:i w:val="0"/>
          <w:noProof/>
          <w:webHidden/>
        </w:rPr>
        <w:fldChar w:fldCharType="separate"/>
      </w:r>
      <w:ins w:id="1150" w:author="DeeM" w:date="2015-12-07T17:03:00Z">
        <w:r w:rsidR="00252F3E">
          <w:rPr>
            <w:rFonts w:ascii="Arial" w:hAnsi="Arial" w:cs="Arial"/>
            <w:i w:val="0"/>
            <w:noProof/>
            <w:webHidden/>
          </w:rPr>
          <w:t>7</w:t>
        </w:r>
      </w:ins>
      <w:del w:id="1151" w:author="DeeM" w:date="2015-12-07T17:03:00Z">
        <w:r w:rsidR="00CF274A" w:rsidDel="00252F3E">
          <w:rPr>
            <w:rFonts w:ascii="Arial" w:hAnsi="Arial" w:cs="Arial"/>
            <w:i w:val="0"/>
            <w:noProof/>
            <w:webHidden/>
          </w:rPr>
          <w:delText>9</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"_Toc437190833"</w:instrText>
      </w:r>
      <w:r>
        <w:rPr>
          <w:noProof/>
        </w:rPr>
        <w:fldChar w:fldCharType="separate"/>
      </w:r>
      <w:r w:rsidR="001D1000" w:rsidRPr="001D1000">
        <w:rPr>
          <w:rStyle w:val="Hipercze"/>
          <w:rFonts w:ascii="Arial" w:hAnsi="Arial" w:cs="Arial"/>
          <w:i w:val="0"/>
          <w:noProof/>
        </w:rPr>
        <w:t>2.2.2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Narzędzia do komunikacji w zespole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_Toc437190833 \h </w:instrText>
      </w:r>
      <w:r w:rsidRPr="001D1000">
        <w:rPr>
          <w:rFonts w:ascii="Arial" w:hAnsi="Arial" w:cs="Arial"/>
          <w:i w:val="0"/>
          <w:noProof/>
          <w:webHidden/>
        </w:rPr>
      </w:r>
      <w:r w:rsidRPr="001D1000">
        <w:rPr>
          <w:rFonts w:ascii="Arial" w:hAnsi="Arial" w:cs="Arial"/>
          <w:i w:val="0"/>
          <w:noProof/>
          <w:webHidden/>
        </w:rPr>
        <w:fldChar w:fldCharType="separate"/>
      </w:r>
      <w:ins w:id="1152" w:author="DeeM" w:date="2015-12-07T17:03:00Z">
        <w:r w:rsidR="00252F3E">
          <w:rPr>
            <w:rFonts w:ascii="Arial" w:hAnsi="Arial" w:cs="Arial"/>
            <w:i w:val="0"/>
            <w:noProof/>
            <w:webHidden/>
          </w:rPr>
          <w:t>7</w:t>
        </w:r>
      </w:ins>
      <w:del w:id="1153" w:author="DeeM" w:date="2015-12-07T17:03:00Z">
        <w:r w:rsidR="00CF274A" w:rsidDel="00252F3E">
          <w:rPr>
            <w:rFonts w:ascii="Arial" w:hAnsi="Arial" w:cs="Arial"/>
            <w:i w:val="0"/>
            <w:noProof/>
            <w:webHidden/>
          </w:rPr>
          <w:delText>9</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"_Toc437190834"</w:instrText>
      </w:r>
      <w:r>
        <w:rPr>
          <w:noProof/>
        </w:rPr>
        <w:fldChar w:fldCharType="separate"/>
      </w:r>
      <w:r w:rsidR="001D1000" w:rsidRPr="001D1000">
        <w:rPr>
          <w:rStyle w:val="Hipercze"/>
          <w:rFonts w:ascii="Arial" w:hAnsi="Arial" w:cs="Arial"/>
          <w:i w:val="0"/>
          <w:noProof/>
        </w:rPr>
        <w:t>2.2.3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Narzędzia do współdzielenia kodu i dokumentacji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_Toc437190834 \h </w:instrText>
      </w:r>
      <w:r w:rsidRPr="001D1000">
        <w:rPr>
          <w:rFonts w:ascii="Arial" w:hAnsi="Arial" w:cs="Arial"/>
          <w:i w:val="0"/>
          <w:noProof/>
          <w:webHidden/>
        </w:rPr>
      </w:r>
      <w:r w:rsidRPr="001D1000">
        <w:rPr>
          <w:rFonts w:ascii="Arial" w:hAnsi="Arial" w:cs="Arial"/>
          <w:i w:val="0"/>
          <w:noProof/>
          <w:webHidden/>
        </w:rPr>
        <w:fldChar w:fldCharType="separate"/>
      </w:r>
      <w:ins w:id="1154" w:author="DeeM" w:date="2015-12-07T17:03:00Z">
        <w:r w:rsidR="00252F3E">
          <w:rPr>
            <w:rFonts w:ascii="Arial" w:hAnsi="Arial" w:cs="Arial"/>
            <w:i w:val="0"/>
            <w:noProof/>
            <w:webHidden/>
          </w:rPr>
          <w:t>8</w:t>
        </w:r>
      </w:ins>
      <w:del w:id="1155" w:author="DeeM" w:date="2015-12-07T17:03:00Z">
        <w:r w:rsidR="00CF274A" w:rsidDel="00252F3E">
          <w:rPr>
            <w:rFonts w:ascii="Arial" w:hAnsi="Arial" w:cs="Arial"/>
            <w:i w:val="0"/>
            <w:noProof/>
            <w:webHidden/>
          </w:rPr>
          <w:delText>10</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"_Toc437190835"</w:instrText>
      </w:r>
      <w:r>
        <w:rPr>
          <w:noProof/>
        </w:rPr>
        <w:fldChar w:fldCharType="separate"/>
      </w:r>
      <w:r w:rsidR="001D1000" w:rsidRPr="001D1000">
        <w:rPr>
          <w:rStyle w:val="Hipercze"/>
          <w:rFonts w:ascii="Arial" w:hAnsi="Arial" w:cs="Arial"/>
          <w:i w:val="0"/>
          <w:noProof/>
        </w:rPr>
        <w:t>2.2.4</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Narzędzia do wytwarzania grafiki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_Toc437190835 \h </w:instrText>
      </w:r>
      <w:r w:rsidRPr="001D1000">
        <w:rPr>
          <w:rFonts w:ascii="Arial" w:hAnsi="Arial" w:cs="Arial"/>
          <w:i w:val="0"/>
          <w:noProof/>
          <w:webHidden/>
        </w:rPr>
      </w:r>
      <w:r w:rsidRPr="001D1000">
        <w:rPr>
          <w:rFonts w:ascii="Arial" w:hAnsi="Arial" w:cs="Arial"/>
          <w:i w:val="0"/>
          <w:noProof/>
          <w:webHidden/>
        </w:rPr>
        <w:fldChar w:fldCharType="separate"/>
      </w:r>
      <w:ins w:id="1156" w:author="DeeM" w:date="2015-12-07T17:03:00Z">
        <w:r w:rsidR="00252F3E">
          <w:rPr>
            <w:rFonts w:ascii="Arial" w:hAnsi="Arial" w:cs="Arial"/>
            <w:i w:val="0"/>
            <w:noProof/>
            <w:webHidden/>
          </w:rPr>
          <w:t>8</w:t>
        </w:r>
      </w:ins>
      <w:del w:id="1157" w:author="DeeM" w:date="2015-12-07T17:03:00Z">
        <w:r w:rsidR="00CF274A" w:rsidDel="00252F3E">
          <w:rPr>
            <w:rFonts w:ascii="Arial" w:hAnsi="Arial" w:cs="Arial"/>
            <w:i w:val="0"/>
            <w:noProof/>
            <w:webHidden/>
          </w:rPr>
          <w:delText>10</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"_Toc437190836"</w:instrText>
      </w:r>
      <w:r>
        <w:rPr>
          <w:noProof/>
        </w:rPr>
        <w:fldChar w:fldCharType="separate"/>
      </w:r>
      <w:r w:rsidR="001D1000" w:rsidRPr="001D1000">
        <w:rPr>
          <w:rStyle w:val="Hipercze"/>
          <w:rFonts w:ascii="Arial" w:hAnsi="Arial" w:cs="Arial"/>
          <w:i w:val="0"/>
          <w:noProof/>
        </w:rPr>
        <w:t>2.2.5</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Technologie wykorzystywane w projekcie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_Toc437190836 \h </w:instrText>
      </w:r>
      <w:r w:rsidRPr="001D1000">
        <w:rPr>
          <w:rFonts w:ascii="Arial" w:hAnsi="Arial" w:cs="Arial"/>
          <w:i w:val="0"/>
          <w:noProof/>
          <w:webHidden/>
        </w:rPr>
      </w:r>
      <w:r w:rsidRPr="001D1000">
        <w:rPr>
          <w:rFonts w:ascii="Arial" w:hAnsi="Arial" w:cs="Arial"/>
          <w:i w:val="0"/>
          <w:noProof/>
          <w:webHidden/>
        </w:rPr>
        <w:fldChar w:fldCharType="separate"/>
      </w:r>
      <w:ins w:id="1158" w:author="DeeM" w:date="2015-12-07T17:03:00Z">
        <w:r w:rsidR="00252F3E">
          <w:rPr>
            <w:rFonts w:ascii="Arial" w:hAnsi="Arial" w:cs="Arial"/>
            <w:i w:val="0"/>
            <w:noProof/>
            <w:webHidden/>
          </w:rPr>
          <w:t>8</w:t>
        </w:r>
      </w:ins>
      <w:del w:id="1159" w:author="DeeM" w:date="2015-12-07T17:03:00Z">
        <w:r w:rsidR="00CF274A" w:rsidDel="00252F3E">
          <w:rPr>
            <w:rFonts w:ascii="Arial" w:hAnsi="Arial" w:cs="Arial"/>
            <w:i w:val="0"/>
            <w:noProof/>
            <w:webHidden/>
          </w:rPr>
          <w:delText>10</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"_Toc437190837"</w:instrText>
      </w:r>
      <w:r>
        <w:rPr>
          <w:noProof/>
        </w:rPr>
        <w:fldChar w:fldCharType="separate"/>
      </w:r>
      <w:r w:rsidR="001D1000" w:rsidRPr="001D1000">
        <w:rPr>
          <w:rStyle w:val="Hipercze"/>
          <w:rFonts w:ascii="Arial" w:hAnsi="Arial" w:cs="Arial"/>
          <w:smallCaps w:val="0"/>
          <w:noProof/>
        </w:rPr>
        <w:t>2.3</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Scenariusze</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_Toc437190837 \h </w:instrText>
      </w:r>
      <w:r w:rsidRPr="001D1000">
        <w:rPr>
          <w:rFonts w:ascii="Arial" w:hAnsi="Arial" w:cs="Arial"/>
          <w:smallCaps w:val="0"/>
          <w:noProof/>
          <w:webHidden/>
        </w:rPr>
      </w:r>
      <w:r w:rsidRPr="001D1000">
        <w:rPr>
          <w:rFonts w:ascii="Arial" w:hAnsi="Arial" w:cs="Arial"/>
          <w:smallCaps w:val="0"/>
          <w:noProof/>
          <w:webHidden/>
        </w:rPr>
        <w:fldChar w:fldCharType="separate"/>
      </w:r>
      <w:ins w:id="1160" w:author="DeeM" w:date="2015-12-07T17:03:00Z">
        <w:r w:rsidR="00252F3E">
          <w:rPr>
            <w:rFonts w:ascii="Arial" w:hAnsi="Arial" w:cs="Arial"/>
            <w:smallCaps w:val="0"/>
            <w:noProof/>
            <w:webHidden/>
          </w:rPr>
          <w:t>9</w:t>
        </w:r>
      </w:ins>
      <w:del w:id="1161" w:author="DeeM" w:date="2015-12-07T17:03:00Z">
        <w:r w:rsidR="00CF274A" w:rsidDel="00252F3E">
          <w:rPr>
            <w:rFonts w:ascii="Arial" w:hAnsi="Arial" w:cs="Arial"/>
            <w:smallCaps w:val="0"/>
            <w:noProof/>
            <w:webHidden/>
          </w:rPr>
          <w:delText>11</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"_Toc437190838"</w:instrText>
      </w:r>
      <w:r>
        <w:rPr>
          <w:noProof/>
        </w:rPr>
        <w:fldChar w:fldCharType="separate"/>
      </w:r>
      <w:r w:rsidR="001D1000" w:rsidRPr="001D1000">
        <w:rPr>
          <w:rStyle w:val="Hipercze"/>
          <w:rFonts w:ascii="Arial" w:hAnsi="Arial" w:cs="Arial"/>
          <w:i w:val="0"/>
          <w:noProof/>
        </w:rPr>
        <w:t>2.3.1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Scenariusz 1</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_Toc437190838 \h </w:instrText>
      </w:r>
      <w:r w:rsidRPr="001D1000">
        <w:rPr>
          <w:rFonts w:ascii="Arial" w:hAnsi="Arial" w:cs="Arial"/>
          <w:i w:val="0"/>
          <w:noProof/>
          <w:webHidden/>
        </w:rPr>
      </w:r>
      <w:r w:rsidRPr="001D1000">
        <w:rPr>
          <w:rFonts w:ascii="Arial" w:hAnsi="Arial" w:cs="Arial"/>
          <w:i w:val="0"/>
          <w:noProof/>
          <w:webHidden/>
        </w:rPr>
        <w:fldChar w:fldCharType="separate"/>
      </w:r>
      <w:ins w:id="1162" w:author="DeeM" w:date="2015-12-07T17:03:00Z">
        <w:r w:rsidR="00252F3E">
          <w:rPr>
            <w:rFonts w:ascii="Arial" w:hAnsi="Arial" w:cs="Arial"/>
            <w:i w:val="0"/>
            <w:noProof/>
            <w:webHidden/>
          </w:rPr>
          <w:t>9</w:t>
        </w:r>
      </w:ins>
      <w:del w:id="1163" w:author="DeeM" w:date="2015-12-07T17:03:00Z">
        <w:r w:rsidR="00CF274A" w:rsidDel="00252F3E">
          <w:rPr>
            <w:rFonts w:ascii="Arial" w:hAnsi="Arial" w:cs="Arial"/>
            <w:i w:val="0"/>
            <w:noProof/>
            <w:webHidden/>
          </w:rPr>
          <w:delText>11</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"_Toc437190839"</w:instrText>
      </w:r>
      <w:r>
        <w:rPr>
          <w:noProof/>
        </w:rPr>
        <w:fldChar w:fldCharType="separate"/>
      </w:r>
      <w:r w:rsidR="001D1000" w:rsidRPr="001D1000">
        <w:rPr>
          <w:rStyle w:val="Hipercze"/>
          <w:rFonts w:ascii="Arial" w:hAnsi="Arial" w:cs="Arial"/>
          <w:i w:val="0"/>
          <w:noProof/>
        </w:rPr>
        <w:t>2.3.2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Scenariusz 2</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_Toc437190839 \h </w:instrText>
      </w:r>
      <w:r w:rsidRPr="001D1000">
        <w:rPr>
          <w:rFonts w:ascii="Arial" w:hAnsi="Arial" w:cs="Arial"/>
          <w:i w:val="0"/>
          <w:noProof/>
          <w:webHidden/>
        </w:rPr>
      </w:r>
      <w:r w:rsidRPr="001D1000">
        <w:rPr>
          <w:rFonts w:ascii="Arial" w:hAnsi="Arial" w:cs="Arial"/>
          <w:i w:val="0"/>
          <w:noProof/>
          <w:webHidden/>
        </w:rPr>
        <w:fldChar w:fldCharType="separate"/>
      </w:r>
      <w:ins w:id="1164" w:author="DeeM" w:date="2015-12-07T17:03:00Z">
        <w:r w:rsidR="00252F3E">
          <w:rPr>
            <w:rFonts w:ascii="Arial" w:hAnsi="Arial" w:cs="Arial"/>
            <w:i w:val="0"/>
            <w:noProof/>
            <w:webHidden/>
          </w:rPr>
          <w:t>10</w:t>
        </w:r>
      </w:ins>
      <w:del w:id="1165" w:author="DeeM" w:date="2015-12-07T17:03:00Z">
        <w:r w:rsidR="00CF274A" w:rsidDel="00252F3E">
          <w:rPr>
            <w:rFonts w:ascii="Arial" w:hAnsi="Arial" w:cs="Arial"/>
            <w:i w:val="0"/>
            <w:noProof/>
            <w:webHidden/>
          </w:rPr>
          <w:delText>12</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"_Toc437190840"</w:instrText>
      </w:r>
      <w:r>
        <w:rPr>
          <w:noProof/>
        </w:rPr>
        <w:fldChar w:fldCharType="separate"/>
      </w:r>
      <w:r w:rsidR="001D1000" w:rsidRPr="001D1000">
        <w:rPr>
          <w:rStyle w:val="Hipercze"/>
          <w:rFonts w:ascii="Arial" w:hAnsi="Arial" w:cs="Arial"/>
          <w:i w:val="0"/>
          <w:noProof/>
        </w:rPr>
        <w:t>2.3.3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Scenariusz 3</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_Toc437190840 \h </w:instrText>
      </w:r>
      <w:r w:rsidRPr="001D1000">
        <w:rPr>
          <w:rFonts w:ascii="Arial" w:hAnsi="Arial" w:cs="Arial"/>
          <w:i w:val="0"/>
          <w:noProof/>
          <w:webHidden/>
        </w:rPr>
      </w:r>
      <w:r w:rsidRPr="001D1000">
        <w:rPr>
          <w:rFonts w:ascii="Arial" w:hAnsi="Arial" w:cs="Arial"/>
          <w:i w:val="0"/>
          <w:noProof/>
          <w:webHidden/>
        </w:rPr>
        <w:fldChar w:fldCharType="separate"/>
      </w:r>
      <w:ins w:id="1166" w:author="DeeM" w:date="2015-12-07T17:03:00Z">
        <w:r w:rsidR="00252F3E">
          <w:rPr>
            <w:rFonts w:ascii="Arial" w:hAnsi="Arial" w:cs="Arial"/>
            <w:i w:val="0"/>
            <w:noProof/>
            <w:webHidden/>
          </w:rPr>
          <w:t>10</w:t>
        </w:r>
      </w:ins>
      <w:del w:id="1167" w:author="DeeM" w:date="2015-12-07T17:03:00Z">
        <w:r w:rsidR="00CF274A" w:rsidDel="00252F3E">
          <w:rPr>
            <w:rFonts w:ascii="Arial" w:hAnsi="Arial" w:cs="Arial"/>
            <w:i w:val="0"/>
            <w:noProof/>
            <w:webHidden/>
          </w:rPr>
          <w:delText>12</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"_Toc437190841"</w:instrText>
      </w:r>
      <w:r>
        <w:rPr>
          <w:noProof/>
        </w:rPr>
        <w:fldChar w:fldCharType="separate"/>
      </w:r>
      <w:r w:rsidR="001D1000" w:rsidRPr="001D1000">
        <w:rPr>
          <w:rStyle w:val="Hipercze"/>
          <w:rFonts w:ascii="Arial" w:hAnsi="Arial" w:cs="Arial"/>
          <w:i w:val="0"/>
          <w:noProof/>
        </w:rPr>
        <w:t>2.3.4</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Scenariusz 4</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_Toc437190841 \h </w:instrText>
      </w:r>
      <w:r w:rsidRPr="001D1000">
        <w:rPr>
          <w:rFonts w:ascii="Arial" w:hAnsi="Arial" w:cs="Arial"/>
          <w:i w:val="0"/>
          <w:noProof/>
          <w:webHidden/>
        </w:rPr>
      </w:r>
      <w:r w:rsidRPr="001D1000">
        <w:rPr>
          <w:rFonts w:ascii="Arial" w:hAnsi="Arial" w:cs="Arial"/>
          <w:i w:val="0"/>
          <w:noProof/>
          <w:webHidden/>
        </w:rPr>
        <w:fldChar w:fldCharType="separate"/>
      </w:r>
      <w:ins w:id="1168" w:author="DeeM" w:date="2015-12-07T17:03:00Z">
        <w:r w:rsidR="00252F3E">
          <w:rPr>
            <w:rFonts w:ascii="Arial" w:hAnsi="Arial" w:cs="Arial"/>
            <w:i w:val="0"/>
            <w:noProof/>
            <w:webHidden/>
          </w:rPr>
          <w:t>10</w:t>
        </w:r>
      </w:ins>
      <w:del w:id="1169" w:author="DeeM" w:date="2015-12-07T17:03:00Z">
        <w:r w:rsidR="00CF274A" w:rsidDel="00252F3E">
          <w:rPr>
            <w:rFonts w:ascii="Arial" w:hAnsi="Arial" w:cs="Arial"/>
            <w:i w:val="0"/>
            <w:noProof/>
            <w:webHidden/>
          </w:rPr>
          <w:delText>12</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"_Toc437190842"</w:instrText>
      </w:r>
      <w:r>
        <w:rPr>
          <w:noProof/>
        </w:rPr>
        <w:fldChar w:fldCharType="separate"/>
      </w:r>
      <w:r w:rsidR="001D1000" w:rsidRPr="001D1000">
        <w:rPr>
          <w:rStyle w:val="Hipercze"/>
          <w:rFonts w:ascii="Arial" w:hAnsi="Arial" w:cs="Arial"/>
          <w:smallCaps w:val="0"/>
          <w:noProof/>
        </w:rPr>
        <w:t>2.4</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Zakres pracy i produktu</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_Toc437190842 \h </w:instrText>
      </w:r>
      <w:r w:rsidRPr="001D1000">
        <w:rPr>
          <w:rFonts w:ascii="Arial" w:hAnsi="Arial" w:cs="Arial"/>
          <w:smallCaps w:val="0"/>
          <w:noProof/>
          <w:webHidden/>
        </w:rPr>
      </w:r>
      <w:r w:rsidRPr="001D1000">
        <w:rPr>
          <w:rFonts w:ascii="Arial" w:hAnsi="Arial" w:cs="Arial"/>
          <w:smallCaps w:val="0"/>
          <w:noProof/>
          <w:webHidden/>
        </w:rPr>
        <w:fldChar w:fldCharType="separate"/>
      </w:r>
      <w:ins w:id="1170" w:author="DeeM" w:date="2015-12-07T17:03:00Z">
        <w:r w:rsidR="00252F3E">
          <w:rPr>
            <w:rFonts w:ascii="Arial" w:hAnsi="Arial" w:cs="Arial"/>
            <w:smallCaps w:val="0"/>
            <w:noProof/>
            <w:webHidden/>
          </w:rPr>
          <w:t>11</w:t>
        </w:r>
      </w:ins>
      <w:del w:id="1171" w:author="DeeM" w:date="2015-12-07T17:03:00Z">
        <w:r w:rsidR="00CF274A" w:rsidDel="00252F3E">
          <w:rPr>
            <w:rFonts w:ascii="Arial" w:hAnsi="Arial" w:cs="Arial"/>
            <w:smallCaps w:val="0"/>
            <w:noProof/>
            <w:webHidden/>
          </w:rPr>
          <w:delText>13</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"_Toc437190843"</w:instrText>
      </w:r>
      <w:r>
        <w:rPr>
          <w:noProof/>
        </w:rPr>
        <w:fldChar w:fldCharType="separate"/>
      </w:r>
      <w:r w:rsidR="001D1000" w:rsidRPr="001D1000">
        <w:rPr>
          <w:rStyle w:val="Hipercze"/>
          <w:rFonts w:ascii="Arial" w:hAnsi="Arial" w:cs="Arial"/>
          <w:smallCaps w:val="0"/>
          <w:noProof/>
        </w:rPr>
        <w:t>2.5</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Dobrana metodyka w projekcie</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_Toc437190843 \h </w:instrText>
      </w:r>
      <w:r w:rsidRPr="001D1000">
        <w:rPr>
          <w:rFonts w:ascii="Arial" w:hAnsi="Arial" w:cs="Arial"/>
          <w:smallCaps w:val="0"/>
          <w:noProof/>
          <w:webHidden/>
        </w:rPr>
      </w:r>
      <w:r w:rsidRPr="001D1000">
        <w:rPr>
          <w:rFonts w:ascii="Arial" w:hAnsi="Arial" w:cs="Arial"/>
          <w:smallCaps w:val="0"/>
          <w:noProof/>
          <w:webHidden/>
        </w:rPr>
        <w:fldChar w:fldCharType="separate"/>
      </w:r>
      <w:ins w:id="1172" w:author="DeeM" w:date="2015-12-07T17:03:00Z">
        <w:r w:rsidR="00252F3E">
          <w:rPr>
            <w:rFonts w:ascii="Arial" w:hAnsi="Arial" w:cs="Arial"/>
            <w:smallCaps w:val="0"/>
            <w:noProof/>
            <w:webHidden/>
          </w:rPr>
          <w:t>12</w:t>
        </w:r>
      </w:ins>
      <w:del w:id="1173" w:author="DeeM" w:date="2015-12-07T17:03:00Z">
        <w:r w:rsidR="00CF274A" w:rsidDel="00252F3E">
          <w:rPr>
            <w:rFonts w:ascii="Arial" w:hAnsi="Arial" w:cs="Arial"/>
            <w:smallCaps w:val="0"/>
            <w:noProof/>
            <w:webHidden/>
          </w:rPr>
          <w:delText>14</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Spistreci1"/>
        <w:rPr>
          <w:rFonts w:ascii="Arial" w:eastAsiaTheme="minorEastAsia" w:hAnsi="Arial" w:cs="Arial"/>
          <w:b w:val="0"/>
          <w:bCs w:val="0"/>
          <w:caps w:val="0"/>
          <w:noProof/>
        </w:rPr>
      </w:pPr>
      <w:r>
        <w:rPr>
          <w:noProof/>
        </w:rPr>
        <w:fldChar w:fldCharType="begin"/>
      </w:r>
      <w:r w:rsidR="001631E4">
        <w:rPr>
          <w:noProof/>
        </w:rPr>
        <w:instrText>HYPERLINK \l "_Toc437190844"</w:instrText>
      </w:r>
      <w:r>
        <w:rPr>
          <w:noProof/>
        </w:rPr>
        <w:fldChar w:fldCharType="separate"/>
      </w:r>
      <w:r w:rsidR="001D1000" w:rsidRPr="001D1000">
        <w:rPr>
          <w:rStyle w:val="Hipercze"/>
          <w:rFonts w:ascii="Arial" w:hAnsi="Arial" w:cs="Arial"/>
          <w:b w:val="0"/>
          <w:caps w:val="0"/>
          <w:noProof/>
        </w:rPr>
        <w:t>3</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Przebieg prac</w:t>
      </w:r>
      <w:r w:rsidR="001D1000">
        <w:rPr>
          <w:rStyle w:val="Hipercze"/>
          <w:rFonts w:ascii="Arial" w:hAnsi="Arial" w:cs="Arial"/>
          <w:b w:val="0"/>
          <w:caps w:val="0"/>
          <w:noProof/>
        </w:rPr>
        <w:t xml:space="preserve"> </w:t>
      </w:r>
      <w:r w:rsidR="001D1000" w:rsidRPr="001D1000">
        <w:rPr>
          <w:rStyle w:val="Hipercze"/>
          <w:rFonts w:ascii="Arial" w:hAnsi="Arial" w:cs="Arial"/>
          <w:b w:val="0"/>
          <w:caps w:val="0"/>
          <w:noProof/>
        </w:rPr>
        <w:t>(Dorian Krefft)</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_Toc437190844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1174" w:author="DeeM" w:date="2015-12-07T17:03:00Z">
        <w:r w:rsidR="00252F3E">
          <w:rPr>
            <w:rFonts w:ascii="Arial" w:hAnsi="Arial" w:cs="Arial"/>
            <w:b w:val="0"/>
            <w:caps w:val="0"/>
            <w:noProof/>
            <w:webHidden/>
          </w:rPr>
          <w:t>13</w:t>
        </w:r>
      </w:ins>
      <w:del w:id="1175" w:author="DeeM" w:date="2015-12-07T17:03:00Z">
        <w:r w:rsidR="00CF274A" w:rsidDel="00252F3E">
          <w:rPr>
            <w:rFonts w:ascii="Arial" w:hAnsi="Arial" w:cs="Arial"/>
            <w:b w:val="0"/>
            <w:caps w:val="0"/>
            <w:noProof/>
            <w:webHidden/>
          </w:rPr>
          <w:delText>15</w:delText>
        </w:r>
      </w:del>
      <w:r w:rsidRPr="001D1000">
        <w:rPr>
          <w:rFonts w:ascii="Arial" w:hAnsi="Arial" w:cs="Arial"/>
          <w:b w:val="0"/>
          <w:caps w:val="0"/>
          <w:noProof/>
          <w:webHidden/>
        </w:rPr>
        <w:fldChar w:fldCharType="end"/>
      </w:r>
      <w:r>
        <w:rPr>
          <w:noProof/>
        </w:rPr>
        <w:fldChar w:fldCharType="end"/>
      </w:r>
    </w:p>
    <w:p w:rsidR="001D1000" w:rsidRPr="001D1000" w:rsidRDefault="00CC4170"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"_Toc437190845"</w:instrText>
      </w:r>
      <w:r>
        <w:rPr>
          <w:noProof/>
        </w:rPr>
        <w:fldChar w:fldCharType="separate"/>
      </w:r>
      <w:r w:rsidR="001D1000" w:rsidRPr="001D1000">
        <w:rPr>
          <w:rStyle w:val="Hipercze"/>
          <w:rFonts w:ascii="Arial" w:hAnsi="Arial" w:cs="Arial"/>
          <w:smallCaps w:val="0"/>
          <w:noProof/>
        </w:rPr>
        <w:t>3.1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Backlog produktu</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_Toc437190845 \h </w:instrText>
      </w:r>
      <w:r w:rsidRPr="001D1000">
        <w:rPr>
          <w:rFonts w:ascii="Arial" w:hAnsi="Arial" w:cs="Arial"/>
          <w:smallCaps w:val="0"/>
          <w:noProof/>
          <w:webHidden/>
        </w:rPr>
      </w:r>
      <w:r w:rsidRPr="001D1000">
        <w:rPr>
          <w:rFonts w:ascii="Arial" w:hAnsi="Arial" w:cs="Arial"/>
          <w:smallCaps w:val="0"/>
          <w:noProof/>
          <w:webHidden/>
        </w:rPr>
        <w:fldChar w:fldCharType="separate"/>
      </w:r>
      <w:ins w:id="1176" w:author="DeeM" w:date="2015-12-07T17:03:00Z">
        <w:r w:rsidR="00252F3E">
          <w:rPr>
            <w:rFonts w:ascii="Arial" w:hAnsi="Arial" w:cs="Arial"/>
            <w:smallCaps w:val="0"/>
            <w:noProof/>
            <w:webHidden/>
          </w:rPr>
          <w:t>13</w:t>
        </w:r>
      </w:ins>
      <w:del w:id="1177" w:author="DeeM" w:date="2015-12-07T17:03:00Z">
        <w:r w:rsidR="00CF274A" w:rsidDel="00252F3E">
          <w:rPr>
            <w:rFonts w:ascii="Arial" w:hAnsi="Arial" w:cs="Arial"/>
            <w:smallCaps w:val="0"/>
            <w:noProof/>
            <w:webHidden/>
          </w:rPr>
          <w:delText>15</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"_Toc437190846"</w:instrText>
      </w:r>
      <w:r>
        <w:rPr>
          <w:noProof/>
        </w:rPr>
        <w:fldChar w:fldCharType="separate"/>
      </w:r>
      <w:r w:rsidR="001D1000" w:rsidRPr="001D1000">
        <w:rPr>
          <w:rStyle w:val="Hipercze"/>
          <w:rFonts w:ascii="Arial" w:hAnsi="Arial" w:cs="Arial"/>
          <w:smallCaps w:val="0"/>
          <w:noProof/>
        </w:rPr>
        <w:t>3.2</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Sprinty</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_Toc437190846 \h </w:instrText>
      </w:r>
      <w:r w:rsidRPr="001D1000">
        <w:rPr>
          <w:rFonts w:ascii="Arial" w:hAnsi="Arial" w:cs="Arial"/>
          <w:smallCaps w:val="0"/>
          <w:noProof/>
          <w:webHidden/>
        </w:rPr>
      </w:r>
      <w:r w:rsidRPr="001D1000">
        <w:rPr>
          <w:rFonts w:ascii="Arial" w:hAnsi="Arial" w:cs="Arial"/>
          <w:smallCaps w:val="0"/>
          <w:noProof/>
          <w:webHidden/>
        </w:rPr>
        <w:fldChar w:fldCharType="separate"/>
      </w:r>
      <w:ins w:id="1178" w:author="DeeM" w:date="2015-12-07T17:03:00Z">
        <w:r w:rsidR="00252F3E">
          <w:rPr>
            <w:rFonts w:ascii="Arial" w:hAnsi="Arial" w:cs="Arial"/>
            <w:smallCaps w:val="0"/>
            <w:noProof/>
            <w:webHidden/>
          </w:rPr>
          <w:t>16</w:t>
        </w:r>
      </w:ins>
      <w:del w:id="1179" w:author="DeeM" w:date="2015-12-07T17:03:00Z">
        <w:r w:rsidR="00CF274A" w:rsidDel="00252F3E">
          <w:rPr>
            <w:rFonts w:ascii="Arial" w:hAnsi="Arial" w:cs="Arial"/>
            <w:smallCaps w:val="0"/>
            <w:noProof/>
            <w:webHidden/>
          </w:rPr>
          <w:delText>18</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"_Toc437190847"</w:instrText>
      </w:r>
      <w:r>
        <w:rPr>
          <w:noProof/>
        </w:rPr>
        <w:fldChar w:fldCharType="separate"/>
      </w:r>
      <w:r w:rsidR="001D1000" w:rsidRPr="001D1000">
        <w:rPr>
          <w:rStyle w:val="Hipercze"/>
          <w:rFonts w:ascii="Arial" w:hAnsi="Arial" w:cs="Arial"/>
          <w:i w:val="0"/>
          <w:noProof/>
        </w:rPr>
        <w:t>3.2.1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1 (01.09.15 - 12.09.15)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_Toc437190847 \h </w:instrText>
      </w:r>
      <w:r w:rsidRPr="001D1000">
        <w:rPr>
          <w:rFonts w:ascii="Arial" w:hAnsi="Arial" w:cs="Arial"/>
          <w:i w:val="0"/>
          <w:noProof/>
          <w:webHidden/>
        </w:rPr>
      </w:r>
      <w:r w:rsidRPr="001D1000">
        <w:rPr>
          <w:rFonts w:ascii="Arial" w:hAnsi="Arial" w:cs="Arial"/>
          <w:i w:val="0"/>
          <w:noProof/>
          <w:webHidden/>
        </w:rPr>
        <w:fldChar w:fldCharType="separate"/>
      </w:r>
      <w:ins w:id="1180" w:author="DeeM" w:date="2015-12-07T17:03:00Z">
        <w:r w:rsidR="00252F3E">
          <w:rPr>
            <w:rFonts w:ascii="Arial" w:hAnsi="Arial" w:cs="Arial"/>
            <w:i w:val="0"/>
            <w:noProof/>
            <w:webHidden/>
          </w:rPr>
          <w:t>16</w:t>
        </w:r>
      </w:ins>
      <w:del w:id="1181" w:author="DeeM" w:date="2015-12-07T17:03:00Z">
        <w:r w:rsidR="00CF274A" w:rsidDel="00252F3E">
          <w:rPr>
            <w:rFonts w:ascii="Arial" w:hAnsi="Arial" w:cs="Arial"/>
            <w:i w:val="0"/>
            <w:noProof/>
            <w:webHidden/>
          </w:rPr>
          <w:delText>18</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"_Toc437190848"</w:instrText>
      </w:r>
      <w:r>
        <w:rPr>
          <w:noProof/>
        </w:rPr>
        <w:fldChar w:fldCharType="separate"/>
      </w:r>
      <w:r w:rsidR="001D1000" w:rsidRPr="001D1000">
        <w:rPr>
          <w:rStyle w:val="Hipercze"/>
          <w:rFonts w:ascii="Arial" w:hAnsi="Arial" w:cs="Arial"/>
          <w:i w:val="0"/>
          <w:noProof/>
        </w:rPr>
        <w:t>3.2.2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2 (14.09.15 - 26.09.15)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_Toc437190848 \h </w:instrText>
      </w:r>
      <w:r w:rsidRPr="001D1000">
        <w:rPr>
          <w:rFonts w:ascii="Arial" w:hAnsi="Arial" w:cs="Arial"/>
          <w:i w:val="0"/>
          <w:noProof/>
          <w:webHidden/>
        </w:rPr>
      </w:r>
      <w:r w:rsidRPr="001D1000">
        <w:rPr>
          <w:rFonts w:ascii="Arial" w:hAnsi="Arial" w:cs="Arial"/>
          <w:i w:val="0"/>
          <w:noProof/>
          <w:webHidden/>
        </w:rPr>
        <w:fldChar w:fldCharType="separate"/>
      </w:r>
      <w:ins w:id="1182" w:author="DeeM" w:date="2015-12-07T17:03:00Z">
        <w:r w:rsidR="00252F3E">
          <w:rPr>
            <w:rFonts w:ascii="Arial" w:hAnsi="Arial" w:cs="Arial"/>
            <w:i w:val="0"/>
            <w:noProof/>
            <w:webHidden/>
          </w:rPr>
          <w:t>16</w:t>
        </w:r>
      </w:ins>
      <w:del w:id="1183" w:author="DeeM" w:date="2015-12-07T17:03:00Z">
        <w:r w:rsidR="00CF274A" w:rsidDel="00252F3E">
          <w:rPr>
            <w:rFonts w:ascii="Arial" w:hAnsi="Arial" w:cs="Arial"/>
            <w:i w:val="0"/>
            <w:noProof/>
            <w:webHidden/>
          </w:rPr>
          <w:delText>18</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"_Toc437190849"</w:instrText>
      </w:r>
      <w:r>
        <w:rPr>
          <w:noProof/>
        </w:rPr>
        <w:fldChar w:fldCharType="separate"/>
      </w:r>
      <w:r w:rsidR="001D1000" w:rsidRPr="001D1000">
        <w:rPr>
          <w:rStyle w:val="Hipercze"/>
          <w:rFonts w:ascii="Arial" w:hAnsi="Arial" w:cs="Arial"/>
          <w:i w:val="0"/>
          <w:noProof/>
        </w:rPr>
        <w:t>3.2.3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3 (28.09.15 - 04.10.15)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_Toc437190849 \h </w:instrText>
      </w:r>
      <w:r w:rsidRPr="001D1000">
        <w:rPr>
          <w:rFonts w:ascii="Arial" w:hAnsi="Arial" w:cs="Arial"/>
          <w:i w:val="0"/>
          <w:noProof/>
          <w:webHidden/>
        </w:rPr>
      </w:r>
      <w:r w:rsidRPr="001D1000">
        <w:rPr>
          <w:rFonts w:ascii="Arial" w:hAnsi="Arial" w:cs="Arial"/>
          <w:i w:val="0"/>
          <w:noProof/>
          <w:webHidden/>
        </w:rPr>
        <w:fldChar w:fldCharType="separate"/>
      </w:r>
      <w:ins w:id="1184" w:author="DeeM" w:date="2015-12-07T17:03:00Z">
        <w:r w:rsidR="00252F3E">
          <w:rPr>
            <w:rFonts w:ascii="Arial" w:hAnsi="Arial" w:cs="Arial"/>
            <w:i w:val="0"/>
            <w:noProof/>
            <w:webHidden/>
          </w:rPr>
          <w:t>17</w:t>
        </w:r>
      </w:ins>
      <w:del w:id="1185" w:author="DeeM" w:date="2015-12-07T17:03:00Z">
        <w:r w:rsidR="00CF274A" w:rsidDel="00252F3E">
          <w:rPr>
            <w:rFonts w:ascii="Arial" w:hAnsi="Arial" w:cs="Arial"/>
            <w:i w:val="0"/>
            <w:noProof/>
            <w:webHidden/>
          </w:rPr>
          <w:delText>19</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"_Toc437190850"</w:instrText>
      </w:r>
      <w:r>
        <w:rPr>
          <w:noProof/>
        </w:rPr>
        <w:fldChar w:fldCharType="separate"/>
      </w:r>
      <w:r w:rsidR="001D1000" w:rsidRPr="001D1000">
        <w:rPr>
          <w:rStyle w:val="Hipercze"/>
          <w:rFonts w:ascii="Arial" w:hAnsi="Arial" w:cs="Arial"/>
          <w:i w:val="0"/>
          <w:noProof/>
        </w:rPr>
        <w:t>3.2.4</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4 (05.10.15 - 27.10.15)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_Toc437190850 \h </w:instrText>
      </w:r>
      <w:r w:rsidRPr="001D1000">
        <w:rPr>
          <w:rFonts w:ascii="Arial" w:hAnsi="Arial" w:cs="Arial"/>
          <w:i w:val="0"/>
          <w:noProof/>
          <w:webHidden/>
        </w:rPr>
      </w:r>
      <w:r w:rsidRPr="001D1000">
        <w:rPr>
          <w:rFonts w:ascii="Arial" w:hAnsi="Arial" w:cs="Arial"/>
          <w:i w:val="0"/>
          <w:noProof/>
          <w:webHidden/>
        </w:rPr>
        <w:fldChar w:fldCharType="separate"/>
      </w:r>
      <w:ins w:id="1186" w:author="DeeM" w:date="2015-12-07T17:03:00Z">
        <w:r w:rsidR="00252F3E">
          <w:rPr>
            <w:rFonts w:ascii="Arial" w:hAnsi="Arial" w:cs="Arial"/>
            <w:i w:val="0"/>
            <w:noProof/>
            <w:webHidden/>
          </w:rPr>
          <w:t>18</w:t>
        </w:r>
      </w:ins>
      <w:del w:id="1187" w:author="DeeM" w:date="2015-12-07T17:03:00Z">
        <w:r w:rsidR="00CF274A" w:rsidDel="00252F3E">
          <w:rPr>
            <w:rFonts w:ascii="Arial" w:hAnsi="Arial" w:cs="Arial"/>
            <w:i w:val="0"/>
            <w:noProof/>
            <w:webHidden/>
          </w:rPr>
          <w:delText>20</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"_Toc437190851"</w:instrText>
      </w:r>
      <w:r>
        <w:rPr>
          <w:noProof/>
        </w:rPr>
        <w:fldChar w:fldCharType="separate"/>
      </w:r>
      <w:r w:rsidR="001D1000" w:rsidRPr="001D1000">
        <w:rPr>
          <w:rStyle w:val="Hipercze"/>
          <w:rFonts w:ascii="Arial" w:hAnsi="Arial" w:cs="Arial"/>
          <w:i w:val="0"/>
          <w:noProof/>
        </w:rPr>
        <w:t>3.2.5</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5 (27.10.15 - 03.11.15)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_Toc437190851 \h </w:instrText>
      </w:r>
      <w:r w:rsidRPr="001D1000">
        <w:rPr>
          <w:rFonts w:ascii="Arial" w:hAnsi="Arial" w:cs="Arial"/>
          <w:i w:val="0"/>
          <w:noProof/>
          <w:webHidden/>
        </w:rPr>
      </w:r>
      <w:r w:rsidRPr="001D1000">
        <w:rPr>
          <w:rFonts w:ascii="Arial" w:hAnsi="Arial" w:cs="Arial"/>
          <w:i w:val="0"/>
          <w:noProof/>
          <w:webHidden/>
        </w:rPr>
        <w:fldChar w:fldCharType="separate"/>
      </w:r>
      <w:ins w:id="1188" w:author="DeeM" w:date="2015-12-07T17:03:00Z">
        <w:r w:rsidR="00252F3E">
          <w:rPr>
            <w:rFonts w:ascii="Arial" w:hAnsi="Arial" w:cs="Arial"/>
            <w:i w:val="0"/>
            <w:noProof/>
            <w:webHidden/>
          </w:rPr>
          <w:t>19</w:t>
        </w:r>
      </w:ins>
      <w:del w:id="1189" w:author="DeeM" w:date="2015-12-07T17:03:00Z">
        <w:r w:rsidR="00CF274A" w:rsidDel="00252F3E">
          <w:rPr>
            <w:rFonts w:ascii="Arial" w:hAnsi="Arial" w:cs="Arial"/>
            <w:i w:val="0"/>
            <w:noProof/>
            <w:webHidden/>
          </w:rPr>
          <w:delText>21</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"_Toc437190852"</w:instrText>
      </w:r>
      <w:r>
        <w:rPr>
          <w:noProof/>
        </w:rPr>
        <w:fldChar w:fldCharType="separate"/>
      </w:r>
      <w:r w:rsidR="001D1000" w:rsidRPr="001D1000">
        <w:rPr>
          <w:rStyle w:val="Hipercze"/>
          <w:rFonts w:ascii="Arial" w:hAnsi="Arial" w:cs="Arial"/>
          <w:i w:val="0"/>
          <w:noProof/>
        </w:rPr>
        <w:t>3.2.6</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6 (04.11.15 - 11.11.15)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_Toc437190852 \h </w:instrText>
      </w:r>
      <w:r w:rsidRPr="001D1000">
        <w:rPr>
          <w:rFonts w:ascii="Arial" w:hAnsi="Arial" w:cs="Arial"/>
          <w:i w:val="0"/>
          <w:noProof/>
          <w:webHidden/>
        </w:rPr>
      </w:r>
      <w:r w:rsidRPr="001D1000">
        <w:rPr>
          <w:rFonts w:ascii="Arial" w:hAnsi="Arial" w:cs="Arial"/>
          <w:i w:val="0"/>
          <w:noProof/>
          <w:webHidden/>
        </w:rPr>
        <w:fldChar w:fldCharType="separate"/>
      </w:r>
      <w:ins w:id="1190" w:author="DeeM" w:date="2015-12-07T17:03:00Z">
        <w:r w:rsidR="00252F3E">
          <w:rPr>
            <w:rFonts w:ascii="Arial" w:hAnsi="Arial" w:cs="Arial"/>
            <w:i w:val="0"/>
            <w:noProof/>
            <w:webHidden/>
          </w:rPr>
          <w:t>20</w:t>
        </w:r>
      </w:ins>
      <w:del w:id="1191" w:author="DeeM" w:date="2015-12-07T17:03:00Z">
        <w:r w:rsidR="00CF274A" w:rsidDel="00252F3E">
          <w:rPr>
            <w:rFonts w:ascii="Arial" w:hAnsi="Arial" w:cs="Arial"/>
            <w:i w:val="0"/>
            <w:noProof/>
            <w:webHidden/>
          </w:rPr>
          <w:delText>22</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"_Toc437190853"</w:instrText>
      </w:r>
      <w:r>
        <w:rPr>
          <w:noProof/>
        </w:rPr>
        <w:fldChar w:fldCharType="separate"/>
      </w:r>
      <w:r w:rsidR="001D1000" w:rsidRPr="001D1000">
        <w:rPr>
          <w:rStyle w:val="Hipercze"/>
          <w:rFonts w:ascii="Arial" w:hAnsi="Arial" w:cs="Arial"/>
          <w:i w:val="0"/>
          <w:noProof/>
        </w:rPr>
        <w:t>3.2.7</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7 (12-11-15 - 18.11.15)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_Toc437190853 \h </w:instrText>
      </w:r>
      <w:r w:rsidRPr="001D1000">
        <w:rPr>
          <w:rFonts w:ascii="Arial" w:hAnsi="Arial" w:cs="Arial"/>
          <w:i w:val="0"/>
          <w:noProof/>
          <w:webHidden/>
        </w:rPr>
      </w:r>
      <w:r w:rsidRPr="001D1000">
        <w:rPr>
          <w:rFonts w:ascii="Arial" w:hAnsi="Arial" w:cs="Arial"/>
          <w:i w:val="0"/>
          <w:noProof/>
          <w:webHidden/>
        </w:rPr>
        <w:fldChar w:fldCharType="separate"/>
      </w:r>
      <w:ins w:id="1192" w:author="DeeM" w:date="2015-12-07T17:03:00Z">
        <w:r w:rsidR="00252F3E">
          <w:rPr>
            <w:rFonts w:ascii="Arial" w:hAnsi="Arial" w:cs="Arial"/>
            <w:i w:val="0"/>
            <w:noProof/>
            <w:webHidden/>
          </w:rPr>
          <w:t>22</w:t>
        </w:r>
      </w:ins>
      <w:del w:id="1193" w:author="DeeM" w:date="2015-12-07T17:03:00Z">
        <w:r w:rsidR="00CF274A" w:rsidDel="00252F3E">
          <w:rPr>
            <w:rFonts w:ascii="Arial" w:hAnsi="Arial" w:cs="Arial"/>
            <w:i w:val="0"/>
            <w:noProof/>
            <w:webHidden/>
          </w:rPr>
          <w:delText>24</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"_Toc437190854"</w:instrText>
      </w:r>
      <w:r>
        <w:rPr>
          <w:noProof/>
        </w:rPr>
        <w:fldChar w:fldCharType="separate"/>
      </w:r>
      <w:r w:rsidR="001D1000" w:rsidRPr="001D1000">
        <w:rPr>
          <w:rStyle w:val="Hipercze"/>
          <w:rFonts w:ascii="Arial" w:hAnsi="Arial" w:cs="Arial"/>
          <w:i w:val="0"/>
          <w:noProof/>
        </w:rPr>
        <w:t>3.2.8</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8 (19.11.15 - 25-11-15)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_Toc437190854 \h </w:instrText>
      </w:r>
      <w:r w:rsidRPr="001D1000">
        <w:rPr>
          <w:rFonts w:ascii="Arial" w:hAnsi="Arial" w:cs="Arial"/>
          <w:i w:val="0"/>
          <w:noProof/>
          <w:webHidden/>
        </w:rPr>
      </w:r>
      <w:r w:rsidRPr="001D1000">
        <w:rPr>
          <w:rFonts w:ascii="Arial" w:hAnsi="Arial" w:cs="Arial"/>
          <w:i w:val="0"/>
          <w:noProof/>
          <w:webHidden/>
        </w:rPr>
        <w:fldChar w:fldCharType="separate"/>
      </w:r>
      <w:ins w:id="1194" w:author="DeeM" w:date="2015-12-07T17:03:00Z">
        <w:r w:rsidR="00252F3E">
          <w:rPr>
            <w:rFonts w:ascii="Arial" w:hAnsi="Arial" w:cs="Arial"/>
            <w:i w:val="0"/>
            <w:noProof/>
            <w:webHidden/>
          </w:rPr>
          <w:t>24</w:t>
        </w:r>
      </w:ins>
      <w:del w:id="1195" w:author="DeeM" w:date="2015-12-07T17:03:00Z">
        <w:r w:rsidR="00CF274A" w:rsidDel="00252F3E">
          <w:rPr>
            <w:rFonts w:ascii="Arial" w:hAnsi="Arial" w:cs="Arial"/>
            <w:i w:val="0"/>
            <w:noProof/>
            <w:webHidden/>
          </w:rPr>
          <w:delText>26</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"_Toc437190855"</w:instrText>
      </w:r>
      <w:r>
        <w:rPr>
          <w:noProof/>
        </w:rPr>
        <w:fldChar w:fldCharType="separate"/>
      </w:r>
      <w:r w:rsidR="001D1000" w:rsidRPr="001D1000">
        <w:rPr>
          <w:rStyle w:val="Hipercze"/>
          <w:rFonts w:ascii="Arial" w:hAnsi="Arial" w:cs="Arial"/>
          <w:i w:val="0"/>
          <w:noProof/>
        </w:rPr>
        <w:t>3.2.9</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9 (26.11.15 - 02.12.15)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_Toc437190855 \h </w:instrText>
      </w:r>
      <w:r w:rsidRPr="001D1000">
        <w:rPr>
          <w:rFonts w:ascii="Arial" w:hAnsi="Arial" w:cs="Arial"/>
          <w:i w:val="0"/>
          <w:noProof/>
          <w:webHidden/>
        </w:rPr>
      </w:r>
      <w:r w:rsidRPr="001D1000">
        <w:rPr>
          <w:rFonts w:ascii="Arial" w:hAnsi="Arial" w:cs="Arial"/>
          <w:i w:val="0"/>
          <w:noProof/>
          <w:webHidden/>
        </w:rPr>
        <w:fldChar w:fldCharType="separate"/>
      </w:r>
      <w:ins w:id="1196" w:author="DeeM" w:date="2015-12-07T17:03:00Z">
        <w:r w:rsidR="00252F3E">
          <w:rPr>
            <w:rFonts w:ascii="Arial" w:hAnsi="Arial" w:cs="Arial"/>
            <w:i w:val="0"/>
            <w:noProof/>
            <w:webHidden/>
          </w:rPr>
          <w:t>25</w:t>
        </w:r>
      </w:ins>
      <w:del w:id="1197" w:author="DeeM" w:date="2015-12-07T17:03:00Z">
        <w:r w:rsidR="00CF274A" w:rsidDel="00252F3E">
          <w:rPr>
            <w:rFonts w:ascii="Arial" w:hAnsi="Arial" w:cs="Arial"/>
            <w:i w:val="0"/>
            <w:noProof/>
            <w:webHidden/>
          </w:rPr>
          <w:delText>27</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Spistreci1"/>
        <w:rPr>
          <w:rFonts w:ascii="Arial" w:eastAsiaTheme="minorEastAsia" w:hAnsi="Arial" w:cs="Arial"/>
          <w:b w:val="0"/>
          <w:bCs w:val="0"/>
          <w:caps w:val="0"/>
          <w:noProof/>
        </w:rPr>
      </w:pPr>
      <w:r>
        <w:rPr>
          <w:noProof/>
        </w:rPr>
        <w:fldChar w:fldCharType="begin"/>
      </w:r>
      <w:r w:rsidR="001631E4">
        <w:rPr>
          <w:noProof/>
        </w:rPr>
        <w:instrText>HYPERLINK \l "_Toc437190856"</w:instrText>
      </w:r>
      <w:r>
        <w:rPr>
          <w:noProof/>
        </w:rPr>
        <w:fldChar w:fldCharType="separate"/>
      </w:r>
      <w:r w:rsidR="001D1000" w:rsidRPr="001D1000">
        <w:rPr>
          <w:rStyle w:val="Hipercze"/>
          <w:rFonts w:ascii="Arial" w:hAnsi="Arial" w:cs="Arial"/>
          <w:b w:val="0"/>
          <w:caps w:val="0"/>
          <w:noProof/>
        </w:rPr>
        <w:t>4</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Architektura aplikacji</w:t>
      </w:r>
      <w:r w:rsidR="001D1000">
        <w:rPr>
          <w:rStyle w:val="Hipercze"/>
          <w:rFonts w:ascii="Arial" w:hAnsi="Arial" w:cs="Arial"/>
          <w:b w:val="0"/>
          <w:caps w:val="0"/>
          <w:noProof/>
        </w:rPr>
        <w:t xml:space="preserve"> </w:t>
      </w:r>
      <w:r w:rsidR="001D1000" w:rsidRPr="001D1000">
        <w:rPr>
          <w:rStyle w:val="Hipercze"/>
          <w:rFonts w:ascii="Arial" w:hAnsi="Arial" w:cs="Arial"/>
          <w:b w:val="0"/>
          <w:caps w:val="0"/>
          <w:noProof/>
        </w:rPr>
        <w:t>(Artur Kąkol)</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_Toc437190856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1198" w:author="DeeM" w:date="2015-12-07T17:03:00Z">
        <w:r w:rsidR="00252F3E">
          <w:rPr>
            <w:rFonts w:ascii="Arial" w:hAnsi="Arial" w:cs="Arial"/>
            <w:b w:val="0"/>
            <w:caps w:val="0"/>
            <w:noProof/>
            <w:webHidden/>
          </w:rPr>
          <w:t>29</w:t>
        </w:r>
      </w:ins>
      <w:del w:id="1199" w:author="DeeM" w:date="2015-12-07T17:03:00Z">
        <w:r w:rsidR="00CF274A" w:rsidDel="00252F3E">
          <w:rPr>
            <w:rFonts w:ascii="Arial" w:hAnsi="Arial" w:cs="Arial"/>
            <w:b w:val="0"/>
            <w:caps w:val="0"/>
            <w:noProof/>
            <w:webHidden/>
          </w:rPr>
          <w:delText>31</w:delText>
        </w:r>
      </w:del>
      <w:r w:rsidRPr="001D1000">
        <w:rPr>
          <w:rFonts w:ascii="Arial" w:hAnsi="Arial" w:cs="Arial"/>
          <w:b w:val="0"/>
          <w:caps w:val="0"/>
          <w:noProof/>
          <w:webHidden/>
        </w:rPr>
        <w:fldChar w:fldCharType="end"/>
      </w:r>
      <w:r>
        <w:rPr>
          <w:noProof/>
        </w:rPr>
        <w:fldChar w:fldCharType="end"/>
      </w:r>
    </w:p>
    <w:p w:rsidR="001D1000" w:rsidRPr="001D1000" w:rsidRDefault="00CC4170" w:rsidP="001D1000">
      <w:pPr>
        <w:pStyle w:val="Spistreci1"/>
        <w:rPr>
          <w:rFonts w:ascii="Arial" w:eastAsiaTheme="minorEastAsia" w:hAnsi="Arial" w:cs="Arial"/>
          <w:b w:val="0"/>
          <w:bCs w:val="0"/>
          <w:caps w:val="0"/>
          <w:noProof/>
        </w:rPr>
      </w:pPr>
      <w:r>
        <w:rPr>
          <w:noProof/>
        </w:rPr>
        <w:fldChar w:fldCharType="begin"/>
      </w:r>
      <w:r w:rsidR="001631E4">
        <w:rPr>
          <w:noProof/>
        </w:rPr>
        <w:instrText>HYPERLINK \l "_Toc437190857"</w:instrText>
      </w:r>
      <w:r>
        <w:rPr>
          <w:noProof/>
        </w:rPr>
        <w:fldChar w:fldCharType="separate"/>
      </w:r>
      <w:r w:rsidR="001D1000" w:rsidRPr="001D1000">
        <w:rPr>
          <w:rStyle w:val="Hipercze"/>
          <w:rFonts w:ascii="Arial" w:hAnsi="Arial" w:cs="Arial"/>
          <w:b w:val="0"/>
          <w:caps w:val="0"/>
          <w:noProof/>
        </w:rPr>
        <w:t>5</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Baza danych</w:t>
      </w:r>
      <w:r w:rsidR="001D1000">
        <w:rPr>
          <w:rStyle w:val="Hipercze"/>
          <w:rFonts w:ascii="Arial" w:hAnsi="Arial" w:cs="Arial"/>
          <w:b w:val="0"/>
          <w:caps w:val="0"/>
          <w:noProof/>
        </w:rPr>
        <w:t>(Marcin Kozij)</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_Toc437190857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1200" w:author="DeeM" w:date="2015-12-07T17:03:00Z">
        <w:r w:rsidR="00252F3E">
          <w:rPr>
            <w:rFonts w:ascii="Arial" w:hAnsi="Arial" w:cs="Arial"/>
            <w:b w:val="0"/>
            <w:caps w:val="0"/>
            <w:noProof/>
            <w:webHidden/>
          </w:rPr>
          <w:t>31</w:t>
        </w:r>
      </w:ins>
      <w:del w:id="1201" w:author="DeeM" w:date="2015-12-07T17:03:00Z">
        <w:r w:rsidR="00CF274A" w:rsidDel="00252F3E">
          <w:rPr>
            <w:rFonts w:ascii="Arial" w:hAnsi="Arial" w:cs="Arial"/>
            <w:b w:val="0"/>
            <w:caps w:val="0"/>
            <w:noProof/>
            <w:webHidden/>
          </w:rPr>
          <w:delText>33</w:delText>
        </w:r>
      </w:del>
      <w:r w:rsidRPr="001D1000">
        <w:rPr>
          <w:rFonts w:ascii="Arial" w:hAnsi="Arial" w:cs="Arial"/>
          <w:b w:val="0"/>
          <w:caps w:val="0"/>
          <w:noProof/>
          <w:webHidden/>
        </w:rPr>
        <w:fldChar w:fldCharType="end"/>
      </w:r>
      <w:r>
        <w:rPr>
          <w:noProof/>
        </w:rPr>
        <w:fldChar w:fldCharType="end"/>
      </w:r>
    </w:p>
    <w:p w:rsidR="001D1000" w:rsidRPr="001D1000" w:rsidRDefault="00CC4170"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"_Toc437190858"</w:instrText>
      </w:r>
      <w:r>
        <w:rPr>
          <w:noProof/>
        </w:rPr>
        <w:fldChar w:fldCharType="separate"/>
      </w:r>
      <w:r w:rsidR="001D1000" w:rsidRPr="001D1000">
        <w:rPr>
          <w:rStyle w:val="Hipercze"/>
          <w:rFonts w:ascii="Arial" w:hAnsi="Arial" w:cs="Arial"/>
          <w:smallCaps w:val="0"/>
          <w:noProof/>
        </w:rPr>
        <w:t>5.1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Inicjalny schemat bazy danych</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_Toc437190858 \h </w:instrText>
      </w:r>
      <w:r w:rsidRPr="001D1000">
        <w:rPr>
          <w:rFonts w:ascii="Arial" w:hAnsi="Arial" w:cs="Arial"/>
          <w:smallCaps w:val="0"/>
          <w:noProof/>
          <w:webHidden/>
        </w:rPr>
      </w:r>
      <w:r w:rsidRPr="001D1000">
        <w:rPr>
          <w:rFonts w:ascii="Arial" w:hAnsi="Arial" w:cs="Arial"/>
          <w:smallCaps w:val="0"/>
          <w:noProof/>
          <w:webHidden/>
        </w:rPr>
        <w:fldChar w:fldCharType="separate"/>
      </w:r>
      <w:ins w:id="1202" w:author="DeeM" w:date="2015-12-07T17:03:00Z">
        <w:r w:rsidR="00252F3E">
          <w:rPr>
            <w:rFonts w:ascii="Arial" w:hAnsi="Arial" w:cs="Arial"/>
            <w:smallCaps w:val="0"/>
            <w:noProof/>
            <w:webHidden/>
          </w:rPr>
          <w:t>32</w:t>
        </w:r>
      </w:ins>
      <w:del w:id="1203" w:author="DeeM" w:date="2015-12-07T17:03:00Z">
        <w:r w:rsidR="00CF274A" w:rsidDel="00252F3E">
          <w:rPr>
            <w:rFonts w:ascii="Arial" w:hAnsi="Arial" w:cs="Arial"/>
            <w:smallCaps w:val="0"/>
            <w:noProof/>
            <w:webHidden/>
          </w:rPr>
          <w:delText>34</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"_Toc437190859"</w:instrText>
      </w:r>
      <w:r>
        <w:rPr>
          <w:noProof/>
        </w:rPr>
        <w:fldChar w:fldCharType="separate"/>
      </w:r>
      <w:r w:rsidR="001D1000" w:rsidRPr="001D1000">
        <w:rPr>
          <w:rStyle w:val="Hipercze"/>
          <w:rFonts w:ascii="Arial" w:hAnsi="Arial" w:cs="Arial"/>
          <w:smallCaps w:val="0"/>
          <w:noProof/>
        </w:rPr>
        <w:t>5.2</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Końcowy schemat bazy danych</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_Toc437190859 \h </w:instrText>
      </w:r>
      <w:r w:rsidRPr="001D1000">
        <w:rPr>
          <w:rFonts w:ascii="Arial" w:hAnsi="Arial" w:cs="Arial"/>
          <w:smallCaps w:val="0"/>
          <w:noProof/>
          <w:webHidden/>
        </w:rPr>
      </w:r>
      <w:r w:rsidRPr="001D1000">
        <w:rPr>
          <w:rFonts w:ascii="Arial" w:hAnsi="Arial" w:cs="Arial"/>
          <w:smallCaps w:val="0"/>
          <w:noProof/>
          <w:webHidden/>
        </w:rPr>
        <w:fldChar w:fldCharType="separate"/>
      </w:r>
      <w:ins w:id="1204" w:author="DeeM" w:date="2015-12-07T17:03:00Z">
        <w:r w:rsidR="00252F3E">
          <w:rPr>
            <w:rFonts w:ascii="Arial" w:hAnsi="Arial" w:cs="Arial"/>
            <w:smallCaps w:val="0"/>
            <w:noProof/>
            <w:webHidden/>
          </w:rPr>
          <w:t>33</w:t>
        </w:r>
      </w:ins>
      <w:del w:id="1205" w:author="DeeM" w:date="2015-12-07T17:03:00Z">
        <w:r w:rsidR="00CF274A" w:rsidDel="00252F3E">
          <w:rPr>
            <w:rFonts w:ascii="Arial" w:hAnsi="Arial" w:cs="Arial"/>
            <w:smallCaps w:val="0"/>
            <w:noProof/>
            <w:webHidden/>
          </w:rPr>
          <w:delText>36</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"_Toc437190860"</w:instrText>
      </w:r>
      <w:r>
        <w:rPr>
          <w:noProof/>
        </w:rPr>
        <w:fldChar w:fldCharType="separate"/>
      </w:r>
      <w:r w:rsidR="001D1000" w:rsidRPr="001D1000">
        <w:rPr>
          <w:rStyle w:val="Hipercze"/>
          <w:rFonts w:ascii="Arial" w:hAnsi="Arial" w:cs="Arial"/>
          <w:smallCaps w:val="0"/>
          <w:noProof/>
        </w:rPr>
        <w:t>5.3</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Opis zbioru encji końcowego schematu baz danych</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_Toc437190860 \h </w:instrText>
      </w:r>
      <w:r w:rsidRPr="001D1000">
        <w:rPr>
          <w:rFonts w:ascii="Arial" w:hAnsi="Arial" w:cs="Arial"/>
          <w:smallCaps w:val="0"/>
          <w:noProof/>
          <w:webHidden/>
        </w:rPr>
      </w:r>
      <w:r w:rsidRPr="001D1000">
        <w:rPr>
          <w:rFonts w:ascii="Arial" w:hAnsi="Arial" w:cs="Arial"/>
          <w:smallCaps w:val="0"/>
          <w:noProof/>
          <w:webHidden/>
        </w:rPr>
        <w:fldChar w:fldCharType="separate"/>
      </w:r>
      <w:ins w:id="1206" w:author="DeeM" w:date="2015-12-07T17:03:00Z">
        <w:r w:rsidR="00252F3E">
          <w:rPr>
            <w:rFonts w:ascii="Arial" w:hAnsi="Arial" w:cs="Arial"/>
            <w:smallCaps w:val="0"/>
            <w:noProof/>
            <w:webHidden/>
          </w:rPr>
          <w:t>34</w:t>
        </w:r>
      </w:ins>
      <w:del w:id="1207" w:author="DeeM" w:date="2015-12-07T17:03:00Z">
        <w:r w:rsidR="00CF274A" w:rsidDel="00252F3E">
          <w:rPr>
            <w:rFonts w:ascii="Arial" w:hAnsi="Arial" w:cs="Arial"/>
            <w:smallCaps w:val="0"/>
            <w:noProof/>
            <w:webHidden/>
          </w:rPr>
          <w:delText>37</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Spistreci1"/>
        <w:rPr>
          <w:rFonts w:ascii="Arial" w:eastAsiaTheme="minorEastAsia" w:hAnsi="Arial" w:cs="Arial"/>
          <w:b w:val="0"/>
          <w:bCs w:val="0"/>
          <w:caps w:val="0"/>
          <w:noProof/>
        </w:rPr>
      </w:pPr>
      <w:r>
        <w:rPr>
          <w:noProof/>
        </w:rPr>
        <w:fldChar w:fldCharType="begin"/>
      </w:r>
      <w:r w:rsidR="001631E4">
        <w:rPr>
          <w:noProof/>
        </w:rPr>
        <w:instrText>HYPERLINK \l "_Toc437190861"</w:instrText>
      </w:r>
      <w:r>
        <w:rPr>
          <w:noProof/>
        </w:rPr>
        <w:fldChar w:fldCharType="separate"/>
      </w:r>
      <w:r w:rsidR="001D1000" w:rsidRPr="001D1000">
        <w:rPr>
          <w:rStyle w:val="Hipercze"/>
          <w:rFonts w:ascii="Arial" w:hAnsi="Arial" w:cs="Arial"/>
          <w:b w:val="0"/>
          <w:caps w:val="0"/>
          <w:noProof/>
        </w:rPr>
        <w:t>6</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Opis produktu</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_Toc437190861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1208" w:author="DeeM" w:date="2015-12-07T17:03:00Z">
        <w:r w:rsidR="00252F3E">
          <w:rPr>
            <w:rFonts w:ascii="Arial" w:hAnsi="Arial" w:cs="Arial"/>
            <w:b w:val="0"/>
            <w:caps w:val="0"/>
            <w:noProof/>
            <w:webHidden/>
          </w:rPr>
          <w:t>39</w:t>
        </w:r>
      </w:ins>
      <w:del w:id="1209" w:author="DeeM" w:date="2015-12-07T17:03:00Z">
        <w:r w:rsidR="00CF274A" w:rsidDel="00252F3E">
          <w:rPr>
            <w:rFonts w:ascii="Arial" w:hAnsi="Arial" w:cs="Arial"/>
            <w:b w:val="0"/>
            <w:caps w:val="0"/>
            <w:noProof/>
            <w:webHidden/>
          </w:rPr>
          <w:delText>42</w:delText>
        </w:r>
      </w:del>
      <w:r w:rsidRPr="001D1000">
        <w:rPr>
          <w:rFonts w:ascii="Arial" w:hAnsi="Arial" w:cs="Arial"/>
          <w:b w:val="0"/>
          <w:caps w:val="0"/>
          <w:noProof/>
          <w:webHidden/>
        </w:rPr>
        <w:fldChar w:fldCharType="end"/>
      </w:r>
      <w:r>
        <w:rPr>
          <w:noProof/>
        </w:rPr>
        <w:fldChar w:fldCharType="end"/>
      </w:r>
    </w:p>
    <w:p w:rsidR="001D1000" w:rsidRPr="001D1000" w:rsidRDefault="00CC4170"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"_Toc437190862"</w:instrText>
      </w:r>
      <w:r>
        <w:rPr>
          <w:noProof/>
        </w:rPr>
        <w:fldChar w:fldCharType="separate"/>
      </w:r>
      <w:r w:rsidR="001D1000" w:rsidRPr="001D1000">
        <w:rPr>
          <w:rStyle w:val="Hipercze"/>
          <w:rFonts w:ascii="Arial" w:hAnsi="Arial" w:cs="Arial"/>
          <w:smallCaps w:val="0"/>
          <w:noProof/>
        </w:rPr>
        <w:t>6.1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Wersja webowa aplikacji</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_Toc437190862 \h </w:instrText>
      </w:r>
      <w:r w:rsidRPr="001D1000">
        <w:rPr>
          <w:rFonts w:ascii="Arial" w:hAnsi="Arial" w:cs="Arial"/>
          <w:smallCaps w:val="0"/>
          <w:noProof/>
          <w:webHidden/>
        </w:rPr>
      </w:r>
      <w:r w:rsidRPr="001D1000">
        <w:rPr>
          <w:rFonts w:ascii="Arial" w:hAnsi="Arial" w:cs="Arial"/>
          <w:smallCaps w:val="0"/>
          <w:noProof/>
          <w:webHidden/>
        </w:rPr>
        <w:fldChar w:fldCharType="separate"/>
      </w:r>
      <w:ins w:id="1210" w:author="DeeM" w:date="2015-12-07T17:03:00Z">
        <w:r w:rsidR="00252F3E">
          <w:rPr>
            <w:rFonts w:ascii="Arial" w:hAnsi="Arial" w:cs="Arial"/>
            <w:smallCaps w:val="0"/>
            <w:noProof/>
            <w:webHidden/>
          </w:rPr>
          <w:t>39</w:t>
        </w:r>
      </w:ins>
      <w:del w:id="1211" w:author="DeeM" w:date="2015-12-07T17:03:00Z">
        <w:r w:rsidR="00CF274A" w:rsidDel="00252F3E">
          <w:rPr>
            <w:rFonts w:ascii="Arial" w:hAnsi="Arial" w:cs="Arial"/>
            <w:smallCaps w:val="0"/>
            <w:noProof/>
            <w:webHidden/>
          </w:rPr>
          <w:delText>42</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"_Toc437190863"</w:instrText>
      </w:r>
      <w:r>
        <w:rPr>
          <w:noProof/>
        </w:rPr>
        <w:fldChar w:fldCharType="separate"/>
      </w:r>
      <w:r w:rsidR="001D1000" w:rsidRPr="001D1000">
        <w:rPr>
          <w:rStyle w:val="Hipercze"/>
          <w:rFonts w:ascii="Arial" w:hAnsi="Arial" w:cs="Arial"/>
          <w:i w:val="0"/>
          <w:noProof/>
        </w:rPr>
        <w:t>6.1.1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Ogólny szablon strony i strona główna aplikacji</w:t>
      </w:r>
      <w:r w:rsidR="001D1000">
        <w:rPr>
          <w:rStyle w:val="Hipercze"/>
          <w:rFonts w:ascii="Arial" w:hAnsi="Arial" w:cs="Arial"/>
          <w:i w:val="0"/>
          <w:noProof/>
        </w:rPr>
        <w:t xml:space="preserve"> </w:t>
      </w:r>
      <w:r w:rsidR="001D1000" w:rsidRPr="001D1000">
        <w:rPr>
          <w:rStyle w:val="Hipercze"/>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_Toc437190863 \h </w:instrText>
      </w:r>
      <w:r w:rsidRPr="001D1000">
        <w:rPr>
          <w:rFonts w:ascii="Arial" w:hAnsi="Arial" w:cs="Arial"/>
          <w:i w:val="0"/>
          <w:noProof/>
          <w:webHidden/>
        </w:rPr>
      </w:r>
      <w:r w:rsidRPr="001D1000">
        <w:rPr>
          <w:rFonts w:ascii="Arial" w:hAnsi="Arial" w:cs="Arial"/>
          <w:i w:val="0"/>
          <w:noProof/>
          <w:webHidden/>
        </w:rPr>
        <w:fldChar w:fldCharType="separate"/>
      </w:r>
      <w:ins w:id="1212" w:author="DeeM" w:date="2015-12-07T17:03:00Z">
        <w:r w:rsidR="00252F3E">
          <w:rPr>
            <w:rFonts w:ascii="Arial" w:hAnsi="Arial" w:cs="Arial"/>
            <w:i w:val="0"/>
            <w:noProof/>
            <w:webHidden/>
          </w:rPr>
          <w:t>39</w:t>
        </w:r>
      </w:ins>
      <w:del w:id="1213" w:author="DeeM" w:date="2015-12-07T17:03:00Z">
        <w:r w:rsidR="00CF274A" w:rsidDel="00252F3E">
          <w:rPr>
            <w:rFonts w:ascii="Arial" w:hAnsi="Arial" w:cs="Arial"/>
            <w:i w:val="0"/>
            <w:noProof/>
            <w:webHidden/>
          </w:rPr>
          <w:delText>42</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"_Toc437190864"</w:instrText>
      </w:r>
      <w:r>
        <w:rPr>
          <w:noProof/>
        </w:rPr>
        <w:fldChar w:fldCharType="separate"/>
      </w:r>
      <w:r w:rsidR="001D1000" w:rsidRPr="001D1000">
        <w:rPr>
          <w:rStyle w:val="Hipercze"/>
          <w:rFonts w:ascii="Arial" w:hAnsi="Arial" w:cs="Arial"/>
          <w:i w:val="0"/>
          <w:noProof/>
        </w:rPr>
        <w:t>6.1.2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Wyszukiwanie atrakcji</w:t>
      </w:r>
      <w:r w:rsidR="001D1000">
        <w:rPr>
          <w:rStyle w:val="Hipercze"/>
          <w:rFonts w:ascii="Arial" w:hAnsi="Arial" w:cs="Arial"/>
          <w:i w:val="0"/>
          <w:noProof/>
        </w:rPr>
        <w:t xml:space="preserve"> </w:t>
      </w:r>
      <w:r w:rsidR="001D1000" w:rsidRPr="001D1000">
        <w:rPr>
          <w:rStyle w:val="Hipercze"/>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_Toc437190864 \h </w:instrText>
      </w:r>
      <w:r w:rsidRPr="001D1000">
        <w:rPr>
          <w:rFonts w:ascii="Arial" w:hAnsi="Arial" w:cs="Arial"/>
          <w:i w:val="0"/>
          <w:noProof/>
          <w:webHidden/>
        </w:rPr>
      </w:r>
      <w:r w:rsidRPr="001D1000">
        <w:rPr>
          <w:rFonts w:ascii="Arial" w:hAnsi="Arial" w:cs="Arial"/>
          <w:i w:val="0"/>
          <w:noProof/>
          <w:webHidden/>
        </w:rPr>
        <w:fldChar w:fldCharType="separate"/>
      </w:r>
      <w:ins w:id="1214" w:author="DeeM" w:date="2015-12-07T17:03:00Z">
        <w:r w:rsidR="00252F3E">
          <w:rPr>
            <w:rFonts w:ascii="Arial" w:hAnsi="Arial" w:cs="Arial"/>
            <w:i w:val="0"/>
            <w:noProof/>
            <w:webHidden/>
          </w:rPr>
          <w:t>40</w:t>
        </w:r>
      </w:ins>
      <w:del w:id="1215" w:author="DeeM" w:date="2015-12-07T17:03:00Z">
        <w:r w:rsidR="00CF274A" w:rsidDel="00252F3E">
          <w:rPr>
            <w:rFonts w:ascii="Arial" w:hAnsi="Arial" w:cs="Arial"/>
            <w:i w:val="0"/>
            <w:noProof/>
            <w:webHidden/>
          </w:rPr>
          <w:delText>43</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"_Toc437190865"</w:instrText>
      </w:r>
      <w:r>
        <w:rPr>
          <w:noProof/>
        </w:rPr>
        <w:fldChar w:fldCharType="separate"/>
      </w:r>
      <w:r w:rsidR="001D1000" w:rsidRPr="001D1000">
        <w:rPr>
          <w:rStyle w:val="Hipercze"/>
          <w:rFonts w:ascii="Arial" w:hAnsi="Arial" w:cs="Arial"/>
          <w:i w:val="0"/>
          <w:noProof/>
        </w:rPr>
        <w:t>6.1.3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Wyświetlanie szczegółowych informacji o atrakcji</w:t>
      </w:r>
      <w:r w:rsidR="001D1000">
        <w:rPr>
          <w:rStyle w:val="Hipercze"/>
          <w:rFonts w:ascii="Arial" w:hAnsi="Arial" w:cs="Arial"/>
          <w:i w:val="0"/>
          <w:noProof/>
        </w:rPr>
        <w:t xml:space="preserve"> </w:t>
      </w:r>
      <w:r w:rsidR="001D1000" w:rsidRPr="001D1000">
        <w:rPr>
          <w:rStyle w:val="Hipercze"/>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_Toc437190865 \h </w:instrText>
      </w:r>
      <w:r w:rsidRPr="001D1000">
        <w:rPr>
          <w:rFonts w:ascii="Arial" w:hAnsi="Arial" w:cs="Arial"/>
          <w:i w:val="0"/>
          <w:noProof/>
          <w:webHidden/>
        </w:rPr>
      </w:r>
      <w:r w:rsidRPr="001D1000">
        <w:rPr>
          <w:rFonts w:ascii="Arial" w:hAnsi="Arial" w:cs="Arial"/>
          <w:i w:val="0"/>
          <w:noProof/>
          <w:webHidden/>
        </w:rPr>
        <w:fldChar w:fldCharType="separate"/>
      </w:r>
      <w:ins w:id="1216" w:author="DeeM" w:date="2015-12-07T17:03:00Z">
        <w:r w:rsidR="00252F3E">
          <w:rPr>
            <w:rFonts w:ascii="Arial" w:hAnsi="Arial" w:cs="Arial"/>
            <w:i w:val="0"/>
            <w:noProof/>
            <w:webHidden/>
          </w:rPr>
          <w:t>42</w:t>
        </w:r>
      </w:ins>
      <w:del w:id="1217" w:author="DeeM" w:date="2015-12-07T17:03:00Z">
        <w:r w:rsidR="00CF274A" w:rsidDel="00252F3E">
          <w:rPr>
            <w:rFonts w:ascii="Arial" w:hAnsi="Arial" w:cs="Arial"/>
            <w:i w:val="0"/>
            <w:noProof/>
            <w:webHidden/>
          </w:rPr>
          <w:delText>45</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"_Toc437190866"</w:instrText>
      </w:r>
      <w:r>
        <w:rPr>
          <w:noProof/>
        </w:rPr>
        <w:fldChar w:fldCharType="separate"/>
      </w:r>
      <w:r w:rsidR="001D1000" w:rsidRPr="001D1000">
        <w:rPr>
          <w:rStyle w:val="Hipercze"/>
          <w:rFonts w:ascii="Arial" w:hAnsi="Arial" w:cs="Arial"/>
          <w:i w:val="0"/>
          <w:noProof/>
        </w:rPr>
        <w:t>6.1.4</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Rejestracja konta użytkownika</w:t>
      </w:r>
      <w:r w:rsidR="001D1000">
        <w:rPr>
          <w:rStyle w:val="Hipercze"/>
          <w:rFonts w:ascii="Arial" w:hAnsi="Arial" w:cs="Arial"/>
          <w:i w:val="0"/>
          <w:noProof/>
        </w:rPr>
        <w:t xml:space="preserve"> </w:t>
      </w:r>
      <w:r w:rsidR="001D1000" w:rsidRPr="001D1000">
        <w:rPr>
          <w:rStyle w:val="Hipercze"/>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_Toc437190866 \h </w:instrText>
      </w:r>
      <w:r w:rsidRPr="001D1000">
        <w:rPr>
          <w:rFonts w:ascii="Arial" w:hAnsi="Arial" w:cs="Arial"/>
          <w:i w:val="0"/>
          <w:noProof/>
          <w:webHidden/>
        </w:rPr>
      </w:r>
      <w:r w:rsidRPr="001D1000">
        <w:rPr>
          <w:rFonts w:ascii="Arial" w:hAnsi="Arial" w:cs="Arial"/>
          <w:i w:val="0"/>
          <w:noProof/>
          <w:webHidden/>
        </w:rPr>
        <w:fldChar w:fldCharType="separate"/>
      </w:r>
      <w:ins w:id="1218" w:author="DeeM" w:date="2015-12-07T17:03:00Z">
        <w:r w:rsidR="00252F3E">
          <w:rPr>
            <w:rFonts w:ascii="Arial" w:hAnsi="Arial" w:cs="Arial"/>
            <w:i w:val="0"/>
            <w:noProof/>
            <w:webHidden/>
          </w:rPr>
          <w:t>43</w:t>
        </w:r>
      </w:ins>
      <w:del w:id="1219" w:author="DeeM" w:date="2015-12-07T17:03:00Z">
        <w:r w:rsidR="00CF274A" w:rsidDel="00252F3E">
          <w:rPr>
            <w:rFonts w:ascii="Arial" w:hAnsi="Arial" w:cs="Arial"/>
            <w:i w:val="0"/>
            <w:noProof/>
            <w:webHidden/>
          </w:rPr>
          <w:delText>46</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"_Toc437190867"</w:instrText>
      </w:r>
      <w:r>
        <w:rPr>
          <w:noProof/>
        </w:rPr>
        <w:fldChar w:fldCharType="separate"/>
      </w:r>
      <w:r w:rsidR="001D1000" w:rsidRPr="001D1000">
        <w:rPr>
          <w:rStyle w:val="Hipercze"/>
          <w:rFonts w:ascii="Arial" w:hAnsi="Arial" w:cs="Arial"/>
          <w:i w:val="0"/>
          <w:noProof/>
        </w:rPr>
        <w:t>6.1.5</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Panel administratora</w:t>
      </w:r>
      <w:r w:rsidR="001D1000">
        <w:rPr>
          <w:rStyle w:val="Hipercze"/>
          <w:rFonts w:ascii="Arial" w:hAnsi="Arial" w:cs="Arial"/>
          <w:i w:val="0"/>
          <w:noProof/>
        </w:rPr>
        <w:t xml:space="preserve"> </w:t>
      </w:r>
      <w:r w:rsidR="001D1000" w:rsidRPr="001D1000">
        <w:rPr>
          <w:rStyle w:val="Hipercze"/>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_Toc437190867 \h </w:instrText>
      </w:r>
      <w:r w:rsidRPr="001D1000">
        <w:rPr>
          <w:rFonts w:ascii="Arial" w:hAnsi="Arial" w:cs="Arial"/>
          <w:i w:val="0"/>
          <w:noProof/>
          <w:webHidden/>
        </w:rPr>
      </w:r>
      <w:r w:rsidRPr="001D1000">
        <w:rPr>
          <w:rFonts w:ascii="Arial" w:hAnsi="Arial" w:cs="Arial"/>
          <w:i w:val="0"/>
          <w:noProof/>
          <w:webHidden/>
        </w:rPr>
        <w:fldChar w:fldCharType="separate"/>
      </w:r>
      <w:ins w:id="1220" w:author="DeeM" w:date="2015-12-07T17:03:00Z">
        <w:r w:rsidR="00252F3E">
          <w:rPr>
            <w:rFonts w:ascii="Arial" w:hAnsi="Arial" w:cs="Arial"/>
            <w:i w:val="0"/>
            <w:noProof/>
            <w:webHidden/>
          </w:rPr>
          <w:t>45</w:t>
        </w:r>
      </w:ins>
      <w:del w:id="1221" w:author="DeeM" w:date="2015-12-07T17:03:00Z">
        <w:r w:rsidR="00CF274A" w:rsidDel="00252F3E">
          <w:rPr>
            <w:rFonts w:ascii="Arial" w:hAnsi="Arial" w:cs="Arial"/>
            <w:i w:val="0"/>
            <w:noProof/>
            <w:webHidden/>
          </w:rPr>
          <w:delText>48</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"_Toc437190868"</w:instrText>
      </w:r>
      <w:r>
        <w:rPr>
          <w:noProof/>
        </w:rPr>
        <w:fldChar w:fldCharType="separate"/>
      </w:r>
      <w:r w:rsidR="001D1000" w:rsidRPr="001D1000">
        <w:rPr>
          <w:rStyle w:val="Hipercze"/>
          <w:rFonts w:ascii="Arial" w:hAnsi="Arial" w:cs="Arial"/>
          <w:i w:val="0"/>
          <w:noProof/>
        </w:rPr>
        <w:t>6.1.6</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Profil użytkownika</w:t>
      </w:r>
      <w:r w:rsidR="001D1000">
        <w:rPr>
          <w:rStyle w:val="Hipercze"/>
          <w:rFonts w:ascii="Arial" w:hAnsi="Arial" w:cs="Arial"/>
          <w:i w:val="0"/>
          <w:noProof/>
        </w:rPr>
        <w:t xml:space="preserve"> (Marcin Kozij)</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_Toc437190868 \h </w:instrText>
      </w:r>
      <w:r w:rsidRPr="001D1000">
        <w:rPr>
          <w:rFonts w:ascii="Arial" w:hAnsi="Arial" w:cs="Arial"/>
          <w:i w:val="0"/>
          <w:noProof/>
          <w:webHidden/>
        </w:rPr>
      </w:r>
      <w:r w:rsidRPr="001D1000">
        <w:rPr>
          <w:rFonts w:ascii="Arial" w:hAnsi="Arial" w:cs="Arial"/>
          <w:i w:val="0"/>
          <w:noProof/>
          <w:webHidden/>
        </w:rPr>
        <w:fldChar w:fldCharType="separate"/>
      </w:r>
      <w:ins w:id="1222" w:author="DeeM" w:date="2015-12-07T17:03:00Z">
        <w:r w:rsidR="00252F3E">
          <w:rPr>
            <w:rFonts w:ascii="Arial" w:hAnsi="Arial" w:cs="Arial"/>
            <w:i w:val="0"/>
            <w:noProof/>
            <w:webHidden/>
          </w:rPr>
          <w:t>47</w:t>
        </w:r>
      </w:ins>
      <w:del w:id="1223" w:author="DeeM" w:date="2015-12-07T17:03:00Z">
        <w:r w:rsidR="00CF274A" w:rsidDel="00252F3E">
          <w:rPr>
            <w:rFonts w:ascii="Arial" w:hAnsi="Arial" w:cs="Arial"/>
            <w:i w:val="0"/>
            <w:noProof/>
            <w:webHidden/>
          </w:rPr>
          <w:delText>50</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"_Toc437190869"</w:instrText>
      </w:r>
      <w:r>
        <w:rPr>
          <w:noProof/>
        </w:rPr>
        <w:fldChar w:fldCharType="separate"/>
      </w:r>
      <w:r w:rsidR="001D1000" w:rsidRPr="001D1000">
        <w:rPr>
          <w:rStyle w:val="Hipercze"/>
          <w:rFonts w:ascii="Arial" w:hAnsi="Arial" w:cs="Arial"/>
          <w:i w:val="0"/>
          <w:noProof/>
        </w:rPr>
        <w:t>6.1.7</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Wydarzenia</w:t>
      </w:r>
      <w:r w:rsidR="001D1000">
        <w:rPr>
          <w:rStyle w:val="Hipercze"/>
          <w:rFonts w:ascii="Arial" w:hAnsi="Arial" w:cs="Arial"/>
          <w:i w:val="0"/>
          <w:noProof/>
        </w:rPr>
        <w:t xml:space="preserve"> (Patryk Kuśmierek)</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_Toc437190869 \h </w:instrText>
      </w:r>
      <w:r w:rsidRPr="001D1000">
        <w:rPr>
          <w:rFonts w:ascii="Arial" w:hAnsi="Arial" w:cs="Arial"/>
          <w:i w:val="0"/>
          <w:noProof/>
          <w:webHidden/>
        </w:rPr>
      </w:r>
      <w:r w:rsidRPr="001D1000">
        <w:rPr>
          <w:rFonts w:ascii="Arial" w:hAnsi="Arial" w:cs="Arial"/>
          <w:i w:val="0"/>
          <w:noProof/>
          <w:webHidden/>
        </w:rPr>
        <w:fldChar w:fldCharType="separate"/>
      </w:r>
      <w:ins w:id="1224" w:author="DeeM" w:date="2015-12-07T17:03:00Z">
        <w:r w:rsidR="00252F3E">
          <w:rPr>
            <w:rFonts w:ascii="Arial" w:hAnsi="Arial" w:cs="Arial"/>
            <w:i w:val="0"/>
            <w:noProof/>
            <w:webHidden/>
          </w:rPr>
          <w:t>50</w:t>
        </w:r>
      </w:ins>
      <w:del w:id="1225" w:author="DeeM" w:date="2015-12-07T17:03:00Z">
        <w:r w:rsidR="00CF274A" w:rsidDel="00252F3E">
          <w:rPr>
            <w:rFonts w:ascii="Arial" w:hAnsi="Arial" w:cs="Arial"/>
            <w:i w:val="0"/>
            <w:noProof/>
            <w:webHidden/>
          </w:rPr>
          <w:delText>53</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"_Toc437190870"</w:instrText>
      </w:r>
      <w:r>
        <w:rPr>
          <w:noProof/>
        </w:rPr>
        <w:fldChar w:fldCharType="separate"/>
      </w:r>
      <w:r w:rsidR="001D1000" w:rsidRPr="001D1000">
        <w:rPr>
          <w:rStyle w:val="Hipercze"/>
          <w:rFonts w:ascii="Arial" w:hAnsi="Arial" w:cs="Arial"/>
          <w:smallCaps w:val="0"/>
          <w:noProof/>
        </w:rPr>
        <w:t>6.2</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Wersja mobilna aplikacji</w:t>
      </w:r>
      <w:r w:rsidR="001D1000">
        <w:rPr>
          <w:rStyle w:val="Hipercze"/>
          <w:rFonts w:ascii="Arial" w:hAnsi="Arial" w:cs="Arial"/>
          <w:smallCaps w:val="0"/>
          <w:noProof/>
        </w:rPr>
        <w:t xml:space="preserve"> (Artur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_Toc437190870 \h </w:instrText>
      </w:r>
      <w:r w:rsidRPr="001D1000">
        <w:rPr>
          <w:rFonts w:ascii="Arial" w:hAnsi="Arial" w:cs="Arial"/>
          <w:smallCaps w:val="0"/>
          <w:noProof/>
          <w:webHidden/>
        </w:rPr>
      </w:r>
      <w:r w:rsidRPr="001D1000">
        <w:rPr>
          <w:rFonts w:ascii="Arial" w:hAnsi="Arial" w:cs="Arial"/>
          <w:smallCaps w:val="0"/>
          <w:noProof/>
          <w:webHidden/>
        </w:rPr>
        <w:fldChar w:fldCharType="separate"/>
      </w:r>
      <w:ins w:id="1226" w:author="DeeM" w:date="2015-12-07T17:03:00Z">
        <w:r w:rsidR="00252F3E">
          <w:rPr>
            <w:rFonts w:ascii="Arial" w:hAnsi="Arial" w:cs="Arial"/>
            <w:smallCaps w:val="0"/>
            <w:noProof/>
            <w:webHidden/>
          </w:rPr>
          <w:t>51</w:t>
        </w:r>
      </w:ins>
      <w:del w:id="1227" w:author="DeeM" w:date="2015-12-07T17:03:00Z">
        <w:r w:rsidR="00CF274A" w:rsidDel="00252F3E">
          <w:rPr>
            <w:rFonts w:ascii="Arial" w:hAnsi="Arial" w:cs="Arial"/>
            <w:smallCaps w:val="0"/>
            <w:noProof/>
            <w:webHidden/>
          </w:rPr>
          <w:delText>54</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"_Toc437190871"</w:instrText>
      </w:r>
      <w:r>
        <w:rPr>
          <w:noProof/>
        </w:rPr>
        <w:fldChar w:fldCharType="separate"/>
      </w:r>
      <w:r w:rsidR="001D1000" w:rsidRPr="001D1000">
        <w:rPr>
          <w:rStyle w:val="Hipercze"/>
          <w:rFonts w:ascii="Arial" w:hAnsi="Arial" w:cs="Arial"/>
          <w:i w:val="0"/>
          <w:noProof/>
        </w:rPr>
        <w:t>6.2.1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Ekran startowy aplikacji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_Toc437190871 \h </w:instrText>
      </w:r>
      <w:r w:rsidRPr="001D1000">
        <w:rPr>
          <w:rFonts w:ascii="Arial" w:hAnsi="Arial" w:cs="Arial"/>
          <w:i w:val="0"/>
          <w:noProof/>
          <w:webHidden/>
        </w:rPr>
      </w:r>
      <w:r w:rsidRPr="001D1000">
        <w:rPr>
          <w:rFonts w:ascii="Arial" w:hAnsi="Arial" w:cs="Arial"/>
          <w:i w:val="0"/>
          <w:noProof/>
          <w:webHidden/>
        </w:rPr>
        <w:fldChar w:fldCharType="separate"/>
      </w:r>
      <w:ins w:id="1228" w:author="DeeM" w:date="2015-12-07T17:03:00Z">
        <w:r w:rsidR="00252F3E">
          <w:rPr>
            <w:rFonts w:ascii="Arial" w:hAnsi="Arial" w:cs="Arial"/>
            <w:i w:val="0"/>
            <w:noProof/>
            <w:webHidden/>
          </w:rPr>
          <w:t>51</w:t>
        </w:r>
      </w:ins>
      <w:del w:id="1229" w:author="DeeM" w:date="2015-12-07T17:03:00Z">
        <w:r w:rsidR="00CF274A" w:rsidDel="00252F3E">
          <w:rPr>
            <w:rFonts w:ascii="Arial" w:hAnsi="Arial" w:cs="Arial"/>
            <w:i w:val="0"/>
            <w:noProof/>
            <w:webHidden/>
          </w:rPr>
          <w:delText>54</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"_Toc437190872"</w:instrText>
      </w:r>
      <w:r>
        <w:rPr>
          <w:noProof/>
        </w:rPr>
        <w:fldChar w:fldCharType="separate"/>
      </w:r>
      <w:r w:rsidR="001D1000" w:rsidRPr="001D1000">
        <w:rPr>
          <w:rStyle w:val="Hipercze"/>
          <w:rFonts w:ascii="Arial" w:hAnsi="Arial" w:cs="Arial"/>
          <w:i w:val="0"/>
          <w:noProof/>
        </w:rPr>
        <w:t>6.2.2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Logowanie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_Toc437190872 \h </w:instrText>
      </w:r>
      <w:r w:rsidRPr="001D1000">
        <w:rPr>
          <w:rFonts w:ascii="Arial" w:hAnsi="Arial" w:cs="Arial"/>
          <w:i w:val="0"/>
          <w:noProof/>
          <w:webHidden/>
        </w:rPr>
      </w:r>
      <w:r w:rsidRPr="001D1000">
        <w:rPr>
          <w:rFonts w:ascii="Arial" w:hAnsi="Arial" w:cs="Arial"/>
          <w:i w:val="0"/>
          <w:noProof/>
          <w:webHidden/>
        </w:rPr>
        <w:fldChar w:fldCharType="separate"/>
      </w:r>
      <w:ins w:id="1230" w:author="DeeM" w:date="2015-12-07T17:03:00Z">
        <w:r w:rsidR="00252F3E">
          <w:rPr>
            <w:rFonts w:ascii="Arial" w:hAnsi="Arial" w:cs="Arial"/>
            <w:i w:val="0"/>
            <w:noProof/>
            <w:webHidden/>
          </w:rPr>
          <w:t>52</w:t>
        </w:r>
      </w:ins>
      <w:del w:id="1231" w:author="DeeM" w:date="2015-12-07T17:03:00Z">
        <w:r w:rsidR="00CF274A" w:rsidDel="00252F3E">
          <w:rPr>
            <w:rFonts w:ascii="Arial" w:hAnsi="Arial" w:cs="Arial"/>
            <w:i w:val="0"/>
            <w:noProof/>
            <w:webHidden/>
          </w:rPr>
          <w:delText>55</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"_Toc437190873"</w:instrText>
      </w:r>
      <w:r>
        <w:rPr>
          <w:noProof/>
        </w:rPr>
        <w:fldChar w:fldCharType="separate"/>
      </w:r>
      <w:r w:rsidR="001D1000" w:rsidRPr="001D1000">
        <w:rPr>
          <w:rStyle w:val="Hipercze"/>
          <w:rFonts w:ascii="Arial" w:hAnsi="Arial" w:cs="Arial"/>
          <w:i w:val="0"/>
          <w:noProof/>
        </w:rPr>
        <w:t>6.2.3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Wyświetlanie szczegółów atrakcji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_Toc437190873 \h </w:instrText>
      </w:r>
      <w:r w:rsidRPr="001D1000">
        <w:rPr>
          <w:rFonts w:ascii="Arial" w:hAnsi="Arial" w:cs="Arial"/>
          <w:i w:val="0"/>
          <w:noProof/>
          <w:webHidden/>
        </w:rPr>
      </w:r>
      <w:r w:rsidRPr="001D1000">
        <w:rPr>
          <w:rFonts w:ascii="Arial" w:hAnsi="Arial" w:cs="Arial"/>
          <w:i w:val="0"/>
          <w:noProof/>
          <w:webHidden/>
        </w:rPr>
        <w:fldChar w:fldCharType="separate"/>
      </w:r>
      <w:ins w:id="1232" w:author="DeeM" w:date="2015-12-07T17:03:00Z">
        <w:r w:rsidR="00252F3E">
          <w:rPr>
            <w:rFonts w:ascii="Arial" w:hAnsi="Arial" w:cs="Arial"/>
            <w:i w:val="0"/>
            <w:noProof/>
            <w:webHidden/>
          </w:rPr>
          <w:t>53</w:t>
        </w:r>
      </w:ins>
      <w:del w:id="1233" w:author="DeeM" w:date="2015-12-07T17:03:00Z">
        <w:r w:rsidR="00CF274A" w:rsidDel="00252F3E">
          <w:rPr>
            <w:rFonts w:ascii="Arial" w:hAnsi="Arial" w:cs="Arial"/>
            <w:i w:val="0"/>
            <w:noProof/>
            <w:webHidden/>
          </w:rPr>
          <w:delText>56</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"_Toc437190874"</w:instrText>
      </w:r>
      <w:r>
        <w:rPr>
          <w:noProof/>
        </w:rPr>
        <w:fldChar w:fldCharType="separate"/>
      </w:r>
      <w:r w:rsidR="001D1000" w:rsidRPr="001D1000">
        <w:rPr>
          <w:rStyle w:val="Hipercze"/>
          <w:rFonts w:ascii="Arial" w:hAnsi="Arial" w:cs="Arial"/>
          <w:i w:val="0"/>
          <w:noProof/>
        </w:rPr>
        <w:t>6.2.4</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Dodawanie zdjęć do atrakcji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_Toc437190874 \h </w:instrText>
      </w:r>
      <w:r w:rsidRPr="001D1000">
        <w:rPr>
          <w:rFonts w:ascii="Arial" w:hAnsi="Arial" w:cs="Arial"/>
          <w:i w:val="0"/>
          <w:noProof/>
          <w:webHidden/>
        </w:rPr>
      </w:r>
      <w:r w:rsidRPr="001D1000">
        <w:rPr>
          <w:rFonts w:ascii="Arial" w:hAnsi="Arial" w:cs="Arial"/>
          <w:i w:val="0"/>
          <w:noProof/>
          <w:webHidden/>
        </w:rPr>
        <w:fldChar w:fldCharType="separate"/>
      </w:r>
      <w:ins w:id="1234" w:author="DeeM" w:date="2015-12-07T17:03:00Z">
        <w:r w:rsidR="00252F3E">
          <w:rPr>
            <w:rFonts w:ascii="Arial" w:hAnsi="Arial" w:cs="Arial"/>
            <w:i w:val="0"/>
            <w:noProof/>
            <w:webHidden/>
          </w:rPr>
          <w:t>57</w:t>
        </w:r>
      </w:ins>
      <w:del w:id="1235" w:author="DeeM" w:date="2015-12-07T17:03:00Z">
        <w:r w:rsidR="00CF274A" w:rsidDel="00252F3E">
          <w:rPr>
            <w:rFonts w:ascii="Arial" w:hAnsi="Arial" w:cs="Arial"/>
            <w:i w:val="0"/>
            <w:noProof/>
            <w:webHidden/>
          </w:rPr>
          <w:delText>60</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"_Toc437190875"</w:instrText>
      </w:r>
      <w:r>
        <w:rPr>
          <w:noProof/>
        </w:rPr>
        <w:fldChar w:fldCharType="separate"/>
      </w:r>
      <w:r w:rsidR="001D1000" w:rsidRPr="001D1000">
        <w:rPr>
          <w:rStyle w:val="Hipercze"/>
          <w:rFonts w:ascii="Arial" w:hAnsi="Arial" w:cs="Arial"/>
          <w:i w:val="0"/>
          <w:noProof/>
        </w:rPr>
        <w:t>6.2.5</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Dodawanie opinii do atrakcji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_Toc437190875 \h </w:instrText>
      </w:r>
      <w:r w:rsidRPr="001D1000">
        <w:rPr>
          <w:rFonts w:ascii="Arial" w:hAnsi="Arial" w:cs="Arial"/>
          <w:i w:val="0"/>
          <w:noProof/>
          <w:webHidden/>
        </w:rPr>
      </w:r>
      <w:r w:rsidRPr="001D1000">
        <w:rPr>
          <w:rFonts w:ascii="Arial" w:hAnsi="Arial" w:cs="Arial"/>
          <w:i w:val="0"/>
          <w:noProof/>
          <w:webHidden/>
        </w:rPr>
        <w:fldChar w:fldCharType="separate"/>
      </w:r>
      <w:ins w:id="1236" w:author="DeeM" w:date="2015-12-07T17:03:00Z">
        <w:r w:rsidR="00252F3E">
          <w:rPr>
            <w:rFonts w:ascii="Arial" w:hAnsi="Arial" w:cs="Arial"/>
            <w:i w:val="0"/>
            <w:noProof/>
            <w:webHidden/>
          </w:rPr>
          <w:t>58</w:t>
        </w:r>
      </w:ins>
      <w:del w:id="1237" w:author="DeeM" w:date="2015-12-07T17:03:00Z">
        <w:r w:rsidR="00CF274A" w:rsidDel="00252F3E">
          <w:rPr>
            <w:rFonts w:ascii="Arial" w:hAnsi="Arial" w:cs="Arial"/>
            <w:i w:val="0"/>
            <w:noProof/>
            <w:webHidden/>
          </w:rPr>
          <w:delText>61</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Spistreci1"/>
        <w:rPr>
          <w:rFonts w:ascii="Arial" w:eastAsiaTheme="minorEastAsia" w:hAnsi="Arial" w:cs="Arial"/>
          <w:b w:val="0"/>
          <w:bCs w:val="0"/>
          <w:caps w:val="0"/>
          <w:noProof/>
        </w:rPr>
      </w:pPr>
      <w:r>
        <w:rPr>
          <w:noProof/>
        </w:rPr>
        <w:fldChar w:fldCharType="begin"/>
      </w:r>
      <w:r w:rsidR="001631E4">
        <w:rPr>
          <w:noProof/>
        </w:rPr>
        <w:instrText>HYPERLINK \l "_Toc437190876"</w:instrText>
      </w:r>
      <w:r>
        <w:rPr>
          <w:noProof/>
        </w:rPr>
        <w:fldChar w:fldCharType="separate"/>
      </w:r>
      <w:r w:rsidR="001D1000" w:rsidRPr="001D1000">
        <w:rPr>
          <w:rStyle w:val="Hipercze"/>
          <w:rFonts w:ascii="Arial" w:hAnsi="Arial" w:cs="Arial"/>
          <w:b w:val="0"/>
          <w:caps w:val="0"/>
          <w:noProof/>
        </w:rPr>
        <w:t>7</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Testowanie aplikacji</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_Toc437190876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1238" w:author="DeeM" w:date="2015-12-07T17:03:00Z">
        <w:r w:rsidR="00252F3E">
          <w:rPr>
            <w:rFonts w:ascii="Arial" w:hAnsi="Arial" w:cs="Arial"/>
            <w:b w:val="0"/>
            <w:caps w:val="0"/>
            <w:noProof/>
            <w:webHidden/>
          </w:rPr>
          <w:t>59</w:t>
        </w:r>
      </w:ins>
      <w:del w:id="1239" w:author="DeeM" w:date="2015-12-07T17:03:00Z">
        <w:r w:rsidR="00CF274A" w:rsidDel="00252F3E">
          <w:rPr>
            <w:rFonts w:ascii="Arial" w:hAnsi="Arial" w:cs="Arial"/>
            <w:b w:val="0"/>
            <w:caps w:val="0"/>
            <w:noProof/>
            <w:webHidden/>
          </w:rPr>
          <w:delText>62</w:delText>
        </w:r>
      </w:del>
      <w:r w:rsidRPr="001D1000">
        <w:rPr>
          <w:rFonts w:ascii="Arial" w:hAnsi="Arial" w:cs="Arial"/>
          <w:b w:val="0"/>
          <w:caps w:val="0"/>
          <w:noProof/>
          <w:webHidden/>
        </w:rPr>
        <w:fldChar w:fldCharType="end"/>
      </w:r>
      <w:r>
        <w:rPr>
          <w:noProof/>
        </w:rPr>
        <w:fldChar w:fldCharType="end"/>
      </w:r>
    </w:p>
    <w:p w:rsidR="001D1000" w:rsidRPr="001D1000" w:rsidRDefault="00CC4170"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"_Toc437190877"</w:instrText>
      </w:r>
      <w:r>
        <w:rPr>
          <w:noProof/>
        </w:rPr>
        <w:fldChar w:fldCharType="separate"/>
      </w:r>
      <w:r w:rsidR="001D1000" w:rsidRPr="001D1000">
        <w:rPr>
          <w:rStyle w:val="Hipercze"/>
          <w:rFonts w:ascii="Arial" w:hAnsi="Arial" w:cs="Arial"/>
          <w:smallCaps w:val="0"/>
          <w:noProof/>
        </w:rPr>
        <w:t>7.1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Przypadki testowe</w:t>
      </w:r>
      <w:r w:rsidR="001D1000">
        <w:rPr>
          <w:rStyle w:val="Hipercze"/>
          <w:rFonts w:ascii="Arial" w:hAnsi="Arial" w:cs="Arial"/>
          <w:smallCaps w:val="0"/>
          <w:noProof/>
        </w:rPr>
        <w:t xml:space="preserve"> (Marcin Kozij, Artur Kąkol, Dorian Krefft, Patryk Kuśmierek)</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_Toc437190877 \h </w:instrText>
      </w:r>
      <w:r w:rsidRPr="001D1000">
        <w:rPr>
          <w:rFonts w:ascii="Arial" w:hAnsi="Arial" w:cs="Arial"/>
          <w:smallCaps w:val="0"/>
          <w:noProof/>
          <w:webHidden/>
        </w:rPr>
      </w:r>
      <w:r w:rsidRPr="001D1000">
        <w:rPr>
          <w:rFonts w:ascii="Arial" w:hAnsi="Arial" w:cs="Arial"/>
          <w:smallCaps w:val="0"/>
          <w:noProof/>
          <w:webHidden/>
        </w:rPr>
        <w:fldChar w:fldCharType="separate"/>
      </w:r>
      <w:ins w:id="1240" w:author="DeeM" w:date="2015-12-07T17:03:00Z">
        <w:r w:rsidR="00252F3E">
          <w:rPr>
            <w:rFonts w:ascii="Arial" w:hAnsi="Arial" w:cs="Arial"/>
            <w:smallCaps w:val="0"/>
            <w:noProof/>
            <w:webHidden/>
          </w:rPr>
          <w:t>59</w:t>
        </w:r>
      </w:ins>
      <w:del w:id="1241" w:author="DeeM" w:date="2015-12-07T17:03:00Z">
        <w:r w:rsidR="00CF274A" w:rsidDel="00252F3E">
          <w:rPr>
            <w:rFonts w:ascii="Arial" w:hAnsi="Arial" w:cs="Arial"/>
            <w:smallCaps w:val="0"/>
            <w:noProof/>
            <w:webHidden/>
          </w:rPr>
          <w:delText>62</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"_Toc437190878"</w:instrText>
      </w:r>
      <w:r>
        <w:rPr>
          <w:noProof/>
        </w:rPr>
        <w:fldChar w:fldCharType="separate"/>
      </w:r>
      <w:r w:rsidR="001D1000" w:rsidRPr="001D1000">
        <w:rPr>
          <w:rStyle w:val="Hipercze"/>
          <w:rFonts w:ascii="Arial" w:hAnsi="Arial" w:cs="Arial"/>
          <w:smallCaps w:val="0"/>
          <w:noProof/>
        </w:rPr>
        <w:t>7.2</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Scenariusze testowe</w:t>
      </w:r>
      <w:r w:rsidR="001D1000">
        <w:rPr>
          <w:rStyle w:val="Hipercze"/>
          <w:rFonts w:ascii="Arial" w:hAnsi="Arial" w:cs="Arial"/>
          <w:smallCaps w:val="0"/>
          <w:noProof/>
        </w:rPr>
        <w:t xml:space="preserve"> (Patryk Kuśmierek)</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_Toc437190878 \h </w:instrText>
      </w:r>
      <w:r w:rsidRPr="001D1000">
        <w:rPr>
          <w:rFonts w:ascii="Arial" w:hAnsi="Arial" w:cs="Arial"/>
          <w:smallCaps w:val="0"/>
          <w:noProof/>
          <w:webHidden/>
        </w:rPr>
      </w:r>
      <w:r w:rsidRPr="001D1000">
        <w:rPr>
          <w:rFonts w:ascii="Arial" w:hAnsi="Arial" w:cs="Arial"/>
          <w:smallCaps w:val="0"/>
          <w:noProof/>
          <w:webHidden/>
        </w:rPr>
        <w:fldChar w:fldCharType="separate"/>
      </w:r>
      <w:ins w:id="1242" w:author="DeeM" w:date="2015-12-07T17:03:00Z">
        <w:r w:rsidR="00252F3E">
          <w:rPr>
            <w:rFonts w:ascii="Arial" w:hAnsi="Arial" w:cs="Arial"/>
            <w:smallCaps w:val="0"/>
            <w:noProof/>
            <w:webHidden/>
          </w:rPr>
          <w:t>66</w:t>
        </w:r>
      </w:ins>
      <w:del w:id="1243" w:author="DeeM" w:date="2015-12-07T17:03:00Z">
        <w:r w:rsidR="00CF274A" w:rsidDel="00252F3E">
          <w:rPr>
            <w:rFonts w:ascii="Arial" w:hAnsi="Arial" w:cs="Arial"/>
            <w:smallCaps w:val="0"/>
            <w:noProof/>
            <w:webHidden/>
          </w:rPr>
          <w:delText>69</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"_Toc437190879"</w:instrText>
      </w:r>
      <w:r>
        <w:rPr>
          <w:noProof/>
        </w:rPr>
        <w:fldChar w:fldCharType="separate"/>
      </w:r>
      <w:r w:rsidR="001D1000" w:rsidRPr="001D1000">
        <w:rPr>
          <w:rStyle w:val="Hipercze"/>
          <w:rFonts w:ascii="Arial" w:hAnsi="Arial" w:cs="Arial"/>
          <w:smallCaps w:val="0"/>
          <w:noProof/>
        </w:rPr>
        <w:t>7.3</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Podsumowanie testów aplikacji</w:t>
      </w:r>
      <w:r w:rsidR="001D1000">
        <w:rPr>
          <w:rStyle w:val="Hipercze"/>
          <w:rFonts w:ascii="Arial" w:hAnsi="Arial" w:cs="Arial"/>
          <w:smallCaps w:val="0"/>
          <w:noProof/>
        </w:rPr>
        <w:t xml:space="preserve"> (Dorian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_Toc437190879 \h </w:instrText>
      </w:r>
      <w:r w:rsidRPr="001D1000">
        <w:rPr>
          <w:rFonts w:ascii="Arial" w:hAnsi="Arial" w:cs="Arial"/>
          <w:smallCaps w:val="0"/>
          <w:noProof/>
          <w:webHidden/>
        </w:rPr>
      </w:r>
      <w:r w:rsidRPr="001D1000">
        <w:rPr>
          <w:rFonts w:ascii="Arial" w:hAnsi="Arial" w:cs="Arial"/>
          <w:smallCaps w:val="0"/>
          <w:noProof/>
          <w:webHidden/>
        </w:rPr>
        <w:fldChar w:fldCharType="separate"/>
      </w:r>
      <w:ins w:id="1244" w:author="DeeM" w:date="2015-12-07T17:03:00Z">
        <w:r w:rsidR="00252F3E">
          <w:rPr>
            <w:rFonts w:ascii="Arial" w:hAnsi="Arial" w:cs="Arial"/>
            <w:smallCaps w:val="0"/>
            <w:noProof/>
            <w:webHidden/>
          </w:rPr>
          <w:t>67</w:t>
        </w:r>
      </w:ins>
      <w:del w:id="1245" w:author="DeeM" w:date="2015-12-07T17:03:00Z">
        <w:r w:rsidR="00CF274A" w:rsidDel="00252F3E">
          <w:rPr>
            <w:rFonts w:ascii="Arial" w:hAnsi="Arial" w:cs="Arial"/>
            <w:smallCaps w:val="0"/>
            <w:noProof/>
            <w:webHidden/>
          </w:rPr>
          <w:delText>70</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Spistreci1"/>
        <w:rPr>
          <w:rFonts w:ascii="Arial" w:eastAsiaTheme="minorEastAsia" w:hAnsi="Arial" w:cs="Arial"/>
          <w:b w:val="0"/>
          <w:bCs w:val="0"/>
          <w:caps w:val="0"/>
          <w:noProof/>
        </w:rPr>
      </w:pPr>
      <w:r>
        <w:rPr>
          <w:noProof/>
        </w:rPr>
        <w:fldChar w:fldCharType="begin"/>
      </w:r>
      <w:r w:rsidR="001631E4">
        <w:rPr>
          <w:noProof/>
        </w:rPr>
        <w:instrText>HYPERLINK \l "_Toc437190880"</w:instrText>
      </w:r>
      <w:r>
        <w:rPr>
          <w:noProof/>
        </w:rPr>
        <w:fldChar w:fldCharType="separate"/>
      </w:r>
      <w:r w:rsidR="001D1000" w:rsidRPr="001D1000">
        <w:rPr>
          <w:rStyle w:val="Hipercze"/>
          <w:rFonts w:ascii="Arial" w:hAnsi="Arial" w:cs="Arial"/>
          <w:b w:val="0"/>
          <w:caps w:val="0"/>
          <w:noProof/>
        </w:rPr>
        <w:t>8</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Raport końcowy</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_Toc437190880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1246" w:author="DeeM" w:date="2015-12-07T17:03:00Z">
        <w:r w:rsidR="00252F3E">
          <w:rPr>
            <w:rFonts w:ascii="Arial" w:hAnsi="Arial" w:cs="Arial"/>
            <w:b w:val="0"/>
            <w:caps w:val="0"/>
            <w:noProof/>
            <w:webHidden/>
          </w:rPr>
          <w:t>69</w:t>
        </w:r>
      </w:ins>
      <w:del w:id="1247" w:author="DeeM" w:date="2015-12-07T17:03:00Z">
        <w:r w:rsidR="00CF274A" w:rsidDel="00252F3E">
          <w:rPr>
            <w:rFonts w:ascii="Arial" w:hAnsi="Arial" w:cs="Arial"/>
            <w:b w:val="0"/>
            <w:caps w:val="0"/>
            <w:noProof/>
            <w:webHidden/>
          </w:rPr>
          <w:delText>72</w:delText>
        </w:r>
      </w:del>
      <w:r w:rsidRPr="001D1000">
        <w:rPr>
          <w:rFonts w:ascii="Arial" w:hAnsi="Arial" w:cs="Arial"/>
          <w:b w:val="0"/>
          <w:caps w:val="0"/>
          <w:noProof/>
          <w:webHidden/>
        </w:rPr>
        <w:fldChar w:fldCharType="end"/>
      </w:r>
      <w:r>
        <w:rPr>
          <w:noProof/>
        </w:rPr>
        <w:fldChar w:fldCharType="end"/>
      </w:r>
    </w:p>
    <w:p w:rsidR="001D1000" w:rsidRPr="001D1000" w:rsidRDefault="00CC4170" w:rsidP="001D1000">
      <w:pPr>
        <w:pStyle w:val="Spistreci2"/>
        <w:tabs>
          <w:tab w:val="left" w:pos="800"/>
          <w:tab w:val="right" w:leader="dot" w:pos="8492"/>
        </w:tabs>
        <w:rPr>
          <w:rFonts w:ascii="Arial" w:eastAsiaTheme="minorEastAsia" w:hAnsi="Arial" w:cs="Arial"/>
          <w:smallCaps w:val="0"/>
          <w:noProof/>
        </w:rPr>
      </w:pPr>
      <w:r>
        <w:rPr>
          <w:noProof/>
        </w:rPr>
        <w:lastRenderedPageBreak/>
        <w:fldChar w:fldCharType="begin"/>
      </w:r>
      <w:r w:rsidR="001631E4">
        <w:rPr>
          <w:noProof/>
        </w:rPr>
        <w:instrText>HYPERLINK \l "_Toc437190881"</w:instrText>
      </w:r>
      <w:r>
        <w:rPr>
          <w:noProof/>
        </w:rPr>
        <w:fldChar w:fldCharType="separate"/>
      </w:r>
      <w:r w:rsidR="001D1000" w:rsidRPr="001D1000">
        <w:rPr>
          <w:rStyle w:val="Hipercze"/>
          <w:rFonts w:ascii="Arial" w:hAnsi="Arial" w:cs="Arial"/>
          <w:smallCaps w:val="0"/>
          <w:noProof/>
        </w:rPr>
        <w:t>8.1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Zespół projektowy</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(Marcin Kozij)</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_Toc437190881 \h </w:instrText>
      </w:r>
      <w:r w:rsidRPr="001D1000">
        <w:rPr>
          <w:rFonts w:ascii="Arial" w:hAnsi="Arial" w:cs="Arial"/>
          <w:smallCaps w:val="0"/>
          <w:noProof/>
          <w:webHidden/>
        </w:rPr>
      </w:r>
      <w:r w:rsidRPr="001D1000">
        <w:rPr>
          <w:rFonts w:ascii="Arial" w:hAnsi="Arial" w:cs="Arial"/>
          <w:smallCaps w:val="0"/>
          <w:noProof/>
          <w:webHidden/>
        </w:rPr>
        <w:fldChar w:fldCharType="separate"/>
      </w:r>
      <w:ins w:id="1248" w:author="DeeM" w:date="2015-12-07T17:03:00Z">
        <w:r w:rsidR="00252F3E">
          <w:rPr>
            <w:rFonts w:ascii="Arial" w:hAnsi="Arial" w:cs="Arial"/>
            <w:smallCaps w:val="0"/>
            <w:noProof/>
            <w:webHidden/>
          </w:rPr>
          <w:t>69</w:t>
        </w:r>
      </w:ins>
      <w:del w:id="1249" w:author="DeeM" w:date="2015-12-07T17:03:00Z">
        <w:r w:rsidR="00CF274A" w:rsidDel="00252F3E">
          <w:rPr>
            <w:rFonts w:ascii="Arial" w:hAnsi="Arial" w:cs="Arial"/>
            <w:smallCaps w:val="0"/>
            <w:noProof/>
            <w:webHidden/>
          </w:rPr>
          <w:delText>72</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"_Toc437190882"</w:instrText>
      </w:r>
      <w:r>
        <w:rPr>
          <w:noProof/>
        </w:rPr>
        <w:fldChar w:fldCharType="separate"/>
      </w:r>
      <w:r w:rsidR="001D1000" w:rsidRPr="001D1000">
        <w:rPr>
          <w:rStyle w:val="Hipercze"/>
          <w:rFonts w:ascii="Arial" w:hAnsi="Arial" w:cs="Arial"/>
          <w:i w:val="0"/>
          <w:noProof/>
        </w:rPr>
        <w:t>8.1.1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Opiekun pracy:</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_Toc437190882 \h </w:instrText>
      </w:r>
      <w:r w:rsidRPr="001D1000">
        <w:rPr>
          <w:rFonts w:ascii="Arial" w:hAnsi="Arial" w:cs="Arial"/>
          <w:i w:val="0"/>
          <w:noProof/>
          <w:webHidden/>
        </w:rPr>
      </w:r>
      <w:r w:rsidRPr="001D1000">
        <w:rPr>
          <w:rFonts w:ascii="Arial" w:hAnsi="Arial" w:cs="Arial"/>
          <w:i w:val="0"/>
          <w:noProof/>
          <w:webHidden/>
        </w:rPr>
        <w:fldChar w:fldCharType="separate"/>
      </w:r>
      <w:ins w:id="1250" w:author="DeeM" w:date="2015-12-07T17:03:00Z">
        <w:r w:rsidR="00252F3E">
          <w:rPr>
            <w:rFonts w:ascii="Arial" w:hAnsi="Arial" w:cs="Arial"/>
            <w:i w:val="0"/>
            <w:noProof/>
            <w:webHidden/>
          </w:rPr>
          <w:t>69</w:t>
        </w:r>
      </w:ins>
      <w:del w:id="1251" w:author="DeeM" w:date="2015-12-07T17:03:00Z">
        <w:r w:rsidR="00CF274A" w:rsidDel="00252F3E">
          <w:rPr>
            <w:rFonts w:ascii="Arial" w:hAnsi="Arial" w:cs="Arial"/>
            <w:i w:val="0"/>
            <w:noProof/>
            <w:webHidden/>
          </w:rPr>
          <w:delText>72</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"_Toc437190883"</w:instrText>
      </w:r>
      <w:r>
        <w:rPr>
          <w:noProof/>
        </w:rPr>
        <w:fldChar w:fldCharType="separate"/>
      </w:r>
      <w:r w:rsidR="001D1000" w:rsidRPr="001D1000">
        <w:rPr>
          <w:rStyle w:val="Hipercze"/>
          <w:rFonts w:ascii="Arial" w:hAnsi="Arial" w:cs="Arial"/>
          <w:i w:val="0"/>
          <w:noProof/>
        </w:rPr>
        <w:t>8.1.2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Uczestnicy:</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_Toc437190883 \h </w:instrText>
      </w:r>
      <w:r w:rsidRPr="001D1000">
        <w:rPr>
          <w:rFonts w:ascii="Arial" w:hAnsi="Arial" w:cs="Arial"/>
          <w:i w:val="0"/>
          <w:noProof/>
          <w:webHidden/>
        </w:rPr>
      </w:r>
      <w:r w:rsidRPr="001D1000">
        <w:rPr>
          <w:rFonts w:ascii="Arial" w:hAnsi="Arial" w:cs="Arial"/>
          <w:i w:val="0"/>
          <w:noProof/>
          <w:webHidden/>
        </w:rPr>
        <w:fldChar w:fldCharType="separate"/>
      </w:r>
      <w:ins w:id="1252" w:author="DeeM" w:date="2015-12-07T17:03:00Z">
        <w:r w:rsidR="00252F3E">
          <w:rPr>
            <w:rFonts w:ascii="Arial" w:hAnsi="Arial" w:cs="Arial"/>
            <w:i w:val="0"/>
            <w:noProof/>
            <w:webHidden/>
          </w:rPr>
          <w:t>69</w:t>
        </w:r>
      </w:ins>
      <w:del w:id="1253" w:author="DeeM" w:date="2015-12-07T17:03:00Z">
        <w:r w:rsidR="00CF274A" w:rsidDel="00252F3E">
          <w:rPr>
            <w:rFonts w:ascii="Arial" w:hAnsi="Arial" w:cs="Arial"/>
            <w:i w:val="0"/>
            <w:noProof/>
            <w:webHidden/>
          </w:rPr>
          <w:delText>72</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"_Toc437190884"</w:instrText>
      </w:r>
      <w:r>
        <w:rPr>
          <w:noProof/>
        </w:rPr>
        <w:fldChar w:fldCharType="separate"/>
      </w:r>
      <w:r w:rsidR="001D1000" w:rsidRPr="001D1000">
        <w:rPr>
          <w:rStyle w:val="Hipercze"/>
          <w:rFonts w:ascii="Arial" w:hAnsi="Arial" w:cs="Arial"/>
          <w:smallCaps w:val="0"/>
          <w:noProof/>
        </w:rPr>
        <w:t>8.2</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Temat projektu</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(Marcin Kozij)</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_Toc437190884 \h </w:instrText>
      </w:r>
      <w:r w:rsidRPr="001D1000">
        <w:rPr>
          <w:rFonts w:ascii="Arial" w:hAnsi="Arial" w:cs="Arial"/>
          <w:smallCaps w:val="0"/>
          <w:noProof/>
          <w:webHidden/>
        </w:rPr>
      </w:r>
      <w:r w:rsidRPr="001D1000">
        <w:rPr>
          <w:rFonts w:ascii="Arial" w:hAnsi="Arial" w:cs="Arial"/>
          <w:smallCaps w:val="0"/>
          <w:noProof/>
          <w:webHidden/>
        </w:rPr>
        <w:fldChar w:fldCharType="separate"/>
      </w:r>
      <w:ins w:id="1254" w:author="DeeM" w:date="2015-12-07T17:03:00Z">
        <w:r w:rsidR="00252F3E">
          <w:rPr>
            <w:rFonts w:ascii="Arial" w:hAnsi="Arial" w:cs="Arial"/>
            <w:smallCaps w:val="0"/>
            <w:noProof/>
            <w:webHidden/>
          </w:rPr>
          <w:t>69</w:t>
        </w:r>
      </w:ins>
      <w:del w:id="1255" w:author="DeeM" w:date="2015-12-07T17:03:00Z">
        <w:r w:rsidR="00CF274A" w:rsidDel="00252F3E">
          <w:rPr>
            <w:rFonts w:ascii="Arial" w:hAnsi="Arial" w:cs="Arial"/>
            <w:smallCaps w:val="0"/>
            <w:noProof/>
            <w:webHidden/>
          </w:rPr>
          <w:delText>72</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"_Toc437190885"</w:instrText>
      </w:r>
      <w:r>
        <w:rPr>
          <w:noProof/>
        </w:rPr>
        <w:fldChar w:fldCharType="separate"/>
      </w:r>
      <w:r w:rsidR="001D1000" w:rsidRPr="001D1000">
        <w:rPr>
          <w:rStyle w:val="Hipercze"/>
          <w:rFonts w:ascii="Arial" w:hAnsi="Arial" w:cs="Arial"/>
          <w:smallCaps w:val="0"/>
          <w:noProof/>
        </w:rPr>
        <w:t>8.3</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Kontekst projektu</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(Marcin Kozij)</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_Toc437190885 \h </w:instrText>
      </w:r>
      <w:r w:rsidRPr="001D1000">
        <w:rPr>
          <w:rFonts w:ascii="Arial" w:hAnsi="Arial" w:cs="Arial"/>
          <w:smallCaps w:val="0"/>
          <w:noProof/>
          <w:webHidden/>
        </w:rPr>
      </w:r>
      <w:r w:rsidRPr="001D1000">
        <w:rPr>
          <w:rFonts w:ascii="Arial" w:hAnsi="Arial" w:cs="Arial"/>
          <w:smallCaps w:val="0"/>
          <w:noProof/>
          <w:webHidden/>
        </w:rPr>
        <w:fldChar w:fldCharType="separate"/>
      </w:r>
      <w:ins w:id="1256" w:author="DeeM" w:date="2015-12-07T17:03:00Z">
        <w:r w:rsidR="00252F3E">
          <w:rPr>
            <w:rFonts w:ascii="Arial" w:hAnsi="Arial" w:cs="Arial"/>
            <w:smallCaps w:val="0"/>
            <w:noProof/>
            <w:webHidden/>
          </w:rPr>
          <w:t>69</w:t>
        </w:r>
      </w:ins>
      <w:del w:id="1257" w:author="DeeM" w:date="2015-12-07T17:03:00Z">
        <w:r w:rsidR="00CF274A" w:rsidDel="00252F3E">
          <w:rPr>
            <w:rFonts w:ascii="Arial" w:hAnsi="Arial" w:cs="Arial"/>
            <w:smallCaps w:val="0"/>
            <w:noProof/>
            <w:webHidden/>
          </w:rPr>
          <w:delText>72</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"_Toc437190886"</w:instrText>
      </w:r>
      <w:r>
        <w:rPr>
          <w:noProof/>
        </w:rPr>
        <w:fldChar w:fldCharType="separate"/>
      </w:r>
      <w:r w:rsidR="001D1000" w:rsidRPr="001D1000">
        <w:rPr>
          <w:rStyle w:val="Hipercze"/>
          <w:rFonts w:ascii="Arial" w:hAnsi="Arial" w:cs="Arial"/>
          <w:i w:val="0"/>
          <w:noProof/>
        </w:rPr>
        <w:t>8.3.1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Krótka charakterystyka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_Toc437190886 \h </w:instrText>
      </w:r>
      <w:r w:rsidRPr="001D1000">
        <w:rPr>
          <w:rFonts w:ascii="Arial" w:hAnsi="Arial" w:cs="Arial"/>
          <w:i w:val="0"/>
          <w:noProof/>
          <w:webHidden/>
        </w:rPr>
      </w:r>
      <w:r w:rsidRPr="001D1000">
        <w:rPr>
          <w:rFonts w:ascii="Arial" w:hAnsi="Arial" w:cs="Arial"/>
          <w:i w:val="0"/>
          <w:noProof/>
          <w:webHidden/>
        </w:rPr>
        <w:fldChar w:fldCharType="separate"/>
      </w:r>
      <w:ins w:id="1258" w:author="DeeM" w:date="2015-12-07T17:03:00Z">
        <w:r w:rsidR="00252F3E">
          <w:rPr>
            <w:rFonts w:ascii="Arial" w:hAnsi="Arial" w:cs="Arial"/>
            <w:i w:val="0"/>
            <w:noProof/>
            <w:webHidden/>
          </w:rPr>
          <w:t>69</w:t>
        </w:r>
      </w:ins>
      <w:del w:id="1259" w:author="DeeM" w:date="2015-12-07T17:03:00Z">
        <w:r w:rsidR="00CF274A" w:rsidDel="00252F3E">
          <w:rPr>
            <w:rFonts w:ascii="Arial" w:hAnsi="Arial" w:cs="Arial"/>
            <w:i w:val="0"/>
            <w:noProof/>
            <w:webHidden/>
          </w:rPr>
          <w:delText>72</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"_Toc437190887"</w:instrText>
      </w:r>
      <w:r>
        <w:rPr>
          <w:noProof/>
        </w:rPr>
        <w:fldChar w:fldCharType="separate"/>
      </w:r>
      <w:r w:rsidR="001D1000" w:rsidRPr="001D1000">
        <w:rPr>
          <w:rStyle w:val="Hipercze"/>
          <w:rFonts w:ascii="Arial" w:hAnsi="Arial" w:cs="Arial"/>
          <w:i w:val="0"/>
          <w:noProof/>
        </w:rPr>
        <w:t>8.3.2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Cele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_Toc437190887 \h </w:instrText>
      </w:r>
      <w:r w:rsidRPr="001D1000">
        <w:rPr>
          <w:rFonts w:ascii="Arial" w:hAnsi="Arial" w:cs="Arial"/>
          <w:i w:val="0"/>
          <w:noProof/>
          <w:webHidden/>
        </w:rPr>
      </w:r>
      <w:r w:rsidRPr="001D1000">
        <w:rPr>
          <w:rFonts w:ascii="Arial" w:hAnsi="Arial" w:cs="Arial"/>
          <w:i w:val="0"/>
          <w:noProof/>
          <w:webHidden/>
        </w:rPr>
        <w:fldChar w:fldCharType="separate"/>
      </w:r>
      <w:ins w:id="1260" w:author="DeeM" w:date="2015-12-07T17:03:00Z">
        <w:r w:rsidR="00252F3E">
          <w:rPr>
            <w:rFonts w:ascii="Arial" w:hAnsi="Arial" w:cs="Arial"/>
            <w:i w:val="0"/>
            <w:noProof/>
            <w:webHidden/>
          </w:rPr>
          <w:t>69</w:t>
        </w:r>
      </w:ins>
      <w:del w:id="1261" w:author="DeeM" w:date="2015-12-07T17:03:00Z">
        <w:r w:rsidR="00CF274A" w:rsidDel="00252F3E">
          <w:rPr>
            <w:rFonts w:ascii="Arial" w:hAnsi="Arial" w:cs="Arial"/>
            <w:i w:val="0"/>
            <w:noProof/>
            <w:webHidden/>
          </w:rPr>
          <w:delText>72</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"_Toc437190888"</w:instrText>
      </w:r>
      <w:r>
        <w:rPr>
          <w:noProof/>
        </w:rPr>
        <w:fldChar w:fldCharType="separate"/>
      </w:r>
      <w:r w:rsidR="001D1000" w:rsidRPr="001D1000">
        <w:rPr>
          <w:rStyle w:val="Hipercze"/>
          <w:rFonts w:ascii="Arial" w:hAnsi="Arial" w:cs="Arial"/>
          <w:smallCaps w:val="0"/>
          <w:noProof/>
        </w:rPr>
        <w:t>8.4</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Osiągnięte rezultaty</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(Marcin Kozij)</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_Toc437190888 \h </w:instrText>
      </w:r>
      <w:r w:rsidRPr="001D1000">
        <w:rPr>
          <w:rFonts w:ascii="Arial" w:hAnsi="Arial" w:cs="Arial"/>
          <w:smallCaps w:val="0"/>
          <w:noProof/>
          <w:webHidden/>
        </w:rPr>
      </w:r>
      <w:r w:rsidRPr="001D1000">
        <w:rPr>
          <w:rFonts w:ascii="Arial" w:hAnsi="Arial" w:cs="Arial"/>
          <w:smallCaps w:val="0"/>
          <w:noProof/>
          <w:webHidden/>
        </w:rPr>
        <w:fldChar w:fldCharType="separate"/>
      </w:r>
      <w:ins w:id="1262" w:author="DeeM" w:date="2015-12-07T17:03:00Z">
        <w:r w:rsidR="00252F3E">
          <w:rPr>
            <w:rFonts w:ascii="Arial" w:hAnsi="Arial" w:cs="Arial"/>
            <w:smallCaps w:val="0"/>
            <w:noProof/>
            <w:webHidden/>
          </w:rPr>
          <w:t>69</w:t>
        </w:r>
      </w:ins>
      <w:del w:id="1263" w:author="DeeM" w:date="2015-12-07T17:03:00Z">
        <w:r w:rsidR="00CF274A" w:rsidDel="00252F3E">
          <w:rPr>
            <w:rFonts w:ascii="Arial" w:hAnsi="Arial" w:cs="Arial"/>
            <w:smallCaps w:val="0"/>
            <w:noProof/>
            <w:webHidden/>
          </w:rPr>
          <w:delText>72</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"_Toc437190889"</w:instrText>
      </w:r>
      <w:r>
        <w:rPr>
          <w:noProof/>
        </w:rPr>
        <w:fldChar w:fldCharType="separate"/>
      </w:r>
      <w:r w:rsidR="001D1000" w:rsidRPr="001D1000">
        <w:rPr>
          <w:rStyle w:val="Hipercze"/>
          <w:rFonts w:ascii="Arial" w:hAnsi="Arial" w:cs="Arial"/>
          <w:smallCaps w:val="0"/>
          <w:noProof/>
        </w:rPr>
        <w:t>8.5</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Proces realizacji projektu</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_Toc437190889 \h </w:instrText>
      </w:r>
      <w:r w:rsidRPr="001D1000">
        <w:rPr>
          <w:rFonts w:ascii="Arial" w:hAnsi="Arial" w:cs="Arial"/>
          <w:smallCaps w:val="0"/>
          <w:noProof/>
          <w:webHidden/>
        </w:rPr>
      </w:r>
      <w:r w:rsidRPr="001D1000">
        <w:rPr>
          <w:rFonts w:ascii="Arial" w:hAnsi="Arial" w:cs="Arial"/>
          <w:smallCaps w:val="0"/>
          <w:noProof/>
          <w:webHidden/>
        </w:rPr>
        <w:fldChar w:fldCharType="separate"/>
      </w:r>
      <w:ins w:id="1264" w:author="DeeM" w:date="2015-12-07T17:03:00Z">
        <w:r w:rsidR="00252F3E">
          <w:rPr>
            <w:rFonts w:ascii="Arial" w:hAnsi="Arial" w:cs="Arial"/>
            <w:smallCaps w:val="0"/>
            <w:noProof/>
            <w:webHidden/>
          </w:rPr>
          <w:t>70</w:t>
        </w:r>
      </w:ins>
      <w:del w:id="1265" w:author="DeeM" w:date="2015-12-07T17:03:00Z">
        <w:r w:rsidR="00CF274A" w:rsidDel="00252F3E">
          <w:rPr>
            <w:rFonts w:ascii="Arial" w:hAnsi="Arial" w:cs="Arial"/>
            <w:smallCaps w:val="0"/>
            <w:noProof/>
            <w:webHidden/>
          </w:rPr>
          <w:delText>73</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"_Toc437190890"</w:instrText>
      </w:r>
      <w:r>
        <w:rPr>
          <w:noProof/>
        </w:rPr>
        <w:fldChar w:fldCharType="separate"/>
      </w:r>
      <w:r w:rsidR="001D1000" w:rsidRPr="001D1000">
        <w:rPr>
          <w:rStyle w:val="Hipercze"/>
          <w:rFonts w:ascii="Arial" w:hAnsi="Arial" w:cs="Arial"/>
          <w:i w:val="0"/>
          <w:noProof/>
        </w:rPr>
        <w:t>8.5.1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Organizacja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_Toc437190890 \h </w:instrText>
      </w:r>
      <w:r w:rsidRPr="001D1000">
        <w:rPr>
          <w:rFonts w:ascii="Arial" w:hAnsi="Arial" w:cs="Arial"/>
          <w:i w:val="0"/>
          <w:noProof/>
          <w:webHidden/>
        </w:rPr>
      </w:r>
      <w:r w:rsidRPr="001D1000">
        <w:rPr>
          <w:rFonts w:ascii="Arial" w:hAnsi="Arial" w:cs="Arial"/>
          <w:i w:val="0"/>
          <w:noProof/>
          <w:webHidden/>
        </w:rPr>
        <w:fldChar w:fldCharType="separate"/>
      </w:r>
      <w:ins w:id="1266" w:author="DeeM" w:date="2015-12-07T17:03:00Z">
        <w:r w:rsidR="00252F3E">
          <w:rPr>
            <w:rFonts w:ascii="Arial" w:hAnsi="Arial" w:cs="Arial"/>
            <w:i w:val="0"/>
            <w:noProof/>
            <w:webHidden/>
          </w:rPr>
          <w:t>70</w:t>
        </w:r>
      </w:ins>
      <w:del w:id="1267" w:author="DeeM" w:date="2015-12-07T17:03:00Z">
        <w:r w:rsidR="00CF274A" w:rsidDel="00252F3E">
          <w:rPr>
            <w:rFonts w:ascii="Arial" w:hAnsi="Arial" w:cs="Arial"/>
            <w:i w:val="0"/>
            <w:noProof/>
            <w:webHidden/>
          </w:rPr>
          <w:delText>73</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"_Toc437190891"</w:instrText>
      </w:r>
      <w:r>
        <w:rPr>
          <w:noProof/>
        </w:rPr>
        <w:fldChar w:fldCharType="separate"/>
      </w:r>
      <w:r w:rsidR="001D1000" w:rsidRPr="001D1000">
        <w:rPr>
          <w:rStyle w:val="Hipercze"/>
          <w:rFonts w:ascii="Arial" w:hAnsi="Arial" w:cs="Arial"/>
          <w:i w:val="0"/>
          <w:noProof/>
        </w:rPr>
        <w:t>8.5.2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Metodologie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_Toc437190891 \h </w:instrText>
      </w:r>
      <w:r w:rsidRPr="001D1000">
        <w:rPr>
          <w:rFonts w:ascii="Arial" w:hAnsi="Arial" w:cs="Arial"/>
          <w:i w:val="0"/>
          <w:noProof/>
          <w:webHidden/>
        </w:rPr>
      </w:r>
      <w:r w:rsidRPr="001D1000">
        <w:rPr>
          <w:rFonts w:ascii="Arial" w:hAnsi="Arial" w:cs="Arial"/>
          <w:i w:val="0"/>
          <w:noProof/>
          <w:webHidden/>
        </w:rPr>
        <w:fldChar w:fldCharType="separate"/>
      </w:r>
      <w:ins w:id="1268" w:author="DeeM" w:date="2015-12-07T17:03:00Z">
        <w:r w:rsidR="00252F3E">
          <w:rPr>
            <w:rFonts w:ascii="Arial" w:hAnsi="Arial" w:cs="Arial"/>
            <w:i w:val="0"/>
            <w:noProof/>
            <w:webHidden/>
          </w:rPr>
          <w:t>70</w:t>
        </w:r>
      </w:ins>
      <w:del w:id="1269" w:author="DeeM" w:date="2015-12-07T17:03:00Z">
        <w:r w:rsidR="00CF274A" w:rsidDel="00252F3E">
          <w:rPr>
            <w:rFonts w:ascii="Arial" w:hAnsi="Arial" w:cs="Arial"/>
            <w:i w:val="0"/>
            <w:noProof/>
            <w:webHidden/>
          </w:rPr>
          <w:delText>73</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"_Toc437190892"</w:instrText>
      </w:r>
      <w:r>
        <w:rPr>
          <w:noProof/>
        </w:rPr>
        <w:fldChar w:fldCharType="separate"/>
      </w:r>
      <w:r w:rsidR="001D1000" w:rsidRPr="001D1000">
        <w:rPr>
          <w:rStyle w:val="Hipercze"/>
          <w:rFonts w:ascii="Arial" w:hAnsi="Arial" w:cs="Arial"/>
          <w:i w:val="0"/>
          <w:noProof/>
        </w:rPr>
        <w:t>8.5.3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Wsparcie narzędziowe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_Toc437190892 \h </w:instrText>
      </w:r>
      <w:r w:rsidRPr="001D1000">
        <w:rPr>
          <w:rFonts w:ascii="Arial" w:hAnsi="Arial" w:cs="Arial"/>
          <w:i w:val="0"/>
          <w:noProof/>
          <w:webHidden/>
        </w:rPr>
      </w:r>
      <w:r w:rsidRPr="001D1000">
        <w:rPr>
          <w:rFonts w:ascii="Arial" w:hAnsi="Arial" w:cs="Arial"/>
          <w:i w:val="0"/>
          <w:noProof/>
          <w:webHidden/>
        </w:rPr>
        <w:fldChar w:fldCharType="separate"/>
      </w:r>
      <w:ins w:id="1270" w:author="DeeM" w:date="2015-12-07T17:03:00Z">
        <w:r w:rsidR="00252F3E">
          <w:rPr>
            <w:rFonts w:ascii="Arial" w:hAnsi="Arial" w:cs="Arial"/>
            <w:i w:val="0"/>
            <w:noProof/>
            <w:webHidden/>
          </w:rPr>
          <w:t>71</w:t>
        </w:r>
      </w:ins>
      <w:del w:id="1271" w:author="DeeM" w:date="2015-12-07T17:03:00Z">
        <w:r w:rsidR="00CF274A" w:rsidDel="00252F3E">
          <w:rPr>
            <w:rFonts w:ascii="Arial" w:hAnsi="Arial" w:cs="Arial"/>
            <w:i w:val="0"/>
            <w:noProof/>
            <w:webHidden/>
          </w:rPr>
          <w:delText>74</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"_Toc437190893"</w:instrText>
      </w:r>
      <w:r>
        <w:rPr>
          <w:noProof/>
        </w:rPr>
        <w:fldChar w:fldCharType="separate"/>
      </w:r>
      <w:r w:rsidR="001D1000" w:rsidRPr="001D1000">
        <w:rPr>
          <w:rStyle w:val="Hipercze"/>
          <w:rFonts w:ascii="Arial" w:hAnsi="Arial" w:cs="Arial"/>
          <w:smallCaps w:val="0"/>
          <w:noProof/>
        </w:rPr>
        <w:t>8.6</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Dokumentacja</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_Toc437190893 \h </w:instrText>
      </w:r>
      <w:r w:rsidRPr="001D1000">
        <w:rPr>
          <w:rFonts w:ascii="Arial" w:hAnsi="Arial" w:cs="Arial"/>
          <w:smallCaps w:val="0"/>
          <w:noProof/>
          <w:webHidden/>
        </w:rPr>
      </w:r>
      <w:r w:rsidRPr="001D1000">
        <w:rPr>
          <w:rFonts w:ascii="Arial" w:hAnsi="Arial" w:cs="Arial"/>
          <w:smallCaps w:val="0"/>
          <w:noProof/>
          <w:webHidden/>
        </w:rPr>
        <w:fldChar w:fldCharType="separate"/>
      </w:r>
      <w:ins w:id="1272" w:author="DeeM" w:date="2015-12-07T17:03:00Z">
        <w:r w:rsidR="00252F3E">
          <w:rPr>
            <w:rFonts w:ascii="Arial" w:hAnsi="Arial" w:cs="Arial"/>
            <w:smallCaps w:val="0"/>
            <w:noProof/>
            <w:webHidden/>
          </w:rPr>
          <w:t>71</w:t>
        </w:r>
      </w:ins>
      <w:del w:id="1273" w:author="DeeM" w:date="2015-12-07T17:03:00Z">
        <w:r w:rsidR="00CF274A" w:rsidDel="00252F3E">
          <w:rPr>
            <w:rFonts w:ascii="Arial" w:hAnsi="Arial" w:cs="Arial"/>
            <w:smallCaps w:val="0"/>
            <w:noProof/>
            <w:webHidden/>
          </w:rPr>
          <w:delText>74</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"_Toc437190894"</w:instrText>
      </w:r>
      <w:r>
        <w:rPr>
          <w:noProof/>
        </w:rPr>
        <w:fldChar w:fldCharType="separate"/>
      </w:r>
      <w:r w:rsidR="001D1000" w:rsidRPr="001D1000">
        <w:rPr>
          <w:rStyle w:val="Hipercze"/>
          <w:rFonts w:ascii="Arial" w:hAnsi="Arial" w:cs="Arial"/>
          <w:i w:val="0"/>
          <w:noProof/>
        </w:rPr>
        <w:t>8.6.1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Dokumentacja techniczna</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_Toc437190894 \h </w:instrText>
      </w:r>
      <w:r w:rsidRPr="001D1000">
        <w:rPr>
          <w:rFonts w:ascii="Arial" w:hAnsi="Arial" w:cs="Arial"/>
          <w:i w:val="0"/>
          <w:noProof/>
          <w:webHidden/>
        </w:rPr>
      </w:r>
      <w:r w:rsidRPr="001D1000">
        <w:rPr>
          <w:rFonts w:ascii="Arial" w:hAnsi="Arial" w:cs="Arial"/>
          <w:i w:val="0"/>
          <w:noProof/>
          <w:webHidden/>
        </w:rPr>
        <w:fldChar w:fldCharType="separate"/>
      </w:r>
      <w:ins w:id="1274" w:author="DeeM" w:date="2015-12-07T17:03:00Z">
        <w:r w:rsidR="00252F3E">
          <w:rPr>
            <w:rFonts w:ascii="Arial" w:hAnsi="Arial" w:cs="Arial"/>
            <w:i w:val="0"/>
            <w:noProof/>
            <w:webHidden/>
          </w:rPr>
          <w:t>71</w:t>
        </w:r>
      </w:ins>
      <w:del w:id="1275" w:author="DeeM" w:date="2015-12-07T17:03:00Z">
        <w:r w:rsidR="00CF274A" w:rsidDel="00252F3E">
          <w:rPr>
            <w:rFonts w:ascii="Arial" w:hAnsi="Arial" w:cs="Arial"/>
            <w:i w:val="0"/>
            <w:noProof/>
            <w:webHidden/>
          </w:rPr>
          <w:delText>74</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"_Toc437190895"</w:instrText>
      </w:r>
      <w:r>
        <w:rPr>
          <w:noProof/>
        </w:rPr>
        <w:fldChar w:fldCharType="separate"/>
      </w:r>
      <w:r w:rsidR="001D1000" w:rsidRPr="001D1000">
        <w:rPr>
          <w:rStyle w:val="Hipercze"/>
          <w:rFonts w:ascii="Arial" w:hAnsi="Arial" w:cs="Arial"/>
          <w:i w:val="0"/>
          <w:noProof/>
        </w:rPr>
        <w:t>8.6.2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Dokumentacja procesowa</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_Toc437190895 \h </w:instrText>
      </w:r>
      <w:r w:rsidRPr="001D1000">
        <w:rPr>
          <w:rFonts w:ascii="Arial" w:hAnsi="Arial" w:cs="Arial"/>
          <w:i w:val="0"/>
          <w:noProof/>
          <w:webHidden/>
        </w:rPr>
      </w:r>
      <w:r w:rsidRPr="001D1000">
        <w:rPr>
          <w:rFonts w:ascii="Arial" w:hAnsi="Arial" w:cs="Arial"/>
          <w:i w:val="0"/>
          <w:noProof/>
          <w:webHidden/>
        </w:rPr>
        <w:fldChar w:fldCharType="separate"/>
      </w:r>
      <w:ins w:id="1276" w:author="DeeM" w:date="2015-12-07T17:03:00Z">
        <w:r w:rsidR="00252F3E">
          <w:rPr>
            <w:rFonts w:ascii="Arial" w:hAnsi="Arial" w:cs="Arial"/>
            <w:i w:val="0"/>
            <w:noProof/>
            <w:webHidden/>
          </w:rPr>
          <w:t>71</w:t>
        </w:r>
      </w:ins>
      <w:del w:id="1277" w:author="DeeM" w:date="2015-12-07T17:03:00Z">
        <w:r w:rsidR="00CF274A" w:rsidDel="00252F3E">
          <w:rPr>
            <w:rFonts w:ascii="Arial" w:hAnsi="Arial" w:cs="Arial"/>
            <w:i w:val="0"/>
            <w:noProof/>
            <w:webHidden/>
          </w:rPr>
          <w:delText>74</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"_Toc437190896"</w:instrText>
      </w:r>
      <w:r>
        <w:rPr>
          <w:noProof/>
        </w:rPr>
        <w:fldChar w:fldCharType="separate"/>
      </w:r>
      <w:r w:rsidR="001D1000" w:rsidRPr="001D1000">
        <w:rPr>
          <w:rStyle w:val="Hipercze"/>
          <w:rFonts w:ascii="Arial" w:hAnsi="Arial" w:cs="Arial"/>
          <w:smallCaps w:val="0"/>
          <w:noProof/>
        </w:rPr>
        <w:t>8.7</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Zmiany w trakcie projektu</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_Toc437190896 \h </w:instrText>
      </w:r>
      <w:r w:rsidRPr="001D1000">
        <w:rPr>
          <w:rFonts w:ascii="Arial" w:hAnsi="Arial" w:cs="Arial"/>
          <w:smallCaps w:val="0"/>
          <w:noProof/>
          <w:webHidden/>
        </w:rPr>
      </w:r>
      <w:r w:rsidRPr="001D1000">
        <w:rPr>
          <w:rFonts w:ascii="Arial" w:hAnsi="Arial" w:cs="Arial"/>
          <w:smallCaps w:val="0"/>
          <w:noProof/>
          <w:webHidden/>
        </w:rPr>
        <w:fldChar w:fldCharType="separate"/>
      </w:r>
      <w:ins w:id="1278" w:author="DeeM" w:date="2015-12-07T17:03:00Z">
        <w:r w:rsidR="00252F3E">
          <w:rPr>
            <w:rFonts w:ascii="Arial" w:hAnsi="Arial" w:cs="Arial"/>
            <w:smallCaps w:val="0"/>
            <w:noProof/>
            <w:webHidden/>
          </w:rPr>
          <w:t>71</w:t>
        </w:r>
      </w:ins>
      <w:del w:id="1279" w:author="DeeM" w:date="2015-12-07T17:03:00Z">
        <w:r w:rsidR="00CF274A" w:rsidDel="00252F3E">
          <w:rPr>
            <w:rFonts w:ascii="Arial" w:hAnsi="Arial" w:cs="Arial"/>
            <w:smallCaps w:val="0"/>
            <w:noProof/>
            <w:webHidden/>
          </w:rPr>
          <w:delText>74</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"_Toc437190897"</w:instrText>
      </w:r>
      <w:r>
        <w:rPr>
          <w:noProof/>
        </w:rPr>
        <w:fldChar w:fldCharType="separate"/>
      </w:r>
      <w:r w:rsidR="001D1000" w:rsidRPr="001D1000">
        <w:rPr>
          <w:rStyle w:val="Hipercze"/>
          <w:rFonts w:ascii="Arial" w:hAnsi="Arial" w:cs="Arial"/>
          <w:i w:val="0"/>
          <w:noProof/>
        </w:rPr>
        <w:t>8.7.1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Organizacja projektu i role członków zespołu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_Toc437190897 \h </w:instrText>
      </w:r>
      <w:r w:rsidRPr="001D1000">
        <w:rPr>
          <w:rFonts w:ascii="Arial" w:hAnsi="Arial" w:cs="Arial"/>
          <w:i w:val="0"/>
          <w:noProof/>
          <w:webHidden/>
        </w:rPr>
      </w:r>
      <w:r w:rsidRPr="001D1000">
        <w:rPr>
          <w:rFonts w:ascii="Arial" w:hAnsi="Arial" w:cs="Arial"/>
          <w:i w:val="0"/>
          <w:noProof/>
          <w:webHidden/>
        </w:rPr>
        <w:fldChar w:fldCharType="separate"/>
      </w:r>
      <w:ins w:id="1280" w:author="DeeM" w:date="2015-12-07T17:03:00Z">
        <w:r w:rsidR="00252F3E">
          <w:rPr>
            <w:rFonts w:ascii="Arial" w:hAnsi="Arial" w:cs="Arial"/>
            <w:i w:val="0"/>
            <w:noProof/>
            <w:webHidden/>
          </w:rPr>
          <w:t>71</w:t>
        </w:r>
      </w:ins>
      <w:del w:id="1281" w:author="DeeM" w:date="2015-12-07T17:03:00Z">
        <w:r w:rsidR="00CF274A" w:rsidDel="00252F3E">
          <w:rPr>
            <w:rFonts w:ascii="Arial" w:hAnsi="Arial" w:cs="Arial"/>
            <w:i w:val="0"/>
            <w:noProof/>
            <w:webHidden/>
          </w:rPr>
          <w:delText>74</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"_Toc437190898"</w:instrText>
      </w:r>
      <w:r>
        <w:rPr>
          <w:noProof/>
        </w:rPr>
        <w:fldChar w:fldCharType="separate"/>
      </w:r>
      <w:r w:rsidR="001D1000" w:rsidRPr="001D1000">
        <w:rPr>
          <w:rStyle w:val="Hipercze"/>
          <w:rFonts w:ascii="Arial" w:hAnsi="Arial" w:cs="Arial"/>
          <w:i w:val="0"/>
          <w:noProof/>
        </w:rPr>
        <w:t>8.7.2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Metodologie i narzędzia.</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_Toc437190898 \h </w:instrText>
      </w:r>
      <w:r w:rsidRPr="001D1000">
        <w:rPr>
          <w:rFonts w:ascii="Arial" w:hAnsi="Arial" w:cs="Arial"/>
          <w:i w:val="0"/>
          <w:noProof/>
          <w:webHidden/>
        </w:rPr>
      </w:r>
      <w:r w:rsidRPr="001D1000">
        <w:rPr>
          <w:rFonts w:ascii="Arial" w:hAnsi="Arial" w:cs="Arial"/>
          <w:i w:val="0"/>
          <w:noProof/>
          <w:webHidden/>
        </w:rPr>
        <w:fldChar w:fldCharType="separate"/>
      </w:r>
      <w:ins w:id="1282" w:author="DeeM" w:date="2015-12-07T17:03:00Z">
        <w:r w:rsidR="00252F3E">
          <w:rPr>
            <w:rFonts w:ascii="Arial" w:hAnsi="Arial" w:cs="Arial"/>
            <w:i w:val="0"/>
            <w:noProof/>
            <w:webHidden/>
          </w:rPr>
          <w:t>72</w:t>
        </w:r>
      </w:ins>
      <w:del w:id="1283" w:author="DeeM" w:date="2015-12-07T17:03:00Z">
        <w:r w:rsidR="00CF274A" w:rsidDel="00252F3E">
          <w:rPr>
            <w:rFonts w:ascii="Arial" w:hAnsi="Arial" w:cs="Arial"/>
            <w:i w:val="0"/>
            <w:noProof/>
            <w:webHidden/>
          </w:rPr>
          <w:delText>75</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"_Toc437190899"</w:instrText>
      </w:r>
      <w:r>
        <w:rPr>
          <w:noProof/>
        </w:rPr>
        <w:fldChar w:fldCharType="separate"/>
      </w:r>
      <w:r w:rsidR="001D1000" w:rsidRPr="001D1000">
        <w:rPr>
          <w:rStyle w:val="Hipercze"/>
          <w:rFonts w:ascii="Arial" w:hAnsi="Arial" w:cs="Arial"/>
          <w:i w:val="0"/>
          <w:noProof/>
        </w:rPr>
        <w:t>8.7.3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Zakres i harmonogram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_Toc437190899 \h </w:instrText>
      </w:r>
      <w:r w:rsidRPr="001D1000">
        <w:rPr>
          <w:rFonts w:ascii="Arial" w:hAnsi="Arial" w:cs="Arial"/>
          <w:i w:val="0"/>
          <w:noProof/>
          <w:webHidden/>
        </w:rPr>
      </w:r>
      <w:r w:rsidRPr="001D1000">
        <w:rPr>
          <w:rFonts w:ascii="Arial" w:hAnsi="Arial" w:cs="Arial"/>
          <w:i w:val="0"/>
          <w:noProof/>
          <w:webHidden/>
        </w:rPr>
        <w:fldChar w:fldCharType="separate"/>
      </w:r>
      <w:ins w:id="1284" w:author="DeeM" w:date="2015-12-07T17:03:00Z">
        <w:r w:rsidR="00252F3E">
          <w:rPr>
            <w:rFonts w:ascii="Arial" w:hAnsi="Arial" w:cs="Arial"/>
            <w:i w:val="0"/>
            <w:noProof/>
            <w:webHidden/>
          </w:rPr>
          <w:t>72</w:t>
        </w:r>
      </w:ins>
      <w:del w:id="1285" w:author="DeeM" w:date="2015-12-07T17:03:00Z">
        <w:r w:rsidR="00CF274A" w:rsidDel="00252F3E">
          <w:rPr>
            <w:rFonts w:ascii="Arial" w:hAnsi="Arial" w:cs="Arial"/>
            <w:i w:val="0"/>
            <w:noProof/>
            <w:webHidden/>
          </w:rPr>
          <w:delText>75</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"_Toc437190900"</w:instrText>
      </w:r>
      <w:r>
        <w:rPr>
          <w:noProof/>
        </w:rPr>
        <w:fldChar w:fldCharType="separate"/>
      </w:r>
      <w:r w:rsidR="001D1000" w:rsidRPr="001D1000">
        <w:rPr>
          <w:rStyle w:val="Hipercze"/>
          <w:rFonts w:ascii="Arial" w:hAnsi="Arial" w:cs="Arial"/>
          <w:i w:val="0"/>
          <w:noProof/>
        </w:rPr>
        <w:t>8.7.4</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Rzeczywiste nakłady pracy w stosunku do zakładanych na początku.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_Toc437190900 \h </w:instrText>
      </w:r>
      <w:r w:rsidRPr="001D1000">
        <w:rPr>
          <w:rFonts w:ascii="Arial" w:hAnsi="Arial" w:cs="Arial"/>
          <w:i w:val="0"/>
          <w:noProof/>
          <w:webHidden/>
        </w:rPr>
      </w:r>
      <w:r w:rsidRPr="001D1000">
        <w:rPr>
          <w:rFonts w:ascii="Arial" w:hAnsi="Arial" w:cs="Arial"/>
          <w:i w:val="0"/>
          <w:noProof/>
          <w:webHidden/>
        </w:rPr>
        <w:fldChar w:fldCharType="separate"/>
      </w:r>
      <w:ins w:id="1286" w:author="DeeM" w:date="2015-12-07T17:03:00Z">
        <w:r w:rsidR="00252F3E">
          <w:rPr>
            <w:rFonts w:ascii="Arial" w:hAnsi="Arial" w:cs="Arial"/>
            <w:i w:val="0"/>
            <w:noProof/>
            <w:webHidden/>
          </w:rPr>
          <w:t>72</w:t>
        </w:r>
      </w:ins>
      <w:del w:id="1287" w:author="DeeM" w:date="2015-12-07T17:03:00Z">
        <w:r w:rsidR="00CF274A" w:rsidDel="00252F3E">
          <w:rPr>
            <w:rFonts w:ascii="Arial" w:hAnsi="Arial" w:cs="Arial"/>
            <w:i w:val="0"/>
            <w:noProof/>
            <w:webHidden/>
          </w:rPr>
          <w:delText>75</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"_Toc437190901"</w:instrText>
      </w:r>
      <w:r>
        <w:rPr>
          <w:noProof/>
        </w:rPr>
        <w:fldChar w:fldCharType="separate"/>
      </w:r>
      <w:r w:rsidR="001D1000" w:rsidRPr="001D1000">
        <w:rPr>
          <w:rStyle w:val="Hipercze"/>
          <w:rFonts w:ascii="Arial" w:hAnsi="Arial" w:cs="Arial"/>
          <w:smallCaps w:val="0"/>
          <w:noProof/>
        </w:rPr>
        <w:t>8.8</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Podział wykonanej pracy</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_Toc437190901 \h </w:instrText>
      </w:r>
      <w:r w:rsidRPr="001D1000">
        <w:rPr>
          <w:rFonts w:ascii="Arial" w:hAnsi="Arial" w:cs="Arial"/>
          <w:smallCaps w:val="0"/>
          <w:noProof/>
          <w:webHidden/>
        </w:rPr>
      </w:r>
      <w:r w:rsidRPr="001D1000">
        <w:rPr>
          <w:rFonts w:ascii="Arial" w:hAnsi="Arial" w:cs="Arial"/>
          <w:smallCaps w:val="0"/>
          <w:noProof/>
          <w:webHidden/>
        </w:rPr>
        <w:fldChar w:fldCharType="separate"/>
      </w:r>
      <w:ins w:id="1288" w:author="DeeM" w:date="2015-12-07T17:03:00Z">
        <w:r w:rsidR="00252F3E">
          <w:rPr>
            <w:rFonts w:ascii="Arial" w:hAnsi="Arial" w:cs="Arial"/>
            <w:smallCaps w:val="0"/>
            <w:noProof/>
            <w:webHidden/>
          </w:rPr>
          <w:t>72</w:t>
        </w:r>
      </w:ins>
      <w:del w:id="1289" w:author="DeeM" w:date="2015-12-07T17:03:00Z">
        <w:r w:rsidR="00CF274A" w:rsidDel="00252F3E">
          <w:rPr>
            <w:rFonts w:ascii="Arial" w:hAnsi="Arial" w:cs="Arial"/>
            <w:smallCaps w:val="0"/>
            <w:noProof/>
            <w:webHidden/>
          </w:rPr>
          <w:delText>75</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"_Toc437190902"</w:instrText>
      </w:r>
      <w:r>
        <w:rPr>
          <w:noProof/>
        </w:rPr>
        <w:fldChar w:fldCharType="separate"/>
      </w:r>
      <w:r w:rsidR="001D1000" w:rsidRPr="001D1000">
        <w:rPr>
          <w:rStyle w:val="Hipercze"/>
          <w:rFonts w:ascii="Arial" w:hAnsi="Arial" w:cs="Arial"/>
          <w:i w:val="0"/>
          <w:noProof/>
        </w:rPr>
        <w:t>8.8.1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Artur Kąkol</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_Toc437190902 \h </w:instrText>
      </w:r>
      <w:r w:rsidRPr="001D1000">
        <w:rPr>
          <w:rFonts w:ascii="Arial" w:hAnsi="Arial" w:cs="Arial"/>
          <w:i w:val="0"/>
          <w:noProof/>
          <w:webHidden/>
        </w:rPr>
      </w:r>
      <w:r w:rsidRPr="001D1000">
        <w:rPr>
          <w:rFonts w:ascii="Arial" w:hAnsi="Arial" w:cs="Arial"/>
          <w:i w:val="0"/>
          <w:noProof/>
          <w:webHidden/>
        </w:rPr>
        <w:fldChar w:fldCharType="separate"/>
      </w:r>
      <w:ins w:id="1290" w:author="DeeM" w:date="2015-12-07T17:03:00Z">
        <w:r w:rsidR="00252F3E">
          <w:rPr>
            <w:rFonts w:ascii="Arial" w:hAnsi="Arial" w:cs="Arial"/>
            <w:i w:val="0"/>
            <w:noProof/>
            <w:webHidden/>
          </w:rPr>
          <w:t>72</w:t>
        </w:r>
      </w:ins>
      <w:del w:id="1291" w:author="DeeM" w:date="2015-12-07T17:03:00Z">
        <w:r w:rsidR="00CF274A" w:rsidDel="00252F3E">
          <w:rPr>
            <w:rFonts w:ascii="Arial" w:hAnsi="Arial" w:cs="Arial"/>
            <w:i w:val="0"/>
            <w:noProof/>
            <w:webHidden/>
          </w:rPr>
          <w:delText>75</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"_Toc437190903"</w:instrText>
      </w:r>
      <w:r>
        <w:rPr>
          <w:noProof/>
        </w:rPr>
        <w:fldChar w:fldCharType="separate"/>
      </w:r>
      <w:r w:rsidR="001D1000" w:rsidRPr="001D1000">
        <w:rPr>
          <w:rStyle w:val="Hipercze"/>
          <w:rFonts w:ascii="Arial" w:hAnsi="Arial" w:cs="Arial"/>
          <w:i w:val="0"/>
          <w:noProof/>
        </w:rPr>
        <w:t>8.8.2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_Toc437190903 \h </w:instrText>
      </w:r>
      <w:r w:rsidRPr="001D1000">
        <w:rPr>
          <w:rFonts w:ascii="Arial" w:hAnsi="Arial" w:cs="Arial"/>
          <w:i w:val="0"/>
          <w:noProof/>
          <w:webHidden/>
        </w:rPr>
      </w:r>
      <w:r w:rsidRPr="001D1000">
        <w:rPr>
          <w:rFonts w:ascii="Arial" w:hAnsi="Arial" w:cs="Arial"/>
          <w:i w:val="0"/>
          <w:noProof/>
          <w:webHidden/>
        </w:rPr>
        <w:fldChar w:fldCharType="separate"/>
      </w:r>
      <w:ins w:id="1292" w:author="DeeM" w:date="2015-12-07T17:03:00Z">
        <w:r w:rsidR="00252F3E">
          <w:rPr>
            <w:rFonts w:ascii="Arial" w:hAnsi="Arial" w:cs="Arial"/>
            <w:i w:val="0"/>
            <w:noProof/>
            <w:webHidden/>
          </w:rPr>
          <w:t>73</w:t>
        </w:r>
      </w:ins>
      <w:del w:id="1293" w:author="DeeM" w:date="2015-12-07T17:03:00Z">
        <w:r w:rsidR="00CF274A" w:rsidDel="00252F3E">
          <w:rPr>
            <w:rFonts w:ascii="Arial" w:hAnsi="Arial" w:cs="Arial"/>
            <w:i w:val="0"/>
            <w:noProof/>
            <w:webHidden/>
          </w:rPr>
          <w:delText>76</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"_Toc437190904"</w:instrText>
      </w:r>
      <w:r>
        <w:rPr>
          <w:noProof/>
        </w:rPr>
        <w:fldChar w:fldCharType="separate"/>
      </w:r>
      <w:r w:rsidR="001D1000" w:rsidRPr="001D1000">
        <w:rPr>
          <w:rStyle w:val="Hipercze"/>
          <w:rFonts w:ascii="Arial" w:hAnsi="Arial" w:cs="Arial"/>
          <w:i w:val="0"/>
          <w:noProof/>
        </w:rPr>
        <w:t>8.8.3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Marcin Kozij</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_Toc437190904 \h </w:instrText>
      </w:r>
      <w:r w:rsidRPr="001D1000">
        <w:rPr>
          <w:rFonts w:ascii="Arial" w:hAnsi="Arial" w:cs="Arial"/>
          <w:i w:val="0"/>
          <w:noProof/>
          <w:webHidden/>
        </w:rPr>
      </w:r>
      <w:r w:rsidRPr="001D1000">
        <w:rPr>
          <w:rFonts w:ascii="Arial" w:hAnsi="Arial" w:cs="Arial"/>
          <w:i w:val="0"/>
          <w:noProof/>
          <w:webHidden/>
        </w:rPr>
        <w:fldChar w:fldCharType="separate"/>
      </w:r>
      <w:ins w:id="1294" w:author="DeeM" w:date="2015-12-07T17:03:00Z">
        <w:r w:rsidR="00252F3E">
          <w:rPr>
            <w:rFonts w:ascii="Arial" w:hAnsi="Arial" w:cs="Arial"/>
            <w:i w:val="0"/>
            <w:noProof/>
            <w:webHidden/>
          </w:rPr>
          <w:t>73</w:t>
        </w:r>
      </w:ins>
      <w:del w:id="1295" w:author="DeeM" w:date="2015-12-07T17:03:00Z">
        <w:r w:rsidR="00CF274A" w:rsidDel="00252F3E">
          <w:rPr>
            <w:rFonts w:ascii="Arial" w:hAnsi="Arial" w:cs="Arial"/>
            <w:i w:val="0"/>
            <w:noProof/>
            <w:webHidden/>
          </w:rPr>
          <w:delText>76</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"_Toc437190905"</w:instrText>
      </w:r>
      <w:r>
        <w:rPr>
          <w:noProof/>
        </w:rPr>
        <w:fldChar w:fldCharType="separate"/>
      </w:r>
      <w:r w:rsidR="001D1000" w:rsidRPr="001D1000">
        <w:rPr>
          <w:rStyle w:val="Hipercze"/>
          <w:rFonts w:ascii="Arial" w:hAnsi="Arial" w:cs="Arial"/>
          <w:i w:val="0"/>
          <w:noProof/>
        </w:rPr>
        <w:t>8.8.4</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Patryk Kuśmierek</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_Toc437190905 \h </w:instrText>
      </w:r>
      <w:r w:rsidRPr="001D1000">
        <w:rPr>
          <w:rFonts w:ascii="Arial" w:hAnsi="Arial" w:cs="Arial"/>
          <w:i w:val="0"/>
          <w:noProof/>
          <w:webHidden/>
        </w:rPr>
      </w:r>
      <w:r w:rsidRPr="001D1000">
        <w:rPr>
          <w:rFonts w:ascii="Arial" w:hAnsi="Arial" w:cs="Arial"/>
          <w:i w:val="0"/>
          <w:noProof/>
          <w:webHidden/>
        </w:rPr>
        <w:fldChar w:fldCharType="separate"/>
      </w:r>
      <w:ins w:id="1296" w:author="DeeM" w:date="2015-12-07T17:03:00Z">
        <w:r w:rsidR="00252F3E">
          <w:rPr>
            <w:rFonts w:ascii="Arial" w:hAnsi="Arial" w:cs="Arial"/>
            <w:i w:val="0"/>
            <w:noProof/>
            <w:webHidden/>
          </w:rPr>
          <w:t>73</w:t>
        </w:r>
      </w:ins>
      <w:del w:id="1297" w:author="DeeM" w:date="2015-12-07T17:03:00Z">
        <w:r w:rsidR="00CF274A" w:rsidDel="00252F3E">
          <w:rPr>
            <w:rFonts w:ascii="Arial" w:hAnsi="Arial" w:cs="Arial"/>
            <w:i w:val="0"/>
            <w:noProof/>
            <w:webHidden/>
          </w:rPr>
          <w:delText>76</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"_Toc437190906"</w:instrText>
      </w:r>
      <w:r>
        <w:rPr>
          <w:noProof/>
        </w:rPr>
        <w:fldChar w:fldCharType="separate"/>
      </w:r>
      <w:r w:rsidR="001D1000" w:rsidRPr="001D1000">
        <w:rPr>
          <w:rStyle w:val="Hipercze"/>
          <w:rFonts w:ascii="Arial" w:hAnsi="Arial" w:cs="Arial"/>
          <w:smallCaps w:val="0"/>
          <w:noProof/>
        </w:rPr>
        <w:t>8.9</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Wdrożenie projektu</w:t>
      </w:r>
      <w:ins w:id="1298" w:author="DeeM" w:date="2015-12-07T17:02:00Z">
        <w:r w:rsidR="00950194" w:rsidRPr="00950194">
          <w:rPr>
            <w:rStyle w:val="Hipercze"/>
            <w:rFonts w:ascii="Arial" w:hAnsi="Arial" w:cs="Arial"/>
            <w:smallCaps w:val="0"/>
            <w:noProof/>
          </w:rPr>
          <w:t xml:space="preserve"> (Dorian Krefft)</w:t>
        </w:r>
      </w:ins>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_Toc437190906 \h </w:instrText>
      </w:r>
      <w:r w:rsidRPr="001D1000">
        <w:rPr>
          <w:rFonts w:ascii="Arial" w:hAnsi="Arial" w:cs="Arial"/>
          <w:smallCaps w:val="0"/>
          <w:noProof/>
          <w:webHidden/>
        </w:rPr>
      </w:r>
      <w:r w:rsidRPr="001D1000">
        <w:rPr>
          <w:rFonts w:ascii="Arial" w:hAnsi="Arial" w:cs="Arial"/>
          <w:smallCaps w:val="0"/>
          <w:noProof/>
          <w:webHidden/>
        </w:rPr>
        <w:fldChar w:fldCharType="separate"/>
      </w:r>
      <w:ins w:id="1299" w:author="DeeM" w:date="2015-12-07T17:03:00Z">
        <w:r w:rsidR="00252F3E">
          <w:rPr>
            <w:rFonts w:ascii="Arial" w:hAnsi="Arial" w:cs="Arial"/>
            <w:smallCaps w:val="0"/>
            <w:noProof/>
            <w:webHidden/>
          </w:rPr>
          <w:t>74</w:t>
        </w:r>
      </w:ins>
      <w:del w:id="1300" w:author="DeeM" w:date="2015-12-07T17:03:00Z">
        <w:r w:rsidR="00CF274A" w:rsidDel="00252F3E">
          <w:rPr>
            <w:rFonts w:ascii="Arial" w:hAnsi="Arial" w:cs="Arial"/>
            <w:smallCaps w:val="0"/>
            <w:noProof/>
            <w:webHidden/>
          </w:rPr>
          <w:delText>77</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"_Toc437190907"</w:instrText>
      </w:r>
      <w:r>
        <w:rPr>
          <w:noProof/>
        </w:rPr>
        <w:fldChar w:fldCharType="separate"/>
      </w:r>
      <w:r w:rsidR="001D1000" w:rsidRPr="001D1000">
        <w:rPr>
          <w:rStyle w:val="Hipercze"/>
          <w:rFonts w:ascii="Arial" w:hAnsi="Arial" w:cs="Arial"/>
          <w:smallCaps w:val="0"/>
          <w:noProof/>
        </w:rPr>
        <w:t>8.10</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Opinia klienta</w:t>
      </w:r>
      <w:ins w:id="1301" w:author="DeeM" w:date="2015-12-07T17:02:00Z">
        <w:r w:rsidR="00950194" w:rsidRPr="00950194">
          <w:rPr>
            <w:rStyle w:val="Hipercze"/>
            <w:rFonts w:ascii="Arial" w:hAnsi="Arial" w:cs="Arial"/>
            <w:smallCaps w:val="0"/>
            <w:noProof/>
          </w:rPr>
          <w:t xml:space="preserve"> (Dorian Krefft)</w:t>
        </w:r>
      </w:ins>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_Toc437190907 \h </w:instrText>
      </w:r>
      <w:r w:rsidRPr="001D1000">
        <w:rPr>
          <w:rFonts w:ascii="Arial" w:hAnsi="Arial" w:cs="Arial"/>
          <w:smallCaps w:val="0"/>
          <w:noProof/>
          <w:webHidden/>
        </w:rPr>
      </w:r>
      <w:r w:rsidRPr="001D1000">
        <w:rPr>
          <w:rFonts w:ascii="Arial" w:hAnsi="Arial" w:cs="Arial"/>
          <w:smallCaps w:val="0"/>
          <w:noProof/>
          <w:webHidden/>
        </w:rPr>
        <w:fldChar w:fldCharType="separate"/>
      </w:r>
      <w:ins w:id="1302" w:author="DeeM" w:date="2015-12-07T17:03:00Z">
        <w:r w:rsidR="00252F3E">
          <w:rPr>
            <w:rFonts w:ascii="Arial" w:hAnsi="Arial" w:cs="Arial"/>
            <w:smallCaps w:val="0"/>
            <w:noProof/>
            <w:webHidden/>
          </w:rPr>
          <w:t>74</w:t>
        </w:r>
      </w:ins>
      <w:del w:id="1303" w:author="DeeM" w:date="2015-12-07T17:03:00Z">
        <w:r w:rsidR="00CF274A" w:rsidDel="00252F3E">
          <w:rPr>
            <w:rFonts w:ascii="Arial" w:hAnsi="Arial" w:cs="Arial"/>
            <w:smallCaps w:val="0"/>
            <w:noProof/>
            <w:webHidden/>
          </w:rPr>
          <w:delText>77</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"_Toc437190908"</w:instrText>
      </w:r>
      <w:r>
        <w:rPr>
          <w:noProof/>
        </w:rPr>
        <w:fldChar w:fldCharType="separate"/>
      </w:r>
      <w:r w:rsidR="001D1000" w:rsidRPr="001D1000">
        <w:rPr>
          <w:rStyle w:val="Hipercze"/>
          <w:rFonts w:ascii="Arial" w:hAnsi="Arial" w:cs="Arial"/>
          <w:smallCaps w:val="0"/>
          <w:noProof/>
        </w:rPr>
        <w:t>8.11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Podsumowanie</w:t>
      </w:r>
      <w:ins w:id="1304" w:author="DeeM" w:date="2015-12-07T17:02:00Z">
        <w:r w:rsidR="00950194">
          <w:rPr>
            <w:rStyle w:val="Hipercze"/>
            <w:rFonts w:ascii="Arial" w:hAnsi="Arial" w:cs="Arial"/>
            <w:smallCaps w:val="0"/>
            <w:noProof/>
          </w:rPr>
          <w:t xml:space="preserve"> </w:t>
        </w:r>
      </w:ins>
      <w:r w:rsidR="001D1000">
        <w:rPr>
          <w:rStyle w:val="Hipercze"/>
          <w:rFonts w:ascii="Arial" w:hAnsi="Arial" w:cs="Arial"/>
          <w:smallCaps w:val="0"/>
          <w:noProof/>
        </w:rPr>
        <w:t>(Dorian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_Toc437190908 \h </w:instrText>
      </w:r>
      <w:r w:rsidRPr="001D1000">
        <w:rPr>
          <w:rFonts w:ascii="Arial" w:hAnsi="Arial" w:cs="Arial"/>
          <w:smallCaps w:val="0"/>
          <w:noProof/>
          <w:webHidden/>
        </w:rPr>
      </w:r>
      <w:r w:rsidRPr="001D1000">
        <w:rPr>
          <w:rFonts w:ascii="Arial" w:hAnsi="Arial" w:cs="Arial"/>
          <w:smallCaps w:val="0"/>
          <w:noProof/>
          <w:webHidden/>
        </w:rPr>
        <w:fldChar w:fldCharType="separate"/>
      </w:r>
      <w:ins w:id="1305" w:author="DeeM" w:date="2015-12-07T17:03:00Z">
        <w:r w:rsidR="00252F3E">
          <w:rPr>
            <w:rFonts w:ascii="Arial" w:hAnsi="Arial" w:cs="Arial"/>
            <w:smallCaps w:val="0"/>
            <w:noProof/>
            <w:webHidden/>
          </w:rPr>
          <w:t>74</w:t>
        </w:r>
      </w:ins>
      <w:del w:id="1306" w:author="DeeM" w:date="2015-12-07T17:03:00Z">
        <w:r w:rsidR="00CF274A" w:rsidDel="00252F3E">
          <w:rPr>
            <w:rFonts w:ascii="Arial" w:hAnsi="Arial" w:cs="Arial"/>
            <w:smallCaps w:val="0"/>
            <w:noProof/>
            <w:webHidden/>
          </w:rPr>
          <w:delText>77</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Spistreci1"/>
        <w:rPr>
          <w:rFonts w:ascii="Arial" w:eastAsiaTheme="minorEastAsia" w:hAnsi="Arial" w:cs="Arial"/>
          <w:b w:val="0"/>
          <w:bCs w:val="0"/>
          <w:caps w:val="0"/>
          <w:noProof/>
        </w:rPr>
      </w:pPr>
      <w:r>
        <w:rPr>
          <w:noProof/>
        </w:rPr>
        <w:fldChar w:fldCharType="begin"/>
      </w:r>
      <w:r w:rsidR="001631E4">
        <w:rPr>
          <w:noProof/>
        </w:rPr>
        <w:instrText>HYPERLINK \l "_Toc437190909"</w:instrText>
      </w:r>
      <w:r>
        <w:rPr>
          <w:noProof/>
        </w:rPr>
        <w:fldChar w:fldCharType="separate"/>
      </w:r>
      <w:r w:rsidR="001D1000" w:rsidRPr="001D1000">
        <w:rPr>
          <w:rStyle w:val="Hipercze"/>
          <w:rFonts w:ascii="Arial" w:hAnsi="Arial" w:cs="Arial"/>
          <w:b w:val="0"/>
          <w:caps w:val="0"/>
          <w:noProof/>
        </w:rPr>
        <w:t>9</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Wykaz literatury</w:t>
      </w:r>
      <w:ins w:id="1307" w:author="DeeM" w:date="2015-12-07T17:02:00Z">
        <w:r w:rsidR="002119F7">
          <w:rPr>
            <w:rStyle w:val="Hipercze"/>
            <w:rFonts w:ascii="Arial" w:hAnsi="Arial" w:cs="Arial"/>
            <w:b w:val="0"/>
            <w:caps w:val="0"/>
            <w:noProof/>
          </w:rPr>
          <w:t xml:space="preserve"> </w:t>
        </w:r>
        <w:r w:rsidR="002119F7" w:rsidRPr="002119F7">
          <w:rPr>
            <w:rStyle w:val="Hipercze"/>
            <w:rFonts w:ascii="Arial" w:hAnsi="Arial" w:cs="Arial"/>
            <w:b w:val="0"/>
            <w:caps w:val="0"/>
            <w:noProof/>
          </w:rPr>
          <w:t xml:space="preserve"> (Artur Kąkol)</w:t>
        </w:r>
      </w:ins>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_Toc437190909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1308" w:author="DeeM" w:date="2015-12-07T17:03:00Z">
        <w:r w:rsidR="00252F3E">
          <w:rPr>
            <w:rFonts w:ascii="Arial" w:hAnsi="Arial" w:cs="Arial"/>
            <w:b w:val="0"/>
            <w:caps w:val="0"/>
            <w:noProof/>
            <w:webHidden/>
          </w:rPr>
          <w:t>75</w:t>
        </w:r>
      </w:ins>
      <w:del w:id="1309" w:author="DeeM" w:date="2015-12-07T17:03:00Z">
        <w:r w:rsidR="00CF274A" w:rsidDel="00252F3E">
          <w:rPr>
            <w:rFonts w:ascii="Arial" w:hAnsi="Arial" w:cs="Arial"/>
            <w:b w:val="0"/>
            <w:caps w:val="0"/>
            <w:noProof/>
            <w:webHidden/>
          </w:rPr>
          <w:delText>78</w:delText>
        </w:r>
      </w:del>
      <w:r w:rsidRPr="001D1000">
        <w:rPr>
          <w:rFonts w:ascii="Arial" w:hAnsi="Arial" w:cs="Arial"/>
          <w:b w:val="0"/>
          <w:caps w:val="0"/>
          <w:noProof/>
          <w:webHidden/>
        </w:rPr>
        <w:fldChar w:fldCharType="end"/>
      </w:r>
      <w:r>
        <w:rPr>
          <w:noProof/>
        </w:rPr>
        <w:fldChar w:fldCharType="end"/>
      </w:r>
    </w:p>
    <w:p w:rsidR="001D1000" w:rsidRPr="001D1000" w:rsidRDefault="00CC4170" w:rsidP="001D1000">
      <w:pPr>
        <w:pStyle w:val="Spistreci1"/>
        <w:rPr>
          <w:rFonts w:ascii="Arial" w:eastAsiaTheme="minorEastAsia" w:hAnsi="Arial" w:cs="Arial"/>
          <w:b w:val="0"/>
          <w:bCs w:val="0"/>
          <w:caps w:val="0"/>
          <w:noProof/>
        </w:rPr>
      </w:pPr>
      <w:r>
        <w:rPr>
          <w:noProof/>
        </w:rPr>
        <w:fldChar w:fldCharType="begin"/>
      </w:r>
      <w:r w:rsidR="001631E4">
        <w:rPr>
          <w:noProof/>
        </w:rPr>
        <w:instrText>HYPERLINK \l "_Toc437190910"</w:instrText>
      </w:r>
      <w:r>
        <w:rPr>
          <w:noProof/>
        </w:rPr>
        <w:fldChar w:fldCharType="separate"/>
      </w:r>
      <w:r w:rsidR="001D1000" w:rsidRPr="001D1000">
        <w:rPr>
          <w:rStyle w:val="Hipercze"/>
          <w:rFonts w:ascii="Arial" w:hAnsi="Arial" w:cs="Arial"/>
          <w:b w:val="0"/>
          <w:caps w:val="0"/>
          <w:noProof/>
        </w:rPr>
        <w:t>10</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Wykaz rysunków</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_Toc437190910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1310" w:author="DeeM" w:date="2015-12-07T17:03:00Z">
        <w:r w:rsidR="00252F3E">
          <w:rPr>
            <w:rFonts w:ascii="Arial" w:hAnsi="Arial" w:cs="Arial"/>
            <w:b w:val="0"/>
            <w:caps w:val="0"/>
            <w:noProof/>
            <w:webHidden/>
          </w:rPr>
          <w:t>76</w:t>
        </w:r>
      </w:ins>
      <w:del w:id="1311" w:author="DeeM" w:date="2015-12-07T17:03:00Z">
        <w:r w:rsidR="00CF274A" w:rsidDel="00252F3E">
          <w:rPr>
            <w:rFonts w:ascii="Arial" w:hAnsi="Arial" w:cs="Arial"/>
            <w:b w:val="0"/>
            <w:caps w:val="0"/>
            <w:noProof/>
            <w:webHidden/>
          </w:rPr>
          <w:delText>79</w:delText>
        </w:r>
      </w:del>
      <w:r w:rsidRPr="001D1000">
        <w:rPr>
          <w:rFonts w:ascii="Arial" w:hAnsi="Arial" w:cs="Arial"/>
          <w:b w:val="0"/>
          <w:caps w:val="0"/>
          <w:noProof/>
          <w:webHidden/>
        </w:rPr>
        <w:fldChar w:fldCharType="end"/>
      </w:r>
      <w:r>
        <w:rPr>
          <w:noProof/>
        </w:rPr>
        <w:fldChar w:fldCharType="end"/>
      </w:r>
    </w:p>
    <w:p w:rsidR="001D1000" w:rsidRDefault="00CC4170" w:rsidP="001D1000">
      <w:pPr>
        <w:pStyle w:val="Spistreci1"/>
        <w:rPr>
          <w:rFonts w:asciiTheme="minorHAnsi" w:eastAsiaTheme="minorEastAsia" w:hAnsiTheme="minorHAnsi" w:cstheme="minorBidi"/>
          <w:b w:val="0"/>
          <w:bCs w:val="0"/>
          <w:caps w:val="0"/>
          <w:noProof/>
          <w:sz w:val="22"/>
          <w:szCs w:val="22"/>
        </w:rPr>
      </w:pPr>
      <w:r>
        <w:rPr>
          <w:noProof/>
        </w:rPr>
        <w:fldChar w:fldCharType="begin"/>
      </w:r>
      <w:r w:rsidR="001631E4">
        <w:rPr>
          <w:noProof/>
        </w:rPr>
        <w:instrText>HYPERLINK \l "_Toc437190911"</w:instrText>
      </w:r>
      <w:r>
        <w:rPr>
          <w:noProof/>
        </w:rPr>
        <w:fldChar w:fldCharType="separate"/>
      </w:r>
      <w:r w:rsidR="001D1000" w:rsidRPr="001D1000">
        <w:rPr>
          <w:rStyle w:val="Hipercze"/>
          <w:rFonts w:ascii="Arial" w:hAnsi="Arial" w:cs="Arial"/>
          <w:b w:val="0"/>
          <w:caps w:val="0"/>
          <w:noProof/>
        </w:rPr>
        <w:t>11</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Wykaz tabel</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_Toc437190911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1312" w:author="DeeM" w:date="2015-12-07T17:03:00Z">
        <w:r w:rsidR="00252F3E">
          <w:rPr>
            <w:rFonts w:ascii="Arial" w:hAnsi="Arial" w:cs="Arial"/>
            <w:b w:val="0"/>
            <w:caps w:val="0"/>
            <w:noProof/>
            <w:webHidden/>
          </w:rPr>
          <w:t>77</w:t>
        </w:r>
      </w:ins>
      <w:del w:id="1313" w:author="DeeM" w:date="2015-12-07T17:03:00Z">
        <w:r w:rsidR="00CF274A" w:rsidDel="00252F3E">
          <w:rPr>
            <w:rFonts w:ascii="Arial" w:hAnsi="Arial" w:cs="Arial"/>
            <w:b w:val="0"/>
            <w:caps w:val="0"/>
            <w:noProof/>
            <w:webHidden/>
          </w:rPr>
          <w:delText>80</w:delText>
        </w:r>
      </w:del>
      <w:r w:rsidRPr="001D1000">
        <w:rPr>
          <w:rFonts w:ascii="Arial" w:hAnsi="Arial" w:cs="Arial"/>
          <w:b w:val="0"/>
          <w:caps w:val="0"/>
          <w:noProof/>
          <w:webHidden/>
        </w:rPr>
        <w:fldChar w:fldCharType="end"/>
      </w:r>
      <w:r>
        <w:rPr>
          <w:noProof/>
        </w:rPr>
        <w:fldChar w:fldCharType="end"/>
      </w:r>
    </w:p>
    <w:p w:rsidR="00DB4197" w:rsidRPr="008E6E7F" w:rsidRDefault="00CC4170" w:rsidP="007C6741">
      <w:pPr>
        <w:rPr>
          <w:rFonts w:cs="Arial"/>
        </w:rPr>
      </w:pPr>
      <w:r w:rsidRPr="008E6E7F">
        <w:rPr>
          <w:rFonts w:cs="Arial"/>
        </w:rPr>
        <w:fldChar w:fldCharType="end"/>
      </w:r>
    </w:p>
    <w:p w:rsidR="00B42833" w:rsidRDefault="00B42833" w:rsidP="002A41BA">
      <w:pPr>
        <w:pStyle w:val="Nagwek1"/>
      </w:pPr>
      <w:bookmarkStart w:id="1314" w:name="_Toc437097074"/>
      <w:bookmarkStart w:id="1315" w:name="_Toc437130520"/>
      <w:bookmarkStart w:id="1316" w:name="_Toc437190824"/>
      <w:bookmarkStart w:id="1317" w:name="_Toc437097152"/>
      <w:bookmarkStart w:id="1318" w:name="_Toc437130598"/>
      <w:bookmarkStart w:id="1319" w:name="_Toc437158467"/>
      <w:bookmarkStart w:id="1320" w:name="_Toc437158578"/>
      <w:bookmarkStart w:id="1321" w:name="_Toc437159082"/>
      <w:bookmarkStart w:id="1322" w:name="_Toc437159170"/>
      <w:r>
        <w:lastRenderedPageBreak/>
        <w:t>Motywacja podjęcia tematu</w:t>
      </w:r>
      <w:bookmarkEnd w:id="1314"/>
      <w:bookmarkEnd w:id="1315"/>
      <w:bookmarkEnd w:id="1316"/>
    </w:p>
    <w:p w:rsidR="00B42833" w:rsidRDefault="00B42833" w:rsidP="00B42833">
      <w:pPr>
        <w:pStyle w:val="Zwykyakapit"/>
      </w:pPr>
      <w:r>
        <w:t>Wraz z rozwojem technologii mocno rozwija się turystyka na świecie – podróże do</w:t>
      </w:r>
      <w:ins w:id="1323" w:author="DeeM" w:date="2015-12-07T17:33:00Z">
        <w:r w:rsidR="00364B0C">
          <w:t> </w:t>
        </w:r>
      </w:ins>
      <w:del w:id="1324" w:author="DeeM" w:date="2015-12-07T17:33:00Z">
        <w:r w:rsidDel="00364B0C">
          <w:delText xml:space="preserve"> </w:delText>
        </w:r>
      </w:del>
      <w:r>
        <w:t>odległych miejsc zajmują coraz mniej czasu i są coraz tańsze. W czasach, w których Internet towarzyszy człowiekowi wszędzie, to naturalne, że szuka potrzebnych mu informacji do</w:t>
      </w:r>
      <w:ins w:id="1325" w:author="DeeM" w:date="2015-12-07T17:33:00Z">
        <w:r w:rsidR="00364B0C">
          <w:t> </w:t>
        </w:r>
      </w:ins>
      <w:del w:id="1326" w:author="DeeM" w:date="2015-12-07T17:33:00Z">
        <w:r w:rsidDel="00364B0C">
          <w:delText xml:space="preserve"> </w:delText>
        </w:r>
      </w:del>
      <w:r>
        <w:t>utworzenia planów swoich wypraw w zasobach sieciowych.</w:t>
      </w:r>
    </w:p>
    <w:p w:rsidR="00B42833" w:rsidRDefault="00B42833" w:rsidP="00B42833">
      <w:pPr>
        <w:pStyle w:val="Zwykyakapit"/>
      </w:pPr>
      <w:r>
        <w:t>Ostatnimi czasy popularność serwisów udostępniających wskazówki na temat atrakcji w</w:t>
      </w:r>
      <w:ins w:id="1327" w:author="DeeM" w:date="2015-12-07T17:33:00Z">
        <w:r w:rsidR="00364B0C">
          <w:t> </w:t>
        </w:r>
      </w:ins>
      <w:del w:id="1328" w:author="DeeM" w:date="2015-12-07T17:33:00Z">
        <w:r w:rsidDel="00364B0C">
          <w:delText xml:space="preserve"> </w:delText>
        </w:r>
      </w:del>
      <w:r>
        <w:t xml:space="preserve">wybranych miejscowościach znacząco rośnie, zwłaszcza w okresie wakacyjnym. Użytkownicy szukają na nich nie tylko informacji na temat wybranego miejsca, ale także chcą poznać opinie innych, by jak najbardziej zminimalizować ryzyko nieudanego wypoczynku. </w:t>
      </w:r>
    </w:p>
    <w:p w:rsidR="00B42833" w:rsidRPr="00821D70" w:rsidRDefault="00B42833" w:rsidP="00B42833">
      <w:pPr>
        <w:pStyle w:val="Zwykyakapit"/>
      </w:pPr>
      <w:r>
        <w:t xml:space="preserve">Zespół chciał wykorzystać wzrost popularności serwisów o takiej tematyce i spróbował utworzyć produkt konkurencyjny wobec istniejących, który zadowoliłby oczekiwania potencjalnych klientów. </w:t>
      </w:r>
    </w:p>
    <w:p w:rsidR="00B42833" w:rsidRDefault="00B42833" w:rsidP="002A41BA">
      <w:pPr>
        <w:pStyle w:val="Nagwek2"/>
      </w:pPr>
      <w:bookmarkStart w:id="1329" w:name="_Toc437097075"/>
      <w:bookmarkStart w:id="1330" w:name="_Ref437125438"/>
      <w:bookmarkStart w:id="1331" w:name="_Ref437125460"/>
      <w:bookmarkStart w:id="1332" w:name="_Ref437125509"/>
      <w:bookmarkStart w:id="1333" w:name="_Toc437130521"/>
      <w:bookmarkStart w:id="1334" w:name="_Toc437190825"/>
      <w:r>
        <w:t>Istniejące systemy o podobnej tematyce</w:t>
      </w:r>
      <w:bookmarkEnd w:id="1329"/>
      <w:bookmarkEnd w:id="1330"/>
      <w:bookmarkEnd w:id="1331"/>
      <w:bookmarkEnd w:id="1332"/>
      <w:bookmarkEnd w:id="1333"/>
      <w:bookmarkEnd w:id="1334"/>
    </w:p>
    <w:p w:rsidR="00B42833" w:rsidRPr="009F71EA" w:rsidRDefault="00B42833" w:rsidP="00B42833">
      <w:pPr>
        <w:pStyle w:val="Zwykyakapit"/>
      </w:pPr>
      <w:r>
        <w:t>Serwisy internetowe o tematyce turystycznej to nie nowość we współczesnym Internecie. Zespół dobrał kilka głównych portali, porównał ze sobą ich funkcjonalności i</w:t>
      </w:r>
      <w:ins w:id="1335" w:author="DeeM" w:date="2015-12-07T17:33:00Z">
        <w:r w:rsidR="00364B0C">
          <w:t> </w:t>
        </w:r>
      </w:ins>
      <w:del w:id="1336" w:author="DeeM" w:date="2015-12-07T17:33:00Z">
        <w:r w:rsidDel="00364B0C">
          <w:delText xml:space="preserve"> </w:delText>
        </w:r>
      </w:del>
      <w:r>
        <w:t xml:space="preserve">spróbował je wzbogacić swoimi pomysłami. </w:t>
      </w:r>
      <w:r w:rsidRPr="009F71EA">
        <w:rPr>
          <w:lang w:val="en-US"/>
        </w:rPr>
        <w:t>Do takich serwisów należą Tripadvisor, Fodors</w:t>
      </w:r>
      <w:ins w:id="1337" w:author="DeeM" w:date="2015-12-07T16:45:00Z">
        <w:r w:rsidR="008F76F6">
          <w:rPr>
            <w:lang w:val="en-US"/>
          </w:rPr>
          <w:t xml:space="preserve"> [</w:t>
        </w:r>
        <w:r w:rsidR="00CC4170" w:rsidRPr="00CC4170">
          <w:rPr>
            <w:lang w:val="en-US"/>
            <w:rPrChange w:id="1338" w:author="DeeM" w:date="2015-12-07T16:46:00Z">
              <w:rPr>
                <w:i/>
                <w:lang w:val="en-US"/>
              </w:rPr>
            </w:rPrChange>
          </w:rPr>
          <w:t>2</w:t>
        </w:r>
        <w:r w:rsidR="008F76F6">
          <w:rPr>
            <w:lang w:val="en-US"/>
          </w:rPr>
          <w:t>]</w:t>
        </w:r>
      </w:ins>
      <w:r w:rsidRPr="009F71EA">
        <w:rPr>
          <w:lang w:val="en-US"/>
        </w:rPr>
        <w:t>, Travelocity</w:t>
      </w:r>
      <w:ins w:id="1339" w:author="DeeM" w:date="2015-12-07T16:46:00Z">
        <w:r w:rsidR="008F76F6">
          <w:rPr>
            <w:lang w:val="en-US"/>
          </w:rPr>
          <w:t xml:space="preserve"> [4]</w:t>
        </w:r>
      </w:ins>
      <w:r w:rsidRPr="009F71EA">
        <w:rPr>
          <w:lang w:val="en-US"/>
        </w:rPr>
        <w:t xml:space="preserve">, Letsgo, Frommers, Lonelyplanet oraz </w:t>
      </w:r>
      <w:r>
        <w:rPr>
          <w:lang w:val="en-US"/>
        </w:rPr>
        <w:t xml:space="preserve">Intrepidtravel. </w:t>
      </w:r>
      <w:r w:rsidRPr="009F71EA">
        <w:t>Ponieważ zakres funkcjonalności powyższych portali</w:t>
      </w:r>
      <w:r>
        <w:t xml:space="preserve"> wydaje się być bardzo zbliżony, zespół zdecydował się na</w:t>
      </w:r>
      <w:ins w:id="1340" w:author="DeeM" w:date="2015-12-07T17:33:00Z">
        <w:r w:rsidR="00364B0C">
          <w:t> </w:t>
        </w:r>
      </w:ins>
      <w:del w:id="1341" w:author="DeeM" w:date="2015-12-07T17:33:00Z">
        <w:r w:rsidDel="00364B0C">
          <w:delText xml:space="preserve"> </w:delText>
        </w:r>
      </w:del>
      <w:r>
        <w:t xml:space="preserve">opisanie w dokumentacji tylko największego z nich, Tripadvisora, który zgodnie z </w:t>
      </w:r>
      <w:r w:rsidRPr="007361D3">
        <w:rPr>
          <w:rStyle w:val="OdsyaczZnak"/>
        </w:rPr>
        <w:t>Google Trends</w:t>
      </w:r>
      <w:commentRangeStart w:id="1342"/>
      <w:r>
        <w:rPr>
          <w:rStyle w:val="OdsyaczZnak"/>
        </w:rPr>
        <w:t xml:space="preserve"> </w:t>
      </w:r>
      <w:r w:rsidRPr="00784F91">
        <w:rPr>
          <w:rStyle w:val="OdsyaczZnak"/>
          <w:i w:val="0"/>
        </w:rPr>
        <w:t>[</w:t>
      </w:r>
      <w:del w:id="1343" w:author="Olek" w:date="2015-12-07T09:35:00Z">
        <w:r w:rsidRPr="00784F91" w:rsidDel="00784F91">
          <w:rPr>
            <w:rStyle w:val="OdsyaczZnak"/>
            <w:i w:val="0"/>
          </w:rPr>
          <w:delText xml:space="preserve">źródło </w:delText>
        </w:r>
      </w:del>
      <w:r w:rsidR="00084473" w:rsidRPr="00784F91">
        <w:rPr>
          <w:rStyle w:val="OdsyaczZnak"/>
          <w:i w:val="0"/>
        </w:rPr>
        <w:t>1</w:t>
      </w:r>
      <w:r w:rsidRPr="00784F91">
        <w:rPr>
          <w:rStyle w:val="OdsyaczZnak"/>
          <w:i w:val="0"/>
        </w:rPr>
        <w:t>]</w:t>
      </w:r>
      <w:commentRangeEnd w:id="1342"/>
      <w:r w:rsidR="00784F91">
        <w:rPr>
          <w:rStyle w:val="Odwoaniedokomentarza"/>
        </w:rPr>
        <w:commentReference w:id="1342"/>
      </w:r>
      <w:del w:id="1344" w:author="DeeM" w:date="2015-12-07T16:37:00Z">
        <w:r w:rsidDel="006C7E4F">
          <w:rPr>
            <w:rStyle w:val="OdsyaczZnak"/>
          </w:rPr>
          <w:delText>,</w:delText>
        </w:r>
      </w:del>
      <w:r>
        <w:rPr>
          <w:rStyle w:val="OdsyaczZnak"/>
        </w:rPr>
        <w:t xml:space="preserve"> </w:t>
      </w:r>
      <w:r>
        <w:t>króluje obecnie na rynku.</w:t>
      </w:r>
    </w:p>
    <w:p w:rsidR="00B42833" w:rsidRPr="007361D3" w:rsidRDefault="00B42833" w:rsidP="002A41BA">
      <w:pPr>
        <w:pStyle w:val="Nagwek2"/>
      </w:pPr>
      <w:bookmarkStart w:id="1345" w:name="_Toc437190826"/>
      <w:r w:rsidRPr="007361D3">
        <w:t>Tripadvisor.com</w:t>
      </w:r>
      <w:bookmarkEnd w:id="1345"/>
    </w:p>
    <w:p w:rsidR="00B42833" w:rsidRDefault="00B42833" w:rsidP="00B42833">
      <w:pPr>
        <w:keepNext/>
        <w:jc w:val="center"/>
      </w:pPr>
      <w:r>
        <w:rPr>
          <w:noProof/>
        </w:rPr>
        <w:drawing>
          <wp:inline distT="0" distB="0" distL="0" distR="0">
            <wp:extent cx="5400000" cy="2547000"/>
            <wp:effectExtent l="19050" t="0" r="0" b="0"/>
            <wp:docPr id="181" name="Obraz 34" descr="tripadvi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advisor.jpg"/>
                    <pic:cNvPicPr/>
                  </pic:nvPicPr>
                  <pic:blipFill>
                    <a:blip r:embed="rId25" cstate="print"/>
                    <a:stretch>
                      <a:fillRect/>
                    </a:stretch>
                  </pic:blipFill>
                  <pic:spPr>
                    <a:xfrm>
                      <a:off x="0" y="0"/>
                      <a:ext cx="5400000" cy="2547000"/>
                    </a:xfrm>
                    <a:prstGeom prst="rect">
                      <a:avLst/>
                    </a:prstGeom>
                  </pic:spPr>
                </pic:pic>
              </a:graphicData>
            </a:graphic>
          </wp:inline>
        </w:drawing>
      </w:r>
    </w:p>
    <w:p w:rsidR="00B42833" w:rsidRDefault="00B42833" w:rsidP="00B42833">
      <w:pPr>
        <w:pStyle w:val="Podpisobrazka"/>
      </w:pPr>
      <w:bookmarkStart w:id="1346" w:name="_Ref437124195"/>
      <w:bookmarkStart w:id="1347" w:name="_Toc437271130"/>
      <w:r>
        <w:t>Rys.</w:t>
      </w:r>
      <w:fldSimple w:instr=" STYLEREF 1 \s ">
        <w:r w:rsidR="00252F3E">
          <w:rPr>
            <w:noProof/>
          </w:rPr>
          <w:t>1</w:t>
        </w:r>
      </w:fldSimple>
      <w:r w:rsidR="00A41402">
        <w:t>.</w:t>
      </w:r>
      <w:fldSimple w:instr=" SEQ Rys. \* ARABIC \s 1 ">
        <w:r w:rsidR="00252F3E">
          <w:rPr>
            <w:noProof/>
          </w:rPr>
          <w:t>1</w:t>
        </w:r>
      </w:fldSimple>
      <w:bookmarkEnd w:id="1346"/>
      <w:r>
        <w:t>.</w:t>
      </w:r>
      <w:r w:rsidRPr="006526AE">
        <w:t xml:space="preserve"> Strona główna portalu Tripadvisor</w:t>
      </w:r>
      <w:bookmarkEnd w:id="1347"/>
    </w:p>
    <w:p w:rsidR="00B42833" w:rsidRDefault="00B42833" w:rsidP="00B42833">
      <w:pPr>
        <w:pStyle w:val="Zwykyakapit"/>
      </w:pPr>
      <w:r>
        <w:t xml:space="preserve">Tripadvisor </w:t>
      </w:r>
      <w:r w:rsidRPr="00784F91">
        <w:rPr>
          <w:rStyle w:val="OdsyaczZnak"/>
          <w:i w:val="0"/>
        </w:rPr>
        <w:t>[</w:t>
      </w:r>
      <w:del w:id="1348" w:author="Olek" w:date="2015-12-07T09:36:00Z">
        <w:r w:rsidR="00084473" w:rsidRPr="008F76F6" w:rsidDel="00784F91">
          <w:rPr>
            <w:rStyle w:val="OdsyaczZnak"/>
            <w:i w:val="0"/>
          </w:rPr>
          <w:delText>źródło</w:delText>
        </w:r>
        <w:r w:rsidR="001631E4" w:rsidRPr="008F76F6">
          <w:rPr>
            <w:rStyle w:val="OdsyaczZnak"/>
            <w:i w:val="0"/>
          </w:rPr>
          <w:delText xml:space="preserve"> </w:delText>
        </w:r>
      </w:del>
      <w:ins w:id="1349" w:author="DeeM" w:date="2015-12-07T16:46:00Z">
        <w:r w:rsidR="008F76F6" w:rsidRPr="008F76F6">
          <w:rPr>
            <w:rStyle w:val="OdsyaczZnak"/>
            <w:i w:val="0"/>
          </w:rPr>
          <w:t>5</w:t>
        </w:r>
      </w:ins>
      <w:del w:id="1350" w:author="DeeM" w:date="2015-12-07T16:46:00Z">
        <w:r w:rsidR="001631E4" w:rsidRPr="008F76F6" w:rsidDel="008F76F6">
          <w:rPr>
            <w:rStyle w:val="OdsyaczZnak"/>
          </w:rPr>
          <w:delText>4</w:delText>
        </w:r>
      </w:del>
      <w:r w:rsidR="001631E4" w:rsidRPr="001631E4">
        <w:rPr>
          <w:rStyle w:val="OdsyaczZnak"/>
          <w:i w:val="0"/>
        </w:rPr>
        <w:t>],</w:t>
      </w:r>
      <w:r>
        <w:rPr>
          <w:rStyle w:val="OdsyaczZnak"/>
        </w:rPr>
        <w:t xml:space="preserve"> </w:t>
      </w:r>
      <w:r w:rsidRPr="00FF5378">
        <w:t>przedstawiony na</w:t>
      </w:r>
      <w:r>
        <w:rPr>
          <w:rStyle w:val="OdsyaczZnak"/>
        </w:rPr>
        <w:t xml:space="preserve"> </w:t>
      </w:r>
      <w:fldSimple w:instr=" REF _Ref437124195 \h  \* MERGEFORMAT ">
        <w:ins w:id="1351" w:author="DeeM" w:date="2015-12-07T17:03:00Z">
          <w:r w:rsidR="00CC4170" w:rsidRPr="00CC4170">
            <w:rPr>
              <w:rStyle w:val="OdsyaczZnak"/>
              <w:rPrChange w:id="1352" w:author="DeeM" w:date="2015-12-07T17:03:00Z">
                <w:rPr/>
              </w:rPrChange>
            </w:rPr>
            <w:t>Rys.1</w:t>
          </w:r>
          <w:r w:rsidR="00252F3E">
            <w:t>.1</w:t>
          </w:r>
        </w:ins>
        <w:del w:id="1353" w:author="DeeM" w:date="2015-12-07T17:03:00Z">
          <w:r w:rsidR="00CF274A" w:rsidRPr="00CF274A" w:rsidDel="00252F3E">
            <w:rPr>
              <w:rStyle w:val="OdsyaczZnak"/>
            </w:rPr>
            <w:delText>Rys.1</w:delText>
          </w:r>
          <w:r w:rsidR="00CF274A" w:rsidDel="00252F3E">
            <w:delText>.</w:delText>
          </w:r>
          <w:r w:rsidR="00CF274A" w:rsidRPr="00CF274A" w:rsidDel="00252F3E">
            <w:delText>1</w:delText>
          </w:r>
        </w:del>
      </w:fldSimple>
      <w:r>
        <w:rPr>
          <w:rStyle w:val="OdsyaczZnak"/>
        </w:rPr>
        <w:t>.,</w:t>
      </w:r>
      <w:r>
        <w:t xml:space="preserve"> to portal, który jako pierwszy przychodzi na</w:t>
      </w:r>
      <w:ins w:id="1354" w:author="DeeM" w:date="2015-12-07T17:33:00Z">
        <w:r w:rsidR="00364B0C">
          <w:t> </w:t>
        </w:r>
      </w:ins>
      <w:del w:id="1355" w:author="DeeM" w:date="2015-12-07T17:33:00Z">
        <w:r w:rsidDel="00364B0C">
          <w:delText xml:space="preserve"> </w:delText>
        </w:r>
      </w:del>
      <w:r>
        <w:t xml:space="preserve">myśl, kiedy temat dotyczy turystyki. Jego główną funkcją jest możliwość wyszukania interesującego daną osobę miejsca w celu zaplanowania pojedynczej wycieczki, krótkiej </w:t>
      </w:r>
      <w:r>
        <w:lastRenderedPageBreak/>
        <w:t>podróży albo nawet całego urlopu. Realizuje ją poprzez udostępnienie ogromnej bazy danych z</w:t>
      </w:r>
      <w:ins w:id="1356" w:author="DeeM" w:date="2015-12-07T17:33:00Z">
        <w:r w:rsidR="00364B0C">
          <w:t> </w:t>
        </w:r>
      </w:ins>
      <w:del w:id="1357" w:author="DeeM" w:date="2015-12-07T17:33:00Z">
        <w:r w:rsidDel="00364B0C">
          <w:delText xml:space="preserve"> </w:delText>
        </w:r>
      </w:del>
      <w:r>
        <w:t xml:space="preserve">informacjami na temat obiektów wartych uwagi dla potencjalnego turysty. Oprócz tego, </w:t>
      </w:r>
      <w:r w:rsidRPr="003F57AC">
        <w:rPr>
          <w:rStyle w:val="OdsyaczZnak"/>
        </w:rPr>
        <w:t>Tripadvisor</w:t>
      </w:r>
      <w:r>
        <w:t xml:space="preserve"> umożliwia użytkownikom recenzowanie odwiedzonych miejsc w celu pomocy innym osobom rozważającym wyjazd w dane miejsce.</w:t>
      </w:r>
    </w:p>
    <w:p w:rsidR="00B42833" w:rsidRDefault="00784F91" w:rsidP="00B42833">
      <w:pPr>
        <w:pStyle w:val="Zwykyakapit"/>
      </w:pPr>
      <w:ins w:id="1358" w:author="Olek" w:date="2015-12-07T09:37:00Z">
        <w:r>
          <w:t xml:space="preserve">Portal ten osiągnął duży sukces i </w:t>
        </w:r>
      </w:ins>
      <w:del w:id="1359" w:author="Olek" w:date="2015-12-07T09:37:00Z">
        <w:r w:rsidR="00B42833" w:rsidDel="00784F91">
          <w:delText>N</w:delText>
        </w:r>
      </w:del>
      <w:ins w:id="1360" w:author="Olek" w:date="2015-12-07T09:37:00Z">
        <w:r>
          <w:t>n</w:t>
        </w:r>
      </w:ins>
      <w:r w:rsidR="00B42833">
        <w:t xml:space="preserve">asz serwis internetowy czerpie z </w:t>
      </w:r>
      <w:del w:id="1361" w:author="Olek" w:date="2015-12-07T09:37:00Z">
        <w:r w:rsidR="00B42833" w:rsidDel="00784F91">
          <w:delText>tego portalu</w:delText>
        </w:r>
      </w:del>
      <w:ins w:id="1362" w:author="Olek" w:date="2015-12-07T09:37:00Z">
        <w:r>
          <w:t>niego</w:t>
        </w:r>
      </w:ins>
      <w:r w:rsidR="00B42833">
        <w:t xml:space="preserve"> dużo inspiracji</w:t>
      </w:r>
      <w:del w:id="1363" w:author="Olek" w:date="2015-12-07T09:37:00Z">
        <w:r w:rsidR="00B42833" w:rsidDel="00784F91">
          <w:delText>, ponieważ</w:delText>
        </w:r>
      </w:del>
      <w:ins w:id="1364" w:author="Olek" w:date="2015-12-07T09:37:00Z">
        <w:r>
          <w:t>.</w:t>
        </w:r>
      </w:ins>
      <w:r w:rsidR="00B42833">
        <w:t xml:space="preserve"> </w:t>
      </w:r>
      <w:del w:id="1365" w:author="Olek" w:date="2015-12-07T09:37:00Z">
        <w:r w:rsidR="00B42833" w:rsidDel="00784F91">
          <w:delText xml:space="preserve">osiągnął duży sukces. </w:delText>
        </w:r>
      </w:del>
      <w:r w:rsidR="00B42833">
        <w:t xml:space="preserve">Mamy jednak pomysły, jak uczynić go jeszcze lepszym. </w:t>
      </w:r>
    </w:p>
    <w:p w:rsidR="00B42833" w:rsidRDefault="00B42833" w:rsidP="00B42833">
      <w:pPr>
        <w:pStyle w:val="Zwykyakapit"/>
      </w:pPr>
      <w:r>
        <w:t xml:space="preserve">W czasach, kiedy strony społecznościowe przynoszą największe zyski i mają największą bazę użytkowników, funkcje </w:t>
      </w:r>
      <w:r w:rsidRPr="003F57AC">
        <w:rPr>
          <w:rStyle w:val="OdsyaczZnak"/>
        </w:rPr>
        <w:t xml:space="preserve">Tripadvisora </w:t>
      </w:r>
      <w:r>
        <w:t>w tej kategorii są nierozwinięte. Wiele osób nie ma powodu, żeby w ogóle zakładać na nim konta, a co za tym idzie - nie wiążą się</w:t>
      </w:r>
      <w:ins w:id="1366" w:author="DeeM" w:date="2015-12-07T17:33:00Z">
        <w:r w:rsidR="00364B0C">
          <w:t> </w:t>
        </w:r>
      </w:ins>
      <w:del w:id="1367" w:author="DeeM" w:date="2015-12-07T17:33:00Z">
        <w:r w:rsidDel="00364B0C">
          <w:delText xml:space="preserve"> </w:delText>
        </w:r>
      </w:del>
      <w:r>
        <w:t>bezpośrednio ze stroną. Fork wzbogaca znane i sprawdzone funkcjonalności turystyczne o</w:t>
      </w:r>
      <w:ins w:id="1368" w:author="DeeM" w:date="2015-12-07T17:33:00Z">
        <w:r w:rsidR="00364B0C">
          <w:t> </w:t>
        </w:r>
      </w:ins>
      <w:del w:id="1369" w:author="DeeM" w:date="2015-12-07T17:33:00Z">
        <w:r w:rsidDel="00364B0C">
          <w:delText xml:space="preserve"> </w:delText>
        </w:r>
      </w:del>
      <w:r w:rsidRPr="003F57AC">
        <w:rPr>
          <w:rStyle w:val="OdsyaczZnak"/>
        </w:rPr>
        <w:t>Wydarzenia</w:t>
      </w:r>
      <w:r>
        <w:t xml:space="preserve">. Jest to idea na mechanizm integrujący ze sobą użytkowników serwisu. Pod tym pojęciem może się kryć rzeczywiste wydarzenie, jak np. koncert, do którego udziału mogą zapisać się wszyscy, ale też wycieczki - kiedy szukamy dodatkowych osób na wyjazd albo potrzebujemy platformy do organizacji urlopu. </w:t>
      </w:r>
    </w:p>
    <w:p w:rsidR="00B42833" w:rsidRDefault="00B42833" w:rsidP="00B42833">
      <w:pPr>
        <w:pStyle w:val="Zwykyakapit"/>
      </w:pPr>
      <w:r>
        <w:t>Nasza aplikacja w dodatku umożliwia dodawanie znajomych, dzięki czemu użytkownik może w łatwy sposób pozostać w kontakcie z poznanymi na wakacjach osobami i zaplanować z</w:t>
      </w:r>
      <w:ins w:id="1370" w:author="DeeM" w:date="2015-12-07T17:34:00Z">
        <w:r w:rsidR="00364B0C">
          <w:t> </w:t>
        </w:r>
      </w:ins>
      <w:del w:id="1371" w:author="DeeM" w:date="2015-12-07T17:34:00Z">
        <w:r w:rsidDel="00364B0C">
          <w:delText xml:space="preserve"> </w:delText>
        </w:r>
      </w:del>
      <w:r>
        <w:t xml:space="preserve">nimi swoją kolejną podróż. </w:t>
      </w:r>
    </w:p>
    <w:p w:rsidR="00B42833" w:rsidRDefault="00B42833" w:rsidP="0029244D">
      <w:pPr>
        <w:pStyle w:val="Zwykyakapit"/>
      </w:pPr>
      <w:r>
        <w:t xml:space="preserve">Oprócz tego, w przeciwieństwie do </w:t>
      </w:r>
      <w:r w:rsidRPr="00FF5378">
        <w:rPr>
          <w:rStyle w:val="OdsyaczZnak"/>
        </w:rPr>
        <w:t>Tripadvisora</w:t>
      </w:r>
      <w:r>
        <w:t xml:space="preserve"> i innych podobnych tematem portali, jak </w:t>
      </w:r>
      <w:r w:rsidRPr="00FF5378">
        <w:rPr>
          <w:rStyle w:val="OdsyaczZnak"/>
        </w:rPr>
        <w:t>Fodors</w:t>
      </w:r>
      <w:r>
        <w:t xml:space="preserve"> [</w:t>
      </w:r>
      <w:r w:rsidRPr="00FF5378">
        <w:rPr>
          <w:rStyle w:val="OdsyaczZnak"/>
        </w:rPr>
        <w:t xml:space="preserve">źródło </w:t>
      </w:r>
      <w:r w:rsidR="00084473">
        <w:rPr>
          <w:rStyle w:val="OdsyaczZnak"/>
        </w:rPr>
        <w:t>2</w:t>
      </w:r>
      <w:r>
        <w:t xml:space="preserve">] i </w:t>
      </w:r>
      <w:r w:rsidRPr="00FF5378">
        <w:rPr>
          <w:rStyle w:val="OdsyaczZnak"/>
        </w:rPr>
        <w:t>Travelocity</w:t>
      </w:r>
      <w:r>
        <w:t xml:space="preserve"> [</w:t>
      </w:r>
      <w:r w:rsidRPr="00FF5378">
        <w:rPr>
          <w:rStyle w:val="OdsyaczZnak"/>
        </w:rPr>
        <w:t xml:space="preserve">źródło </w:t>
      </w:r>
      <w:r w:rsidR="00084473">
        <w:rPr>
          <w:rStyle w:val="OdsyaczZnak"/>
        </w:rPr>
        <w:t>4</w:t>
      </w:r>
      <w:r>
        <w:t>], Fork skupia się na obiektach z Gdańska i okolic. Baza zabytków, hoteli oraz innych miejsc zainteresowań dla tego miasta jest większa niż baza potencjalnej konkurencji (dla przykładu, dla portalu Fodors jest bardzo niewielka i przechowuje jedynie kilkanaście obiektów). Czyni to naszą stronę bardziej atrakcyjną dla wszystkich osób, które planują swoją podróż do Gdańska oraz dla samych mieszkańców tego miasta, którzy mogą się organizować na lokalne wycieczki i wydarzenia.</w:t>
      </w:r>
    </w:p>
    <w:p w:rsidR="0029244D" w:rsidRPr="00821D70" w:rsidRDefault="0029244D" w:rsidP="0029244D">
      <w:pPr>
        <w:pStyle w:val="Zwykyakapit"/>
      </w:pPr>
      <w:r w:rsidRPr="0029244D">
        <w:t>Innym przykładem portalu, który mimo zupełnie innej tematyki realizuje zbliżone funkcjonalności</w:t>
      </w:r>
      <w:ins w:id="1372" w:author="DeeM" w:date="2015-12-07T16:38:00Z">
        <w:r w:rsidR="006C7E4F">
          <w:t>,</w:t>
        </w:r>
      </w:ins>
      <w:r w:rsidRPr="0029244D">
        <w:t xml:space="preserve"> jest trójmiasto.pl</w:t>
      </w:r>
      <w:ins w:id="1373" w:author="DeeM" w:date="2015-12-07T16:42:00Z">
        <w:r w:rsidR="008F76F6">
          <w:t xml:space="preserve"> [</w:t>
        </w:r>
        <w:r w:rsidR="00CC4170" w:rsidRPr="00CC4170">
          <w:rPr>
            <w:i/>
            <w:rPrChange w:id="1374" w:author="DeeM" w:date="2015-12-07T16:42:00Z">
              <w:rPr/>
            </w:rPrChange>
          </w:rPr>
          <w:t>3</w:t>
        </w:r>
        <w:r w:rsidR="008F76F6">
          <w:t>]</w:t>
        </w:r>
      </w:ins>
      <w:r w:rsidRPr="0029244D">
        <w:t xml:space="preserve">. Serwis ten stanowi źródło informacji o Gdańsku, Sopocie </w:t>
      </w:r>
      <w:ins w:id="1375" w:author="DeeM" w:date="2015-12-07T17:34:00Z">
        <w:r w:rsidR="00364B0C">
          <w:t>i</w:t>
        </w:r>
      </w:ins>
      <w:del w:id="1376" w:author="DeeM" w:date="2015-12-07T17:34:00Z">
        <w:r w:rsidRPr="0029244D" w:rsidDel="00364B0C">
          <w:delText>i</w:delText>
        </w:r>
      </w:del>
      <w:ins w:id="1377" w:author="DeeM" w:date="2015-12-07T17:34:00Z">
        <w:r w:rsidR="00364B0C">
          <w:t> </w:t>
        </w:r>
      </w:ins>
      <w:del w:id="1378" w:author="DeeM" w:date="2015-12-07T17:34:00Z">
        <w:r w:rsidRPr="0029244D" w:rsidDel="00364B0C">
          <w:delText xml:space="preserve"> </w:delText>
        </w:r>
      </w:del>
      <w:r w:rsidRPr="0029244D">
        <w:t>Gdyni. Oferuje wiadomości z każdej kategorii</w:t>
      </w:r>
      <w:ins w:id="1379" w:author="DeeM" w:date="2015-12-07T16:38:00Z">
        <w:r w:rsidR="006C7E4F">
          <w:t xml:space="preserve"> -</w:t>
        </w:r>
      </w:ins>
      <w:r w:rsidRPr="0029244D">
        <w:t xml:space="preserve"> od kultury, poprzez sport aż do pracy i nauki. Jest to jednak portal czysto informacyjny i nie oferuje rozbudowanych funkcji społecznościowych. Nie istnieje również możliwość tworzenia własnych wydarzeń i imprez.</w:t>
      </w:r>
    </w:p>
    <w:p w:rsidR="00B42833" w:rsidRDefault="00B42833" w:rsidP="002A41BA">
      <w:pPr>
        <w:pStyle w:val="Nagwek1"/>
      </w:pPr>
      <w:bookmarkStart w:id="1380" w:name="_Toc437097076"/>
      <w:bookmarkStart w:id="1381" w:name="_Toc437130522"/>
      <w:bookmarkStart w:id="1382" w:name="_Toc437190827"/>
      <w:r>
        <w:lastRenderedPageBreak/>
        <w:t>Wizja projektu</w:t>
      </w:r>
      <w:bookmarkEnd w:id="1380"/>
      <w:bookmarkEnd w:id="1381"/>
      <w:bookmarkEnd w:id="1382"/>
    </w:p>
    <w:p w:rsidR="00B42833" w:rsidRDefault="00B42833" w:rsidP="002A41BA">
      <w:pPr>
        <w:pStyle w:val="Nagwek2"/>
      </w:pPr>
      <w:bookmarkStart w:id="1383" w:name="_Toc437097077"/>
      <w:bookmarkStart w:id="1384" w:name="_Toc437130523"/>
      <w:bookmarkStart w:id="1385" w:name="_Toc437190828"/>
      <w:r>
        <w:t>Plan projektu inżynierskiego</w:t>
      </w:r>
      <w:bookmarkEnd w:id="1383"/>
      <w:bookmarkEnd w:id="1384"/>
      <w:bookmarkEnd w:id="1385"/>
    </w:p>
    <w:p w:rsidR="00B42833" w:rsidRDefault="00B42833" w:rsidP="002A41BA">
      <w:pPr>
        <w:pStyle w:val="Nagwek3"/>
      </w:pPr>
      <w:bookmarkStart w:id="1386" w:name="_Toc437097078"/>
      <w:bookmarkStart w:id="1387" w:name="_Toc437130524"/>
      <w:bookmarkStart w:id="1388" w:name="_Toc437190829"/>
      <w:r>
        <w:t>Opis projektu</w:t>
      </w:r>
      <w:bookmarkEnd w:id="1386"/>
      <w:bookmarkEnd w:id="1387"/>
      <w:bookmarkEnd w:id="1388"/>
    </w:p>
    <w:p w:rsidR="00A47D26" w:rsidRPr="00A47D26" w:rsidRDefault="00A47D26" w:rsidP="00A47D26">
      <w:pPr>
        <w:pStyle w:val="Zwykyakapit"/>
      </w:pPr>
      <w:r w:rsidRPr="00A47D26">
        <w:t xml:space="preserve">Projekt wytwarzany jest dla własnych potrzeb, bez obecności zewnętrznego klienta. Źródłem wymagań jest zespół, który zdefiniował </w:t>
      </w:r>
      <w:r>
        <w:t xml:space="preserve">je na podstawie poszukiwań przy pomocy przeglądarki </w:t>
      </w:r>
      <w:r w:rsidRPr="00A47D26">
        <w:t>podobnych produktów na rynku. W ramach projektu powstanie serwis internetowy o tematyce turystyki, z wykorzystaniem elementów geolokalizacji</w:t>
      </w:r>
      <w:r>
        <w:t xml:space="preserve"> oraz aplikacja mobilna, realizująca mobilny sposób dostępu do funkcjonalności serwisu z urządzeń mobilnych z</w:t>
      </w:r>
      <w:ins w:id="1389" w:author="DeeM" w:date="2015-12-07T17:34:00Z">
        <w:r w:rsidR="00364B0C">
          <w:t> </w:t>
        </w:r>
      </w:ins>
      <w:del w:id="1390" w:author="DeeM" w:date="2015-12-07T17:34:00Z">
        <w:r w:rsidDel="00364B0C">
          <w:delText xml:space="preserve"> </w:delText>
        </w:r>
      </w:del>
      <w:r>
        <w:t>systemem Android</w:t>
      </w:r>
      <w:r w:rsidRPr="00A47D26">
        <w:t>.</w:t>
      </w:r>
    </w:p>
    <w:p w:rsidR="00B42833" w:rsidRDefault="00B42833" w:rsidP="002A41BA">
      <w:pPr>
        <w:pStyle w:val="Nagwek3"/>
      </w:pPr>
      <w:bookmarkStart w:id="1391" w:name="_Toc437097079"/>
      <w:bookmarkStart w:id="1392" w:name="_Toc437130525"/>
      <w:bookmarkStart w:id="1393" w:name="_Toc437190830"/>
      <w:r>
        <w:t>Charakterystyka użytkowników</w:t>
      </w:r>
      <w:bookmarkEnd w:id="1391"/>
      <w:bookmarkEnd w:id="1392"/>
      <w:bookmarkEnd w:id="1393"/>
    </w:p>
    <w:p w:rsidR="00B42833" w:rsidRDefault="00B42833" w:rsidP="00B42833">
      <w:pPr>
        <w:pStyle w:val="Zwykyakapit"/>
      </w:pPr>
      <w:r>
        <w:t>Zespół założył, że z funkcjonalności aplikacji korzystać będą trzy główne grupy użytkowników:</w:t>
      </w:r>
    </w:p>
    <w:p w:rsidR="00B42833" w:rsidRDefault="00B42833" w:rsidP="00B42833">
      <w:pPr>
        <w:pStyle w:val="Akapitzlist"/>
        <w:numPr>
          <w:ilvl w:val="0"/>
          <w:numId w:val="6"/>
        </w:numPr>
      </w:pPr>
      <w:r>
        <w:rPr>
          <w:i/>
        </w:rPr>
        <w:t>T</w:t>
      </w:r>
      <w:r w:rsidRPr="00B4426E">
        <w:rPr>
          <w:i/>
        </w:rPr>
        <w:t>urysta</w:t>
      </w:r>
      <w:r>
        <w:t xml:space="preserve"> - chce znaleźć informacje na temat pobliskich atrakcji w Gdańsku. Chce mieć możliwość wyszukiwania i wyświetlania obiektów, tworzenia opinii i</w:t>
      </w:r>
      <w:ins w:id="1394" w:author="DeeM" w:date="2015-12-07T17:34:00Z">
        <w:r w:rsidR="00364B0C">
          <w:t> </w:t>
        </w:r>
      </w:ins>
      <w:del w:id="1395" w:author="DeeM" w:date="2015-12-07T17:34:00Z">
        <w:r w:rsidDel="00364B0C">
          <w:delText xml:space="preserve"> </w:delText>
        </w:r>
      </w:del>
      <w:r>
        <w:t>oceniania atrakcji, a także brać udział oraz zapraszać innych użytkowników do</w:t>
      </w:r>
      <w:ins w:id="1396" w:author="DeeM" w:date="2015-12-07T17:34:00Z">
        <w:r w:rsidR="00364B0C">
          <w:t> </w:t>
        </w:r>
      </w:ins>
      <w:del w:id="1397" w:author="DeeM" w:date="2015-12-07T17:34:00Z">
        <w:r w:rsidDel="00364B0C">
          <w:delText xml:space="preserve"> </w:delText>
        </w:r>
      </w:del>
      <w:r>
        <w:t xml:space="preserve">wzięciu udziału w wydarzeniach. </w:t>
      </w:r>
    </w:p>
    <w:p w:rsidR="00B42833" w:rsidRDefault="00B42833" w:rsidP="00B42833">
      <w:pPr>
        <w:pStyle w:val="Akapitzlist"/>
        <w:numPr>
          <w:ilvl w:val="0"/>
          <w:numId w:val="6"/>
        </w:numPr>
      </w:pPr>
      <w:r>
        <w:rPr>
          <w:i/>
        </w:rPr>
        <w:t>W</w:t>
      </w:r>
      <w:r w:rsidRPr="00B4426E">
        <w:rPr>
          <w:i/>
        </w:rPr>
        <w:t>łaściciel atrakcji</w:t>
      </w:r>
      <w:r>
        <w:t xml:space="preserve"> - chce mieć możliwość aktualizowania informacji o swoim obiekcie. Dodatkowo chce, aby system informował go o dodawaniu nowych komentarzy i ocen o swoim obiekcie.</w:t>
      </w:r>
    </w:p>
    <w:p w:rsidR="00B42833" w:rsidRPr="00B4426E" w:rsidRDefault="00B42833" w:rsidP="00B42833">
      <w:pPr>
        <w:pStyle w:val="Akapitzlist"/>
        <w:numPr>
          <w:ilvl w:val="0"/>
          <w:numId w:val="6"/>
        </w:numPr>
      </w:pPr>
      <w:r>
        <w:rPr>
          <w:i/>
        </w:rPr>
        <w:t>A</w:t>
      </w:r>
      <w:r w:rsidRPr="00B4426E">
        <w:rPr>
          <w:i/>
        </w:rPr>
        <w:t>dministrator systemu</w:t>
      </w:r>
      <w:r>
        <w:t xml:space="preserve"> - chce mieć możliwość łatwego uzupełniania strony o</w:t>
      </w:r>
      <w:ins w:id="1398" w:author="DeeM" w:date="2015-12-07T17:34:00Z">
        <w:r w:rsidR="00364B0C">
          <w:t> </w:t>
        </w:r>
      </w:ins>
      <w:del w:id="1399" w:author="DeeM" w:date="2015-12-07T17:34:00Z">
        <w:r w:rsidDel="00364B0C">
          <w:delText xml:space="preserve"> </w:delText>
        </w:r>
      </w:del>
      <w:r>
        <w:t>nowe materiały, usuwania/akceptowania materiałów nadsyłanych przez</w:t>
      </w:r>
      <w:ins w:id="1400" w:author="DeeM" w:date="2015-12-07T17:34:00Z">
        <w:r w:rsidR="00364B0C">
          <w:t> </w:t>
        </w:r>
      </w:ins>
      <w:del w:id="1401" w:author="DeeM" w:date="2015-12-07T17:34:00Z">
        <w:r w:rsidDel="00364B0C">
          <w:delText xml:space="preserve"> </w:delText>
        </w:r>
      </w:del>
      <w:ins w:id="1402" w:author="DeeM" w:date="2015-12-07T17:34:00Z">
        <w:r w:rsidR="00364B0C">
          <w:t>u</w:t>
        </w:r>
      </w:ins>
      <w:del w:id="1403" w:author="DeeM" w:date="2015-12-07T17:34:00Z">
        <w:r w:rsidDel="00364B0C">
          <w:delText>u</w:delText>
        </w:r>
      </w:del>
      <w:r>
        <w:t>żytkowników oraz kontroli nad kontami użytkowników (blokady).</w:t>
      </w:r>
    </w:p>
    <w:p w:rsidR="00B42833" w:rsidRDefault="00B42833" w:rsidP="002A41BA">
      <w:pPr>
        <w:pStyle w:val="Nagwek2"/>
      </w:pPr>
      <w:bookmarkStart w:id="1404" w:name="_Toc437097080"/>
      <w:bookmarkStart w:id="1405" w:name="_Toc437130526"/>
      <w:bookmarkStart w:id="1406" w:name="_Toc437190831"/>
      <w:r>
        <w:t>Dobór narzędzi</w:t>
      </w:r>
      <w:bookmarkEnd w:id="1404"/>
      <w:bookmarkEnd w:id="1405"/>
      <w:bookmarkEnd w:id="1406"/>
    </w:p>
    <w:p w:rsidR="00B42833" w:rsidRDefault="00B42833" w:rsidP="002A41BA">
      <w:pPr>
        <w:pStyle w:val="Nagwek3"/>
      </w:pPr>
      <w:bookmarkStart w:id="1407" w:name="_Toc437097081"/>
      <w:bookmarkStart w:id="1408" w:name="_Toc437130527"/>
      <w:bookmarkStart w:id="1409" w:name="_Toc437190832"/>
      <w:r>
        <w:t>Narzędzia do wytwarzania kodu</w:t>
      </w:r>
      <w:bookmarkEnd w:id="1407"/>
      <w:bookmarkEnd w:id="1408"/>
      <w:bookmarkEnd w:id="1409"/>
    </w:p>
    <w:p w:rsidR="00B42833" w:rsidRPr="005050A6" w:rsidRDefault="00B42833" w:rsidP="00B42833">
      <w:pPr>
        <w:pStyle w:val="Zwykyakapit"/>
      </w:pPr>
      <w:r>
        <w:t xml:space="preserve">Kod źródłowy aplikacji webowej został napisany przy pomocy </w:t>
      </w:r>
      <w:r w:rsidRPr="005050A6">
        <w:t>IDE</w:t>
      </w:r>
      <w:r w:rsidRPr="005050A6">
        <w:rPr>
          <w:i/>
        </w:rPr>
        <w:t xml:space="preserve"> IntelliJ IDEA</w:t>
      </w:r>
      <w:r>
        <w:t xml:space="preserve"> w wersji </w:t>
      </w:r>
      <w:r w:rsidRPr="005050A6">
        <w:rPr>
          <w:i/>
        </w:rPr>
        <w:t>14.0.1</w:t>
      </w:r>
      <w:r w:rsidR="00084473">
        <w:rPr>
          <w:i/>
        </w:rPr>
        <w:t xml:space="preserve"> </w:t>
      </w:r>
      <w:r w:rsidR="00CC4170" w:rsidRPr="00CC4170">
        <w:rPr>
          <w:rPrChange w:id="1410" w:author="DeeM" w:date="2015-12-07T16:47:00Z">
            <w:rPr>
              <w:i/>
            </w:rPr>
          </w:rPrChange>
        </w:rPr>
        <w:t>[</w:t>
      </w:r>
      <w:del w:id="1411" w:author="DeeM" w:date="2015-12-07T16:39:00Z">
        <w:r w:rsidR="00CC4170" w:rsidRPr="00CC4170">
          <w:rPr>
            <w:rPrChange w:id="1412" w:author="DeeM" w:date="2015-12-07T16:47:00Z">
              <w:rPr>
                <w:i/>
              </w:rPr>
            </w:rPrChange>
          </w:rPr>
          <w:delText xml:space="preserve">źródło </w:delText>
        </w:r>
      </w:del>
      <w:r w:rsidR="00CC4170" w:rsidRPr="00CC4170">
        <w:rPr>
          <w:rPrChange w:id="1413" w:author="DeeM" w:date="2015-12-07T16:47:00Z">
            <w:rPr>
              <w:i/>
            </w:rPr>
          </w:rPrChange>
        </w:rPr>
        <w:t>6]</w:t>
      </w:r>
      <w:r>
        <w:t xml:space="preserve">, którego twórcą jest firma </w:t>
      </w:r>
      <w:r w:rsidRPr="005050A6">
        <w:rPr>
          <w:i/>
        </w:rPr>
        <w:t>JetBrains</w:t>
      </w:r>
      <w:r>
        <w:t>. Zastosowanym frameworkiem w projekcie jest</w:t>
      </w:r>
      <w:ins w:id="1414" w:author="DeeM" w:date="2015-12-07T17:34:00Z">
        <w:r w:rsidR="00364B0C">
          <w:t> </w:t>
        </w:r>
      </w:ins>
      <w:del w:id="1415" w:author="DeeM" w:date="2015-12-07T17:34:00Z">
        <w:r w:rsidDel="00364B0C">
          <w:delText xml:space="preserve"> </w:delText>
        </w:r>
      </w:del>
      <w:r w:rsidRPr="005050A6">
        <w:rPr>
          <w:i/>
        </w:rPr>
        <w:t>Grails</w:t>
      </w:r>
      <w:r w:rsidR="00084473">
        <w:rPr>
          <w:i/>
        </w:rPr>
        <w:t xml:space="preserve"> </w:t>
      </w:r>
      <w:r w:rsidR="00CC4170" w:rsidRPr="00CC4170">
        <w:rPr>
          <w:rPrChange w:id="1416" w:author="DeeM" w:date="2015-12-07T16:47:00Z">
            <w:rPr>
              <w:i/>
            </w:rPr>
          </w:rPrChange>
        </w:rPr>
        <w:t>[</w:t>
      </w:r>
      <w:del w:id="1417" w:author="DeeM" w:date="2015-12-07T16:39:00Z">
        <w:r w:rsidR="00CC4170" w:rsidRPr="00CC4170">
          <w:rPr>
            <w:rPrChange w:id="1418" w:author="DeeM" w:date="2015-12-07T16:47:00Z">
              <w:rPr>
                <w:i/>
              </w:rPr>
            </w:rPrChange>
          </w:rPr>
          <w:delText xml:space="preserve">źródło </w:delText>
        </w:r>
      </w:del>
      <w:r w:rsidR="00CC4170" w:rsidRPr="00CC4170">
        <w:rPr>
          <w:rPrChange w:id="1419" w:author="DeeM" w:date="2015-12-07T16:47:00Z">
            <w:rPr>
              <w:i/>
            </w:rPr>
          </w:rPrChange>
        </w:rPr>
        <w:t>7]</w:t>
      </w:r>
      <w:r>
        <w:t xml:space="preserve"> w wersji</w:t>
      </w:r>
      <w:r w:rsidRPr="005050A6">
        <w:rPr>
          <w:i/>
        </w:rPr>
        <w:t xml:space="preserve"> 3.0.9</w:t>
      </w:r>
      <w:r>
        <w:t xml:space="preserve">.  Kod źródłowy aplikacji mobilnej został napisany w języku Java, przy pomocy IDE </w:t>
      </w:r>
      <w:r w:rsidRPr="005050A6">
        <w:rPr>
          <w:i/>
        </w:rPr>
        <w:t>Android Studio</w:t>
      </w:r>
      <w:r w:rsidR="00084473">
        <w:rPr>
          <w:i/>
        </w:rPr>
        <w:t xml:space="preserve"> </w:t>
      </w:r>
      <w:r w:rsidR="00CC4170" w:rsidRPr="00CC4170">
        <w:rPr>
          <w:rPrChange w:id="1420" w:author="DeeM" w:date="2015-12-07T16:47:00Z">
            <w:rPr>
              <w:i/>
            </w:rPr>
          </w:rPrChange>
        </w:rPr>
        <w:t>[</w:t>
      </w:r>
      <w:del w:id="1421" w:author="DeeM" w:date="2015-12-07T16:39:00Z">
        <w:r w:rsidR="00CC4170" w:rsidRPr="00CC4170">
          <w:rPr>
            <w:rPrChange w:id="1422" w:author="DeeM" w:date="2015-12-07T16:47:00Z">
              <w:rPr>
                <w:i/>
              </w:rPr>
            </w:rPrChange>
          </w:rPr>
          <w:delText xml:space="preserve">źródło </w:delText>
        </w:r>
      </w:del>
      <w:r w:rsidR="00CC4170" w:rsidRPr="00CC4170">
        <w:rPr>
          <w:rPrChange w:id="1423" w:author="DeeM" w:date="2015-12-07T16:47:00Z">
            <w:rPr>
              <w:i/>
            </w:rPr>
          </w:rPrChange>
        </w:rPr>
        <w:t>8]</w:t>
      </w:r>
      <w:r>
        <w:t xml:space="preserve"> w wersji </w:t>
      </w:r>
      <w:r w:rsidRPr="005050A6">
        <w:rPr>
          <w:i/>
        </w:rPr>
        <w:t>1.3.4</w:t>
      </w:r>
      <w:r>
        <w:t xml:space="preserve">. </w:t>
      </w:r>
      <w:r w:rsidR="00430D37">
        <w:t>Do wykonania bazy danych</w:t>
      </w:r>
      <w:r>
        <w:t xml:space="preserve"> posłużyło oprogramowanie </w:t>
      </w:r>
      <w:r w:rsidRPr="005050A6">
        <w:rPr>
          <w:i/>
        </w:rPr>
        <w:t>MySQL</w:t>
      </w:r>
      <w:r w:rsidR="00084473">
        <w:rPr>
          <w:i/>
        </w:rPr>
        <w:t xml:space="preserve"> </w:t>
      </w:r>
      <w:r w:rsidR="00CC4170" w:rsidRPr="00CC4170">
        <w:rPr>
          <w:rPrChange w:id="1424" w:author="DeeM" w:date="2015-12-07T16:47:00Z">
            <w:rPr>
              <w:i/>
            </w:rPr>
          </w:rPrChange>
        </w:rPr>
        <w:t>[</w:t>
      </w:r>
      <w:del w:id="1425" w:author="DeeM" w:date="2015-12-07T16:39:00Z">
        <w:r w:rsidR="00CC4170" w:rsidRPr="00CC4170">
          <w:rPr>
            <w:rPrChange w:id="1426" w:author="DeeM" w:date="2015-12-07T16:47:00Z">
              <w:rPr>
                <w:i/>
              </w:rPr>
            </w:rPrChange>
          </w:rPr>
          <w:delText xml:space="preserve">źródło </w:delText>
        </w:r>
      </w:del>
      <w:r w:rsidR="00CC4170" w:rsidRPr="00CC4170">
        <w:rPr>
          <w:rPrChange w:id="1427" w:author="DeeM" w:date="2015-12-07T16:47:00Z">
            <w:rPr>
              <w:i/>
            </w:rPr>
          </w:rPrChange>
        </w:rPr>
        <w:t>9]</w:t>
      </w:r>
      <w:r>
        <w:t xml:space="preserve"> w wersji </w:t>
      </w:r>
      <w:r w:rsidRPr="005050A6">
        <w:rPr>
          <w:i/>
        </w:rPr>
        <w:t>5.4</w:t>
      </w:r>
      <w:r>
        <w:t xml:space="preserve">. W trakcie tworzenia aplikacji była używana także baza danych </w:t>
      </w:r>
      <w:r w:rsidRPr="002D3ABF">
        <w:rPr>
          <w:i/>
        </w:rPr>
        <w:t>H2</w:t>
      </w:r>
      <w:r w:rsidR="00084473">
        <w:rPr>
          <w:i/>
        </w:rPr>
        <w:t xml:space="preserve"> </w:t>
      </w:r>
      <w:r w:rsidR="00CC4170" w:rsidRPr="00CC4170">
        <w:rPr>
          <w:rPrChange w:id="1428" w:author="DeeM" w:date="2015-12-07T16:47:00Z">
            <w:rPr>
              <w:i/>
            </w:rPr>
          </w:rPrChange>
        </w:rPr>
        <w:t>[</w:t>
      </w:r>
      <w:del w:id="1429" w:author="DeeM" w:date="2015-12-07T16:39:00Z">
        <w:r w:rsidR="00CC4170" w:rsidRPr="00CC4170">
          <w:rPr>
            <w:rPrChange w:id="1430" w:author="DeeM" w:date="2015-12-07T16:47:00Z">
              <w:rPr>
                <w:i/>
              </w:rPr>
            </w:rPrChange>
          </w:rPr>
          <w:delText xml:space="preserve">źródło </w:delText>
        </w:r>
      </w:del>
      <w:r w:rsidR="00CC4170" w:rsidRPr="00CC4170">
        <w:rPr>
          <w:rPrChange w:id="1431" w:author="DeeM" w:date="2015-12-07T16:47:00Z">
            <w:rPr>
              <w:i/>
            </w:rPr>
          </w:rPrChange>
        </w:rPr>
        <w:t>10]</w:t>
      </w:r>
      <w:r>
        <w:t xml:space="preserve"> w wersji </w:t>
      </w:r>
      <w:r w:rsidRPr="002D3ABF">
        <w:rPr>
          <w:i/>
        </w:rPr>
        <w:t>1.4.190</w:t>
      </w:r>
      <w:r>
        <w:t>. Do uruchomienia aplikacji na serwerze posłużył nam</w:t>
      </w:r>
      <w:ins w:id="1432" w:author="DeeM" w:date="2015-12-07T17:35:00Z">
        <w:r w:rsidR="00364B0C">
          <w:t> </w:t>
        </w:r>
      </w:ins>
      <w:del w:id="1433" w:author="DeeM" w:date="2015-12-07T17:35:00Z">
        <w:r w:rsidDel="00364B0C">
          <w:delText xml:space="preserve"> </w:delText>
        </w:r>
      </w:del>
      <w:r>
        <w:t xml:space="preserve">program </w:t>
      </w:r>
      <w:r w:rsidRPr="002D3ABF">
        <w:rPr>
          <w:i/>
        </w:rPr>
        <w:t>Tomcat</w:t>
      </w:r>
      <w:r w:rsidR="00084473">
        <w:rPr>
          <w:i/>
        </w:rPr>
        <w:t xml:space="preserve"> </w:t>
      </w:r>
      <w:r w:rsidR="00CC4170" w:rsidRPr="00CC4170">
        <w:rPr>
          <w:rPrChange w:id="1434" w:author="DeeM" w:date="2015-12-07T16:47:00Z">
            <w:rPr>
              <w:i/>
            </w:rPr>
          </w:rPrChange>
        </w:rPr>
        <w:t>[</w:t>
      </w:r>
      <w:del w:id="1435" w:author="DeeM" w:date="2015-12-07T16:39:00Z">
        <w:r w:rsidR="00CC4170" w:rsidRPr="00CC4170">
          <w:rPr>
            <w:rPrChange w:id="1436" w:author="DeeM" w:date="2015-12-07T16:47:00Z">
              <w:rPr>
                <w:i/>
              </w:rPr>
            </w:rPrChange>
          </w:rPr>
          <w:delText xml:space="preserve">źródło </w:delText>
        </w:r>
      </w:del>
      <w:r w:rsidR="00CC4170" w:rsidRPr="00CC4170">
        <w:rPr>
          <w:rPrChange w:id="1437" w:author="DeeM" w:date="2015-12-07T16:47:00Z">
            <w:rPr>
              <w:i/>
            </w:rPr>
          </w:rPrChange>
        </w:rPr>
        <w:t>11]</w:t>
      </w:r>
      <w:r>
        <w:t xml:space="preserve"> w wersji </w:t>
      </w:r>
      <w:r w:rsidRPr="002D3ABF">
        <w:rPr>
          <w:i/>
        </w:rPr>
        <w:t>7.0.65</w:t>
      </w:r>
    </w:p>
    <w:p w:rsidR="00B42833" w:rsidRDefault="00B42833" w:rsidP="002A41BA">
      <w:pPr>
        <w:pStyle w:val="Nagwek3"/>
      </w:pPr>
      <w:bookmarkStart w:id="1438" w:name="_Toc437097082"/>
      <w:bookmarkStart w:id="1439" w:name="_Toc437130528"/>
      <w:bookmarkStart w:id="1440" w:name="_Toc437190833"/>
      <w:r>
        <w:t>Narzędzia do komunikacji w zespole</w:t>
      </w:r>
      <w:bookmarkEnd w:id="1438"/>
      <w:bookmarkEnd w:id="1439"/>
      <w:bookmarkEnd w:id="1440"/>
    </w:p>
    <w:p w:rsidR="00B42833" w:rsidRDefault="00B42833" w:rsidP="00B42833">
      <w:pPr>
        <w:pStyle w:val="Zwykyakapit"/>
      </w:pPr>
      <w:r w:rsidRPr="002D3ABF">
        <w:t xml:space="preserve">Podstawową metodą komunikacji był program do komunikacji głosowej </w:t>
      </w:r>
      <w:r w:rsidRPr="002D3ABF">
        <w:rPr>
          <w:rStyle w:val="OdsyaczZnak"/>
        </w:rPr>
        <w:t>TeamSpeak 3</w:t>
      </w:r>
      <w:r w:rsidRPr="002D3ABF">
        <w:t>. Zespół wykorzystywał prywatny serwer w celu</w:t>
      </w:r>
      <w:r>
        <w:t xml:space="preserve"> komunikacji i</w:t>
      </w:r>
      <w:r w:rsidRPr="002D3ABF">
        <w:t xml:space="preserve"> organizacji spotkań. Dodatkowo, </w:t>
      </w:r>
      <w:r w:rsidRPr="002D3ABF">
        <w:lastRenderedPageBreak/>
        <w:t xml:space="preserve">najważniejsze informacje zostały zapisywane na forum, a w przypadku potrzeby natychmiastowego kontaktu używano telefonów komórkowych. </w:t>
      </w:r>
    </w:p>
    <w:p w:rsidR="00B42833" w:rsidRDefault="00B42833" w:rsidP="002A41BA">
      <w:pPr>
        <w:pStyle w:val="Nagwek3"/>
      </w:pPr>
      <w:bookmarkStart w:id="1441" w:name="_Toc437097083"/>
      <w:bookmarkStart w:id="1442" w:name="_Toc437130529"/>
      <w:bookmarkStart w:id="1443" w:name="_Toc437190834"/>
      <w:r>
        <w:t>Narzędzia do współdzielenia kodu i dokumentacji</w:t>
      </w:r>
      <w:bookmarkEnd w:id="1441"/>
      <w:bookmarkEnd w:id="1442"/>
      <w:bookmarkEnd w:id="1443"/>
    </w:p>
    <w:p w:rsidR="00B42833" w:rsidRDefault="00B42833" w:rsidP="00B42833">
      <w:pPr>
        <w:pStyle w:val="Zwykyakapit"/>
      </w:pPr>
      <w:r>
        <w:t xml:space="preserve">Dokumentacja wszelkiego rodzaju została </w:t>
      </w:r>
      <w:ins w:id="1444" w:author="DeeM" w:date="2015-12-07T16:40:00Z">
        <w:r w:rsidR="006C7E4F">
          <w:t>s</w:t>
        </w:r>
      </w:ins>
      <w:r>
        <w:t xml:space="preserve">tworzona przy pomocy </w:t>
      </w:r>
      <w:r w:rsidRPr="002D3ABF">
        <w:rPr>
          <w:rStyle w:val="OdsyaczZnak"/>
        </w:rPr>
        <w:t>Google Docs</w:t>
      </w:r>
      <w:r>
        <w:t>, w</w:t>
      </w:r>
      <w:ins w:id="1445" w:author="DeeM" w:date="2015-12-07T17:35:00Z">
        <w:r w:rsidR="00364B0C">
          <w:t> </w:t>
        </w:r>
      </w:ins>
      <w:del w:id="1446" w:author="DeeM" w:date="2015-12-07T17:35:00Z">
        <w:r w:rsidDel="00364B0C">
          <w:delText xml:space="preserve"> </w:delText>
        </w:r>
      </w:del>
      <w:r>
        <w:t>którym tworzono dokumenty z dostępem jedynie dla opiekuna i członków zespołu.</w:t>
      </w:r>
    </w:p>
    <w:p w:rsidR="00B42833" w:rsidRPr="002D3ABF" w:rsidRDefault="00B42833" w:rsidP="00B42833">
      <w:pPr>
        <w:pStyle w:val="Zwykyakapit"/>
      </w:pPr>
      <w:r>
        <w:t xml:space="preserve">Do współdzielenia kodu zastosowano narzędzie </w:t>
      </w:r>
      <w:r w:rsidRPr="002D3ABF">
        <w:rPr>
          <w:rStyle w:val="OdsyaczZnak"/>
        </w:rPr>
        <w:t>Git</w:t>
      </w:r>
      <w:r>
        <w:t xml:space="preserve"> - prywatne repozytorium utworzono w systemie </w:t>
      </w:r>
      <w:r w:rsidRPr="002D3ABF">
        <w:rPr>
          <w:rStyle w:val="OdsyaczZnak"/>
        </w:rPr>
        <w:t>GitHub</w:t>
      </w:r>
      <w:r>
        <w:t xml:space="preserve">. Przy jego pomocy wytwarzano aplikację. Dodatkowo, kopia repozytorium została utworzona na uczelnianym systemie </w:t>
      </w:r>
      <w:r w:rsidRPr="002D3ABF">
        <w:rPr>
          <w:rStyle w:val="OdsyaczZnak"/>
        </w:rPr>
        <w:t>SVN</w:t>
      </w:r>
      <w:r>
        <w:t>.</w:t>
      </w:r>
    </w:p>
    <w:p w:rsidR="00B42833" w:rsidRDefault="00B42833" w:rsidP="002A41BA">
      <w:pPr>
        <w:pStyle w:val="Nagwek3"/>
      </w:pPr>
      <w:bookmarkStart w:id="1447" w:name="_Toc437097084"/>
      <w:bookmarkStart w:id="1448" w:name="_Toc437130530"/>
      <w:bookmarkStart w:id="1449" w:name="_Toc437190835"/>
      <w:r>
        <w:t>Narzędzia do wytwarzania grafiki</w:t>
      </w:r>
      <w:bookmarkEnd w:id="1447"/>
      <w:bookmarkEnd w:id="1448"/>
      <w:bookmarkEnd w:id="1449"/>
    </w:p>
    <w:p w:rsidR="00B42833" w:rsidRPr="002D3ABF" w:rsidRDefault="00B42833" w:rsidP="00B42833">
      <w:pPr>
        <w:pStyle w:val="Zwykyakapit"/>
      </w:pPr>
      <w:r w:rsidRPr="002D3ABF">
        <w:t xml:space="preserve">Wszelką grafikę wykorzystywaną w projekcie tworzono przy pomocy narzędzia </w:t>
      </w:r>
      <w:r w:rsidRPr="002D3ABF">
        <w:rPr>
          <w:rStyle w:val="OdsyaczZnak"/>
        </w:rPr>
        <w:t>GIMP</w:t>
      </w:r>
      <w:r w:rsidRPr="002D3ABF">
        <w:t xml:space="preserve"> w</w:t>
      </w:r>
      <w:ins w:id="1450" w:author="DeeM" w:date="2015-12-07T17:35:00Z">
        <w:r w:rsidR="00364B0C">
          <w:t> </w:t>
        </w:r>
      </w:ins>
      <w:del w:id="1451" w:author="DeeM" w:date="2015-12-07T17:35:00Z">
        <w:r w:rsidRPr="002D3ABF" w:rsidDel="00364B0C">
          <w:delText xml:space="preserve"> </w:delText>
        </w:r>
      </w:del>
      <w:r w:rsidRPr="002D3ABF">
        <w:t xml:space="preserve">wersji </w:t>
      </w:r>
      <w:r w:rsidRPr="002D3ABF">
        <w:rPr>
          <w:i/>
        </w:rPr>
        <w:t>2.8.14</w:t>
      </w:r>
      <w:r w:rsidRPr="002D3ABF">
        <w:t xml:space="preserve">. Dodatkowo, mniej wymagające grafiki tworzono z wykorzystaniem narzędzia </w:t>
      </w:r>
      <w:r w:rsidRPr="002D3ABF">
        <w:rPr>
          <w:rStyle w:val="OdsyaczZnak"/>
        </w:rPr>
        <w:t>MS Paint</w:t>
      </w:r>
      <w:r w:rsidRPr="002D3ABF">
        <w:t xml:space="preserve"> firmy </w:t>
      </w:r>
      <w:r w:rsidRPr="002D3ABF">
        <w:rPr>
          <w:rStyle w:val="OdsyaczZnak"/>
        </w:rPr>
        <w:t>Microsof</w:t>
      </w:r>
      <w:r>
        <w:rPr>
          <w:rStyle w:val="OdsyaczZnak"/>
        </w:rPr>
        <w:t>t.</w:t>
      </w:r>
    </w:p>
    <w:p w:rsidR="00B42833" w:rsidRDefault="00B42833" w:rsidP="002A41BA">
      <w:pPr>
        <w:pStyle w:val="Nagwek3"/>
      </w:pPr>
      <w:bookmarkStart w:id="1452" w:name="_Toc437097085"/>
      <w:bookmarkStart w:id="1453" w:name="_Toc437130531"/>
      <w:bookmarkStart w:id="1454" w:name="_Toc437190836"/>
      <w:r>
        <w:t>Technologie wykorzystywane w projekcie</w:t>
      </w:r>
      <w:bookmarkEnd w:id="1452"/>
      <w:bookmarkEnd w:id="1453"/>
      <w:bookmarkEnd w:id="1454"/>
    </w:p>
    <w:p w:rsidR="00B42833" w:rsidRDefault="00B42833" w:rsidP="00B42833">
      <w:pPr>
        <w:pStyle w:val="Zwykyakapit"/>
      </w:pPr>
      <w:r w:rsidRPr="00F217A9">
        <w:rPr>
          <w:rStyle w:val="OdsyaczZnak"/>
        </w:rPr>
        <w:t>Groovy</w:t>
      </w:r>
      <w:r>
        <w:t xml:space="preserve"> jest obiektowym językiem programowania. Kompilowany jest do kodu bajtowego, który może być uruchamiany na wirtualnej maszynie Javy (JVM). Dzięki temu ma</w:t>
      </w:r>
      <w:ins w:id="1455" w:author="DeeM" w:date="2015-12-07T17:35:00Z">
        <w:r w:rsidR="00364B0C">
          <w:t> </w:t>
        </w:r>
      </w:ins>
      <w:del w:id="1456" w:author="DeeM" w:date="2015-12-07T17:35:00Z">
        <w:r w:rsidDel="00364B0C">
          <w:delText xml:space="preserve"> </w:delText>
        </w:r>
      </w:del>
      <w:r>
        <w:t>się dostęp do większości bibliotek napisanych w Javie. Użyliśmy go w projekcie, ponieważ dwóch członków zespołu miało już doświadczenie w programowaniu w tym języku oraz jest on</w:t>
      </w:r>
      <w:ins w:id="1457" w:author="DeeM" w:date="2015-12-07T17:35:00Z">
        <w:r w:rsidR="00364B0C">
          <w:t> </w:t>
        </w:r>
      </w:ins>
      <w:del w:id="1458" w:author="DeeM" w:date="2015-12-07T17:35:00Z">
        <w:r w:rsidDel="00364B0C">
          <w:delText xml:space="preserve"> </w:delText>
        </w:r>
      </w:del>
      <w:r>
        <w:t xml:space="preserve">bardzo podobny do Javy, z którą mieli styczność wszyscy. Kolejnym atutem </w:t>
      </w:r>
      <w:r w:rsidRPr="00F217A9">
        <w:rPr>
          <w:rStyle w:val="OdsyaczZnak"/>
        </w:rPr>
        <w:t>Groov</w:t>
      </w:r>
      <w:r w:rsidR="00430D37">
        <w:rPr>
          <w:rStyle w:val="OdsyaczZnak"/>
        </w:rPr>
        <w:t>y’</w:t>
      </w:r>
      <w:r w:rsidRPr="00F217A9">
        <w:rPr>
          <w:rStyle w:val="OdsyaczZnak"/>
        </w:rPr>
        <w:t>iego</w:t>
      </w:r>
      <w:r>
        <w:t xml:space="preserve"> jest to, że z jego wykorzystaniem został stworzony świetny framework </w:t>
      </w:r>
      <w:r w:rsidRPr="00F217A9">
        <w:rPr>
          <w:rStyle w:val="OdsyaczZnak"/>
        </w:rPr>
        <w:t>Grails</w:t>
      </w:r>
      <w:r>
        <w:rPr>
          <w:rStyle w:val="OdsyaczZnak"/>
        </w:rPr>
        <w:t>,</w:t>
      </w:r>
      <w:r>
        <w:t xml:space="preserve"> wspomagający tworzenie aplikacji internetowych. Opis tego frameworka znajduje się poniżej. </w:t>
      </w:r>
    </w:p>
    <w:p w:rsidR="00B42833" w:rsidRDefault="00B42833" w:rsidP="00B42833">
      <w:pPr>
        <w:pStyle w:val="Zwykyakapit"/>
      </w:pPr>
      <w:r>
        <w:t xml:space="preserve">Tworząc stronę internetową nie sposób się ustrzec takich języków jak </w:t>
      </w:r>
      <w:r w:rsidRPr="00F217A9">
        <w:rPr>
          <w:rStyle w:val="OdsyaczZnak"/>
        </w:rPr>
        <w:t>HTML</w:t>
      </w:r>
      <w:r>
        <w:rPr>
          <w:rStyle w:val="OdsyaczZnak"/>
        </w:rPr>
        <w:t xml:space="preserve">, </w:t>
      </w:r>
      <w:r w:rsidRPr="00F217A9">
        <w:rPr>
          <w:rStyle w:val="OdsyaczZnak"/>
        </w:rPr>
        <w:t>CSS</w:t>
      </w:r>
      <w:r>
        <w:t xml:space="preserve"> oraz</w:t>
      </w:r>
      <w:ins w:id="1459" w:author="DeeM" w:date="2015-12-07T17:35:00Z">
        <w:r w:rsidR="00364B0C">
          <w:t> </w:t>
        </w:r>
      </w:ins>
      <w:del w:id="1460" w:author="DeeM" w:date="2015-12-07T17:35:00Z">
        <w:r w:rsidDel="00364B0C">
          <w:delText xml:space="preserve"> </w:delText>
        </w:r>
      </w:del>
      <w:r w:rsidRPr="00F217A9">
        <w:rPr>
          <w:rStyle w:val="OdsyaczZnak"/>
        </w:rPr>
        <w:t>JavaScript</w:t>
      </w:r>
      <w:r>
        <w:t>. Staraliśmy się wykorzystać w miarę m</w:t>
      </w:r>
      <w:r w:rsidRPr="000A163C">
        <w:t>o</w:t>
      </w:r>
      <w:r>
        <w:t xml:space="preserve">żliwości najnowocześniejsze funkcjonalności, jakie daje nam </w:t>
      </w:r>
      <w:r w:rsidRPr="00F217A9">
        <w:rPr>
          <w:rStyle w:val="OdsyaczZnak"/>
        </w:rPr>
        <w:t>HTML 5</w:t>
      </w:r>
      <w:r>
        <w:t xml:space="preserve"> oraz </w:t>
      </w:r>
      <w:r w:rsidRPr="00F217A9">
        <w:rPr>
          <w:rStyle w:val="OdsyaczZnak"/>
        </w:rPr>
        <w:t>CSS 3</w:t>
      </w:r>
      <w:r>
        <w:t>. W projekcie używaliśmy także takie języki jak</w:t>
      </w:r>
      <w:r w:rsidRPr="00F217A9">
        <w:rPr>
          <w:rStyle w:val="OdsyaczZnak"/>
        </w:rPr>
        <w:t xml:space="preserve"> SQL</w:t>
      </w:r>
      <w:r>
        <w:t xml:space="preserve">, </w:t>
      </w:r>
      <w:r w:rsidRPr="00F217A9">
        <w:rPr>
          <w:rStyle w:val="OdsyaczZnak"/>
        </w:rPr>
        <w:t>XML</w:t>
      </w:r>
      <w:r>
        <w:t xml:space="preserve"> czy </w:t>
      </w:r>
      <w:r w:rsidRPr="00F217A9">
        <w:rPr>
          <w:rStyle w:val="OdsyaczZnak"/>
        </w:rPr>
        <w:t>Json</w:t>
      </w:r>
      <w:r>
        <w:t>.</w:t>
      </w:r>
    </w:p>
    <w:p w:rsidR="00B42833" w:rsidRDefault="00B42833" w:rsidP="00B42833">
      <w:pPr>
        <w:pStyle w:val="Zwykyakapit"/>
      </w:pPr>
      <w:r>
        <w:t xml:space="preserve">Do tworzenia aplikacji na system </w:t>
      </w:r>
      <w:r w:rsidRPr="006B3A6E">
        <w:rPr>
          <w:rStyle w:val="OdsyaczZnak"/>
        </w:rPr>
        <w:t>Android</w:t>
      </w:r>
      <w:r>
        <w:t xml:space="preserve"> wybraliśmy język Java. Pozwala on</w:t>
      </w:r>
      <w:ins w:id="1461" w:author="DeeM" w:date="2015-12-07T17:35:00Z">
        <w:r w:rsidR="00364B0C">
          <w:t> </w:t>
        </w:r>
      </w:ins>
      <w:del w:id="1462" w:author="DeeM" w:date="2015-12-07T17:35:00Z">
        <w:r w:rsidDel="00364B0C">
          <w:delText xml:space="preserve"> </w:delText>
        </w:r>
      </w:del>
      <w:r>
        <w:t>na</w:t>
      </w:r>
      <w:ins w:id="1463" w:author="DeeM" w:date="2015-12-07T17:35:00Z">
        <w:r w:rsidR="00364B0C">
          <w:t> </w:t>
        </w:r>
      </w:ins>
      <w:del w:id="1464" w:author="DeeM" w:date="2015-12-07T17:35:00Z">
        <w:r w:rsidDel="00364B0C">
          <w:delText xml:space="preserve"> </w:delText>
        </w:r>
      </w:del>
      <w:r>
        <w:t xml:space="preserve">tworzenie natywnych aplikacji na ten system operacyjny. </w:t>
      </w:r>
    </w:p>
    <w:p w:rsidR="00B42833" w:rsidRDefault="00B42833" w:rsidP="00B42833">
      <w:pPr>
        <w:pStyle w:val="Zwykyakapit"/>
      </w:pPr>
      <w:r>
        <w:t xml:space="preserve">Jako podstawowy framework do naszej aplikacji wybraliśmy </w:t>
      </w:r>
      <w:r w:rsidRPr="00187F54">
        <w:rPr>
          <w:rStyle w:val="OdsyaczZnak"/>
        </w:rPr>
        <w:t>Grails</w:t>
      </w:r>
      <w:r>
        <w:t>. Jest to projekt o</w:t>
      </w:r>
      <w:ins w:id="1465" w:author="DeeM" w:date="2015-12-07T17:35:00Z">
        <w:r w:rsidR="00364B0C">
          <w:t> </w:t>
        </w:r>
      </w:ins>
      <w:del w:id="1466" w:author="DeeM" w:date="2015-12-07T17:35:00Z">
        <w:r w:rsidDel="00364B0C">
          <w:delText xml:space="preserve"> </w:delText>
        </w:r>
      </w:del>
      <w:r>
        <w:t xml:space="preserve">otwartym kodzie źródłowym, opartym na licencji </w:t>
      </w:r>
      <w:r w:rsidRPr="00187F54">
        <w:rPr>
          <w:rStyle w:val="OdsyaczZnak"/>
        </w:rPr>
        <w:t>Apache License 2.0</w:t>
      </w:r>
      <w:r>
        <w:t>. Wykorzystuje on</w:t>
      </w:r>
      <w:ins w:id="1467" w:author="DeeM" w:date="2015-12-07T17:35:00Z">
        <w:r w:rsidR="00364B0C">
          <w:t> </w:t>
        </w:r>
      </w:ins>
      <w:del w:id="1468" w:author="DeeM" w:date="2015-12-07T17:35:00Z">
        <w:r w:rsidDel="00364B0C">
          <w:delText xml:space="preserve"> </w:delText>
        </w:r>
      </w:del>
      <w:r>
        <w:t xml:space="preserve">wcześniej opisany język </w:t>
      </w:r>
      <w:r w:rsidRPr="00187F54">
        <w:rPr>
          <w:rStyle w:val="OdsyaczZnak"/>
        </w:rPr>
        <w:t>Groovy</w:t>
      </w:r>
      <w:r>
        <w:t xml:space="preserve">. </w:t>
      </w:r>
    </w:p>
    <w:p w:rsidR="00B42833" w:rsidRDefault="00B42833" w:rsidP="00B42833">
      <w:pPr>
        <w:pStyle w:val="Zwykyakapit"/>
      </w:pPr>
      <w:r>
        <w:t xml:space="preserve">Framework ten bazuje na znanych technologiach, takich jak </w:t>
      </w:r>
      <w:r w:rsidRPr="00187F54">
        <w:rPr>
          <w:rStyle w:val="OdsyaczZnak"/>
        </w:rPr>
        <w:t>Hibernate</w:t>
      </w:r>
      <w:r>
        <w:t xml:space="preserve"> lub </w:t>
      </w:r>
      <w:r w:rsidRPr="00187F54">
        <w:rPr>
          <w:rStyle w:val="OdsyaczZnak"/>
        </w:rPr>
        <w:t>Spring</w:t>
      </w:r>
      <w:r>
        <w:t xml:space="preserve">. Między innymi dzięki temu można z łatwością nauczyć się go wykorzystywać. Wybraliśmy go, ponieważ jest on łatwy w nauce i można w nim w relatywnie niedługim czasie stworzyć działającą aplikację. Wykorzystujemy wersję </w:t>
      </w:r>
      <w:r w:rsidRPr="00187F54">
        <w:rPr>
          <w:rStyle w:val="OdsyaczZnak"/>
        </w:rPr>
        <w:t>3.0.9</w:t>
      </w:r>
      <w:r>
        <w:t xml:space="preserve">, najnowszą w momencie tworzenia projektu. </w:t>
      </w:r>
    </w:p>
    <w:p w:rsidR="00B42833" w:rsidRDefault="00B42833" w:rsidP="00B42833">
      <w:pPr>
        <w:pStyle w:val="Zwykyakapit"/>
      </w:pPr>
      <w:r>
        <w:t>Kolejnym wykorzystywan</w:t>
      </w:r>
      <w:r w:rsidR="00430D37">
        <w:t>y</w:t>
      </w:r>
      <w:r>
        <w:t xml:space="preserve">m frameworkiem, tym razem po stronie klienta, jest </w:t>
      </w:r>
      <w:r w:rsidRPr="00187F54">
        <w:rPr>
          <w:rStyle w:val="OdsyaczZnak"/>
        </w:rPr>
        <w:t>Angular</w:t>
      </w:r>
      <w:r>
        <w:t xml:space="preserve">. To stosunkowo młody framework, stworzony przez firmę </w:t>
      </w:r>
      <w:r w:rsidRPr="00187F54">
        <w:rPr>
          <w:rStyle w:val="OdsyaczZnak"/>
        </w:rPr>
        <w:t>Google</w:t>
      </w:r>
      <w:r>
        <w:t xml:space="preserve">. Jest to projekt o otwartym kodzie źródłowym, oparty na technologii </w:t>
      </w:r>
      <w:r w:rsidRPr="00187F54">
        <w:rPr>
          <w:rStyle w:val="OdsyaczZnak"/>
        </w:rPr>
        <w:t>JavaScript</w:t>
      </w:r>
      <w:r>
        <w:t>. Jego głównym zadaniem jest upr</w:t>
      </w:r>
      <w:r w:rsidR="00430D37">
        <w:t>oszczenie</w:t>
      </w:r>
      <w:r>
        <w:t xml:space="preserve"> tworzenia oraz testowania aplikacji po stronie klienta. Wprowadza po stronie przeglądarki model </w:t>
      </w:r>
      <w:r w:rsidRPr="00187F54">
        <w:rPr>
          <w:rStyle w:val="OdsyaczZnak"/>
        </w:rPr>
        <w:t>MVC</w:t>
      </w:r>
      <w:r>
        <w:rPr>
          <w:rStyle w:val="OdsyaczZnak"/>
        </w:rPr>
        <w:t xml:space="preserve"> </w:t>
      </w:r>
      <w:r>
        <w:t xml:space="preserve">(model-widok-kontroler). </w:t>
      </w:r>
    </w:p>
    <w:p w:rsidR="00B42833" w:rsidRDefault="00B42833" w:rsidP="00B42833">
      <w:pPr>
        <w:pStyle w:val="Zwykyakapit"/>
      </w:pPr>
      <w:r>
        <w:lastRenderedPageBreak/>
        <w:t xml:space="preserve">Do tworzenia widoków podstron wykorzystano </w:t>
      </w:r>
      <w:r w:rsidRPr="00187F54">
        <w:rPr>
          <w:rStyle w:val="OdsyaczZnak"/>
        </w:rPr>
        <w:t>Bootstrapa</w:t>
      </w:r>
      <w:r>
        <w:t>, który jest darmową otwarto-źródłową kolekcją narzędzi do tworzenia aplikacji internetowych. Jest napisany z</w:t>
      </w:r>
      <w:ins w:id="1469" w:author="DeeM" w:date="2015-12-07T17:36:00Z">
        <w:r w:rsidR="00364B0C">
          <w:t> </w:t>
        </w:r>
      </w:ins>
      <w:del w:id="1470" w:author="DeeM" w:date="2015-12-07T17:36:00Z">
        <w:r w:rsidDel="00364B0C">
          <w:delText xml:space="preserve"> </w:delText>
        </w:r>
      </w:del>
      <w:r>
        <w:t xml:space="preserve">wykorzystaniem języków </w:t>
      </w:r>
      <w:r w:rsidRPr="00187F54">
        <w:rPr>
          <w:rStyle w:val="OdsyaczZnak"/>
        </w:rPr>
        <w:t>HTML</w:t>
      </w:r>
      <w:r>
        <w:t xml:space="preserve">, </w:t>
      </w:r>
      <w:r w:rsidRPr="00187F54">
        <w:rPr>
          <w:rStyle w:val="OdsyaczZnak"/>
        </w:rPr>
        <w:t>CSS</w:t>
      </w:r>
      <w:r>
        <w:t xml:space="preserve"> oraz </w:t>
      </w:r>
      <w:r w:rsidRPr="00187F54">
        <w:rPr>
          <w:rStyle w:val="OdsyaczZnak"/>
        </w:rPr>
        <w:t>JavaScript</w:t>
      </w:r>
      <w:r>
        <w:t xml:space="preserve">. Posiada wbudowane szablony </w:t>
      </w:r>
      <w:r w:rsidRPr="00187F54">
        <w:rPr>
          <w:rStyle w:val="OdsyaczZnak"/>
        </w:rPr>
        <w:t>CSS</w:t>
      </w:r>
      <w:r>
        <w:t xml:space="preserve"> oraz </w:t>
      </w:r>
      <w:r w:rsidRPr="00187F54">
        <w:rPr>
          <w:rStyle w:val="OdsyaczZnak"/>
        </w:rPr>
        <w:t>HTML</w:t>
      </w:r>
      <w:r>
        <w:t xml:space="preserve"> do wykorzystania na stronie, dzięki czemu udostępnia szereg komponentów, które w łatwy sposób można wykorzystać w kodzie. W projekcie używamy wersji </w:t>
      </w:r>
      <w:r w:rsidRPr="00187F54">
        <w:rPr>
          <w:rStyle w:val="OdsyaczZnak"/>
        </w:rPr>
        <w:t>3.0</w:t>
      </w:r>
      <w:r>
        <w:t xml:space="preserve">. </w:t>
      </w:r>
    </w:p>
    <w:p w:rsidR="00B42833" w:rsidRDefault="00B42833" w:rsidP="00B42833">
      <w:pPr>
        <w:pStyle w:val="Zwykyakapit"/>
      </w:pPr>
      <w:r>
        <w:t xml:space="preserve">Z uwagi na to, że </w:t>
      </w:r>
      <w:r w:rsidRPr="00187F54">
        <w:rPr>
          <w:rStyle w:val="OdsyaczZnak"/>
        </w:rPr>
        <w:t>Android</w:t>
      </w:r>
      <w:r>
        <w:t xml:space="preserve"> jest dominującym systemem operacyjnym dla urządzeń mobilnych na rynku (około 81%, według źródła </w:t>
      </w:r>
      <w:r w:rsidRPr="008F76F6">
        <w:t>[</w:t>
      </w:r>
      <w:del w:id="1471" w:author="DeeM" w:date="2015-12-07T16:41:00Z">
        <w:r w:rsidRPr="008F76F6" w:rsidDel="008F76F6">
          <w:delText>NUMER</w:delText>
        </w:r>
      </w:del>
      <w:ins w:id="1472" w:author="DeeM" w:date="2015-12-07T16:41:00Z">
        <w:r w:rsidR="008F76F6" w:rsidRPr="008F76F6">
          <w:t>12</w:t>
        </w:r>
      </w:ins>
      <w:r w:rsidRPr="008F76F6">
        <w:t>]</w:t>
      </w:r>
      <w:r>
        <w:t xml:space="preserve">), zdecydowaliśmy się na wybranie właśnie tej platformy. Tworzenie aplikacji na ten system wspomaga </w:t>
      </w:r>
      <w:r w:rsidRPr="00187F54">
        <w:rPr>
          <w:rStyle w:val="OdsyaczZnak"/>
        </w:rPr>
        <w:t>Android SDK</w:t>
      </w:r>
      <w:r>
        <w:t xml:space="preserve">. </w:t>
      </w:r>
    </w:p>
    <w:p w:rsidR="00B42833" w:rsidRDefault="00B42833" w:rsidP="00B42833">
      <w:pPr>
        <w:pStyle w:val="Zwykyakapit"/>
      </w:pPr>
      <w:r>
        <w:t>Do wyświetlania map zarówno w aplikacji mobilnej oraz w aplikacji webowej</w:t>
      </w:r>
      <w:r w:rsidRPr="00187F54">
        <w:rPr>
          <w:rStyle w:val="OdsyaczZnak"/>
        </w:rPr>
        <w:t xml:space="preserve"> </w:t>
      </w:r>
      <w:r>
        <w:t xml:space="preserve">wykorzystujemy </w:t>
      </w:r>
      <w:r w:rsidRPr="00187F54">
        <w:rPr>
          <w:rStyle w:val="OdsyaczZnak"/>
        </w:rPr>
        <w:t xml:space="preserve">Google Maps </w:t>
      </w:r>
      <w:r w:rsidRPr="00187F54">
        <w:t>API.</w:t>
      </w:r>
    </w:p>
    <w:p w:rsidR="00B42833" w:rsidRDefault="00B42833" w:rsidP="00B42833">
      <w:pPr>
        <w:pStyle w:val="Zwykyakapit"/>
      </w:pPr>
      <w:r>
        <w:t xml:space="preserve">Jako docelową bazę danych wybraliśmy </w:t>
      </w:r>
      <w:r w:rsidRPr="00187F54">
        <w:rPr>
          <w:rStyle w:val="OdsyaczZnak"/>
        </w:rPr>
        <w:t>MySQL</w:t>
      </w:r>
      <w:r>
        <w:t xml:space="preserve"> ze względu na łatwość konfiguracji oraz znajomość </w:t>
      </w:r>
      <w:r w:rsidR="00430D37">
        <w:t>tej</w:t>
      </w:r>
      <w:r>
        <w:t xml:space="preserve"> </w:t>
      </w:r>
      <w:r w:rsidR="00430D37">
        <w:t xml:space="preserve">technologii </w:t>
      </w:r>
      <w:r>
        <w:t>przez członków zespołu. Do produkcji oprogramowania na</w:t>
      </w:r>
      <w:ins w:id="1473" w:author="DeeM" w:date="2015-12-07T17:36:00Z">
        <w:r w:rsidR="00364B0C">
          <w:t> </w:t>
        </w:r>
      </w:ins>
      <w:del w:id="1474" w:author="DeeM" w:date="2015-12-07T17:36:00Z">
        <w:r w:rsidDel="00364B0C">
          <w:delText xml:space="preserve"> </w:delText>
        </w:r>
      </w:del>
      <w:r>
        <w:t xml:space="preserve">lokalnych komputerach wykorzystywaliśmy bazę </w:t>
      </w:r>
      <w:r w:rsidRPr="00187F54">
        <w:rPr>
          <w:rStyle w:val="OdsyaczZnak"/>
        </w:rPr>
        <w:t>H2</w:t>
      </w:r>
      <w:r>
        <w:rPr>
          <w:rStyle w:val="OdsyaczZnak"/>
        </w:rPr>
        <w:t>,</w:t>
      </w:r>
      <w:r>
        <w:t xml:space="preserve"> która pozwala szybko utworzyć bazę danych w pamięci komputera. Szybkość jej działania oraz łatwość konfiguracji zadecydowała o</w:t>
      </w:r>
      <w:ins w:id="1475" w:author="DeeM" w:date="2015-12-07T17:36:00Z">
        <w:r w:rsidR="00364B0C">
          <w:t> </w:t>
        </w:r>
      </w:ins>
      <w:del w:id="1476" w:author="DeeM" w:date="2015-12-07T17:36:00Z">
        <w:r w:rsidDel="00364B0C">
          <w:delText xml:space="preserve"> </w:delText>
        </w:r>
      </w:del>
      <w:r>
        <w:t xml:space="preserve">tym, że to właśnie z niej korzystaliśmy. </w:t>
      </w:r>
    </w:p>
    <w:p w:rsidR="00B42833" w:rsidRDefault="00B42833" w:rsidP="00B42833">
      <w:pPr>
        <w:pStyle w:val="Zwykyakapit"/>
      </w:pPr>
      <w:r>
        <w:t xml:space="preserve">W celu uruchomienia i udostępnienia aplikacji na serwerze wybraliśmy kontener webowy </w:t>
      </w:r>
      <w:r w:rsidRPr="00187F54">
        <w:rPr>
          <w:rStyle w:val="OdsyaczZnak"/>
        </w:rPr>
        <w:t>Tomcat</w:t>
      </w:r>
      <w:r>
        <w:t xml:space="preserve"> w wersji </w:t>
      </w:r>
      <w:r w:rsidRPr="00187F54">
        <w:rPr>
          <w:i/>
        </w:rPr>
        <w:t>7.0.65</w:t>
      </w:r>
      <w:r>
        <w:t>.</w:t>
      </w:r>
    </w:p>
    <w:p w:rsidR="00B42833" w:rsidRDefault="00B42833" w:rsidP="002A41BA">
      <w:pPr>
        <w:pStyle w:val="Nagwek2"/>
      </w:pPr>
      <w:bookmarkStart w:id="1477" w:name="_Toc437097086"/>
      <w:bookmarkStart w:id="1478" w:name="_Toc437130532"/>
      <w:bookmarkStart w:id="1479" w:name="_Toc437190837"/>
      <w:r>
        <w:t>Scenariusze</w:t>
      </w:r>
      <w:bookmarkEnd w:id="1477"/>
      <w:bookmarkEnd w:id="1478"/>
      <w:bookmarkEnd w:id="1479"/>
    </w:p>
    <w:p w:rsidR="00B42833" w:rsidRDefault="00B42833" w:rsidP="002A41BA">
      <w:pPr>
        <w:pStyle w:val="Nagwek3"/>
      </w:pPr>
      <w:bookmarkStart w:id="1480" w:name="_Toc437097087"/>
      <w:bookmarkStart w:id="1481" w:name="_Toc437130533"/>
      <w:bookmarkStart w:id="1482" w:name="_Toc437190838"/>
      <w:r>
        <w:t>Scenariusz 1</w:t>
      </w:r>
      <w:bookmarkEnd w:id="1480"/>
      <w:bookmarkEnd w:id="1481"/>
      <w:bookmarkEnd w:id="1482"/>
    </w:p>
    <w:p w:rsidR="00B42833" w:rsidRDefault="00B42833" w:rsidP="00B42833">
      <w:pPr>
        <w:pStyle w:val="Zwykyakapit"/>
      </w:pPr>
      <w:r>
        <w:t>Andrzej od dawna był wielbicielem podróży. Kiedy tylko mógł, wolne chwile wykorzystywał do planowania nowego wyjazdu, szukał w Internecie informacji na temat danego miejsca i najciekawszych atrakcji, które można tam znaleźć. Z tego powodu bardzo ucieszył</w:t>
      </w:r>
      <w:ins w:id="1483" w:author="DeeM" w:date="2015-12-07T17:36:00Z">
        <w:r w:rsidR="00364B0C">
          <w:t> </w:t>
        </w:r>
      </w:ins>
      <w:del w:id="1484" w:author="DeeM" w:date="2015-12-07T17:36:00Z">
        <w:r w:rsidDel="00364B0C">
          <w:delText xml:space="preserve"> </w:delText>
        </w:r>
      </w:del>
      <w:r>
        <w:t>się,</w:t>
      </w:r>
      <w:ins w:id="1485" w:author="DeeM" w:date="2015-12-07T17:36:00Z">
        <w:r w:rsidR="00364B0C">
          <w:t> </w:t>
        </w:r>
      </w:ins>
      <w:del w:id="1486" w:author="DeeM" w:date="2015-12-07T17:36:00Z">
        <w:r w:rsidDel="00364B0C">
          <w:delText xml:space="preserve"> </w:delText>
        </w:r>
      </w:del>
      <w:r>
        <w:t>kiedy szef wysłał go w delegację do Krakowa, gdzie jeszcze do tej pory nie był.</w:t>
      </w:r>
    </w:p>
    <w:p w:rsidR="00B42833" w:rsidRDefault="00B42833" w:rsidP="00B42833">
      <w:pPr>
        <w:pStyle w:val="Zwykyakapit"/>
      </w:pPr>
      <w:r>
        <w:t>Pech chciał, że tym razem Andrzej nie miał czasu na przygotowanie trasy - nagły charakter delegacji sprawił, że nie zdążył rozrysować sobie mapy i nie zapoznał się</w:t>
      </w:r>
      <w:ins w:id="1487" w:author="DeeM" w:date="2015-12-07T17:36:00Z">
        <w:r w:rsidR="00364B0C">
          <w:t> </w:t>
        </w:r>
      </w:ins>
      <w:del w:id="1488" w:author="DeeM" w:date="2015-12-07T17:36:00Z">
        <w:r w:rsidDel="00364B0C">
          <w:delText xml:space="preserve"> </w:delText>
        </w:r>
      </w:del>
      <w:r>
        <w:t>z</w:t>
      </w:r>
      <w:ins w:id="1489" w:author="DeeM" w:date="2015-12-07T17:36:00Z">
        <w:r w:rsidR="00364B0C">
          <w:t> </w:t>
        </w:r>
      </w:ins>
      <w:del w:id="1490" w:author="DeeM" w:date="2015-12-07T17:36:00Z">
        <w:r w:rsidDel="00364B0C">
          <w:delText xml:space="preserve"> </w:delText>
        </w:r>
      </w:del>
      <w:r>
        <w:t>najczęściej odwiedzanymi miejscami w byłej stolicy Polski. W chwili obecnej miał kilkugodzinną przerwę od pracy. Nie chcąc tracić czasu, chwycił za telefon i w Sklepie poszukał aplikacji turystycznej, która umożliwiłaby mu jak najlepsze wykorzystanie wolnego czasu. Jego uwagę natychmiast przykuła nazwa Fork - pobrał i zainstalował ją na swoim smartfonie.</w:t>
      </w:r>
    </w:p>
    <w:p w:rsidR="00B42833" w:rsidRDefault="00B42833" w:rsidP="00B42833">
      <w:pPr>
        <w:pStyle w:val="Zwykyakapit"/>
      </w:pPr>
      <w:r>
        <w:t xml:space="preserve">Pospiesznie utworzył sobie konto, korzystając z wygodnego przewodnika rejestracji. Aplikacja natychmiast po zakończeniu procesu logowania na nowe konto pokazała mu mapę okolic i - korzystając z modułu GPS - podświetliła na niej jego lokalizację. Ponieważ miał ochotę na zwiedzanie, wybrał charakter atrakcji jako Atrakcje. Zauważył, że pojawiła się lista najbliższych miejsc. Na pierwszym miejscu znajdował się wpis Sukiennice - Andrzeja zainteresowały zdjęcia przy opisie zabytku, skierował się więc do komentarzy innych użytkowników serwisu. Bardzo zachęciły go opinie innych, kliknął więc zakładkę </w:t>
      </w:r>
      <w:r w:rsidRPr="00F82453">
        <w:rPr>
          <w:rStyle w:val="OdsyaczZnak"/>
        </w:rPr>
        <w:t>Mapa</w:t>
      </w:r>
      <w:r w:rsidRPr="000202E4">
        <w:rPr>
          <w:rStyle w:val="OdsyaczZnak"/>
        </w:rPr>
        <w:t xml:space="preserve"> </w:t>
      </w:r>
      <w:r>
        <w:t>i udał się zaproponowaną trasą do Sukiennic.</w:t>
      </w:r>
    </w:p>
    <w:p w:rsidR="00B42833" w:rsidRPr="00AE2D3E" w:rsidRDefault="00B42833" w:rsidP="00B42833">
      <w:pPr>
        <w:pStyle w:val="Zwykyakapit"/>
      </w:pPr>
      <w:r>
        <w:t xml:space="preserve">Bardzo spodobała się mu praca z aplikacją - wygodny i przejrzysty interfejs oraz bogaty katalog obiektów sprawił, że zdecydował się z niej korzystać przy każdej wycieczce. Przy </w:t>
      </w:r>
      <w:r>
        <w:lastRenderedPageBreak/>
        <w:t>każdym zabytku zrobił sobie zdjęcie i dodał je do galerii, zachęcając znajomych do wycieczki do</w:t>
      </w:r>
      <w:ins w:id="1491" w:author="DeeM" w:date="2015-12-07T17:36:00Z">
        <w:r w:rsidR="00364B0C">
          <w:t> </w:t>
        </w:r>
      </w:ins>
      <w:del w:id="1492" w:author="DeeM" w:date="2015-12-07T17:36:00Z">
        <w:r w:rsidDel="00364B0C">
          <w:delText xml:space="preserve"> </w:delText>
        </w:r>
      </w:del>
      <w:r>
        <w:t>Krakowa. Wesoły, z dobrym humorem, wrócił z przerwy do pracy.</w:t>
      </w:r>
    </w:p>
    <w:p w:rsidR="00B42833" w:rsidRDefault="00B42833" w:rsidP="002A41BA">
      <w:pPr>
        <w:pStyle w:val="Nagwek3"/>
      </w:pPr>
      <w:bookmarkStart w:id="1493" w:name="_Toc437097088"/>
      <w:bookmarkStart w:id="1494" w:name="_Toc437130534"/>
      <w:bookmarkStart w:id="1495" w:name="_Toc437190839"/>
      <w:r>
        <w:t>Scenariusz 2</w:t>
      </w:r>
      <w:bookmarkEnd w:id="1493"/>
      <w:bookmarkEnd w:id="1494"/>
      <w:bookmarkEnd w:id="1495"/>
    </w:p>
    <w:p w:rsidR="00B42833" w:rsidRDefault="00B42833" w:rsidP="00B42833">
      <w:pPr>
        <w:pStyle w:val="Zwykyakapit"/>
      </w:pPr>
      <w:r>
        <w:t xml:space="preserve">Michał i Aneta od zawsze chcieli zwiedzić Gdańsk - zachęcała ich do tego duża liczba zabytków Starego Miasta. Ponieważ oboje posiadali konto w aplikacji Fork, z której korzystali już od jakiegoś czasu, zalogowali się i wybrali pozycję </w:t>
      </w:r>
      <w:r w:rsidRPr="000202E4">
        <w:rPr>
          <w:rStyle w:val="OdsyaczZnak"/>
        </w:rPr>
        <w:t>Wy</w:t>
      </w:r>
      <w:r>
        <w:rPr>
          <w:rStyle w:val="OdsyaczZnak"/>
        </w:rPr>
        <w:t xml:space="preserve">darzenia </w:t>
      </w:r>
      <w:r>
        <w:t>z menu głównego aplikacji.</w:t>
      </w:r>
    </w:p>
    <w:p w:rsidR="00B42833" w:rsidRDefault="00B42833" w:rsidP="00B42833">
      <w:pPr>
        <w:pStyle w:val="Zwykyakapit"/>
      </w:pPr>
      <w:r>
        <w:t>Ich oczom ukazała się lista organizowanych przez innych użytkowników wycieczek - szybko ustawili sobie według filtru Miejsce wycieczki na Stare miasto. Wśród wyświetlonych pozycji wybrali tę, która miała najwięcej uczestników - oboje są bardzo towarzyscy i cenią sobie tłumy, w których mogą poznać nowych znajomych posiadających tę samą pasję, co oni.</w:t>
      </w:r>
    </w:p>
    <w:p w:rsidR="00B42833" w:rsidRPr="00AE2D3E" w:rsidRDefault="00B42833" w:rsidP="00B42833">
      <w:pPr>
        <w:pStyle w:val="Zwykyakapit"/>
      </w:pPr>
      <w:r>
        <w:t>Po wyświetleniu szczegółów wycieczki zobaczyli w opisie jej plan: rozpoczynała się</w:t>
      </w:r>
      <w:ins w:id="1496" w:author="DeeM" w:date="2015-12-07T17:37:00Z">
        <w:r w:rsidR="00364B0C">
          <w:t> </w:t>
        </w:r>
      </w:ins>
      <w:del w:id="1497" w:author="DeeM" w:date="2015-12-07T17:37:00Z">
        <w:r w:rsidDel="00364B0C">
          <w:delText xml:space="preserve"> </w:delText>
        </w:r>
      </w:del>
      <w:r>
        <w:t>zbiórką pod Ratuszem Starego Miasta, by następnie zwiedzić m.in. Dom Opatów Pelplińskich, Bramę Oliwską,  kościół św. Elżbiety, Fontannę Neptuna, Dom Artusa, a</w:t>
      </w:r>
      <w:ins w:id="1498" w:author="DeeM" w:date="2015-12-07T17:37:00Z">
        <w:r w:rsidR="00364B0C">
          <w:t> </w:t>
        </w:r>
      </w:ins>
      <w:del w:id="1499" w:author="DeeM" w:date="2015-12-07T17:37:00Z">
        <w:r w:rsidDel="00364B0C">
          <w:delText xml:space="preserve"> </w:delText>
        </w:r>
      </w:del>
      <w:r>
        <w:t>na</w:t>
      </w:r>
      <w:ins w:id="1500" w:author="DeeM" w:date="2015-12-07T17:37:00Z">
        <w:r w:rsidR="00364B0C">
          <w:t> </w:t>
        </w:r>
      </w:ins>
      <w:del w:id="1501" w:author="DeeM" w:date="2015-12-07T17:37:00Z">
        <w:r w:rsidDel="00364B0C">
          <w:delText xml:space="preserve"> </w:delText>
        </w:r>
      </w:del>
      <w:r>
        <w:t xml:space="preserve">obiedzie w restauracji McDonalds na Dworcu głównym kończąc. Z chęcią kliknęli </w:t>
      </w:r>
      <w:r w:rsidRPr="000202E4">
        <w:rPr>
          <w:rStyle w:val="OdsyaczZnak"/>
        </w:rPr>
        <w:t>Chcę wziąć udział</w:t>
      </w:r>
      <w:r>
        <w:t xml:space="preserve"> - w końcu nie musieli za tę wycieczkę nic zapłacić, każdy uczestnik był zwykłym użytkownikiem aplikacji Fork, zupełnie jak oni. Z wielką niecierpliwością czekali na datę rozpoczęcia wycieczki.</w:t>
      </w:r>
    </w:p>
    <w:p w:rsidR="00B42833" w:rsidRDefault="00B42833" w:rsidP="002A41BA">
      <w:pPr>
        <w:pStyle w:val="Nagwek3"/>
      </w:pPr>
      <w:bookmarkStart w:id="1502" w:name="_Toc437097089"/>
      <w:bookmarkStart w:id="1503" w:name="_Toc437130535"/>
      <w:bookmarkStart w:id="1504" w:name="_Toc437190840"/>
      <w:r>
        <w:t>Scenariusz 3</w:t>
      </w:r>
      <w:bookmarkEnd w:id="1502"/>
      <w:bookmarkEnd w:id="1503"/>
      <w:bookmarkEnd w:id="1504"/>
    </w:p>
    <w:p w:rsidR="00B42833" w:rsidRDefault="00B42833" w:rsidP="00B42833">
      <w:pPr>
        <w:pStyle w:val="Zwykyakapit"/>
      </w:pPr>
      <w:r>
        <w:t>Marcin był wielkim pasjonatem starych kaszubskich ozdób do domów - nic więc dziwnego, że postanowił zarobić na swojej pasji i otworzył własne muzeum. Otwarcie swojego biznesu rozpoczął od dobrej reklamy - przejrzał listę aplikacji turystycznych, w których mógłby dodać swój obiekt. Jedną z nich była Fork, w której po założeniu konta od razu przeszedł do</w:t>
      </w:r>
      <w:ins w:id="1505" w:author="DeeM" w:date="2015-12-07T17:37:00Z">
        <w:r w:rsidR="00364B0C">
          <w:t> </w:t>
        </w:r>
      </w:ins>
      <w:del w:id="1506" w:author="DeeM" w:date="2015-12-07T17:37:00Z">
        <w:r w:rsidDel="00364B0C">
          <w:delText xml:space="preserve"> </w:delText>
        </w:r>
      </w:del>
      <w:r>
        <w:t xml:space="preserve">zakładki Miejsca. Na ekranie jego monitora pojawił się przycisk </w:t>
      </w:r>
      <w:r>
        <w:rPr>
          <w:rStyle w:val="OdsyaczZnak"/>
        </w:rPr>
        <w:t>Dodaj</w:t>
      </w:r>
      <w:r w:rsidRPr="000202E4">
        <w:rPr>
          <w:rStyle w:val="OdsyaczZnak"/>
        </w:rPr>
        <w:t xml:space="preserve"> nową atrakcję</w:t>
      </w:r>
      <w:r>
        <w:t xml:space="preserve"> </w:t>
      </w:r>
      <w:del w:id="1507" w:author="DeeM" w:date="2015-12-07T17:37:00Z">
        <w:r w:rsidDel="00364B0C">
          <w:delText>-</w:delText>
        </w:r>
      </w:del>
      <w:ins w:id="1508" w:author="DeeM" w:date="2015-12-07T17:37:00Z">
        <w:r w:rsidR="00364B0C">
          <w:t>–</w:t>
        </w:r>
      </w:ins>
      <w:r>
        <w:t xml:space="preserve"> bez</w:t>
      </w:r>
      <w:ins w:id="1509" w:author="DeeM" w:date="2015-12-07T17:37:00Z">
        <w:r w:rsidR="00364B0C">
          <w:t> </w:t>
        </w:r>
      </w:ins>
      <w:del w:id="1510" w:author="DeeM" w:date="2015-12-07T17:37:00Z">
        <w:r w:rsidDel="00364B0C">
          <w:delText xml:space="preserve"> </w:delText>
        </w:r>
      </w:del>
      <w:r>
        <w:t>wahania wybrał tę opcję i przeszedł do wypełnienia formularza z danymi na temat jego obiektu.</w:t>
      </w:r>
    </w:p>
    <w:p w:rsidR="00B42833" w:rsidRPr="00AE2D3E" w:rsidRDefault="00B42833" w:rsidP="00B42833">
      <w:pPr>
        <w:pStyle w:val="Zwykyakapit"/>
      </w:pPr>
      <w:r>
        <w:t xml:space="preserve"> Po uzupełnieniu takich informacji jak nazwa, opis, cennik czy adres wysłał propozycję utworzenia nowego miejsca do administracji. Po krótkim oczekiwaniu na akceptację mógł w</w:t>
      </w:r>
      <w:ins w:id="1511" w:author="DeeM" w:date="2015-12-07T17:37:00Z">
        <w:r w:rsidR="00364B0C">
          <w:t> </w:t>
        </w:r>
      </w:ins>
      <w:del w:id="1512" w:author="DeeM" w:date="2015-12-07T17:37:00Z">
        <w:r w:rsidDel="00364B0C">
          <w:delText xml:space="preserve"> </w:delText>
        </w:r>
      </w:del>
      <w:r>
        <w:t xml:space="preserve">końcu wyświetlić pozycję ze swoim muzeum. Na ekranie wyświetlania szczegółów jego atrakcji zobaczył zakładkę </w:t>
      </w:r>
      <w:r>
        <w:rPr>
          <w:i/>
        </w:rPr>
        <w:t>Kontakt</w:t>
      </w:r>
      <w:r>
        <w:t xml:space="preserve">, z w niej przycisk </w:t>
      </w:r>
      <w:r>
        <w:rPr>
          <w:i/>
        </w:rPr>
        <w:t>Zgłoś swoje konto jako właściciela obiekt.</w:t>
      </w:r>
      <w:r>
        <w:t xml:space="preserve"> Szybko kliknął tę opcję – kiedy tylko administrator zaakceptował tę akcję, zobaczył na</w:t>
      </w:r>
      <w:ins w:id="1513" w:author="DeeM" w:date="2015-12-07T17:37:00Z">
        <w:r w:rsidR="00364B0C">
          <w:t> </w:t>
        </w:r>
      </w:ins>
      <w:del w:id="1514" w:author="DeeM" w:date="2015-12-07T17:37:00Z">
        <w:r w:rsidDel="00364B0C">
          <w:delText xml:space="preserve"> </w:delText>
        </w:r>
      </w:del>
      <w:r>
        <w:t>wspomnianej wcześniej zakładce swoje dane. Ucieszyła go ta nowina - teraz mógł korzystać z szeregu nowych przywilejów - m. in. na bieżąco uzupełniać braki i dodawać nowe informacj</w:t>
      </w:r>
      <w:r w:rsidR="00D53FFC">
        <w:t>e</w:t>
      </w:r>
      <w:r>
        <w:t>, jak np. cennik atrakcji.</w:t>
      </w:r>
    </w:p>
    <w:p w:rsidR="00B42833" w:rsidRDefault="00B42833" w:rsidP="002A41BA">
      <w:pPr>
        <w:pStyle w:val="Nagwek3"/>
      </w:pPr>
      <w:bookmarkStart w:id="1515" w:name="_Toc437097090"/>
      <w:bookmarkStart w:id="1516" w:name="_Toc437130536"/>
      <w:bookmarkStart w:id="1517" w:name="_Toc437190841"/>
      <w:r>
        <w:t>Sce</w:t>
      </w:r>
      <w:r w:rsidRPr="00B42833">
        <w:t>n</w:t>
      </w:r>
      <w:r>
        <w:t>ariusz 4</w:t>
      </w:r>
      <w:bookmarkEnd w:id="1515"/>
      <w:bookmarkEnd w:id="1516"/>
      <w:bookmarkEnd w:id="1517"/>
    </w:p>
    <w:p w:rsidR="00B42833" w:rsidRDefault="00B42833" w:rsidP="00B42833">
      <w:pPr>
        <w:pStyle w:val="Zwykyakapit"/>
      </w:pPr>
      <w:r>
        <w:t>Bycie dobrym administratorem serwisu to z całą pewnością nie jest łatwa sprawa - i</w:t>
      </w:r>
      <w:del w:id="1518" w:author="DeeM" w:date="2015-12-07T17:37:00Z">
        <w:r w:rsidDel="00364B0C">
          <w:delText xml:space="preserve"> </w:delText>
        </w:r>
      </w:del>
      <w:r>
        <w:t>wymaga wielu poświęceń oraz obowiązków. Władysław dobrze o tym wie, dlatego też daje z</w:t>
      </w:r>
      <w:ins w:id="1519" w:author="DeeM" w:date="2015-12-07T17:37:00Z">
        <w:r w:rsidR="00364B0C">
          <w:t xml:space="preserve"> </w:t>
        </w:r>
      </w:ins>
      <w:del w:id="1520" w:author="DeeM" w:date="2015-12-07T17:37:00Z">
        <w:r w:rsidDel="00364B0C">
          <w:delText xml:space="preserve"> </w:delText>
        </w:r>
      </w:del>
      <w:r>
        <w:t>siebie wszystko, by zapewnić jak najlepszą jakość strony. Można zdecydowanie powiedzieć, że</w:t>
      </w:r>
      <w:ins w:id="1521" w:author="DeeM" w:date="2015-12-07T17:37:00Z">
        <w:r w:rsidR="00364B0C">
          <w:t> </w:t>
        </w:r>
      </w:ins>
      <w:del w:id="1522" w:author="DeeM" w:date="2015-12-07T17:37:00Z">
        <w:r w:rsidDel="00364B0C">
          <w:delText xml:space="preserve"> </w:delText>
        </w:r>
      </w:del>
      <w:r>
        <w:t xml:space="preserve">ma niemałe doświadczenie - poprzednio administrował podobny portalem,  na którym </w:t>
      </w:r>
      <w:r>
        <w:lastRenderedPageBreak/>
        <w:t xml:space="preserve">mnóstwo użytkowników spędzało swój czas wolny. Zdarzało mu się nieraz spędzić cały dzień na przeglądaniu nadsyłanych materiałów i często cicho (aby przełożony nie usłyszał) </w:t>
      </w:r>
      <w:r w:rsidR="00D53FFC">
        <w:t>klną</w:t>
      </w:r>
      <w:ins w:id="1523" w:author="DeeM" w:date="2015-12-07T16:48:00Z">
        <w:r w:rsidR="00D135D2">
          <w:t>ł</w:t>
        </w:r>
      </w:ins>
      <w:r>
        <w:t xml:space="preserve"> pod</w:t>
      </w:r>
      <w:ins w:id="1524" w:author="DeeM" w:date="2015-12-07T17:37:00Z">
        <w:r w:rsidR="00364B0C">
          <w:t> </w:t>
        </w:r>
      </w:ins>
      <w:del w:id="1525" w:author="DeeM" w:date="2015-12-07T17:37:00Z">
        <w:r w:rsidDel="00364B0C">
          <w:delText xml:space="preserve"> </w:delText>
        </w:r>
      </w:del>
      <w:r>
        <w:t>nosem na niewygodę dostępu administratora do edytowania zawartości strony.</w:t>
      </w:r>
    </w:p>
    <w:p w:rsidR="00B42833" w:rsidRDefault="00B42833" w:rsidP="00B42833">
      <w:pPr>
        <w:pStyle w:val="Zwykyakapit"/>
      </w:pPr>
      <w:r>
        <w:t>Tym razem jednak było inaczej - od kiedy postanowił zmienić firmę na Fork, jego</w:t>
      </w:r>
      <w:ins w:id="1526" w:author="DeeM" w:date="2015-12-07T17:37:00Z">
        <w:r w:rsidR="00364B0C">
          <w:t> </w:t>
        </w:r>
      </w:ins>
      <w:del w:id="1527" w:author="DeeM" w:date="2015-12-07T17:37:00Z">
        <w:r w:rsidDel="00364B0C">
          <w:delText xml:space="preserve"> </w:delText>
        </w:r>
      </w:del>
      <w:r>
        <w:t xml:space="preserve">komfort pracy uległ </w:t>
      </w:r>
      <w:del w:id="1528" w:author="DeeM" w:date="2015-12-07T16:48:00Z">
        <w:r w:rsidDel="00D135D2">
          <w:delText xml:space="preserve">znacznemu </w:delText>
        </w:r>
      </w:del>
      <w:ins w:id="1529" w:author="DeeM" w:date="2015-12-07T16:48:00Z">
        <w:r w:rsidR="00D135D2">
          <w:t xml:space="preserve">znacznej </w:t>
        </w:r>
      </w:ins>
      <w:del w:id="1530" w:author="DeeM" w:date="2015-12-07T16:48:00Z">
        <w:r w:rsidDel="00D135D2">
          <w:delText>poprawieniu</w:delText>
        </w:r>
      </w:del>
      <w:ins w:id="1531" w:author="DeeM" w:date="2015-12-07T16:48:00Z">
        <w:r w:rsidR="00D135D2">
          <w:t>poprawienie</w:t>
        </w:r>
      </w:ins>
      <w:r>
        <w:t>. Z wielką przyjemnością wchodzi w Panel Administratora - specjalny ekran z wygodnym interfejsem użytkownika, w którym zebrane są</w:t>
      </w:r>
      <w:ins w:id="1532" w:author="DeeM" w:date="2015-12-07T17:37:00Z">
        <w:r w:rsidR="00364B0C">
          <w:t> </w:t>
        </w:r>
      </w:ins>
      <w:del w:id="1533" w:author="DeeM" w:date="2015-12-07T17:37:00Z">
        <w:r w:rsidDel="00364B0C">
          <w:delText xml:space="preserve"> </w:delText>
        </w:r>
      </w:del>
      <w:r>
        <w:t>wszystkie najważniejsze elementy sprawowania kontroli nad stroną. Posiadając do niego uprawnienia, można wybrać odpowiedni moduł i dokonać w nim zmian.</w:t>
      </w:r>
    </w:p>
    <w:p w:rsidR="00B42833" w:rsidRDefault="00B42833" w:rsidP="00B42833">
      <w:pPr>
        <w:pStyle w:val="Zwykyakapit"/>
      </w:pPr>
      <w:r>
        <w:t xml:space="preserve">Ze względu na stare przyzwyczajenia, najpierw przeszedł do zakładki </w:t>
      </w:r>
      <w:r>
        <w:rPr>
          <w:i/>
        </w:rPr>
        <w:t>Komentarze</w:t>
      </w:r>
      <w:r>
        <w:t>. Dzięki możliwości zgłaszania treści przez użytkowników, w pierwszej kolejności pojawiły mu</w:t>
      </w:r>
      <w:ins w:id="1534" w:author="DeeM" w:date="2015-12-07T17:38:00Z">
        <w:r w:rsidR="00364B0C">
          <w:t> </w:t>
        </w:r>
      </w:ins>
      <w:del w:id="1535" w:author="DeeM" w:date="2015-12-07T17:38:00Z">
        <w:r w:rsidDel="00364B0C">
          <w:delText xml:space="preserve"> </w:delText>
        </w:r>
      </w:del>
      <w:r>
        <w:t>się</w:t>
      </w:r>
      <w:ins w:id="1536" w:author="DeeM" w:date="2015-12-07T17:37:00Z">
        <w:r w:rsidR="00364B0C">
          <w:t> </w:t>
        </w:r>
      </w:ins>
      <w:del w:id="1537" w:author="DeeM" w:date="2015-12-07T17:37:00Z">
        <w:r w:rsidDel="00364B0C">
          <w:delText xml:space="preserve"> </w:delText>
        </w:r>
      </w:del>
      <w:r>
        <w:t>elementy podejrzane o treści niewłaściwe, z największą liczbą zgłoszeń. W prosty sposób akceptował lub odrzucał kolejne zdjęcia i filmiki, co jakiś czas śmiejąc</w:t>
      </w:r>
      <w:ins w:id="1538" w:author="DeeM" w:date="2015-12-07T17:38:00Z">
        <w:r w:rsidR="00364B0C">
          <w:t> </w:t>
        </w:r>
      </w:ins>
      <w:del w:id="1539" w:author="DeeM" w:date="2015-12-07T17:38:00Z">
        <w:r w:rsidDel="00364B0C">
          <w:delText xml:space="preserve"> </w:delText>
        </w:r>
      </w:del>
      <w:r>
        <w:t>się</w:t>
      </w:r>
      <w:ins w:id="1540" w:author="DeeM" w:date="2015-12-07T17:38:00Z">
        <w:r w:rsidR="00364B0C">
          <w:t> </w:t>
        </w:r>
      </w:ins>
      <w:del w:id="1541" w:author="DeeM" w:date="2015-12-07T17:38:00Z">
        <w:r w:rsidDel="00364B0C">
          <w:delText xml:space="preserve"> </w:delText>
        </w:r>
      </w:del>
      <w:r>
        <w:t>z</w:t>
      </w:r>
      <w:ins w:id="1542" w:author="DeeM" w:date="2015-12-07T17:38:00Z">
        <w:r w:rsidR="00364B0C">
          <w:t> </w:t>
        </w:r>
      </w:ins>
      <w:del w:id="1543" w:author="DeeM" w:date="2015-12-07T17:38:00Z">
        <w:r w:rsidDel="00364B0C">
          <w:delText xml:space="preserve"> </w:delText>
        </w:r>
      </w:del>
      <w:r>
        <w:t>nieodpowiednich pomysłów niektórych z użytkowników - czasem nawet za owe treści blokował konta, które na to sobie zasłużyły.</w:t>
      </w:r>
    </w:p>
    <w:p w:rsidR="00B42833" w:rsidRPr="000202E4" w:rsidRDefault="00B42833" w:rsidP="00B42833">
      <w:pPr>
        <w:pStyle w:val="Zwykyakapit"/>
        <w:rPr>
          <w:rFonts w:cs="Arial"/>
        </w:rPr>
      </w:pPr>
      <w:r>
        <w:t xml:space="preserve">Ostatnim modułem, który postanowił dzisiaj przejrzeć, była zakładka </w:t>
      </w:r>
      <w:r>
        <w:rPr>
          <w:i/>
        </w:rPr>
        <w:t>Atrakcje</w:t>
      </w:r>
      <w:r>
        <w:t xml:space="preserve">. Moduł ten miał kilka możliwości - pierwszą z nich było dodanie nowej atrakcji, co następnie umieszczało go na liście. Kolejną możliwością było zgłaszanie nowych atrakcji przez użytkowników </w:t>
      </w:r>
      <w:del w:id="1544" w:author="DeeM" w:date="2015-12-07T17:38:00Z">
        <w:r w:rsidDel="00364B0C">
          <w:delText>-</w:delText>
        </w:r>
      </w:del>
      <w:ins w:id="1545" w:author="DeeM" w:date="2015-12-07T17:38:00Z">
        <w:r w:rsidR="00364B0C">
          <w:t>–</w:t>
        </w:r>
      </w:ins>
      <w:r>
        <w:t xml:space="preserve"> tę</w:t>
      </w:r>
      <w:ins w:id="1546" w:author="DeeM" w:date="2015-12-07T17:38:00Z">
        <w:r w:rsidR="00364B0C">
          <w:t> </w:t>
        </w:r>
      </w:ins>
      <w:del w:id="1547" w:author="DeeM" w:date="2015-12-07T17:38:00Z">
        <w:r w:rsidDel="00364B0C">
          <w:delText xml:space="preserve"> </w:delText>
        </w:r>
      </w:del>
      <w:r>
        <w:t xml:space="preserve">właśnie sekcję Władysław postanowił przejrzeć w pierwszej kolejności. Dzięki tym opcjom użytkownicy mieli wrażenie, że współtworzą portal, co sprawia, że spora grupka z nich zechciała robić to jak najlepiej (najlepsi nawet otrzymywali prawa do </w:t>
      </w:r>
      <w:r w:rsidRPr="000202E4">
        <w:rPr>
          <w:rFonts w:cs="Arial"/>
        </w:rPr>
        <w:t>tego modułu).</w:t>
      </w:r>
    </w:p>
    <w:p w:rsidR="00B42833" w:rsidRPr="000202E4" w:rsidRDefault="00B42833" w:rsidP="00B42833">
      <w:pPr>
        <w:pStyle w:val="Zwykyakapit"/>
      </w:pPr>
      <w:r w:rsidRPr="000202E4">
        <w:t>Po dodaniu najpopularniejszych propozycji Władysław z radością usiadł wygodnie w</w:t>
      </w:r>
      <w:ins w:id="1548" w:author="DeeM" w:date="2015-12-07T17:38:00Z">
        <w:r w:rsidR="00364B0C">
          <w:t> </w:t>
        </w:r>
      </w:ins>
      <w:del w:id="1549" w:author="DeeM" w:date="2015-12-07T17:38:00Z">
        <w:r w:rsidRPr="000202E4" w:rsidDel="00364B0C">
          <w:delText xml:space="preserve"> </w:delText>
        </w:r>
      </w:del>
      <w:r w:rsidRPr="000202E4">
        <w:t>fotelu, twierdząc, że bycie administratorem Fork to bez wątpienia najłatwiejsza i</w:t>
      </w:r>
      <w:ins w:id="1550" w:author="DeeM" w:date="2015-12-07T17:38:00Z">
        <w:r w:rsidR="00364B0C">
          <w:t> </w:t>
        </w:r>
      </w:ins>
      <w:del w:id="1551" w:author="DeeM" w:date="2015-12-07T17:38:00Z">
        <w:r w:rsidRPr="000202E4" w:rsidDel="00364B0C">
          <w:delText xml:space="preserve"> </w:delText>
        </w:r>
      </w:del>
      <w:r w:rsidRPr="000202E4">
        <w:t>najprzyjemniejsza praca na całej Ziemi.</w:t>
      </w:r>
    </w:p>
    <w:p w:rsidR="00B42833" w:rsidRPr="000202E4" w:rsidRDefault="00B42833" w:rsidP="002A41BA">
      <w:pPr>
        <w:pStyle w:val="Nagwek2"/>
      </w:pPr>
      <w:bookmarkStart w:id="1552" w:name="_Toc437097091"/>
      <w:bookmarkStart w:id="1553" w:name="_Ref437125588"/>
      <w:bookmarkStart w:id="1554" w:name="_Toc437130537"/>
      <w:bookmarkStart w:id="1555" w:name="_Ref437180287"/>
      <w:bookmarkStart w:id="1556" w:name="_Toc437190842"/>
      <w:r w:rsidRPr="000202E4">
        <w:t>Zakres pracy i produktu</w:t>
      </w:r>
      <w:bookmarkEnd w:id="1552"/>
      <w:bookmarkEnd w:id="1553"/>
      <w:bookmarkEnd w:id="1554"/>
      <w:bookmarkEnd w:id="1555"/>
      <w:bookmarkEnd w:id="1556"/>
    </w:p>
    <w:p w:rsidR="00B42833" w:rsidRDefault="00B42833" w:rsidP="00B42833">
      <w:pPr>
        <w:pStyle w:val="Zwykyakapit"/>
      </w:pPr>
      <w:r>
        <w:t>Produkt</w:t>
      </w:r>
      <w:r w:rsidRPr="000202E4">
        <w:t xml:space="preserve"> składa się z dwóch głównych części: aplikacji desktopowej oraz na urządzenia mobilne z systemem Android. Każda z nich korzysta ze wspólnej bazy danych - poszczególne funkcje dla każdej z wersji systemu opisane są w dalszej części dokumentacji.</w:t>
      </w:r>
      <w:r>
        <w:t xml:space="preserve"> </w:t>
      </w:r>
    </w:p>
    <w:p w:rsidR="00B42833" w:rsidRDefault="00B42833" w:rsidP="00B42833">
      <w:pPr>
        <w:pStyle w:val="Zwykyakapit"/>
      </w:pPr>
      <w:r>
        <w:t xml:space="preserve">Przystępując do projektu, rozplanowano wymagania, jakie powinien realizować produkt. Funkcjonalności, które z nich wynikły, podzielono na trzy podstawowe zakresy: minimalny, realny oraz optymalny, co przedstawia </w:t>
      </w:r>
      <w:fldSimple w:instr=" REF _Ref437124613 \h  \* MERGEFORMAT ">
        <w:ins w:id="1557" w:author="DeeM" w:date="2015-12-07T17:03:00Z">
          <w:r w:rsidR="00CC4170" w:rsidRPr="00CC4170">
            <w:rPr>
              <w:rStyle w:val="OdsyaczZnak"/>
              <w:rPrChange w:id="1558" w:author="DeeM" w:date="2015-12-07T17:03:00Z">
                <w:rPr>
                  <w:b/>
                </w:rPr>
              </w:rPrChange>
            </w:rPr>
            <w:t>Tabela 2.1</w:t>
          </w:r>
        </w:ins>
        <w:del w:id="1559" w:author="DeeM" w:date="2015-12-07T17:03:00Z">
          <w:r w:rsidR="00CF274A" w:rsidRPr="00CF274A" w:rsidDel="00252F3E">
            <w:rPr>
              <w:rStyle w:val="OdsyaczZnak"/>
            </w:rPr>
            <w:delText>Tabela 2.1</w:delText>
          </w:r>
        </w:del>
      </w:fldSimple>
      <w:r w:rsidRPr="00AD6EAA">
        <w:t>.</w:t>
      </w:r>
    </w:p>
    <w:p w:rsidR="00B42833" w:rsidRDefault="00B42833" w:rsidP="00B42833">
      <w:pPr>
        <w:pStyle w:val="Nagwektabeli"/>
      </w:pPr>
      <w:bookmarkStart w:id="1560" w:name="_Ref437124613"/>
      <w:bookmarkStart w:id="1561" w:name="_Toc437271173"/>
      <w:r w:rsidRPr="00163425">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2</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w:t>
      </w:r>
      <w:r w:rsidR="00CC4170">
        <w:rPr>
          <w:b/>
        </w:rPr>
        <w:fldChar w:fldCharType="end"/>
      </w:r>
      <w:bookmarkEnd w:id="1560"/>
      <w:r>
        <w:rPr>
          <w:b/>
        </w:rPr>
        <w:t>.</w:t>
      </w:r>
      <w:r>
        <w:t xml:space="preserve"> Planowane zakresy produktu</w:t>
      </w:r>
      <w:bookmarkEnd w:id="1561"/>
    </w:p>
    <w:tbl>
      <w:tblPr>
        <w:tblStyle w:val="Tabela-Siatka"/>
        <w:tblW w:w="8505" w:type="dxa"/>
        <w:jc w:val="center"/>
        <w:tblLayout w:type="fixed"/>
        <w:tblLook w:val="04A0"/>
      </w:tblPr>
      <w:tblGrid>
        <w:gridCol w:w="681"/>
        <w:gridCol w:w="6621"/>
        <w:gridCol w:w="1203"/>
      </w:tblGrid>
      <w:tr w:rsidR="00B42833" w:rsidTr="007C6741">
        <w:trPr>
          <w:tblHeader/>
          <w:jc w:val="center"/>
        </w:trPr>
        <w:tc>
          <w:tcPr>
            <w:tcW w:w="681" w:type="dxa"/>
            <w:tcMar>
              <w:top w:w="28" w:type="dxa"/>
              <w:bottom w:w="28" w:type="dxa"/>
            </w:tcMar>
          </w:tcPr>
          <w:p w:rsidR="00B42833" w:rsidRPr="006526AE" w:rsidRDefault="00B42833" w:rsidP="007C6741">
            <w:pPr>
              <w:pStyle w:val="Normalny-sekcjapierwsza"/>
              <w:rPr>
                <w:b/>
              </w:rPr>
            </w:pPr>
            <w:r w:rsidRPr="006526AE">
              <w:rPr>
                <w:b/>
              </w:rPr>
              <w:t>Lp.</w:t>
            </w:r>
          </w:p>
        </w:tc>
        <w:tc>
          <w:tcPr>
            <w:tcW w:w="6621" w:type="dxa"/>
            <w:tcMar>
              <w:top w:w="28" w:type="dxa"/>
              <w:bottom w:w="28" w:type="dxa"/>
            </w:tcMar>
            <w:vAlign w:val="center"/>
          </w:tcPr>
          <w:p w:rsidR="00B42833" w:rsidRPr="006526AE" w:rsidRDefault="00B42833" w:rsidP="007C6741">
            <w:pPr>
              <w:pStyle w:val="Normalny-sekcjapierwsza"/>
              <w:rPr>
                <w:b/>
              </w:rPr>
            </w:pPr>
            <w:r w:rsidRPr="006526AE">
              <w:rPr>
                <w:b/>
              </w:rPr>
              <w:t>Treść wymagania</w:t>
            </w:r>
          </w:p>
        </w:tc>
        <w:tc>
          <w:tcPr>
            <w:tcW w:w="1203" w:type="dxa"/>
            <w:tcMar>
              <w:top w:w="28" w:type="dxa"/>
              <w:bottom w:w="28" w:type="dxa"/>
            </w:tcMar>
          </w:tcPr>
          <w:p w:rsidR="00B42833" w:rsidRPr="006526AE" w:rsidRDefault="00B42833" w:rsidP="007C6741">
            <w:pPr>
              <w:pStyle w:val="Normalny-sekcjapierwsza"/>
              <w:rPr>
                <w:b/>
              </w:rPr>
            </w:pPr>
            <w:r w:rsidRPr="006526AE">
              <w:rPr>
                <w:b/>
              </w:rPr>
              <w:t>Priorytet</w:t>
            </w:r>
          </w:p>
        </w:tc>
      </w:tr>
      <w:tr w:rsidR="00B42833" w:rsidTr="007C6741">
        <w:trPr>
          <w:trHeight w:val="167"/>
          <w:jc w:val="center"/>
        </w:trPr>
        <w:tc>
          <w:tcPr>
            <w:tcW w:w="8505" w:type="dxa"/>
            <w:gridSpan w:val="3"/>
            <w:tcMar>
              <w:top w:w="28" w:type="dxa"/>
              <w:bottom w:w="28" w:type="dxa"/>
            </w:tcMar>
          </w:tcPr>
          <w:p w:rsidR="00B42833" w:rsidRPr="006526AE" w:rsidRDefault="00B42833" w:rsidP="007C6741">
            <w:pPr>
              <w:pStyle w:val="Normalny-sekcjapierwsza"/>
              <w:jc w:val="center"/>
              <w:rPr>
                <w:b/>
              </w:rPr>
            </w:pPr>
            <w:r w:rsidRPr="006526AE">
              <w:rPr>
                <w:b/>
              </w:rPr>
              <w:t>Zakres minimalny</w:t>
            </w:r>
          </w:p>
        </w:tc>
      </w:tr>
      <w:tr w:rsidR="00B42833" w:rsidTr="007C6741">
        <w:trPr>
          <w:jc w:val="center"/>
        </w:trPr>
        <w:tc>
          <w:tcPr>
            <w:tcW w:w="681" w:type="dxa"/>
            <w:tcMar>
              <w:top w:w="28" w:type="dxa"/>
              <w:bottom w:w="28" w:type="dxa"/>
            </w:tcMar>
          </w:tcPr>
          <w:p w:rsidR="00B42833" w:rsidRDefault="00B42833" w:rsidP="007C6741">
            <w:pPr>
              <w:pStyle w:val="Normalny-sekcjapierwsza"/>
            </w:pPr>
            <w:r>
              <w:t>M1</w:t>
            </w:r>
          </w:p>
        </w:tc>
        <w:tc>
          <w:tcPr>
            <w:tcW w:w="6621" w:type="dxa"/>
            <w:tcMar>
              <w:top w:w="28" w:type="dxa"/>
              <w:bottom w:w="28" w:type="dxa"/>
            </w:tcMar>
          </w:tcPr>
          <w:p w:rsidR="00B42833" w:rsidRDefault="00B42833" w:rsidP="006C3C84">
            <w:pPr>
              <w:pStyle w:val="Normalny-sekcjapierwsza"/>
              <w:jc w:val="left"/>
            </w:pPr>
            <w:r>
              <w:t>Wyszukiwanie atrakcji</w:t>
            </w:r>
          </w:p>
        </w:tc>
        <w:tc>
          <w:tcPr>
            <w:tcW w:w="1203" w:type="dxa"/>
            <w:tcMar>
              <w:top w:w="28" w:type="dxa"/>
              <w:bottom w:w="28" w:type="dxa"/>
            </w:tcMar>
          </w:tcPr>
          <w:p w:rsidR="00B42833" w:rsidRDefault="00B42833" w:rsidP="007C6741">
            <w:pPr>
              <w:pStyle w:val="Normalny-sekcjapierwsza"/>
            </w:pPr>
            <w:r>
              <w:t>1</w:t>
            </w:r>
          </w:p>
        </w:tc>
      </w:tr>
      <w:tr w:rsidR="00B42833" w:rsidTr="007C6741">
        <w:trPr>
          <w:jc w:val="center"/>
        </w:trPr>
        <w:tc>
          <w:tcPr>
            <w:tcW w:w="681" w:type="dxa"/>
            <w:tcMar>
              <w:top w:w="28" w:type="dxa"/>
              <w:bottom w:w="28" w:type="dxa"/>
            </w:tcMar>
          </w:tcPr>
          <w:p w:rsidR="00B42833" w:rsidRDefault="00B42833" w:rsidP="007C6741">
            <w:pPr>
              <w:pStyle w:val="Normalny-sekcjapierwsza"/>
            </w:pPr>
            <w:r>
              <w:t>M2</w:t>
            </w:r>
          </w:p>
        </w:tc>
        <w:tc>
          <w:tcPr>
            <w:tcW w:w="6621" w:type="dxa"/>
            <w:tcMar>
              <w:top w:w="28" w:type="dxa"/>
              <w:bottom w:w="28" w:type="dxa"/>
            </w:tcMar>
          </w:tcPr>
          <w:p w:rsidR="00B42833" w:rsidRPr="000202E4" w:rsidRDefault="00B42833" w:rsidP="006C3C84">
            <w:pPr>
              <w:pStyle w:val="Normalny-sekcjapierwsza"/>
              <w:jc w:val="left"/>
            </w:pPr>
            <w:r>
              <w:t>Wyświetlanie</w:t>
            </w:r>
            <w:r w:rsidRPr="000202E4">
              <w:t xml:space="preserve"> szczegółowych informacji o atrakcji</w:t>
            </w:r>
          </w:p>
        </w:tc>
        <w:tc>
          <w:tcPr>
            <w:tcW w:w="1203" w:type="dxa"/>
            <w:tcMar>
              <w:top w:w="28" w:type="dxa"/>
              <w:bottom w:w="28" w:type="dxa"/>
            </w:tcMar>
          </w:tcPr>
          <w:p w:rsidR="00B42833" w:rsidRDefault="00B42833" w:rsidP="007C6741">
            <w:pPr>
              <w:pStyle w:val="Normalny-sekcjapierwsza"/>
            </w:pPr>
            <w:r>
              <w:t>1</w:t>
            </w:r>
          </w:p>
        </w:tc>
      </w:tr>
      <w:tr w:rsidR="00B42833" w:rsidTr="007C6741">
        <w:trPr>
          <w:jc w:val="center"/>
        </w:trPr>
        <w:tc>
          <w:tcPr>
            <w:tcW w:w="681" w:type="dxa"/>
            <w:tcMar>
              <w:top w:w="28" w:type="dxa"/>
              <w:bottom w:w="28" w:type="dxa"/>
            </w:tcMar>
          </w:tcPr>
          <w:p w:rsidR="00B42833" w:rsidRDefault="00B42833" w:rsidP="007C6741">
            <w:pPr>
              <w:pStyle w:val="Normalny-sekcjapierwsza"/>
            </w:pPr>
            <w:r>
              <w:t>M3</w:t>
            </w:r>
          </w:p>
        </w:tc>
        <w:tc>
          <w:tcPr>
            <w:tcW w:w="6621" w:type="dxa"/>
            <w:tcMar>
              <w:top w:w="28" w:type="dxa"/>
              <w:bottom w:w="28" w:type="dxa"/>
            </w:tcMar>
          </w:tcPr>
          <w:p w:rsidR="00B42833" w:rsidRPr="000202E4" w:rsidRDefault="00B42833" w:rsidP="006C3C84">
            <w:pPr>
              <w:pStyle w:val="Normalny-sekcjapierwsza"/>
              <w:jc w:val="left"/>
            </w:pPr>
            <w:r>
              <w:t>Panel</w:t>
            </w:r>
            <w:r w:rsidRPr="000202E4">
              <w:t xml:space="preserve"> administratora i sprawdzenie uprawnień</w:t>
            </w:r>
          </w:p>
        </w:tc>
        <w:tc>
          <w:tcPr>
            <w:tcW w:w="1203" w:type="dxa"/>
            <w:tcMar>
              <w:top w:w="28" w:type="dxa"/>
              <w:bottom w:w="28" w:type="dxa"/>
            </w:tcMar>
          </w:tcPr>
          <w:p w:rsidR="00B42833" w:rsidRDefault="00B42833" w:rsidP="007C6741">
            <w:pPr>
              <w:pStyle w:val="Normalny-sekcjapierwsza"/>
            </w:pPr>
            <w:r>
              <w:t>1</w:t>
            </w:r>
          </w:p>
        </w:tc>
      </w:tr>
      <w:tr w:rsidR="00B42833" w:rsidTr="007C6741">
        <w:trPr>
          <w:jc w:val="center"/>
        </w:trPr>
        <w:tc>
          <w:tcPr>
            <w:tcW w:w="681" w:type="dxa"/>
            <w:tcMar>
              <w:top w:w="28" w:type="dxa"/>
              <w:bottom w:w="28" w:type="dxa"/>
            </w:tcMar>
          </w:tcPr>
          <w:p w:rsidR="00B42833" w:rsidRDefault="00B42833" w:rsidP="007C6741">
            <w:pPr>
              <w:pStyle w:val="Normalny-sekcjapierwsza"/>
            </w:pPr>
            <w:r>
              <w:t>M4</w:t>
            </w:r>
          </w:p>
        </w:tc>
        <w:tc>
          <w:tcPr>
            <w:tcW w:w="6621" w:type="dxa"/>
            <w:tcMar>
              <w:top w:w="28" w:type="dxa"/>
              <w:bottom w:w="28" w:type="dxa"/>
            </w:tcMar>
          </w:tcPr>
          <w:p w:rsidR="00B42833" w:rsidRPr="000202E4" w:rsidRDefault="00B42833" w:rsidP="006C3C84">
            <w:pPr>
              <w:pStyle w:val="Normalny-sekcjapierwsza"/>
              <w:jc w:val="left"/>
            </w:pPr>
            <w:r>
              <w:t>Dodawani</w:t>
            </w:r>
            <w:r w:rsidR="006C3C84">
              <w:t>e</w:t>
            </w:r>
            <w:r>
              <w:t xml:space="preserve"> i usuwanie</w:t>
            </w:r>
            <w:r w:rsidRPr="000202E4">
              <w:t xml:space="preserve"> atrakcji przez administratora </w:t>
            </w:r>
            <w:r w:rsidRPr="000202E4">
              <w:rPr>
                <w:i/>
                <w:iCs/>
              </w:rPr>
              <w:t xml:space="preserve">(wymaga </w:t>
            </w:r>
            <w:r>
              <w:rPr>
                <w:i/>
                <w:iCs/>
              </w:rPr>
              <w:t>M</w:t>
            </w:r>
            <w:r w:rsidRPr="000202E4">
              <w:rPr>
                <w:i/>
                <w:iCs/>
              </w:rPr>
              <w:t>3)</w:t>
            </w:r>
          </w:p>
        </w:tc>
        <w:tc>
          <w:tcPr>
            <w:tcW w:w="1203" w:type="dxa"/>
            <w:tcMar>
              <w:top w:w="28" w:type="dxa"/>
              <w:bottom w:w="28" w:type="dxa"/>
            </w:tcMar>
          </w:tcPr>
          <w:p w:rsidR="00B42833" w:rsidRDefault="00B42833" w:rsidP="007C6741">
            <w:pPr>
              <w:pStyle w:val="Normalny-sekcjapierwsza"/>
            </w:pPr>
            <w:r>
              <w:t>2</w:t>
            </w:r>
          </w:p>
        </w:tc>
      </w:tr>
      <w:tr w:rsidR="00B42833" w:rsidTr="007C6741">
        <w:trPr>
          <w:jc w:val="center"/>
        </w:trPr>
        <w:tc>
          <w:tcPr>
            <w:tcW w:w="681" w:type="dxa"/>
            <w:tcMar>
              <w:top w:w="28" w:type="dxa"/>
              <w:bottom w:w="28" w:type="dxa"/>
            </w:tcMar>
          </w:tcPr>
          <w:p w:rsidR="00B42833" w:rsidRDefault="00B42833" w:rsidP="007C6741">
            <w:pPr>
              <w:pStyle w:val="Normalny-sekcjapierwsza"/>
            </w:pPr>
            <w:r>
              <w:t>M5</w:t>
            </w:r>
          </w:p>
        </w:tc>
        <w:tc>
          <w:tcPr>
            <w:tcW w:w="6621" w:type="dxa"/>
            <w:tcMar>
              <w:top w:w="28" w:type="dxa"/>
              <w:bottom w:w="28" w:type="dxa"/>
            </w:tcMar>
          </w:tcPr>
          <w:p w:rsidR="00B42833" w:rsidRPr="000202E4" w:rsidRDefault="00B42833" w:rsidP="006C3C84">
            <w:pPr>
              <w:pStyle w:val="Normalny-sekcjapierwsza"/>
              <w:jc w:val="left"/>
            </w:pPr>
            <w:r>
              <w:t>Dwie wersje aplikacji: mobilna oraz webowa</w:t>
            </w:r>
          </w:p>
        </w:tc>
        <w:tc>
          <w:tcPr>
            <w:tcW w:w="1203" w:type="dxa"/>
            <w:tcMar>
              <w:top w:w="28" w:type="dxa"/>
              <w:bottom w:w="28" w:type="dxa"/>
            </w:tcMar>
          </w:tcPr>
          <w:p w:rsidR="00B42833" w:rsidRDefault="00B42833" w:rsidP="007C6741">
            <w:pPr>
              <w:pStyle w:val="Normalny-sekcjapierwsza"/>
            </w:pPr>
            <w:r>
              <w:t>1</w:t>
            </w:r>
          </w:p>
        </w:tc>
      </w:tr>
      <w:tr w:rsidR="00B42833" w:rsidTr="007C6741">
        <w:trPr>
          <w:jc w:val="center"/>
        </w:trPr>
        <w:tc>
          <w:tcPr>
            <w:tcW w:w="681" w:type="dxa"/>
            <w:tcMar>
              <w:top w:w="28" w:type="dxa"/>
              <w:bottom w:w="28" w:type="dxa"/>
            </w:tcMar>
          </w:tcPr>
          <w:p w:rsidR="00B42833" w:rsidRDefault="00B42833" w:rsidP="007C6741">
            <w:pPr>
              <w:pStyle w:val="Normalny-sekcjapierwsza"/>
            </w:pPr>
            <w:r>
              <w:t>M6</w:t>
            </w:r>
          </w:p>
        </w:tc>
        <w:tc>
          <w:tcPr>
            <w:tcW w:w="6621" w:type="dxa"/>
            <w:tcMar>
              <w:top w:w="28" w:type="dxa"/>
              <w:bottom w:w="28" w:type="dxa"/>
            </w:tcMar>
          </w:tcPr>
          <w:p w:rsidR="00B42833" w:rsidRPr="000202E4" w:rsidRDefault="00B42833" w:rsidP="006C3C84">
            <w:pPr>
              <w:pStyle w:val="Normalny-sekcjapierwsza"/>
              <w:jc w:val="left"/>
            </w:pPr>
            <w:r>
              <w:t>Wyszukiwanie</w:t>
            </w:r>
            <w:r w:rsidRPr="000202E4">
              <w:t xml:space="preserve"> atrakcji względem lokalizacji użytkownika, korzystając z modułu GPS</w:t>
            </w:r>
            <w:r w:rsidRPr="000202E4">
              <w:rPr>
                <w:i/>
                <w:iCs/>
              </w:rPr>
              <w:t xml:space="preserve"> (wymaga </w:t>
            </w:r>
            <w:r>
              <w:rPr>
                <w:i/>
                <w:iCs/>
              </w:rPr>
              <w:t>M</w:t>
            </w:r>
            <w:r w:rsidRPr="000202E4">
              <w:rPr>
                <w:i/>
                <w:iCs/>
              </w:rPr>
              <w:t xml:space="preserve">1, </w:t>
            </w:r>
            <w:r>
              <w:rPr>
                <w:i/>
                <w:iCs/>
              </w:rPr>
              <w:t>M</w:t>
            </w:r>
            <w:r w:rsidRPr="000202E4">
              <w:rPr>
                <w:i/>
                <w:iCs/>
              </w:rPr>
              <w:t>5 - wersja mobilna)</w:t>
            </w:r>
          </w:p>
        </w:tc>
        <w:tc>
          <w:tcPr>
            <w:tcW w:w="1203" w:type="dxa"/>
            <w:tcMar>
              <w:top w:w="28" w:type="dxa"/>
              <w:bottom w:w="28" w:type="dxa"/>
            </w:tcMar>
          </w:tcPr>
          <w:p w:rsidR="00B42833" w:rsidRDefault="00B42833" w:rsidP="007C6741">
            <w:pPr>
              <w:pStyle w:val="Normalny-sekcjapierwsza"/>
            </w:pPr>
            <w:r>
              <w:t>2</w:t>
            </w:r>
          </w:p>
        </w:tc>
      </w:tr>
      <w:tr w:rsidR="00B42833" w:rsidTr="007C6741">
        <w:trPr>
          <w:jc w:val="center"/>
        </w:trPr>
        <w:tc>
          <w:tcPr>
            <w:tcW w:w="8505" w:type="dxa"/>
            <w:gridSpan w:val="3"/>
            <w:tcMar>
              <w:top w:w="28" w:type="dxa"/>
              <w:bottom w:w="28" w:type="dxa"/>
            </w:tcMar>
          </w:tcPr>
          <w:p w:rsidR="00B42833" w:rsidRPr="006526AE" w:rsidRDefault="00B42833" w:rsidP="007C6741">
            <w:pPr>
              <w:pStyle w:val="Normalny-sekcjapierwsza"/>
              <w:jc w:val="center"/>
              <w:rPr>
                <w:b/>
              </w:rPr>
            </w:pPr>
            <w:r w:rsidRPr="006526AE">
              <w:rPr>
                <w:b/>
              </w:rPr>
              <w:lastRenderedPageBreak/>
              <w:t>Zakres realny</w:t>
            </w:r>
          </w:p>
        </w:tc>
      </w:tr>
      <w:tr w:rsidR="00B42833" w:rsidTr="007C6741">
        <w:trPr>
          <w:jc w:val="center"/>
        </w:trPr>
        <w:tc>
          <w:tcPr>
            <w:tcW w:w="681" w:type="dxa"/>
            <w:tcMar>
              <w:top w:w="28" w:type="dxa"/>
              <w:bottom w:w="28" w:type="dxa"/>
            </w:tcMar>
          </w:tcPr>
          <w:p w:rsidR="00B42833" w:rsidRDefault="00B42833" w:rsidP="007C6741">
            <w:pPr>
              <w:pStyle w:val="Normalny-sekcjapierwsza"/>
            </w:pPr>
            <w:r>
              <w:t>R1</w:t>
            </w:r>
          </w:p>
        </w:tc>
        <w:tc>
          <w:tcPr>
            <w:tcW w:w="6621" w:type="dxa"/>
            <w:tcMar>
              <w:top w:w="28" w:type="dxa"/>
              <w:bottom w:w="28" w:type="dxa"/>
            </w:tcMar>
          </w:tcPr>
          <w:p w:rsidR="00B42833" w:rsidRPr="000202E4" w:rsidRDefault="00B42833" w:rsidP="006C3C84">
            <w:pPr>
              <w:pStyle w:val="Normalny-sekcjapierwsza"/>
              <w:jc w:val="left"/>
            </w:pPr>
            <w:r>
              <w:t xml:space="preserve">Wyszukiwanie atrakcji </w:t>
            </w:r>
            <w:r w:rsidRPr="000202E4">
              <w:t xml:space="preserve">względem różnych kryteriów, np.: względem lokalizacji, typu, </w:t>
            </w:r>
            <w:r w:rsidR="006C3C84">
              <w:t>nazwy</w:t>
            </w:r>
          </w:p>
        </w:tc>
        <w:tc>
          <w:tcPr>
            <w:tcW w:w="1203" w:type="dxa"/>
            <w:tcMar>
              <w:top w:w="28" w:type="dxa"/>
              <w:bottom w:w="28" w:type="dxa"/>
            </w:tcMar>
          </w:tcPr>
          <w:p w:rsidR="00B42833" w:rsidRDefault="00B42833" w:rsidP="007C6741">
            <w:pPr>
              <w:pStyle w:val="Normalny-sekcjapierwsza"/>
            </w:pPr>
            <w:r>
              <w:t>3</w:t>
            </w:r>
          </w:p>
        </w:tc>
      </w:tr>
      <w:tr w:rsidR="00B42833" w:rsidTr="007C6741">
        <w:trPr>
          <w:jc w:val="center"/>
        </w:trPr>
        <w:tc>
          <w:tcPr>
            <w:tcW w:w="681" w:type="dxa"/>
            <w:tcMar>
              <w:top w:w="28" w:type="dxa"/>
              <w:bottom w:w="28" w:type="dxa"/>
            </w:tcMar>
          </w:tcPr>
          <w:p w:rsidR="00B42833" w:rsidRDefault="00B42833" w:rsidP="007C6741">
            <w:pPr>
              <w:pStyle w:val="Normalny-sekcjapierwsza"/>
            </w:pPr>
            <w:r>
              <w:t>R2</w:t>
            </w:r>
          </w:p>
        </w:tc>
        <w:tc>
          <w:tcPr>
            <w:tcW w:w="6621" w:type="dxa"/>
            <w:tcMar>
              <w:top w:w="28" w:type="dxa"/>
              <w:bottom w:w="28" w:type="dxa"/>
            </w:tcMar>
          </w:tcPr>
          <w:p w:rsidR="00B42833" w:rsidRPr="000202E4" w:rsidRDefault="00B42833" w:rsidP="006C3C84">
            <w:pPr>
              <w:pStyle w:val="Normalny-sekcjapierwsza"/>
              <w:jc w:val="left"/>
            </w:pPr>
            <w:r>
              <w:t>Tworzenie konta użytkownika</w:t>
            </w:r>
          </w:p>
        </w:tc>
        <w:tc>
          <w:tcPr>
            <w:tcW w:w="1203" w:type="dxa"/>
            <w:tcMar>
              <w:top w:w="28" w:type="dxa"/>
              <w:bottom w:w="28" w:type="dxa"/>
            </w:tcMar>
          </w:tcPr>
          <w:p w:rsidR="00B42833" w:rsidRDefault="00B42833" w:rsidP="007C6741">
            <w:pPr>
              <w:pStyle w:val="Normalny-sekcjapierwsza"/>
            </w:pPr>
            <w:r>
              <w:t>3</w:t>
            </w:r>
          </w:p>
        </w:tc>
      </w:tr>
      <w:tr w:rsidR="00B42833" w:rsidTr="007C6741">
        <w:trPr>
          <w:jc w:val="center"/>
        </w:trPr>
        <w:tc>
          <w:tcPr>
            <w:tcW w:w="681" w:type="dxa"/>
            <w:tcMar>
              <w:top w:w="28" w:type="dxa"/>
              <w:bottom w:w="28" w:type="dxa"/>
            </w:tcMar>
          </w:tcPr>
          <w:p w:rsidR="00B42833" w:rsidRDefault="00B42833" w:rsidP="007C6741">
            <w:pPr>
              <w:pStyle w:val="Normalny-sekcjapierwsza"/>
            </w:pPr>
            <w:r>
              <w:t>R3</w:t>
            </w:r>
          </w:p>
        </w:tc>
        <w:tc>
          <w:tcPr>
            <w:tcW w:w="6621" w:type="dxa"/>
            <w:tcMar>
              <w:top w:w="28" w:type="dxa"/>
              <w:bottom w:w="28" w:type="dxa"/>
            </w:tcMar>
          </w:tcPr>
          <w:p w:rsidR="00B42833" w:rsidRPr="000202E4" w:rsidRDefault="00B42833" w:rsidP="006C3C84">
            <w:pPr>
              <w:pStyle w:val="Normalny-sekcjapierwsza"/>
              <w:jc w:val="left"/>
            </w:pPr>
            <w:r>
              <w:t xml:space="preserve">Wstawianie </w:t>
            </w:r>
            <w:r w:rsidRPr="000202E4">
              <w:t xml:space="preserve">zdjęć użytkowników dla danej atrakcji </w:t>
            </w:r>
            <w:r w:rsidRPr="000202E4">
              <w:rPr>
                <w:i/>
                <w:iCs/>
              </w:rPr>
              <w:t xml:space="preserve">(wymaga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4</w:t>
            </w:r>
          </w:p>
        </w:tc>
      </w:tr>
      <w:tr w:rsidR="00B42833" w:rsidTr="007C6741">
        <w:trPr>
          <w:jc w:val="center"/>
        </w:trPr>
        <w:tc>
          <w:tcPr>
            <w:tcW w:w="681" w:type="dxa"/>
            <w:tcMar>
              <w:top w:w="28" w:type="dxa"/>
              <w:bottom w:w="28" w:type="dxa"/>
            </w:tcMar>
          </w:tcPr>
          <w:p w:rsidR="00B42833" w:rsidRDefault="00B42833" w:rsidP="007C6741">
            <w:pPr>
              <w:pStyle w:val="Normalny-sekcjapierwsza"/>
            </w:pPr>
            <w:r>
              <w:t>R4</w:t>
            </w:r>
          </w:p>
        </w:tc>
        <w:tc>
          <w:tcPr>
            <w:tcW w:w="6621" w:type="dxa"/>
            <w:tcMar>
              <w:top w:w="28" w:type="dxa"/>
              <w:bottom w:w="28" w:type="dxa"/>
            </w:tcMar>
          </w:tcPr>
          <w:p w:rsidR="00B42833" w:rsidRPr="000202E4" w:rsidRDefault="00B42833" w:rsidP="006C3C84">
            <w:pPr>
              <w:pStyle w:val="Normalny-sekcjapierwsza"/>
              <w:jc w:val="left"/>
            </w:pPr>
            <w:r>
              <w:t>D</w:t>
            </w:r>
            <w:r w:rsidRPr="000202E4">
              <w:t>odawani</w:t>
            </w:r>
            <w:r>
              <w:t>e</w:t>
            </w:r>
            <w:r w:rsidRPr="000202E4">
              <w:t xml:space="preserve"> komentarzy</w:t>
            </w:r>
            <w:r w:rsidR="00B65B12">
              <w:t xml:space="preserve"> (opinii)</w:t>
            </w:r>
            <w:r w:rsidRPr="000202E4">
              <w:t xml:space="preserve"> przez użytkowników </w:t>
            </w:r>
            <w:r w:rsidRPr="000202E4">
              <w:rPr>
                <w:i/>
                <w:iCs/>
              </w:rPr>
              <w:t xml:space="preserve">(wymaga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4</w:t>
            </w:r>
          </w:p>
        </w:tc>
      </w:tr>
      <w:tr w:rsidR="00B42833" w:rsidTr="007C6741">
        <w:trPr>
          <w:jc w:val="center"/>
        </w:trPr>
        <w:tc>
          <w:tcPr>
            <w:tcW w:w="681" w:type="dxa"/>
            <w:tcMar>
              <w:top w:w="28" w:type="dxa"/>
              <w:bottom w:w="28" w:type="dxa"/>
            </w:tcMar>
          </w:tcPr>
          <w:p w:rsidR="00B42833" w:rsidRDefault="00B42833" w:rsidP="007C6741">
            <w:pPr>
              <w:pStyle w:val="Normalny-sekcjapierwsza"/>
            </w:pPr>
            <w:r>
              <w:t>R5</w:t>
            </w:r>
          </w:p>
        </w:tc>
        <w:tc>
          <w:tcPr>
            <w:tcW w:w="6621" w:type="dxa"/>
            <w:tcMar>
              <w:top w:w="28" w:type="dxa"/>
              <w:bottom w:w="28" w:type="dxa"/>
            </w:tcMar>
          </w:tcPr>
          <w:p w:rsidR="00B42833" w:rsidRPr="000202E4" w:rsidRDefault="00B42833" w:rsidP="006C3C84">
            <w:pPr>
              <w:pStyle w:val="Normalny-sekcjapierwsza"/>
              <w:jc w:val="left"/>
            </w:pPr>
            <w:r>
              <w:t>Usuwanie</w:t>
            </w:r>
            <w:r w:rsidRPr="000202E4">
              <w:t xml:space="preserve"> z konta administratora użytkowników, komentarzy, zdjęć i innych materiałów dodawanych przez konta użytkowników </w:t>
            </w:r>
            <w:r w:rsidRPr="000202E4">
              <w:rPr>
                <w:i/>
                <w:iCs/>
              </w:rPr>
              <w:t xml:space="preserve">(wymaga </w:t>
            </w:r>
            <w:r>
              <w:rPr>
                <w:i/>
                <w:iCs/>
              </w:rPr>
              <w:t>R</w:t>
            </w:r>
            <w:r w:rsidRPr="000202E4">
              <w:rPr>
                <w:i/>
                <w:iCs/>
              </w:rPr>
              <w:t xml:space="preserve">2, </w:t>
            </w:r>
            <w:r>
              <w:rPr>
                <w:i/>
                <w:iCs/>
              </w:rPr>
              <w:t>R</w:t>
            </w:r>
            <w:r w:rsidRPr="000202E4">
              <w:rPr>
                <w:i/>
                <w:iCs/>
              </w:rPr>
              <w:t xml:space="preserve">3, </w:t>
            </w:r>
            <w:r>
              <w:rPr>
                <w:i/>
                <w:iCs/>
              </w:rPr>
              <w:t>R</w:t>
            </w:r>
            <w:r w:rsidRPr="000202E4">
              <w:rPr>
                <w:i/>
                <w:iCs/>
              </w:rPr>
              <w:t>4)</w:t>
            </w:r>
          </w:p>
        </w:tc>
        <w:tc>
          <w:tcPr>
            <w:tcW w:w="1203" w:type="dxa"/>
            <w:tcMar>
              <w:top w:w="28" w:type="dxa"/>
              <w:bottom w:w="28" w:type="dxa"/>
            </w:tcMar>
          </w:tcPr>
          <w:p w:rsidR="00B42833" w:rsidRDefault="00B42833" w:rsidP="007C6741">
            <w:pPr>
              <w:pStyle w:val="Normalny-sekcjapierwsza"/>
            </w:pPr>
            <w:r>
              <w:t>4</w:t>
            </w:r>
          </w:p>
        </w:tc>
      </w:tr>
      <w:tr w:rsidR="00B42833" w:rsidTr="007C6741">
        <w:trPr>
          <w:jc w:val="center"/>
        </w:trPr>
        <w:tc>
          <w:tcPr>
            <w:tcW w:w="681" w:type="dxa"/>
            <w:tcMar>
              <w:top w:w="28" w:type="dxa"/>
              <w:bottom w:w="28" w:type="dxa"/>
            </w:tcMar>
          </w:tcPr>
          <w:p w:rsidR="00B42833" w:rsidRDefault="00B42833" w:rsidP="007C6741">
            <w:pPr>
              <w:pStyle w:val="Normalny-sekcjapierwsza"/>
            </w:pPr>
            <w:r>
              <w:t>R6</w:t>
            </w:r>
          </w:p>
        </w:tc>
        <w:tc>
          <w:tcPr>
            <w:tcW w:w="6621" w:type="dxa"/>
            <w:tcMar>
              <w:top w:w="28" w:type="dxa"/>
              <w:bottom w:w="28" w:type="dxa"/>
            </w:tcMar>
          </w:tcPr>
          <w:p w:rsidR="00B42833" w:rsidRPr="000202E4" w:rsidRDefault="00B42833" w:rsidP="006C3C84">
            <w:pPr>
              <w:pStyle w:val="Normalny-sekcjapierwsza"/>
              <w:jc w:val="left"/>
            </w:pPr>
            <w:r>
              <w:t>Wystawianie</w:t>
            </w:r>
            <w:r w:rsidRPr="000202E4">
              <w:t xml:space="preserve"> ocen atrakcjom </w:t>
            </w:r>
            <w:r w:rsidRPr="000202E4">
              <w:rPr>
                <w:i/>
                <w:iCs/>
              </w:rPr>
              <w:t xml:space="preserve">(wymaga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4</w:t>
            </w:r>
          </w:p>
        </w:tc>
      </w:tr>
      <w:tr w:rsidR="00B42833" w:rsidTr="007C6741">
        <w:trPr>
          <w:jc w:val="center"/>
        </w:trPr>
        <w:tc>
          <w:tcPr>
            <w:tcW w:w="8505" w:type="dxa"/>
            <w:gridSpan w:val="3"/>
            <w:tcMar>
              <w:top w:w="28" w:type="dxa"/>
              <w:bottom w:w="28" w:type="dxa"/>
            </w:tcMar>
          </w:tcPr>
          <w:p w:rsidR="00B42833" w:rsidRPr="006526AE" w:rsidRDefault="00B42833" w:rsidP="007C6741">
            <w:pPr>
              <w:pStyle w:val="Normalny-sekcjapierwsza"/>
              <w:jc w:val="center"/>
              <w:rPr>
                <w:b/>
              </w:rPr>
            </w:pPr>
            <w:r w:rsidRPr="006526AE">
              <w:rPr>
                <w:b/>
              </w:rPr>
              <w:t>Zakres optymalny</w:t>
            </w:r>
          </w:p>
        </w:tc>
      </w:tr>
      <w:tr w:rsidR="00B42833" w:rsidTr="007C6741">
        <w:trPr>
          <w:jc w:val="center"/>
        </w:trPr>
        <w:tc>
          <w:tcPr>
            <w:tcW w:w="681" w:type="dxa"/>
            <w:tcMar>
              <w:top w:w="28" w:type="dxa"/>
              <w:bottom w:w="28" w:type="dxa"/>
            </w:tcMar>
          </w:tcPr>
          <w:p w:rsidR="00B42833" w:rsidRDefault="00B42833" w:rsidP="007C6741">
            <w:pPr>
              <w:pStyle w:val="Normalny-sekcjapierwsza"/>
            </w:pPr>
            <w:r>
              <w:t>O1</w:t>
            </w:r>
          </w:p>
        </w:tc>
        <w:tc>
          <w:tcPr>
            <w:tcW w:w="6621" w:type="dxa"/>
            <w:tcMar>
              <w:top w:w="28" w:type="dxa"/>
              <w:bottom w:w="28" w:type="dxa"/>
            </w:tcMar>
          </w:tcPr>
          <w:p w:rsidR="00B42833" w:rsidRPr="000202E4" w:rsidRDefault="00B42833" w:rsidP="006C3C84">
            <w:pPr>
              <w:pStyle w:val="Normalny-sekcjapierwsza"/>
              <w:jc w:val="left"/>
            </w:pPr>
            <w:r>
              <w:t>Do</w:t>
            </w:r>
            <w:r w:rsidRPr="000202E4">
              <w:t>dawani</w:t>
            </w:r>
            <w:r>
              <w:t>e</w:t>
            </w:r>
            <w:r w:rsidRPr="000202E4">
              <w:t xml:space="preserve"> innych użytkowników jako znajomych, wysyłani</w:t>
            </w:r>
            <w:r>
              <w:t>e</w:t>
            </w:r>
            <w:r w:rsidRPr="000202E4">
              <w:t xml:space="preserve"> im wiadomości </w:t>
            </w:r>
            <w:r w:rsidRPr="000202E4">
              <w:rPr>
                <w:i/>
                <w:iCs/>
              </w:rPr>
              <w:t xml:space="preserve">(wymaga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O2</w:t>
            </w:r>
          </w:p>
        </w:tc>
        <w:tc>
          <w:tcPr>
            <w:tcW w:w="6621" w:type="dxa"/>
            <w:tcMar>
              <w:top w:w="28" w:type="dxa"/>
              <w:bottom w:w="28" w:type="dxa"/>
            </w:tcMar>
          </w:tcPr>
          <w:p w:rsidR="00B42833" w:rsidRPr="000202E4" w:rsidRDefault="00B42833" w:rsidP="006C3C84">
            <w:pPr>
              <w:pStyle w:val="Normalny-sekcjapierwsza"/>
              <w:jc w:val="left"/>
            </w:pPr>
            <w:r>
              <w:t>Z</w:t>
            </w:r>
            <w:r w:rsidRPr="000202E4">
              <w:t>apraszani</w:t>
            </w:r>
            <w:r>
              <w:t>e</w:t>
            </w:r>
            <w:r w:rsidRPr="000202E4">
              <w:t xml:space="preserve"> znajomych do udziału w zdarzeniach (np. zwiedzanie atrakcji), “organizowania wycieczek” </w:t>
            </w:r>
            <w:r w:rsidRPr="000202E4">
              <w:rPr>
                <w:i/>
                <w:iCs/>
              </w:rPr>
              <w:t xml:space="preserve">(wymaga </w:t>
            </w:r>
            <w:r>
              <w:rPr>
                <w:i/>
                <w:iCs/>
              </w:rPr>
              <w:t>O</w:t>
            </w:r>
            <w:r w:rsidRPr="000202E4">
              <w:rPr>
                <w:i/>
                <w:iCs/>
              </w:rPr>
              <w:t xml:space="preserve">1,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O3</w:t>
            </w:r>
          </w:p>
        </w:tc>
        <w:tc>
          <w:tcPr>
            <w:tcW w:w="6621" w:type="dxa"/>
            <w:tcMar>
              <w:top w:w="28" w:type="dxa"/>
              <w:bottom w:w="28" w:type="dxa"/>
            </w:tcMar>
          </w:tcPr>
          <w:p w:rsidR="00B42833" w:rsidRPr="000202E4" w:rsidRDefault="00B42833" w:rsidP="006C3C84">
            <w:pPr>
              <w:pStyle w:val="Normalny-sekcjapierwsza"/>
              <w:jc w:val="left"/>
            </w:pPr>
            <w:r>
              <w:t>Wygodny kreator tworzenia rejestracji konta – wieloetapowa rejestracja (wymaga R2)</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O4</w:t>
            </w:r>
          </w:p>
        </w:tc>
        <w:tc>
          <w:tcPr>
            <w:tcW w:w="6621" w:type="dxa"/>
            <w:tcMar>
              <w:top w:w="28" w:type="dxa"/>
              <w:bottom w:w="28" w:type="dxa"/>
            </w:tcMar>
          </w:tcPr>
          <w:p w:rsidR="00B42833" w:rsidRPr="000202E4" w:rsidRDefault="00B42833" w:rsidP="00B65B12">
            <w:pPr>
              <w:pStyle w:val="Normalny-sekcjapierwsza"/>
              <w:jc w:val="left"/>
            </w:pPr>
            <w:r>
              <w:t>Wskazywanie</w:t>
            </w:r>
            <w:r w:rsidRPr="000202E4">
              <w:t xml:space="preserve"> drogi do wybranej aplikacji </w:t>
            </w:r>
            <w:r w:rsidRPr="000202E4">
              <w:rPr>
                <w:i/>
                <w:iCs/>
              </w:rPr>
              <w:t xml:space="preserve">(wymaga </w:t>
            </w:r>
            <w:r>
              <w:rPr>
                <w:i/>
                <w:iCs/>
              </w:rPr>
              <w:t>M</w:t>
            </w:r>
            <w:r w:rsidR="00B65B12">
              <w:rPr>
                <w:i/>
                <w:iCs/>
              </w:rPr>
              <w:t>6</w:t>
            </w:r>
            <w:r w:rsidRPr="000202E4">
              <w:rPr>
                <w:i/>
                <w:iCs/>
              </w:rPr>
              <w:t>)</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O5</w:t>
            </w:r>
          </w:p>
        </w:tc>
        <w:tc>
          <w:tcPr>
            <w:tcW w:w="6621" w:type="dxa"/>
            <w:tcMar>
              <w:top w:w="28" w:type="dxa"/>
              <w:bottom w:w="28" w:type="dxa"/>
            </w:tcMar>
          </w:tcPr>
          <w:p w:rsidR="00B42833" w:rsidRPr="000202E4" w:rsidRDefault="00B42833" w:rsidP="00B65B12">
            <w:pPr>
              <w:pStyle w:val="Normalny-sekcjapierwsza"/>
              <w:jc w:val="left"/>
            </w:pPr>
            <w:r>
              <w:t>Pr</w:t>
            </w:r>
            <w:r w:rsidRPr="000202E4">
              <w:t>oponowani</w:t>
            </w:r>
            <w:r>
              <w:t>e</w:t>
            </w:r>
            <w:r w:rsidRPr="000202E4">
              <w:t xml:space="preserve"> atrakcji przez użytkownika - możliwe do </w:t>
            </w:r>
            <w:r w:rsidR="00B65B12">
              <w:t>akceptacji</w:t>
            </w:r>
            <w:r w:rsidRPr="000202E4">
              <w:t xml:space="preserve"> przez administratora</w:t>
            </w:r>
            <w:r w:rsidRPr="000202E4">
              <w:rPr>
                <w:i/>
                <w:iCs/>
              </w:rPr>
              <w:t xml:space="preserve"> (wymaga </w:t>
            </w:r>
            <w:r>
              <w:rPr>
                <w:i/>
                <w:iCs/>
              </w:rPr>
              <w:t>M</w:t>
            </w:r>
            <w:r w:rsidRPr="000202E4">
              <w:rPr>
                <w:i/>
                <w:iCs/>
              </w:rPr>
              <w:t xml:space="preserve">3, </w:t>
            </w:r>
            <w:r>
              <w:rPr>
                <w:i/>
                <w:iCs/>
              </w:rPr>
              <w:t>R</w:t>
            </w:r>
            <w:r w:rsidRPr="000202E4">
              <w:rPr>
                <w:i/>
                <w:iCs/>
              </w:rPr>
              <w:t xml:space="preserve">2, </w:t>
            </w:r>
            <w:r>
              <w:rPr>
                <w:i/>
                <w:iCs/>
              </w:rPr>
              <w:t>R</w:t>
            </w:r>
            <w:r w:rsidRPr="000202E4">
              <w:rPr>
                <w:i/>
                <w:iCs/>
              </w:rPr>
              <w:t>5)</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O6</w:t>
            </w:r>
          </w:p>
        </w:tc>
        <w:tc>
          <w:tcPr>
            <w:tcW w:w="6621" w:type="dxa"/>
            <w:tcMar>
              <w:top w:w="28" w:type="dxa"/>
              <w:bottom w:w="28" w:type="dxa"/>
            </w:tcMar>
          </w:tcPr>
          <w:p w:rsidR="00B42833" w:rsidRPr="000202E4" w:rsidRDefault="00B42833" w:rsidP="006C3C84">
            <w:pPr>
              <w:pStyle w:val="Normalny-sekcjapierwsza"/>
              <w:jc w:val="left"/>
            </w:pPr>
            <w:r>
              <w:t>Zg</w:t>
            </w:r>
            <w:r w:rsidRPr="000202E4">
              <w:t>łaszani</w:t>
            </w:r>
            <w:r>
              <w:t>e</w:t>
            </w:r>
            <w:r w:rsidRPr="000202E4">
              <w:t xml:space="preserve"> komentarzy do administracji przez użytkownika</w:t>
            </w:r>
            <w:r w:rsidRPr="000202E4">
              <w:rPr>
                <w:i/>
                <w:iCs/>
              </w:rPr>
              <w:t xml:space="preserve"> (wymaga </w:t>
            </w:r>
            <w:r>
              <w:rPr>
                <w:i/>
                <w:iCs/>
              </w:rPr>
              <w:t>M</w:t>
            </w:r>
            <w:r w:rsidRPr="000202E4">
              <w:rPr>
                <w:i/>
                <w:iCs/>
              </w:rPr>
              <w:t xml:space="preserve">3,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5</w:t>
            </w:r>
          </w:p>
        </w:tc>
      </w:tr>
    </w:tbl>
    <w:p w:rsidR="00B42833" w:rsidRDefault="00B42833" w:rsidP="002A41BA">
      <w:pPr>
        <w:pStyle w:val="Nagwek2"/>
      </w:pPr>
      <w:bookmarkStart w:id="1562" w:name="_Toc437097092"/>
      <w:bookmarkStart w:id="1563" w:name="_Toc437130538"/>
      <w:bookmarkStart w:id="1564" w:name="_Toc437190843"/>
      <w:r>
        <w:t>Dobrana metodyka w projekcie</w:t>
      </w:r>
      <w:bookmarkEnd w:id="1562"/>
      <w:bookmarkEnd w:id="1563"/>
      <w:bookmarkEnd w:id="1564"/>
    </w:p>
    <w:p w:rsidR="00481D91" w:rsidRDefault="00481D91" w:rsidP="00481D91">
      <w:pPr>
        <w:pStyle w:val="Zwykyakapit"/>
      </w:pPr>
      <w:r>
        <w:t>Podstawową metodyką wykorzystywaną w projekcie będzie Scrum - została ona</w:t>
      </w:r>
      <w:ins w:id="1565" w:author="DeeM" w:date="2015-12-07T17:38:00Z">
        <w:r w:rsidR="00364B0C">
          <w:t> </w:t>
        </w:r>
      </w:ins>
      <w:del w:id="1566" w:author="DeeM" w:date="2015-12-07T17:38:00Z">
        <w:r w:rsidDel="00364B0C">
          <w:delText xml:space="preserve"> </w:delText>
        </w:r>
      </w:del>
      <w:r>
        <w:t>wybrana głównie ze względu na niewielki rozmiar zespołu i charakter projektu. Kolejnym powodem jest fakt, że w zespole nie ma wyróżniającego się lidera.</w:t>
      </w:r>
    </w:p>
    <w:p w:rsidR="00B42833" w:rsidRDefault="00B42833" w:rsidP="00481D91">
      <w:pPr>
        <w:pStyle w:val="Zwykyakapit"/>
      </w:pPr>
      <w:r>
        <w:t>Zespół zdecydował się na następujące odchylenia od SCRUMa:</w:t>
      </w:r>
    </w:p>
    <w:p w:rsidR="00B42833" w:rsidRDefault="00D53FFC" w:rsidP="00B42833">
      <w:pPr>
        <w:pStyle w:val="Akapitzlist"/>
        <w:numPr>
          <w:ilvl w:val="0"/>
          <w:numId w:val="12"/>
        </w:numPr>
      </w:pPr>
      <w:r>
        <w:t>zmienn</w:t>
      </w:r>
      <w:r w:rsidR="00B42833">
        <w:t>e długości sprintów</w:t>
      </w:r>
    </w:p>
    <w:p w:rsidR="00B42833" w:rsidRDefault="00B42833" w:rsidP="00B42833">
      <w:pPr>
        <w:pStyle w:val="Akapitzlist"/>
        <w:numPr>
          <w:ilvl w:val="0"/>
          <w:numId w:val="12"/>
        </w:numPr>
      </w:pPr>
      <w:r>
        <w:t>brak codziennych spotkań</w:t>
      </w:r>
    </w:p>
    <w:p w:rsidR="00B42833" w:rsidRDefault="00B42833" w:rsidP="00B42833">
      <w:pPr>
        <w:pStyle w:val="Akapitzlist"/>
        <w:numPr>
          <w:ilvl w:val="0"/>
          <w:numId w:val="12"/>
        </w:numPr>
      </w:pPr>
      <w:r>
        <w:t>pierwsze sprinty przeznaczone na przygotowanie prototypów i opracowanie infrastruktury projektu</w:t>
      </w:r>
    </w:p>
    <w:p w:rsidR="00B42833" w:rsidRDefault="00B42833" w:rsidP="00B42833">
      <w:pPr>
        <w:pStyle w:val="Akapitzlist"/>
        <w:numPr>
          <w:ilvl w:val="0"/>
          <w:numId w:val="12"/>
        </w:numPr>
      </w:pPr>
      <w:r>
        <w:t>w backlogu znajdą się także zadania dotyczące tworzenia dokumentacji i</w:t>
      </w:r>
      <w:ins w:id="1567" w:author="DeeM" w:date="2015-12-07T17:38:00Z">
        <w:r w:rsidR="00364B0C">
          <w:t> </w:t>
        </w:r>
      </w:ins>
      <w:del w:id="1568" w:author="DeeM" w:date="2015-12-07T17:38:00Z">
        <w:r w:rsidDel="00364B0C">
          <w:delText xml:space="preserve"> </w:delText>
        </w:r>
      </w:del>
      <w:r>
        <w:t>infrastruktury projektu</w:t>
      </w:r>
    </w:p>
    <w:p w:rsidR="00B42833" w:rsidRDefault="00B42833" w:rsidP="002A41BA">
      <w:pPr>
        <w:pStyle w:val="Nagwek1"/>
      </w:pPr>
      <w:bookmarkStart w:id="1569" w:name="_Toc436850550"/>
      <w:bookmarkStart w:id="1570" w:name="_Toc436850560"/>
      <w:bookmarkStart w:id="1571" w:name="_Toc436850573"/>
      <w:bookmarkStart w:id="1572" w:name="_Toc437097093"/>
      <w:bookmarkStart w:id="1573" w:name="_Toc437130539"/>
      <w:bookmarkStart w:id="1574" w:name="_Toc437190844"/>
      <w:r>
        <w:lastRenderedPageBreak/>
        <w:t>Przebieg prac</w:t>
      </w:r>
      <w:bookmarkEnd w:id="1569"/>
      <w:bookmarkEnd w:id="1570"/>
      <w:bookmarkEnd w:id="1571"/>
      <w:bookmarkEnd w:id="1572"/>
      <w:bookmarkEnd w:id="1573"/>
      <w:bookmarkEnd w:id="1574"/>
    </w:p>
    <w:p w:rsidR="00B42833" w:rsidRDefault="00B42833" w:rsidP="00B42833">
      <w:pPr>
        <w:pStyle w:val="Zwykyakapit"/>
        <w:rPr>
          <w:rStyle w:val="OdsyaczZnak"/>
          <w:i w:val="0"/>
        </w:rPr>
      </w:pPr>
      <w:r w:rsidRPr="00B42833">
        <w:t>Do kontroli prac w poszczególnych iteracjach wykorzystano narzędzie Acunote. Każdy z</w:t>
      </w:r>
      <w:ins w:id="1575" w:author="DeeM" w:date="2015-12-07T17:38:00Z">
        <w:r w:rsidR="00364B0C">
          <w:t> </w:t>
        </w:r>
      </w:ins>
      <w:del w:id="1576" w:author="DeeM" w:date="2015-12-07T17:38:00Z">
        <w:r w:rsidRPr="00B42833" w:rsidDel="00364B0C">
          <w:delText xml:space="preserve"> </w:delText>
        </w:r>
      </w:del>
      <w:r w:rsidRPr="00B42833">
        <w:t>członków zespołu otrzymał własne konto, którym posługiwał się do oznaczania wykonania zadania.  Nazwy kont i przypisanych im właścicieli prezentuje</w:t>
      </w:r>
      <w:r>
        <w:rPr>
          <w:rStyle w:val="OdsyaczZnak"/>
        </w:rPr>
        <w:t xml:space="preserve"> </w:t>
      </w:r>
      <w:fldSimple w:instr=" REF _Ref437124819 \h  \* MERGEFORMAT ">
        <w:ins w:id="1577" w:author="DeeM" w:date="2015-12-07T17:03:00Z">
          <w:r w:rsidR="00CC4170" w:rsidRPr="00CC4170">
            <w:rPr>
              <w:rStyle w:val="OdsyaczZnak"/>
              <w:rPrChange w:id="1578" w:author="DeeM" w:date="2015-12-07T17:03:00Z">
                <w:rPr>
                  <w:b/>
                </w:rPr>
              </w:rPrChange>
            </w:rPr>
            <w:t>Tabela 3.1</w:t>
          </w:r>
        </w:ins>
        <w:del w:id="1579" w:author="DeeM" w:date="2015-12-07T17:03:00Z">
          <w:r w:rsidR="00CF274A" w:rsidRPr="00CF274A" w:rsidDel="00252F3E">
            <w:rPr>
              <w:rStyle w:val="OdsyaczZnak"/>
            </w:rPr>
            <w:delText>Tabela 3.1</w:delText>
          </w:r>
        </w:del>
      </w:fldSimple>
      <w:r>
        <w:rPr>
          <w:rStyle w:val="OdsyaczZnak"/>
        </w:rPr>
        <w:t>.</w:t>
      </w:r>
    </w:p>
    <w:p w:rsidR="00B42833" w:rsidRDefault="00B42833" w:rsidP="00B42833">
      <w:pPr>
        <w:pStyle w:val="Nagwektabeli"/>
      </w:pPr>
      <w:bookmarkStart w:id="1580" w:name="_Ref437124819"/>
      <w:bookmarkStart w:id="1581" w:name="_Toc437271174"/>
      <w:r w:rsidRPr="00886B4F">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3</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w:t>
      </w:r>
      <w:r w:rsidR="00CC4170">
        <w:rPr>
          <w:b/>
        </w:rPr>
        <w:fldChar w:fldCharType="end"/>
      </w:r>
      <w:bookmarkEnd w:id="1580"/>
      <w:r w:rsidRPr="00886B4F">
        <w:rPr>
          <w:b/>
        </w:rPr>
        <w:t>.</w:t>
      </w:r>
      <w:r>
        <w:t xml:space="preserve"> Konta członków zespołu w narzędziu Acunote</w:t>
      </w:r>
      <w:bookmarkEnd w:id="1581"/>
    </w:p>
    <w:tbl>
      <w:tblPr>
        <w:tblStyle w:val="Tabela-Siatka"/>
        <w:tblW w:w="0" w:type="auto"/>
        <w:jc w:val="center"/>
        <w:tblLook w:val="04A0"/>
      </w:tblPr>
      <w:tblGrid>
        <w:gridCol w:w="4312"/>
        <w:gridCol w:w="4311"/>
      </w:tblGrid>
      <w:tr w:rsidR="00B42833" w:rsidTr="007C6741">
        <w:trPr>
          <w:tblHeader/>
          <w:jc w:val="center"/>
        </w:trPr>
        <w:tc>
          <w:tcPr>
            <w:tcW w:w="4312" w:type="dxa"/>
            <w:tcMar>
              <w:top w:w="28" w:type="dxa"/>
              <w:bottom w:w="28" w:type="dxa"/>
            </w:tcMar>
          </w:tcPr>
          <w:p w:rsidR="00B42833" w:rsidRPr="00886B4F" w:rsidRDefault="00B42833" w:rsidP="007C6741">
            <w:pPr>
              <w:pStyle w:val="Normalny-sekcjapierwsza"/>
              <w:rPr>
                <w:b/>
              </w:rPr>
            </w:pPr>
            <w:r w:rsidRPr="00886B4F">
              <w:rPr>
                <w:b/>
              </w:rPr>
              <w:t>Członek zespołu</w:t>
            </w:r>
          </w:p>
        </w:tc>
        <w:tc>
          <w:tcPr>
            <w:tcW w:w="4311" w:type="dxa"/>
            <w:tcMar>
              <w:top w:w="28" w:type="dxa"/>
              <w:bottom w:w="28" w:type="dxa"/>
            </w:tcMar>
          </w:tcPr>
          <w:p w:rsidR="00B42833" w:rsidRPr="00886B4F" w:rsidRDefault="00B42833" w:rsidP="007C6741">
            <w:pPr>
              <w:pStyle w:val="Normalny-sekcjapierwsza"/>
              <w:rPr>
                <w:b/>
              </w:rPr>
            </w:pPr>
            <w:r w:rsidRPr="00886B4F">
              <w:rPr>
                <w:b/>
              </w:rPr>
              <w:t>Login w narzędziu Acunote</w:t>
            </w:r>
          </w:p>
        </w:tc>
      </w:tr>
      <w:tr w:rsidR="00B42833" w:rsidTr="007C6741">
        <w:trPr>
          <w:jc w:val="center"/>
        </w:trPr>
        <w:tc>
          <w:tcPr>
            <w:tcW w:w="4312" w:type="dxa"/>
            <w:tcMar>
              <w:top w:w="28" w:type="dxa"/>
              <w:bottom w:w="28" w:type="dxa"/>
            </w:tcMar>
          </w:tcPr>
          <w:p w:rsidR="00B42833" w:rsidRDefault="00B42833" w:rsidP="007C6741">
            <w:pPr>
              <w:pStyle w:val="Normalny-sekcjapierwsza"/>
            </w:pPr>
            <w:r>
              <w:t>Dorian Krefft</w:t>
            </w:r>
          </w:p>
        </w:tc>
        <w:tc>
          <w:tcPr>
            <w:tcW w:w="4311" w:type="dxa"/>
            <w:tcMar>
              <w:top w:w="28" w:type="dxa"/>
              <w:bottom w:w="28" w:type="dxa"/>
            </w:tcMar>
          </w:tcPr>
          <w:p w:rsidR="00B42833" w:rsidRDefault="00B42833" w:rsidP="007C6741">
            <w:pPr>
              <w:pStyle w:val="Normalny-sekcjapierwsza"/>
            </w:pPr>
            <w:r>
              <w:t>Deem</w:t>
            </w:r>
          </w:p>
        </w:tc>
      </w:tr>
      <w:tr w:rsidR="00B42833" w:rsidTr="007C6741">
        <w:trPr>
          <w:jc w:val="center"/>
        </w:trPr>
        <w:tc>
          <w:tcPr>
            <w:tcW w:w="4312" w:type="dxa"/>
            <w:tcMar>
              <w:top w:w="28" w:type="dxa"/>
              <w:bottom w:w="28" w:type="dxa"/>
            </w:tcMar>
          </w:tcPr>
          <w:p w:rsidR="00B42833" w:rsidRDefault="00B42833" w:rsidP="007C6741">
            <w:pPr>
              <w:pStyle w:val="Normalny-sekcjapierwsza"/>
            </w:pPr>
            <w:r>
              <w:t>Artur Kąkol</w:t>
            </w:r>
          </w:p>
        </w:tc>
        <w:tc>
          <w:tcPr>
            <w:tcW w:w="4311" w:type="dxa"/>
            <w:tcMar>
              <w:top w:w="28" w:type="dxa"/>
              <w:bottom w:w="28" w:type="dxa"/>
            </w:tcMar>
          </w:tcPr>
          <w:p w:rsidR="00B42833" w:rsidRDefault="00B42833" w:rsidP="007C6741">
            <w:pPr>
              <w:pStyle w:val="Normalny-sekcjapierwsza"/>
            </w:pPr>
            <w:r>
              <w:t>JasonD</w:t>
            </w:r>
          </w:p>
        </w:tc>
      </w:tr>
      <w:tr w:rsidR="00B42833" w:rsidTr="007C6741">
        <w:trPr>
          <w:jc w:val="center"/>
        </w:trPr>
        <w:tc>
          <w:tcPr>
            <w:tcW w:w="4312" w:type="dxa"/>
            <w:tcMar>
              <w:top w:w="28" w:type="dxa"/>
              <w:bottom w:w="28" w:type="dxa"/>
            </w:tcMar>
          </w:tcPr>
          <w:p w:rsidR="00B42833" w:rsidRDefault="00B42833" w:rsidP="007C6741">
            <w:pPr>
              <w:pStyle w:val="Normalny-sekcjapierwsza"/>
            </w:pPr>
            <w:r>
              <w:t>Patryk Kuśmierek</w:t>
            </w:r>
          </w:p>
        </w:tc>
        <w:tc>
          <w:tcPr>
            <w:tcW w:w="4311" w:type="dxa"/>
            <w:tcMar>
              <w:top w:w="28" w:type="dxa"/>
              <w:bottom w:w="28" w:type="dxa"/>
            </w:tcMar>
          </w:tcPr>
          <w:p w:rsidR="00B42833" w:rsidRDefault="00B42833" w:rsidP="007C6741">
            <w:pPr>
              <w:pStyle w:val="Normalny-sekcjapierwsza"/>
            </w:pPr>
            <w:r>
              <w:t>Kermi</w:t>
            </w:r>
          </w:p>
        </w:tc>
      </w:tr>
      <w:tr w:rsidR="00B42833" w:rsidTr="007C6741">
        <w:trPr>
          <w:jc w:val="center"/>
        </w:trPr>
        <w:tc>
          <w:tcPr>
            <w:tcW w:w="4312" w:type="dxa"/>
            <w:tcMar>
              <w:top w:w="28" w:type="dxa"/>
              <w:bottom w:w="28" w:type="dxa"/>
            </w:tcMar>
          </w:tcPr>
          <w:p w:rsidR="00B42833" w:rsidRDefault="00B42833" w:rsidP="007C6741">
            <w:pPr>
              <w:pStyle w:val="Normalny-sekcjapierwsza"/>
            </w:pPr>
            <w:r>
              <w:t>Marcin Kozij</w:t>
            </w:r>
          </w:p>
        </w:tc>
        <w:tc>
          <w:tcPr>
            <w:tcW w:w="4311" w:type="dxa"/>
            <w:tcMar>
              <w:top w:w="28" w:type="dxa"/>
              <w:bottom w:w="28" w:type="dxa"/>
            </w:tcMar>
          </w:tcPr>
          <w:p w:rsidR="00B42833" w:rsidRDefault="00B42833" w:rsidP="007C6741">
            <w:pPr>
              <w:pStyle w:val="Normalny-sekcjapierwsza"/>
            </w:pPr>
            <w:r>
              <w:t>Kenzi</w:t>
            </w:r>
          </w:p>
        </w:tc>
      </w:tr>
      <w:tr w:rsidR="00B42833" w:rsidTr="007C6741">
        <w:trPr>
          <w:jc w:val="center"/>
        </w:trPr>
        <w:tc>
          <w:tcPr>
            <w:tcW w:w="4312" w:type="dxa"/>
            <w:tcMar>
              <w:top w:w="28" w:type="dxa"/>
              <w:bottom w:w="28" w:type="dxa"/>
            </w:tcMar>
          </w:tcPr>
          <w:p w:rsidR="00B42833" w:rsidRDefault="00B42833" w:rsidP="007C6741">
            <w:pPr>
              <w:pStyle w:val="Normalny-sekcjapierwsza"/>
            </w:pPr>
            <w:r>
              <w:t>Opiekun projektu</w:t>
            </w:r>
          </w:p>
        </w:tc>
        <w:tc>
          <w:tcPr>
            <w:tcW w:w="4311" w:type="dxa"/>
            <w:tcMar>
              <w:top w:w="28" w:type="dxa"/>
              <w:bottom w:w="28" w:type="dxa"/>
            </w:tcMar>
          </w:tcPr>
          <w:p w:rsidR="00B42833" w:rsidRDefault="00B42833" w:rsidP="007C6741">
            <w:pPr>
              <w:pStyle w:val="Normalny-sekcjapierwsza"/>
            </w:pPr>
            <w:r>
              <w:t>.A.J.</w:t>
            </w:r>
          </w:p>
        </w:tc>
      </w:tr>
    </w:tbl>
    <w:p w:rsidR="00B42833" w:rsidRDefault="00B42833" w:rsidP="002A41BA">
      <w:pPr>
        <w:pStyle w:val="Nagwek2"/>
      </w:pPr>
      <w:bookmarkStart w:id="1582" w:name="_Toc436850551"/>
      <w:bookmarkStart w:id="1583" w:name="_Toc436850561"/>
      <w:bookmarkStart w:id="1584" w:name="_Toc436850574"/>
      <w:bookmarkStart w:id="1585" w:name="_Toc437097094"/>
      <w:bookmarkStart w:id="1586" w:name="_Toc437130540"/>
      <w:bookmarkStart w:id="1587" w:name="_Toc437190845"/>
      <w:r>
        <w:t>Backlog produktu</w:t>
      </w:r>
      <w:bookmarkEnd w:id="1582"/>
      <w:bookmarkEnd w:id="1583"/>
      <w:bookmarkEnd w:id="1584"/>
      <w:bookmarkEnd w:id="1585"/>
      <w:bookmarkEnd w:id="1586"/>
      <w:bookmarkEnd w:id="1587"/>
    </w:p>
    <w:p w:rsidR="00A51E4E" w:rsidRDefault="00413DC4" w:rsidP="00A51E4E">
      <w:pPr>
        <w:pStyle w:val="Zwykyakapit"/>
      </w:pPr>
      <w:r>
        <w:t xml:space="preserve">Zakres produktu, który został zdefiniowany w </w:t>
      </w:r>
      <w:r w:rsidRPr="00413DC4">
        <w:rPr>
          <w:rStyle w:val="OdsyaczZnak"/>
        </w:rPr>
        <w:t xml:space="preserve">punkcie </w:t>
      </w:r>
      <w:fldSimple w:instr=" REF _Ref437180287 \r \h  \* MERGEFORMAT ">
        <w:ins w:id="1588" w:author="DeeM" w:date="2015-12-07T17:03:00Z">
          <w:r w:rsidR="00CC4170" w:rsidRPr="00CC4170">
            <w:rPr>
              <w:rStyle w:val="OdsyaczZnak"/>
              <w:rPrChange w:id="1589" w:author="DeeM" w:date="2015-12-07T17:03:00Z">
                <w:rPr/>
              </w:rPrChange>
            </w:rPr>
            <w:t>2.4</w:t>
          </w:r>
        </w:ins>
        <w:del w:id="1590" w:author="DeeM" w:date="2015-12-07T17:03:00Z">
          <w:r w:rsidR="00CF274A" w:rsidDel="00252F3E">
            <w:rPr>
              <w:rStyle w:val="OdsyaczZnak"/>
            </w:rPr>
            <w:delText>2.4</w:delText>
          </w:r>
        </w:del>
      </w:fldSimple>
      <w:r>
        <w:t xml:space="preserve"> niniejszej dokumentacji, został podzielony na mniejsze zadania i wprowadzony do backlogu produktu w narzędziu </w:t>
      </w:r>
      <w:r w:rsidRPr="00413DC4">
        <w:rPr>
          <w:rStyle w:val="OdsyaczZnak"/>
        </w:rPr>
        <w:t>Acunote</w:t>
      </w:r>
      <w:r>
        <w:t xml:space="preserve">. </w:t>
      </w:r>
    </w:p>
    <w:p w:rsidR="00A51E4E" w:rsidRDefault="00A51E4E" w:rsidP="00A51E4E">
      <w:pPr>
        <w:pStyle w:val="Zwykyakapit"/>
      </w:pPr>
      <w:r>
        <w:t xml:space="preserve">Każde zadanie w backlogu otrzymało swój priorytet. Zespół posługiwał się skalą priorytetów </w:t>
      </w:r>
      <w:r w:rsidRPr="00746F52">
        <w:rPr>
          <w:i/>
        </w:rPr>
        <w:t>P0-P4</w:t>
      </w:r>
      <w:r>
        <w:t xml:space="preserve">, gdzie </w:t>
      </w:r>
      <w:r w:rsidRPr="00746F52">
        <w:rPr>
          <w:i/>
        </w:rPr>
        <w:t>P0</w:t>
      </w:r>
      <w:r>
        <w:t xml:space="preserve"> oznaczało zadanie wymagające natychmiastowej uwagi, </w:t>
      </w:r>
      <w:del w:id="1591" w:author="DeeM" w:date="2015-12-07T17:38:00Z">
        <w:r w:rsidDel="00364B0C">
          <w:delText xml:space="preserve">a </w:delText>
        </w:r>
      </w:del>
      <w:ins w:id="1592" w:author="DeeM" w:date="2015-12-07T17:38:00Z">
        <w:r w:rsidR="00364B0C">
          <w:t>a</w:t>
        </w:r>
        <w:r w:rsidR="00364B0C">
          <w:t> </w:t>
        </w:r>
      </w:ins>
      <w:del w:id="1593" w:author="DeeM" w:date="2015-12-07T17:38:00Z">
        <w:r w:rsidRPr="00746F52" w:rsidDel="00364B0C">
          <w:rPr>
            <w:i/>
          </w:rPr>
          <w:delText>P4</w:delText>
        </w:r>
        <w:r w:rsidDel="00364B0C">
          <w:delText xml:space="preserve"> </w:delText>
        </w:r>
      </w:del>
      <w:ins w:id="1594" w:author="DeeM" w:date="2015-12-07T17:38:00Z">
        <w:r w:rsidR="00364B0C" w:rsidRPr="00746F52">
          <w:rPr>
            <w:i/>
          </w:rPr>
          <w:t>P4</w:t>
        </w:r>
        <w:r w:rsidR="00364B0C">
          <w:t> </w:t>
        </w:r>
      </w:ins>
      <w:r>
        <w:t>zadanie, które można wykonać, jeżeli znajdzie się czas na jego realizację.</w:t>
      </w:r>
    </w:p>
    <w:p w:rsidR="00A51E4E" w:rsidRDefault="00A51E4E" w:rsidP="00A51E4E">
      <w:pPr>
        <w:pStyle w:val="Zwykyakapit"/>
      </w:pPr>
      <w:r>
        <w:t xml:space="preserve">Członkowie zespołu starali się wyceniać czasowo każde zadanie przy pomocy kolumny </w:t>
      </w:r>
      <w:r>
        <w:rPr>
          <w:i/>
        </w:rPr>
        <w:t>Estimate</w:t>
      </w:r>
      <w:r>
        <w:t>. Każde 5 punktów przydzielone zadaniu odpowiadało około godziny czasu rzeczywistego.</w:t>
      </w:r>
    </w:p>
    <w:p w:rsidR="00A51E4E" w:rsidRDefault="00A51E4E" w:rsidP="00A51E4E">
      <w:pPr>
        <w:pStyle w:val="Zwykyakapit"/>
      </w:pPr>
      <w:r>
        <w:t xml:space="preserve">Wszystkie screeny znajdujące się w niniejszym dziale pochodzą bezpośrednio </w:t>
      </w:r>
      <w:del w:id="1595" w:author="DeeM" w:date="2015-12-07T17:38:00Z">
        <w:r w:rsidDel="00364B0C">
          <w:delText xml:space="preserve">z </w:delText>
        </w:r>
      </w:del>
      <w:ins w:id="1596" w:author="DeeM" w:date="2015-12-07T17:38:00Z">
        <w:r w:rsidR="00364B0C">
          <w:t>z</w:t>
        </w:r>
        <w:r w:rsidR="00364B0C">
          <w:t> </w:t>
        </w:r>
      </w:ins>
      <w:r>
        <w:t xml:space="preserve">narzędzia </w:t>
      </w:r>
      <w:r>
        <w:rPr>
          <w:i/>
        </w:rPr>
        <w:t>Acunote</w:t>
      </w:r>
      <w:r>
        <w:t>.</w:t>
      </w:r>
    </w:p>
    <w:p w:rsidR="00247572" w:rsidRDefault="00413DC4" w:rsidP="00413DC4">
      <w:pPr>
        <w:pStyle w:val="Zwykyakapit"/>
      </w:pPr>
      <w:r>
        <w:t xml:space="preserve">Backlog zmieniał się wraz z kolejnymi iteracjami wytwarzania produktu. Działo się tak, ponieważ znajdujące się w nim zadania często okazywały się być zbyt duże dla jednego sprintu lub potrzebne było inne zadanie, związane z implementacją obecnego. W związku z takimi problemami, końcowy backlog bardzo się rozrósł. </w:t>
      </w:r>
      <w:commentRangeStart w:id="1597"/>
      <w:r>
        <w:t xml:space="preserve">W dniu </w:t>
      </w:r>
      <w:r w:rsidRPr="00413DC4">
        <w:rPr>
          <w:i/>
        </w:rPr>
        <w:t xml:space="preserve">01.12.2015 </w:t>
      </w:r>
      <w:r>
        <w:t xml:space="preserve">zawierał </w:t>
      </w:r>
      <w:r w:rsidR="00EB3F41">
        <w:t xml:space="preserve">on </w:t>
      </w:r>
      <w:r>
        <w:t>w sumie 11</w:t>
      </w:r>
      <w:r w:rsidR="00247572">
        <w:t>8</w:t>
      </w:r>
      <w:r>
        <w:t xml:space="preserve"> </w:t>
      </w:r>
      <w:r w:rsidR="00EB3F41">
        <w:t>wpisów</w:t>
      </w:r>
      <w:r>
        <w:t xml:space="preserve">, z czego jedynie 4 pozostały w stanie </w:t>
      </w:r>
      <w:r>
        <w:rPr>
          <w:i/>
        </w:rPr>
        <w:t>Not started</w:t>
      </w:r>
      <w:r>
        <w:t>.</w:t>
      </w:r>
      <w:r w:rsidR="00247572">
        <w:t xml:space="preserve"> </w:t>
      </w:r>
      <w:commentRangeEnd w:id="1597"/>
      <w:r w:rsidR="00BE3676">
        <w:rPr>
          <w:rStyle w:val="Odwoaniedokomentarza"/>
        </w:rPr>
        <w:commentReference w:id="1597"/>
      </w:r>
    </w:p>
    <w:p w:rsidR="00413DC4" w:rsidRPr="00413DC4" w:rsidRDefault="00247572" w:rsidP="00413DC4">
      <w:pPr>
        <w:pStyle w:val="Zwykyakapit"/>
      </w:pPr>
      <w:r>
        <w:t xml:space="preserve">Obrazki </w:t>
      </w:r>
      <w:fldSimple w:instr=" REF _Ref437181116 \h  \* MERGEFORMAT ">
        <w:ins w:id="1598" w:author="DeeM" w:date="2015-12-07T17:03:00Z">
          <w:r w:rsidR="00CC4170" w:rsidRPr="00CC4170">
            <w:rPr>
              <w:rStyle w:val="OdsyaczZnak"/>
              <w:rPrChange w:id="1599" w:author="DeeM" w:date="2015-12-07T17:03:00Z">
                <w:rPr/>
              </w:rPrChange>
            </w:rPr>
            <w:t>Rys. 3.1</w:t>
          </w:r>
        </w:ins>
        <w:del w:id="1600" w:author="DeeM" w:date="2015-12-07T17:03:00Z">
          <w:r w:rsidR="00CF274A" w:rsidRPr="00CF274A" w:rsidDel="00252F3E">
            <w:rPr>
              <w:rStyle w:val="OdsyaczZnak"/>
            </w:rPr>
            <w:delText>Rys. 3.1</w:delText>
          </w:r>
        </w:del>
      </w:fldSimple>
      <w:r>
        <w:rPr>
          <w:rStyle w:val="OdsyaczZnak"/>
        </w:rPr>
        <w:t>.</w:t>
      </w:r>
      <w:r>
        <w:t xml:space="preserve"> oraz </w:t>
      </w:r>
      <w:fldSimple w:instr=" REF _Ref437181121 \h  \* MERGEFORMAT ">
        <w:ins w:id="1601" w:author="DeeM" w:date="2015-12-07T17:03:00Z">
          <w:r w:rsidR="00CC4170" w:rsidRPr="00CC4170">
            <w:rPr>
              <w:rStyle w:val="OdsyaczZnak"/>
              <w:rPrChange w:id="1602" w:author="DeeM" w:date="2015-12-07T17:03:00Z">
                <w:rPr/>
              </w:rPrChange>
            </w:rPr>
            <w:t>Rys. 3.2</w:t>
          </w:r>
        </w:ins>
        <w:del w:id="1603" w:author="DeeM" w:date="2015-12-07T17:03:00Z">
          <w:r w:rsidR="00CF274A" w:rsidRPr="00CF274A" w:rsidDel="00252F3E">
            <w:rPr>
              <w:rStyle w:val="OdsyaczZnak"/>
            </w:rPr>
            <w:delText>Rys. 3.2</w:delText>
          </w:r>
        </w:del>
      </w:fldSimple>
      <w:r>
        <w:rPr>
          <w:rStyle w:val="OdsyaczZnak"/>
        </w:rPr>
        <w:t>.</w:t>
      </w:r>
      <w:r>
        <w:t xml:space="preserve"> prezentują zawartość backlogu końcowego </w:t>
      </w:r>
      <w:del w:id="1604" w:author="DeeM" w:date="2015-12-07T17:39:00Z">
        <w:r w:rsidDel="00364B0C">
          <w:delText xml:space="preserve">z </w:delText>
        </w:r>
      </w:del>
      <w:ins w:id="1605" w:author="DeeM" w:date="2015-12-07T17:39:00Z">
        <w:r w:rsidR="00364B0C">
          <w:t>z</w:t>
        </w:r>
        <w:r w:rsidR="00364B0C">
          <w:t> </w:t>
        </w:r>
      </w:ins>
      <w:del w:id="1606" w:author="DeeM" w:date="2015-12-07T17:39:00Z">
        <w:r w:rsidDel="00364B0C">
          <w:delText xml:space="preserve">dnia </w:delText>
        </w:r>
      </w:del>
      <w:ins w:id="1607" w:author="DeeM" w:date="2015-12-07T17:39:00Z">
        <w:r w:rsidR="00364B0C">
          <w:t>dnia</w:t>
        </w:r>
        <w:r w:rsidR="00364B0C">
          <w:t> </w:t>
        </w:r>
      </w:ins>
      <w:r w:rsidRPr="00247572">
        <w:rPr>
          <w:i/>
        </w:rPr>
        <w:t>01.12.2015</w:t>
      </w:r>
      <w:r>
        <w:t xml:space="preserve">. </w:t>
      </w:r>
    </w:p>
    <w:p w:rsidR="00413DC4" w:rsidRPr="00E67B00" w:rsidRDefault="00413DC4" w:rsidP="00A51E4E">
      <w:pPr>
        <w:pStyle w:val="Zwykyakapit"/>
      </w:pPr>
    </w:p>
    <w:p w:rsidR="00ED28E0" w:rsidRDefault="00ED28E0" w:rsidP="00ED28E0">
      <w:pPr>
        <w:keepNext/>
        <w:jc w:val="center"/>
      </w:pPr>
      <w:r>
        <w:rPr>
          <w:noProof/>
          <w:color w:val="FF0000"/>
        </w:rPr>
        <w:lastRenderedPageBreak/>
        <w:drawing>
          <wp:inline distT="0" distB="0" distL="0" distR="0">
            <wp:extent cx="5398770" cy="8336280"/>
            <wp:effectExtent l="19050" t="0" r="0" b="0"/>
            <wp:docPr id="1" name="Obraz 0" descr="backlog_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log_p1.jpg"/>
                    <pic:cNvPicPr/>
                  </pic:nvPicPr>
                  <pic:blipFill>
                    <a:blip r:embed="rId26" cstate="print"/>
                    <a:stretch>
                      <a:fillRect/>
                    </a:stretch>
                  </pic:blipFill>
                  <pic:spPr>
                    <a:xfrm>
                      <a:off x="0" y="0"/>
                      <a:ext cx="5398770" cy="8336280"/>
                    </a:xfrm>
                    <a:prstGeom prst="rect">
                      <a:avLst/>
                    </a:prstGeom>
                  </pic:spPr>
                </pic:pic>
              </a:graphicData>
            </a:graphic>
          </wp:inline>
        </w:drawing>
      </w:r>
    </w:p>
    <w:p w:rsidR="00ED28E0" w:rsidRDefault="00ED28E0" w:rsidP="00ED28E0">
      <w:pPr>
        <w:pStyle w:val="Podpisobrazka"/>
      </w:pPr>
      <w:bookmarkStart w:id="1608" w:name="_Ref437181116"/>
      <w:bookmarkStart w:id="1609" w:name="_Toc437271131"/>
      <w:r>
        <w:t xml:space="preserve">Rys. </w:t>
      </w:r>
      <w:fldSimple w:instr=" STYLEREF 1 \s ">
        <w:r w:rsidR="00252F3E">
          <w:rPr>
            <w:noProof/>
          </w:rPr>
          <w:t>3</w:t>
        </w:r>
      </w:fldSimple>
      <w:r w:rsidR="00A41402">
        <w:t>.</w:t>
      </w:r>
      <w:fldSimple w:instr=" SEQ Rys. \* ARABIC \s 1 ">
        <w:r w:rsidR="00252F3E">
          <w:rPr>
            <w:noProof/>
          </w:rPr>
          <w:t>1</w:t>
        </w:r>
      </w:fldSimple>
      <w:bookmarkEnd w:id="1608"/>
      <w:r>
        <w:t>. Część pierwsza backlogu produktu</w:t>
      </w:r>
      <w:r w:rsidR="00413DC4">
        <w:t xml:space="preserve"> z dnia</w:t>
      </w:r>
      <w:r w:rsidR="00413DC4" w:rsidRPr="00413DC4">
        <w:rPr>
          <w:i/>
        </w:rPr>
        <w:t xml:space="preserve"> 01.12.15</w:t>
      </w:r>
      <w:bookmarkEnd w:id="1609"/>
    </w:p>
    <w:p w:rsidR="00ED28E0" w:rsidRDefault="00ED28E0" w:rsidP="00ED28E0">
      <w:pPr>
        <w:pStyle w:val="Podpisobrazka"/>
        <w:keepNext/>
      </w:pPr>
      <w:r>
        <w:rPr>
          <w:noProof/>
          <w:color w:val="FF0000"/>
        </w:rPr>
        <w:lastRenderedPageBreak/>
        <w:drawing>
          <wp:inline distT="0" distB="0" distL="0" distR="0">
            <wp:extent cx="5398770" cy="4702668"/>
            <wp:effectExtent l="19050" t="0" r="0" b="0"/>
            <wp:docPr id="2" name="Obraz 1" descr="backlog_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log_p2.jpg"/>
                    <pic:cNvPicPr/>
                  </pic:nvPicPr>
                  <pic:blipFill>
                    <a:blip r:embed="rId27"/>
                    <a:stretch>
                      <a:fillRect/>
                    </a:stretch>
                  </pic:blipFill>
                  <pic:spPr>
                    <a:xfrm>
                      <a:off x="0" y="0"/>
                      <a:ext cx="5398770" cy="4702668"/>
                    </a:xfrm>
                    <a:prstGeom prst="rect">
                      <a:avLst/>
                    </a:prstGeom>
                  </pic:spPr>
                </pic:pic>
              </a:graphicData>
            </a:graphic>
          </wp:inline>
        </w:drawing>
      </w:r>
    </w:p>
    <w:p w:rsidR="00ED28E0" w:rsidRPr="006609DE" w:rsidRDefault="00ED28E0" w:rsidP="00ED28E0">
      <w:pPr>
        <w:pStyle w:val="Podpisobrazka"/>
        <w:rPr>
          <w:color w:val="FF0000"/>
        </w:rPr>
      </w:pPr>
      <w:bookmarkStart w:id="1610" w:name="_Ref437181121"/>
      <w:bookmarkStart w:id="1611" w:name="_Toc437271132"/>
      <w:r>
        <w:t xml:space="preserve">Rys. </w:t>
      </w:r>
      <w:fldSimple w:instr=" STYLEREF 1 \s ">
        <w:r w:rsidR="00252F3E">
          <w:rPr>
            <w:noProof/>
          </w:rPr>
          <w:t>3</w:t>
        </w:r>
      </w:fldSimple>
      <w:r w:rsidR="00A41402">
        <w:t>.</w:t>
      </w:r>
      <w:fldSimple w:instr=" SEQ Rys. \* ARABIC \s 1 ">
        <w:r w:rsidR="00252F3E">
          <w:rPr>
            <w:noProof/>
          </w:rPr>
          <w:t>2</w:t>
        </w:r>
      </w:fldSimple>
      <w:bookmarkEnd w:id="1610"/>
      <w:r>
        <w:t>. Część druga backlogu produktu</w:t>
      </w:r>
      <w:r w:rsidR="00413DC4">
        <w:t xml:space="preserve"> z dnia</w:t>
      </w:r>
      <w:r w:rsidR="00413DC4" w:rsidRPr="00413DC4">
        <w:rPr>
          <w:i/>
        </w:rPr>
        <w:t xml:space="preserve"> 01.12.15</w:t>
      </w:r>
      <w:bookmarkEnd w:id="1611"/>
    </w:p>
    <w:p w:rsidR="00B42833" w:rsidRDefault="00B42833" w:rsidP="002A41BA">
      <w:pPr>
        <w:pStyle w:val="Nagwek2"/>
      </w:pPr>
      <w:bookmarkStart w:id="1612" w:name="_Toc436850552"/>
      <w:bookmarkStart w:id="1613" w:name="_Toc436850562"/>
      <w:bookmarkStart w:id="1614" w:name="_Toc436850575"/>
      <w:bookmarkStart w:id="1615" w:name="_Toc437097095"/>
      <w:bookmarkStart w:id="1616" w:name="_Toc437130541"/>
      <w:bookmarkStart w:id="1617" w:name="_Toc437190846"/>
      <w:r>
        <w:t>Sprinty</w:t>
      </w:r>
      <w:bookmarkEnd w:id="1612"/>
      <w:bookmarkEnd w:id="1613"/>
      <w:bookmarkEnd w:id="1614"/>
      <w:bookmarkEnd w:id="1615"/>
      <w:bookmarkEnd w:id="1616"/>
      <w:bookmarkEnd w:id="1617"/>
    </w:p>
    <w:p w:rsidR="00B42833" w:rsidRDefault="00B42833" w:rsidP="002A41BA">
      <w:pPr>
        <w:pStyle w:val="Nagwek3"/>
      </w:pPr>
      <w:bookmarkStart w:id="1618" w:name="_Toc436850553"/>
      <w:bookmarkStart w:id="1619" w:name="_Toc436850563"/>
      <w:bookmarkStart w:id="1620" w:name="_Toc436850576"/>
      <w:bookmarkStart w:id="1621" w:name="_Toc437097096"/>
      <w:bookmarkStart w:id="1622" w:name="_Toc437130542"/>
      <w:bookmarkStart w:id="1623" w:name="_Toc437190847"/>
      <w:r>
        <w:t>Sprint 1</w:t>
      </w:r>
      <w:r w:rsidRPr="00B02352">
        <w:t xml:space="preserve"> (01.09.15 - 12.09.15)</w:t>
      </w:r>
      <w:bookmarkEnd w:id="1618"/>
      <w:bookmarkEnd w:id="1619"/>
      <w:bookmarkEnd w:id="1620"/>
      <w:bookmarkEnd w:id="1621"/>
      <w:bookmarkEnd w:id="1622"/>
      <w:bookmarkEnd w:id="1623"/>
    </w:p>
    <w:p w:rsidR="00B42833" w:rsidRDefault="00B42833" w:rsidP="00B42833">
      <w:pPr>
        <w:keepNext/>
        <w:jc w:val="center"/>
      </w:pPr>
      <w:r>
        <w:rPr>
          <w:noProof/>
        </w:rPr>
        <w:drawing>
          <wp:inline distT="0" distB="0" distL="0" distR="0">
            <wp:extent cx="5400000" cy="1264818"/>
            <wp:effectExtent l="19050" t="0" r="0" b="0"/>
            <wp:docPr id="182" name="Obraz 1" descr="spri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t1"/>
                    <pic:cNvPicPr>
                      <a:picLocks noChangeAspect="1" noChangeArrowheads="1"/>
                    </pic:cNvPicPr>
                  </pic:nvPicPr>
                  <pic:blipFill>
                    <a:blip r:embed="rId28" cstate="print"/>
                    <a:srcRect/>
                    <a:stretch>
                      <a:fillRect/>
                    </a:stretch>
                  </pic:blipFill>
                  <pic:spPr bwMode="auto">
                    <a:xfrm>
                      <a:off x="0" y="0"/>
                      <a:ext cx="5400000" cy="1264818"/>
                    </a:xfrm>
                    <a:prstGeom prst="rect">
                      <a:avLst/>
                    </a:prstGeom>
                    <a:noFill/>
                    <a:ln w="9525">
                      <a:noFill/>
                      <a:miter lim="800000"/>
                      <a:headEnd/>
                      <a:tailEnd/>
                    </a:ln>
                  </pic:spPr>
                </pic:pic>
              </a:graphicData>
            </a:graphic>
          </wp:inline>
        </w:drawing>
      </w:r>
    </w:p>
    <w:p w:rsidR="00B42833" w:rsidRDefault="00B42833" w:rsidP="00B42833">
      <w:pPr>
        <w:pStyle w:val="Podpisobrazka"/>
      </w:pPr>
      <w:bookmarkStart w:id="1624" w:name="_Ref437124976"/>
      <w:bookmarkStart w:id="1625" w:name="_Toc437271133"/>
      <w:r>
        <w:t xml:space="preserve">Rys. </w:t>
      </w:r>
      <w:fldSimple w:instr=" STYLEREF 1 \s ">
        <w:r w:rsidR="00252F3E">
          <w:rPr>
            <w:noProof/>
          </w:rPr>
          <w:t>3</w:t>
        </w:r>
      </w:fldSimple>
      <w:r w:rsidR="00A41402">
        <w:t>.</w:t>
      </w:r>
      <w:fldSimple w:instr=" SEQ Rys. \* ARABIC \s 1 ">
        <w:r w:rsidR="00252F3E">
          <w:rPr>
            <w:noProof/>
          </w:rPr>
          <w:t>3</w:t>
        </w:r>
      </w:fldSimple>
      <w:bookmarkEnd w:id="1624"/>
      <w:r>
        <w:t>. Backlog sprintu pierwszego</w:t>
      </w:r>
      <w:bookmarkEnd w:id="1625"/>
    </w:p>
    <w:p w:rsidR="00B42833" w:rsidRDefault="00B42833" w:rsidP="00B42833">
      <w:pPr>
        <w:pStyle w:val="Zwykyakapit"/>
      </w:pPr>
      <w:r>
        <w:t xml:space="preserve">Jak pokazuje </w:t>
      </w:r>
      <w:fldSimple w:instr=" REF _Ref437124976 \h  \* MERGEFORMAT ">
        <w:ins w:id="1626" w:author="DeeM" w:date="2015-12-07T17:03:00Z">
          <w:r w:rsidR="00CC4170" w:rsidRPr="00CC4170">
            <w:rPr>
              <w:i/>
              <w:rPrChange w:id="1627" w:author="DeeM" w:date="2015-12-07T17:03:00Z">
                <w:rPr/>
              </w:rPrChange>
            </w:rPr>
            <w:t xml:space="preserve">Rys. </w:t>
          </w:r>
          <w:r w:rsidR="00CC4170" w:rsidRPr="00CC4170">
            <w:rPr>
              <w:i/>
              <w:noProof/>
              <w:rPrChange w:id="1628" w:author="DeeM" w:date="2015-12-07T17:03:00Z">
                <w:rPr>
                  <w:noProof/>
                </w:rPr>
              </w:rPrChange>
            </w:rPr>
            <w:t>3</w:t>
          </w:r>
          <w:r w:rsidR="00CC4170" w:rsidRPr="00CC4170">
            <w:rPr>
              <w:i/>
              <w:rPrChange w:id="1629" w:author="DeeM" w:date="2015-12-07T17:03:00Z">
                <w:rPr/>
              </w:rPrChange>
            </w:rPr>
            <w:t>.3</w:t>
          </w:r>
        </w:ins>
        <w:del w:id="1630" w:author="DeeM" w:date="2015-12-07T17:03:00Z">
          <w:r w:rsidR="00CF274A" w:rsidRPr="00CF274A" w:rsidDel="00252F3E">
            <w:rPr>
              <w:i/>
            </w:rPr>
            <w:delText xml:space="preserve">Rys. </w:delText>
          </w:r>
          <w:r w:rsidR="00CF274A" w:rsidRPr="00CF274A" w:rsidDel="00252F3E">
            <w:rPr>
              <w:i/>
              <w:noProof/>
            </w:rPr>
            <w:delText>3</w:delText>
          </w:r>
          <w:r w:rsidR="00CF274A" w:rsidRPr="00CF274A" w:rsidDel="00252F3E">
            <w:rPr>
              <w:i/>
            </w:rPr>
            <w:delText>.3</w:delText>
          </w:r>
        </w:del>
      </w:fldSimple>
      <w:r w:rsidRPr="00D909F6">
        <w:rPr>
          <w:i/>
        </w:rPr>
        <w:t>.</w:t>
      </w:r>
      <w:r>
        <w:t xml:space="preserve">, w trakcie trwania pierwszego sprintu zespół zapoznawał się z technologiami, które planowano wykorzystać w projekcie. Został on poświęcony głównie na przygotowanie środowisk dla wytwarzania produktu. </w:t>
      </w:r>
    </w:p>
    <w:p w:rsidR="00B42833" w:rsidRDefault="00B42833" w:rsidP="00B42833">
      <w:pPr>
        <w:pStyle w:val="Zwykyakapit"/>
        <w:rPr>
          <w:rStyle w:val="OdsyaczZnak"/>
          <w:i w:val="0"/>
        </w:rPr>
      </w:pPr>
      <w:r>
        <w:t>W ramach tych prac utworzono serwer testowy</w:t>
      </w:r>
      <w:ins w:id="1631" w:author="DeeM" w:date="2015-12-07T16:49:00Z">
        <w:r w:rsidR="00D135D2">
          <w:t xml:space="preserve"> i </w:t>
        </w:r>
      </w:ins>
      <w:del w:id="1632" w:author="DeeM" w:date="2015-12-07T16:49:00Z">
        <w:r w:rsidDel="00D135D2">
          <w:delText xml:space="preserve">, utworzono </w:delText>
        </w:r>
      </w:del>
      <w:r>
        <w:t xml:space="preserve">repozytorium w systemie </w:t>
      </w:r>
      <w:r w:rsidRPr="00F569AC">
        <w:rPr>
          <w:rStyle w:val="OdsyaczZnak"/>
        </w:rPr>
        <w:t>GitHub</w:t>
      </w:r>
      <w:r>
        <w:rPr>
          <w:rStyle w:val="OdsyaczZnak"/>
        </w:rPr>
        <w:t xml:space="preserve">, </w:t>
      </w:r>
      <w:r w:rsidRPr="00B42833">
        <w:t>zainstalowano platformę Jenkins dla wygodniejszego wdrażania aplikacji na serwer oraz skonfigurowano IDE do pracy z wybranymi frameworkami. Utworzono także ogólny projekt graficzny dla aplikacji webowej</w:t>
      </w:r>
      <w:r>
        <w:rPr>
          <w:rStyle w:val="OdsyaczZnak"/>
        </w:rPr>
        <w:t xml:space="preserve">. </w:t>
      </w:r>
    </w:p>
    <w:p w:rsidR="00B42833" w:rsidRDefault="00B42833" w:rsidP="00B42833">
      <w:pPr>
        <w:pStyle w:val="Zwykyakapit"/>
      </w:pPr>
      <w:r>
        <w:lastRenderedPageBreak/>
        <w:t>Ponieważ ten sprint odbywał się pod koniec wakacji, członkowie zespołu zrealizowali raczej niewielki zakres implementowanej funkcjonalności.</w:t>
      </w:r>
    </w:p>
    <w:p w:rsidR="00B42833" w:rsidRDefault="00B42833" w:rsidP="002A41BA">
      <w:pPr>
        <w:pStyle w:val="Nagwek3"/>
      </w:pPr>
      <w:bookmarkStart w:id="1633" w:name="_Toc437097097"/>
      <w:bookmarkStart w:id="1634" w:name="_Toc437130543"/>
      <w:bookmarkStart w:id="1635" w:name="_Toc437190848"/>
      <w:r w:rsidRPr="00DA163D">
        <w:t>Sprint 2 (14.09.15 - 26.09.15)</w:t>
      </w:r>
      <w:bookmarkEnd w:id="1633"/>
      <w:bookmarkEnd w:id="1634"/>
      <w:bookmarkEnd w:id="1635"/>
    </w:p>
    <w:p w:rsidR="00B42833" w:rsidRDefault="00B42833" w:rsidP="00B42833">
      <w:pPr>
        <w:keepNext/>
        <w:jc w:val="center"/>
      </w:pPr>
      <w:r>
        <w:rPr>
          <w:noProof/>
        </w:rPr>
        <w:drawing>
          <wp:inline distT="0" distB="0" distL="0" distR="0">
            <wp:extent cx="5400000" cy="895694"/>
            <wp:effectExtent l="19050" t="0" r="0" b="0"/>
            <wp:docPr id="183" name="Obraz 2" descr="spri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rint2"/>
                    <pic:cNvPicPr>
                      <a:picLocks noChangeAspect="1" noChangeArrowheads="1"/>
                    </pic:cNvPicPr>
                  </pic:nvPicPr>
                  <pic:blipFill>
                    <a:blip r:embed="rId29" cstate="print"/>
                    <a:srcRect/>
                    <a:stretch>
                      <a:fillRect/>
                    </a:stretch>
                  </pic:blipFill>
                  <pic:spPr bwMode="auto">
                    <a:xfrm>
                      <a:off x="0" y="0"/>
                      <a:ext cx="5400000" cy="895694"/>
                    </a:xfrm>
                    <a:prstGeom prst="rect">
                      <a:avLst/>
                    </a:prstGeom>
                    <a:noFill/>
                    <a:ln w="9525">
                      <a:noFill/>
                      <a:miter lim="800000"/>
                      <a:headEnd/>
                      <a:tailEnd/>
                    </a:ln>
                  </pic:spPr>
                </pic:pic>
              </a:graphicData>
            </a:graphic>
          </wp:inline>
        </w:drawing>
      </w:r>
    </w:p>
    <w:p w:rsidR="00B42833" w:rsidRDefault="00B42833" w:rsidP="00B42833">
      <w:pPr>
        <w:pStyle w:val="Podpisobrazka"/>
      </w:pPr>
      <w:bookmarkStart w:id="1636" w:name="_Ref437125115"/>
      <w:bookmarkStart w:id="1637" w:name="_Toc437271134"/>
      <w:r>
        <w:t xml:space="preserve">Rys. </w:t>
      </w:r>
      <w:fldSimple w:instr=" STYLEREF 1 \s ">
        <w:r w:rsidR="00252F3E">
          <w:rPr>
            <w:noProof/>
          </w:rPr>
          <w:t>3</w:t>
        </w:r>
      </w:fldSimple>
      <w:r w:rsidR="00A41402">
        <w:t>.</w:t>
      </w:r>
      <w:fldSimple w:instr=" SEQ Rys. \* ARABIC \s 1 ">
        <w:r w:rsidR="00252F3E">
          <w:rPr>
            <w:noProof/>
          </w:rPr>
          <w:t>4</w:t>
        </w:r>
      </w:fldSimple>
      <w:bookmarkEnd w:id="1636"/>
      <w:r>
        <w:t>. Backlog sprintu drugiego</w:t>
      </w:r>
      <w:bookmarkEnd w:id="1637"/>
    </w:p>
    <w:p w:rsidR="00B42833" w:rsidRDefault="00B42833" w:rsidP="00B42833">
      <w:pPr>
        <w:pStyle w:val="Zwykyakapit"/>
      </w:pPr>
      <w:r>
        <w:t xml:space="preserve">Sprint drugi był krótkim i mało wnoszącym do projektu (co pokazuje </w:t>
      </w:r>
      <w:fldSimple w:instr=" REF _Ref437125115 \h  \* MERGEFORMAT ">
        <w:ins w:id="1638" w:author="DeeM" w:date="2015-12-07T17:03:00Z">
          <w:r w:rsidR="00CC4170" w:rsidRPr="00CC4170">
            <w:rPr>
              <w:rStyle w:val="OdsyaczZnak"/>
              <w:rPrChange w:id="1639" w:author="DeeM" w:date="2015-12-07T17:03:00Z">
                <w:rPr/>
              </w:rPrChange>
            </w:rPr>
            <w:t>Rys. 3.4</w:t>
          </w:r>
        </w:ins>
        <w:del w:id="1640" w:author="DeeM" w:date="2015-12-07T17:03:00Z">
          <w:r w:rsidR="00CF274A" w:rsidRPr="00CF274A" w:rsidDel="00252F3E">
            <w:rPr>
              <w:rStyle w:val="OdsyaczZnak"/>
            </w:rPr>
            <w:delText>Rys. 3.4</w:delText>
          </w:r>
        </w:del>
      </w:fldSimple>
      <w:r w:rsidRPr="0089043E">
        <w:rPr>
          <w:rStyle w:val="OdsyaczZnak"/>
        </w:rPr>
        <w:t>.</w:t>
      </w:r>
      <w:r>
        <w:t xml:space="preserve">), głównie ze względu na to, że obejmował samą końcówkę wakacji. W ramach sprintu zespołowi udało się rozwinąć dokumentację oraz przygotować podstawowe funkcje systemu do dalszych prac – rejestrację kont nowych użytkowników. Zespół planował także zaimplementować system logowania użytkowników, jednak tego celu nie udało się osiągnąć w tym sprincie ze względu na drobne problemy </w:t>
      </w:r>
      <w:del w:id="1641" w:author="DeeM" w:date="2015-12-07T16:49:00Z">
        <w:r w:rsidDel="00D135D2">
          <w:delText>technologiczne</w:delText>
        </w:r>
      </w:del>
      <w:ins w:id="1642" w:author="DeeM" w:date="2015-12-07T16:49:00Z">
        <w:r w:rsidR="00D135D2">
          <w:t>techniczne</w:t>
        </w:r>
      </w:ins>
      <w:r>
        <w:t>.</w:t>
      </w:r>
    </w:p>
    <w:p w:rsidR="00B42833" w:rsidRDefault="00B42833" w:rsidP="00B42833">
      <w:pPr>
        <w:keepNext/>
        <w:jc w:val="center"/>
      </w:pPr>
      <w:r>
        <w:rPr>
          <w:noProof/>
        </w:rPr>
        <w:drawing>
          <wp:inline distT="0" distB="0" distL="0" distR="0">
            <wp:extent cx="2160000" cy="1797992"/>
            <wp:effectExtent l="19050" t="0" r="0" b="0"/>
            <wp:docPr id="184" name="Obraz 3" descr="wykr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ykres2"/>
                    <pic:cNvPicPr>
                      <a:picLocks noChangeAspect="1" noChangeArrowheads="1"/>
                    </pic:cNvPicPr>
                  </pic:nvPicPr>
                  <pic:blipFill>
                    <a:blip r:embed="rId30" cstate="print"/>
                    <a:srcRect/>
                    <a:stretch>
                      <a:fillRect/>
                    </a:stretch>
                  </pic:blipFill>
                  <pic:spPr bwMode="auto">
                    <a:xfrm>
                      <a:off x="0" y="0"/>
                      <a:ext cx="2160000" cy="1797992"/>
                    </a:xfrm>
                    <a:prstGeom prst="rect">
                      <a:avLst/>
                    </a:prstGeom>
                    <a:noFill/>
                    <a:ln w="9525">
                      <a:noFill/>
                      <a:miter lim="800000"/>
                      <a:headEnd/>
                      <a:tailEnd/>
                    </a:ln>
                  </pic:spPr>
                </pic:pic>
              </a:graphicData>
            </a:graphic>
          </wp:inline>
        </w:drawing>
      </w:r>
    </w:p>
    <w:p w:rsidR="00B42833" w:rsidRDefault="00B42833" w:rsidP="00B42833">
      <w:pPr>
        <w:pStyle w:val="Podpisobrazka"/>
      </w:pPr>
      <w:bookmarkStart w:id="1643" w:name="_Ref437125178"/>
      <w:bookmarkStart w:id="1644" w:name="_Toc437271135"/>
      <w:r>
        <w:t xml:space="preserve">Rys. </w:t>
      </w:r>
      <w:fldSimple w:instr=" STYLEREF 1 \s ">
        <w:r w:rsidR="00252F3E">
          <w:rPr>
            <w:noProof/>
          </w:rPr>
          <w:t>3</w:t>
        </w:r>
      </w:fldSimple>
      <w:r w:rsidR="00A41402">
        <w:t>.</w:t>
      </w:r>
      <w:fldSimple w:instr=" SEQ Rys. \* ARABIC \s 1 ">
        <w:r w:rsidR="00252F3E">
          <w:rPr>
            <w:noProof/>
          </w:rPr>
          <w:t>5</w:t>
        </w:r>
      </w:fldSimple>
      <w:bookmarkEnd w:id="1643"/>
      <w:r>
        <w:t>. Wykres wypalania sprintu drugiego</w:t>
      </w:r>
      <w:bookmarkEnd w:id="1644"/>
    </w:p>
    <w:p w:rsidR="00B42833" w:rsidRPr="0089043E" w:rsidRDefault="00B42833" w:rsidP="00B42833">
      <w:pPr>
        <w:pStyle w:val="Zwykyakapit"/>
      </w:pPr>
      <w:r>
        <w:t xml:space="preserve">Jak widać na </w:t>
      </w:r>
      <w:fldSimple w:instr=" REF _Ref437125178 \h  \* MERGEFORMAT ">
        <w:ins w:id="1645" w:author="DeeM" w:date="2015-12-07T17:03:00Z">
          <w:r w:rsidR="00CC4170" w:rsidRPr="00CC4170">
            <w:rPr>
              <w:rStyle w:val="OdsyaczZnak"/>
              <w:rPrChange w:id="1646" w:author="DeeM" w:date="2015-12-07T17:03:00Z">
                <w:rPr/>
              </w:rPrChange>
            </w:rPr>
            <w:t>Rys. 3.5</w:t>
          </w:r>
        </w:ins>
        <w:del w:id="1647" w:author="DeeM" w:date="2015-12-07T17:03:00Z">
          <w:r w:rsidR="00CF274A" w:rsidRPr="00CF274A" w:rsidDel="00252F3E">
            <w:rPr>
              <w:rStyle w:val="OdsyaczZnak"/>
            </w:rPr>
            <w:delText>Rys. 3.5</w:delText>
          </w:r>
        </w:del>
      </w:fldSimple>
      <w:r>
        <w:rPr>
          <w:i/>
        </w:rPr>
        <w:t>.</w:t>
      </w:r>
      <w:r>
        <w:t>, sprint 2 był dużym zastojem funkcjonalności, zespół nie zrealizował dużej ilości prac, a większość z nich została zrealizowana tuż przed końcem iteracji.</w:t>
      </w:r>
    </w:p>
    <w:p w:rsidR="00B42833" w:rsidRDefault="00B42833" w:rsidP="002A41BA">
      <w:pPr>
        <w:pStyle w:val="Nagwek3"/>
      </w:pPr>
      <w:bookmarkStart w:id="1648" w:name="_Toc437097098"/>
      <w:bookmarkStart w:id="1649" w:name="_Toc437130544"/>
      <w:bookmarkStart w:id="1650" w:name="_Toc437190849"/>
      <w:r w:rsidRPr="00587C0E">
        <w:t>Sprint 3 (28.09.15 - 04.10.15)</w:t>
      </w:r>
      <w:bookmarkEnd w:id="1648"/>
      <w:bookmarkEnd w:id="1649"/>
      <w:bookmarkEnd w:id="1650"/>
    </w:p>
    <w:p w:rsidR="00B42833" w:rsidRDefault="00B42833" w:rsidP="00B42833">
      <w:pPr>
        <w:keepNext/>
        <w:jc w:val="center"/>
      </w:pPr>
      <w:r>
        <w:rPr>
          <w:noProof/>
        </w:rPr>
        <w:drawing>
          <wp:inline distT="0" distB="0" distL="0" distR="0">
            <wp:extent cx="5400000" cy="766018"/>
            <wp:effectExtent l="19050" t="0" r="0" b="0"/>
            <wp:docPr id="185" name="Obraz 3" descr="sprin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3.jpg"/>
                    <pic:cNvPicPr/>
                  </pic:nvPicPr>
                  <pic:blipFill>
                    <a:blip r:embed="rId31" cstate="print"/>
                    <a:stretch>
                      <a:fillRect/>
                    </a:stretch>
                  </pic:blipFill>
                  <pic:spPr>
                    <a:xfrm>
                      <a:off x="0" y="0"/>
                      <a:ext cx="5400000" cy="766018"/>
                    </a:xfrm>
                    <a:prstGeom prst="rect">
                      <a:avLst/>
                    </a:prstGeom>
                  </pic:spPr>
                </pic:pic>
              </a:graphicData>
            </a:graphic>
          </wp:inline>
        </w:drawing>
      </w:r>
    </w:p>
    <w:p w:rsidR="00B42833" w:rsidRDefault="00B42833" w:rsidP="00B42833">
      <w:pPr>
        <w:pStyle w:val="Podpisobrazka"/>
      </w:pPr>
      <w:bookmarkStart w:id="1651" w:name="_Ref437125223"/>
      <w:bookmarkStart w:id="1652" w:name="_Toc437271136"/>
      <w:r>
        <w:t xml:space="preserve">Rys. </w:t>
      </w:r>
      <w:fldSimple w:instr=" STYLEREF 1 \s ">
        <w:r w:rsidR="00252F3E">
          <w:rPr>
            <w:noProof/>
          </w:rPr>
          <w:t>3</w:t>
        </w:r>
      </w:fldSimple>
      <w:r w:rsidR="00A41402">
        <w:t>.</w:t>
      </w:r>
      <w:fldSimple w:instr=" SEQ Rys. \* ARABIC \s 1 ">
        <w:r w:rsidR="00252F3E">
          <w:rPr>
            <w:noProof/>
          </w:rPr>
          <w:t>6</w:t>
        </w:r>
      </w:fldSimple>
      <w:bookmarkEnd w:id="1651"/>
      <w:r>
        <w:t>. Backlog sprintu trzeciego</w:t>
      </w:r>
      <w:bookmarkEnd w:id="1652"/>
    </w:p>
    <w:p w:rsidR="00B42833" w:rsidRDefault="00B42833" w:rsidP="00B42833">
      <w:pPr>
        <w:pStyle w:val="Zwykyakapit"/>
      </w:pPr>
      <w:r>
        <w:t xml:space="preserve">Trzeci sprint zespołu także nie był szczególnie owocny, zespół dobrał sobie niewielki zakres zadań. Jak ukazuje </w:t>
      </w:r>
      <w:fldSimple w:instr=" REF _Ref437125223 \h  \* MERGEFORMAT ">
        <w:ins w:id="1653" w:author="DeeM" w:date="2015-12-07T17:03:00Z">
          <w:r w:rsidR="00CC4170" w:rsidRPr="00CC4170">
            <w:rPr>
              <w:rStyle w:val="OdsyaczZnak"/>
              <w:rPrChange w:id="1654" w:author="DeeM" w:date="2015-12-07T17:03:00Z">
                <w:rPr/>
              </w:rPrChange>
            </w:rPr>
            <w:t>Rys. 3.6</w:t>
          </w:r>
        </w:ins>
        <w:del w:id="1655" w:author="DeeM" w:date="2015-12-07T17:03:00Z">
          <w:r w:rsidR="00CF274A" w:rsidRPr="00CF274A" w:rsidDel="00252F3E">
            <w:rPr>
              <w:rStyle w:val="OdsyaczZnak"/>
            </w:rPr>
            <w:delText>Rys. 3.6</w:delText>
          </w:r>
        </w:del>
      </w:fldSimple>
      <w:r w:rsidRPr="008D3541">
        <w:rPr>
          <w:i/>
        </w:rPr>
        <w:t>,</w:t>
      </w:r>
      <w:r>
        <w:t xml:space="preserve"> udało się utworzyć prostą aplikację mobilną dla systemu </w:t>
      </w:r>
      <w:r>
        <w:rPr>
          <w:i/>
        </w:rPr>
        <w:t>Android</w:t>
      </w:r>
      <w:r>
        <w:t>, która później została wykorzystana jako prototyp. Dodatkowo zespół przerobił utworzony wcześniej projekt interfejsu na kod HTML i CSS.</w:t>
      </w:r>
    </w:p>
    <w:p w:rsidR="00B42833" w:rsidRDefault="00B42833" w:rsidP="009F5055">
      <w:pPr>
        <w:pStyle w:val="Zwykyakapit"/>
      </w:pPr>
      <w:r>
        <w:t xml:space="preserve">W tym sprincie zdecydowano, że warto uporządkować wiedzę i zgromadzić wszystkie artefakty tworzone podczas pracy z produktem w jednym miejscu, dlatego też zostało utworzone forum do komunikacji wewnątrz zespołu. Dostęp do niego otrzymał także </w:t>
      </w:r>
      <w:r w:rsidRPr="00376020">
        <w:t>Opiekun.</w:t>
      </w:r>
    </w:p>
    <w:p w:rsidR="00B42833" w:rsidRDefault="00B42833" w:rsidP="009F5055">
      <w:pPr>
        <w:pStyle w:val="Zwykyakapit"/>
      </w:pPr>
      <w:r>
        <w:lastRenderedPageBreak/>
        <w:t>Ostatnim zadaniem wykonanym podczas tego sprintu było zaplanowanie podstawowego diagramu klas, co umożliwiło rozpoczęcie prac z rozplanowaniem modelu bazy danych.</w:t>
      </w:r>
    </w:p>
    <w:p w:rsidR="00B42833" w:rsidRDefault="00B42833" w:rsidP="00B42833">
      <w:pPr>
        <w:keepNext/>
        <w:jc w:val="center"/>
      </w:pPr>
      <w:r>
        <w:rPr>
          <w:noProof/>
        </w:rPr>
        <w:drawing>
          <wp:inline distT="0" distB="0" distL="0" distR="0">
            <wp:extent cx="2160000" cy="1647117"/>
            <wp:effectExtent l="19050" t="0" r="0" b="0"/>
            <wp:docPr id="186" name="Obraz 5" descr="wyk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3.jpg"/>
                    <pic:cNvPicPr/>
                  </pic:nvPicPr>
                  <pic:blipFill>
                    <a:blip r:embed="rId32" cstate="print"/>
                    <a:stretch>
                      <a:fillRect/>
                    </a:stretch>
                  </pic:blipFill>
                  <pic:spPr>
                    <a:xfrm>
                      <a:off x="0" y="0"/>
                      <a:ext cx="2160000" cy="1647117"/>
                    </a:xfrm>
                    <a:prstGeom prst="rect">
                      <a:avLst/>
                    </a:prstGeom>
                  </pic:spPr>
                </pic:pic>
              </a:graphicData>
            </a:graphic>
          </wp:inline>
        </w:drawing>
      </w:r>
    </w:p>
    <w:p w:rsidR="00B42833" w:rsidRDefault="00B42833" w:rsidP="00B42833">
      <w:pPr>
        <w:pStyle w:val="Podpisobrazka"/>
      </w:pPr>
      <w:bookmarkStart w:id="1656" w:name="_Ref437125311"/>
      <w:bookmarkStart w:id="1657" w:name="_Toc437271137"/>
      <w:r>
        <w:t xml:space="preserve">Rys. </w:t>
      </w:r>
      <w:fldSimple w:instr=" STYLEREF 1 \s ">
        <w:r w:rsidR="00252F3E">
          <w:rPr>
            <w:noProof/>
          </w:rPr>
          <w:t>3</w:t>
        </w:r>
      </w:fldSimple>
      <w:r w:rsidR="00A41402">
        <w:t>.</w:t>
      </w:r>
      <w:fldSimple w:instr=" SEQ Rys. \* ARABIC \s 1 ">
        <w:r w:rsidR="00252F3E">
          <w:rPr>
            <w:noProof/>
          </w:rPr>
          <w:t>7</w:t>
        </w:r>
      </w:fldSimple>
      <w:bookmarkEnd w:id="1656"/>
      <w:r>
        <w:t>. Wykres wypalania sprintu trzeciego</w:t>
      </w:r>
      <w:bookmarkEnd w:id="1657"/>
    </w:p>
    <w:p w:rsidR="00B42833" w:rsidRPr="00903511" w:rsidRDefault="00CC4170" w:rsidP="009F5055">
      <w:pPr>
        <w:pStyle w:val="Zwykyakapit"/>
      </w:pPr>
      <w:fldSimple w:instr=" REF _Ref437125311 \h  \* MERGEFORMAT ">
        <w:ins w:id="1658" w:author="DeeM" w:date="2015-12-07T17:03:00Z">
          <w:r w:rsidRPr="00CC4170">
            <w:rPr>
              <w:rStyle w:val="OdsyaczZnak"/>
              <w:rPrChange w:id="1659" w:author="DeeM" w:date="2015-12-07T17:03:00Z">
                <w:rPr/>
              </w:rPrChange>
            </w:rPr>
            <w:t>Rys. 3.7</w:t>
          </w:r>
        </w:ins>
        <w:del w:id="1660" w:author="DeeM" w:date="2015-12-07T17:03:00Z">
          <w:r w:rsidR="00CF274A" w:rsidRPr="00CF274A" w:rsidDel="00252F3E">
            <w:rPr>
              <w:rStyle w:val="OdsyaczZnak"/>
            </w:rPr>
            <w:delText>Rys. 3.7</w:delText>
          </w:r>
        </w:del>
      </w:fldSimple>
      <w:r w:rsidR="00B42833" w:rsidRPr="00746F52">
        <w:rPr>
          <w:rStyle w:val="OdsyaczZnak"/>
        </w:rPr>
        <w:t>.</w:t>
      </w:r>
      <w:r w:rsidR="00B42833">
        <w:t xml:space="preserve"> Pokazuje, że zespół pracował głównie na początku i końcu iteracji. W związku z niewielką ilością dobranych zadań udało się zrealizować cały zaplanowany zakres funkcjonalności.</w:t>
      </w:r>
    </w:p>
    <w:p w:rsidR="00B42833" w:rsidRDefault="00B42833" w:rsidP="002A41BA">
      <w:pPr>
        <w:pStyle w:val="Nagwek3"/>
      </w:pPr>
      <w:bookmarkStart w:id="1661" w:name="_Toc437097099"/>
      <w:bookmarkStart w:id="1662" w:name="_Toc437130545"/>
      <w:bookmarkStart w:id="1663" w:name="_Toc437190850"/>
      <w:r w:rsidRPr="00384EF2">
        <w:t>Sprint 4 (05.10.15 - 27.10.15)</w:t>
      </w:r>
      <w:bookmarkEnd w:id="1661"/>
      <w:bookmarkEnd w:id="1662"/>
      <w:bookmarkEnd w:id="1663"/>
    </w:p>
    <w:p w:rsidR="00B42833" w:rsidRDefault="00B42833" w:rsidP="00B42833">
      <w:pPr>
        <w:keepNext/>
        <w:jc w:val="center"/>
      </w:pPr>
      <w:r>
        <w:rPr>
          <w:noProof/>
        </w:rPr>
        <w:drawing>
          <wp:inline distT="0" distB="0" distL="0" distR="0">
            <wp:extent cx="5400000" cy="3675167"/>
            <wp:effectExtent l="19050" t="0" r="0" b="0"/>
            <wp:docPr id="187" name="Obraz 4" descr="sprin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4.jpg"/>
                    <pic:cNvPicPr/>
                  </pic:nvPicPr>
                  <pic:blipFill>
                    <a:blip r:embed="rId33" cstate="print"/>
                    <a:stretch>
                      <a:fillRect/>
                    </a:stretch>
                  </pic:blipFill>
                  <pic:spPr>
                    <a:xfrm>
                      <a:off x="0" y="0"/>
                      <a:ext cx="5400000" cy="3675167"/>
                    </a:xfrm>
                    <a:prstGeom prst="rect">
                      <a:avLst/>
                    </a:prstGeom>
                  </pic:spPr>
                </pic:pic>
              </a:graphicData>
            </a:graphic>
          </wp:inline>
        </w:drawing>
      </w:r>
    </w:p>
    <w:p w:rsidR="00B42833" w:rsidRPr="00384EF2" w:rsidRDefault="00B42833" w:rsidP="00B42833">
      <w:pPr>
        <w:pStyle w:val="Podpisobrazka"/>
      </w:pPr>
      <w:bookmarkStart w:id="1664" w:name="_Ref437125377"/>
      <w:bookmarkStart w:id="1665" w:name="_Toc437271138"/>
      <w:r>
        <w:t xml:space="preserve">Rys. </w:t>
      </w:r>
      <w:fldSimple w:instr=" STYLEREF 1 \s ">
        <w:r w:rsidR="00252F3E">
          <w:rPr>
            <w:noProof/>
          </w:rPr>
          <w:t>3</w:t>
        </w:r>
      </w:fldSimple>
      <w:r w:rsidR="00A41402">
        <w:t>.</w:t>
      </w:r>
      <w:fldSimple w:instr=" SEQ Rys. \* ARABIC \s 1 ">
        <w:r w:rsidR="00252F3E">
          <w:rPr>
            <w:noProof/>
          </w:rPr>
          <w:t>8</w:t>
        </w:r>
      </w:fldSimple>
      <w:bookmarkEnd w:id="1664"/>
      <w:r>
        <w:t>. Backlog sprintu czwartego</w:t>
      </w:r>
      <w:bookmarkEnd w:id="1665"/>
    </w:p>
    <w:p w:rsidR="00B42833" w:rsidRDefault="00B42833" w:rsidP="009F5055">
      <w:pPr>
        <w:pStyle w:val="Zwykyakapit"/>
      </w:pPr>
      <w:r>
        <w:t xml:space="preserve">Sprint </w:t>
      </w:r>
      <w:r w:rsidR="009F5055">
        <w:t xml:space="preserve">czwarty </w:t>
      </w:r>
      <w:r>
        <w:t xml:space="preserve">był pierwszym dużym sprintem, w którym aktywny udział wziął cały zespół, co widać na </w:t>
      </w:r>
      <w:fldSimple w:instr=" REF _Ref437125377 \h  \* MERGEFORMAT ">
        <w:ins w:id="1666" w:author="DeeM" w:date="2015-12-07T17:03:00Z">
          <w:r w:rsidR="00CC4170" w:rsidRPr="00CC4170">
            <w:rPr>
              <w:rStyle w:val="OdsyaczZnak"/>
              <w:rPrChange w:id="1667" w:author="DeeM" w:date="2015-12-07T17:03:00Z">
                <w:rPr/>
              </w:rPrChange>
            </w:rPr>
            <w:t>Rys. 3.8</w:t>
          </w:r>
        </w:ins>
        <w:del w:id="1668" w:author="DeeM" w:date="2015-12-07T17:03:00Z">
          <w:r w:rsidR="00CF274A" w:rsidRPr="00CF274A" w:rsidDel="00252F3E">
            <w:rPr>
              <w:rStyle w:val="OdsyaczZnak"/>
            </w:rPr>
            <w:delText>Rys. 3.8</w:delText>
          </w:r>
        </w:del>
      </w:fldSimple>
      <w:r w:rsidRPr="003C47F4">
        <w:rPr>
          <w:rStyle w:val="OdsyaczZnak"/>
        </w:rPr>
        <w:t xml:space="preserve">. </w:t>
      </w:r>
      <w:r>
        <w:t>Zbyt małe postępy w poprzednich sprintach spowodowały, że zespół postanowił położyć duży nacisk na wytwarzanie aplikacji webowej i zaimplementować działający prototyp, do którego można by później dobudowywać bardziej skomplikowane funkcjonalności.</w:t>
      </w:r>
    </w:p>
    <w:p w:rsidR="00B42833" w:rsidRDefault="00B42833" w:rsidP="009F5055">
      <w:pPr>
        <w:pStyle w:val="Zwykyakapit"/>
      </w:pPr>
      <w:r>
        <w:lastRenderedPageBreak/>
        <w:t>Jednym z głównych celów osiągniętych w tym sprincie było zaplanowanie i wdrożenie modelu bazy danych – dzięki temu można było utworzyć podstawowe klasy domenowe i zająć się implementacją aplikacji webowej.</w:t>
      </w:r>
    </w:p>
    <w:p w:rsidR="00B42833" w:rsidRDefault="00B42833" w:rsidP="009F5055">
      <w:pPr>
        <w:pStyle w:val="Zwykyakapit"/>
      </w:pPr>
      <w:r>
        <w:t xml:space="preserve"> Owocem tego była m.in. możliwość dodania, edytowania i usuwania atrakcji do bazy danych – służyły do tego proste formularze pozbawione zaawansowanych możliwości. Kolejną funkcjonalnością zrealizowaną w tym sprincie było zrealizowanie prawidłowego wyświetlania podstron wyszukiwania atrakcji, chociaż jeszcze pozbawione były one spójnego interfejsu graficznego.</w:t>
      </w:r>
    </w:p>
    <w:p w:rsidR="00B42833" w:rsidRDefault="00B42833" w:rsidP="009F5055">
      <w:pPr>
        <w:pStyle w:val="Zwykyakapit"/>
        <w:rPr>
          <w:rStyle w:val="OdsyaczZnak"/>
          <w:i w:val="0"/>
        </w:rPr>
      </w:pPr>
      <w:r>
        <w:t>Innym</w:t>
      </w:r>
      <w:del w:id="1669" w:author="DeeM" w:date="2015-12-07T16:50:00Z">
        <w:r w:rsidDel="00D135D2">
          <w:delText>i</w:delText>
        </w:r>
      </w:del>
      <w:r>
        <w:t xml:space="preserve"> zadani</w:t>
      </w:r>
      <w:ins w:id="1670" w:author="DeeM" w:date="2015-12-07T16:51:00Z">
        <w:r w:rsidR="00D135D2">
          <w:t xml:space="preserve">em </w:t>
        </w:r>
      </w:ins>
      <w:del w:id="1671" w:author="DeeM" w:date="2015-12-07T16:51:00Z">
        <w:r w:rsidDel="00D135D2">
          <w:delText xml:space="preserve">ami </w:delText>
        </w:r>
      </w:del>
      <w:r>
        <w:t>wartym</w:t>
      </w:r>
      <w:del w:id="1672" w:author="DeeM" w:date="2015-12-07T16:51:00Z">
        <w:r w:rsidDel="00D135D2">
          <w:delText>i</w:delText>
        </w:r>
      </w:del>
      <w:r>
        <w:t xml:space="preserve"> zwrócenia na nie uwagi było z pewnością utworzenie projektu graficznego dla podstrony wyszukiwania atrakcji i dla aplikacji mobilnej. Dzięki temu można było zaimplementować proste widoki z wykorzystaniem </w:t>
      </w:r>
      <w:r w:rsidRPr="007161C5">
        <w:rPr>
          <w:rStyle w:val="OdsyaczZnak"/>
        </w:rPr>
        <w:t>Bootstrapa</w:t>
      </w:r>
      <w:r>
        <w:rPr>
          <w:rStyle w:val="OdsyaczZnak"/>
        </w:rPr>
        <w:t xml:space="preserve"> oraz widoków </w:t>
      </w:r>
      <w:r w:rsidRPr="007161C5">
        <w:rPr>
          <w:rStyle w:val="OdsyaczZnak"/>
        </w:rPr>
        <w:t>GSP</w:t>
      </w:r>
      <w:r>
        <w:rPr>
          <w:rStyle w:val="OdsyaczZnak"/>
        </w:rPr>
        <w:t xml:space="preserve">. </w:t>
      </w:r>
    </w:p>
    <w:p w:rsidR="00B42833" w:rsidRPr="009F5055" w:rsidRDefault="00B42833" w:rsidP="009F5055">
      <w:pPr>
        <w:pStyle w:val="Zwykyakapit"/>
      </w:pPr>
      <w:r w:rsidRPr="009F5055">
        <w:rPr>
          <w:rStyle w:val="OdsyaczZnak"/>
          <w:i w:val="0"/>
        </w:rPr>
        <w:t xml:space="preserve">W tym sprincie udało się także zrealizować niedokończone zadanie z poprzedniego sprintu – w pełni działała rejestracja użytkowników, tworzone konta zapisywały się w bazie danych, a pola formularzy były prawidłowo walidowane na etapie wprowadzania danych. Warto zaznaczyć, że była to prosta rejestracja jednoetapowa, </w:t>
      </w:r>
      <w:del w:id="1673" w:author="DeeM" w:date="2015-12-07T16:51:00Z">
        <w:r w:rsidRPr="009F5055" w:rsidDel="00D135D2">
          <w:rPr>
            <w:rStyle w:val="OdsyaczZnak"/>
            <w:i w:val="0"/>
          </w:rPr>
          <w:delText>która potrzebna była, aby</w:delText>
        </w:r>
      </w:del>
      <w:ins w:id="1674" w:author="DeeM" w:date="2015-12-07T16:51:00Z">
        <w:r w:rsidR="00D135D2">
          <w:rPr>
            <w:rStyle w:val="OdsyaczZnak"/>
            <w:i w:val="0"/>
          </w:rPr>
          <w:t>potrzebna, aby móc</w:t>
        </w:r>
      </w:ins>
      <w:r w:rsidRPr="009F5055">
        <w:rPr>
          <w:rStyle w:val="OdsyaczZnak"/>
          <w:i w:val="0"/>
        </w:rPr>
        <w:t xml:space="preserve"> rozpocząć prace nad innymi funkcjonalnościami aplikacji – w późniejszym sprincie udało się utworzyć rejestrację wieloetapową.</w:t>
      </w:r>
    </w:p>
    <w:p w:rsidR="00B42833" w:rsidRDefault="00B42833" w:rsidP="009F5055">
      <w:pPr>
        <w:pStyle w:val="Zwykyakapit"/>
        <w:rPr>
          <w:rStyle w:val="OdsyaczZnak"/>
          <w:i w:val="0"/>
        </w:rPr>
      </w:pPr>
      <w:r>
        <w:t xml:space="preserve">Równocześnie z pracą nad aplikacją, zespół starał się także rozwinąć dokumentację. W tym sprincie udało się utworzyć dział dokumentacji </w:t>
      </w:r>
      <w:fldSimple w:instr=" REF _Ref437125509 \h  \* MERGEFORMAT ">
        <w:ins w:id="1675" w:author="DeeM" w:date="2015-12-07T17:03:00Z">
          <w:r w:rsidR="00CC4170" w:rsidRPr="00CC4170">
            <w:rPr>
              <w:rStyle w:val="OdsyaczZnak"/>
              <w:rPrChange w:id="1676" w:author="DeeM" w:date="2015-12-07T17:03:00Z">
                <w:rPr/>
              </w:rPrChange>
            </w:rPr>
            <w:t>Istniejące systemy o podobnej tematyce</w:t>
          </w:r>
        </w:ins>
        <w:del w:id="1677" w:author="DeeM" w:date="2015-12-07T17:03:00Z">
          <w:r w:rsidR="00CF274A" w:rsidRPr="00CF274A" w:rsidDel="00252F3E">
            <w:rPr>
              <w:rStyle w:val="OdsyaczZnak"/>
            </w:rPr>
            <w:delText>Istniejące systemy o podobnej tematyce</w:delText>
          </w:r>
        </w:del>
      </w:fldSimple>
      <w:r>
        <w:rPr>
          <w:rStyle w:val="OdsyaczZnak"/>
        </w:rPr>
        <w:t xml:space="preserve">, </w:t>
      </w:r>
      <w:r w:rsidRPr="009F5055">
        <w:t>który znajduje się w</w:t>
      </w:r>
      <w:r>
        <w:rPr>
          <w:rStyle w:val="OdsyaczZnak"/>
        </w:rPr>
        <w:t xml:space="preserve"> punkcie </w:t>
      </w:r>
      <w:fldSimple w:instr=" REF _Ref437125438 \r \h  \* MERGEFORMAT ">
        <w:ins w:id="1678" w:author="DeeM" w:date="2015-12-07T17:03:00Z">
          <w:r w:rsidR="00CC4170" w:rsidRPr="00CC4170">
            <w:rPr>
              <w:rStyle w:val="OdsyaczZnak"/>
              <w:rPrChange w:id="1679" w:author="DeeM" w:date="2015-12-07T17:03:00Z">
                <w:rPr/>
              </w:rPrChange>
            </w:rPr>
            <w:t>1.1</w:t>
          </w:r>
        </w:ins>
        <w:del w:id="1680" w:author="DeeM" w:date="2015-12-07T17:03:00Z">
          <w:r w:rsidR="00CF274A" w:rsidRPr="00CF274A" w:rsidDel="00252F3E">
            <w:rPr>
              <w:rStyle w:val="OdsyaczZnak"/>
            </w:rPr>
            <w:delText>1.1</w:delText>
          </w:r>
        </w:del>
      </w:fldSimple>
      <w:r>
        <w:rPr>
          <w:rStyle w:val="OdsyaczZnak"/>
        </w:rPr>
        <w:t xml:space="preserve"> </w:t>
      </w:r>
      <w:r w:rsidRPr="009F5055">
        <w:t>niniejszej dokumentacji</w:t>
      </w:r>
      <w:r>
        <w:rPr>
          <w:rStyle w:val="OdsyaczZnak"/>
        </w:rPr>
        <w:t>.</w:t>
      </w:r>
    </w:p>
    <w:p w:rsidR="00B42833" w:rsidRPr="009F5055" w:rsidRDefault="00B42833" w:rsidP="009F5055">
      <w:pPr>
        <w:pStyle w:val="Zwykyakapit"/>
        <w:rPr>
          <w:rStyle w:val="OdsyaczZnak"/>
          <w:i w:val="0"/>
        </w:rPr>
      </w:pPr>
      <w:r w:rsidRPr="009F5055">
        <w:rPr>
          <w:rStyle w:val="OdsyaczZnak"/>
          <w:i w:val="0"/>
        </w:rPr>
        <w:t xml:space="preserve">Sprint zakończył się wdrożeniem na serwer testowy prostej aplikacji, która realizowała sporą część funkcjonalności z Minimalnego zakresu, opisanego w punkcie </w:t>
      </w:r>
      <w:fldSimple w:instr=" REF _Ref437125588 \r \h  \* MERGEFORMAT ">
        <w:ins w:id="1681" w:author="DeeM" w:date="2015-12-07T17:03:00Z">
          <w:r w:rsidR="00CC4170" w:rsidRPr="00CC4170">
            <w:rPr>
              <w:rStyle w:val="OdsyaczZnak"/>
              <w:i w:val="0"/>
              <w:rPrChange w:id="1682" w:author="DeeM" w:date="2015-12-07T17:03:00Z">
                <w:rPr/>
              </w:rPrChange>
            </w:rPr>
            <w:t>2.4</w:t>
          </w:r>
        </w:ins>
        <w:del w:id="1683" w:author="DeeM" w:date="2015-12-07T17:03:00Z">
          <w:r w:rsidR="00CF274A" w:rsidRPr="00CF274A" w:rsidDel="00252F3E">
            <w:rPr>
              <w:rStyle w:val="OdsyaczZnak"/>
              <w:i w:val="0"/>
            </w:rPr>
            <w:delText>2.4</w:delText>
          </w:r>
        </w:del>
      </w:fldSimple>
      <w:r w:rsidRPr="009F5055">
        <w:rPr>
          <w:rStyle w:val="OdsyaczZnak"/>
          <w:i w:val="0"/>
        </w:rPr>
        <w:t>. niniejszej dokumentacji.</w:t>
      </w:r>
    </w:p>
    <w:p w:rsidR="00B42833" w:rsidRDefault="00B42833" w:rsidP="00B42833">
      <w:pPr>
        <w:keepNext/>
        <w:ind w:firstLine="360"/>
        <w:jc w:val="center"/>
      </w:pPr>
      <w:r>
        <w:rPr>
          <w:noProof/>
        </w:rPr>
        <w:drawing>
          <wp:inline distT="0" distB="0" distL="0" distR="0">
            <wp:extent cx="2160000" cy="1647458"/>
            <wp:effectExtent l="19050" t="0" r="0" b="0"/>
            <wp:docPr id="188" name="Obraz 6" descr="wykre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4.jpg"/>
                    <pic:cNvPicPr/>
                  </pic:nvPicPr>
                  <pic:blipFill>
                    <a:blip r:embed="rId34" cstate="print"/>
                    <a:stretch>
                      <a:fillRect/>
                    </a:stretch>
                  </pic:blipFill>
                  <pic:spPr>
                    <a:xfrm>
                      <a:off x="0" y="0"/>
                      <a:ext cx="2160000" cy="1647458"/>
                    </a:xfrm>
                    <a:prstGeom prst="rect">
                      <a:avLst/>
                    </a:prstGeom>
                  </pic:spPr>
                </pic:pic>
              </a:graphicData>
            </a:graphic>
          </wp:inline>
        </w:drawing>
      </w:r>
    </w:p>
    <w:p w:rsidR="00B42833" w:rsidRDefault="00B42833" w:rsidP="00B42833">
      <w:pPr>
        <w:pStyle w:val="Podpisobrazka"/>
      </w:pPr>
      <w:bookmarkStart w:id="1684" w:name="_Ref437125647"/>
      <w:bookmarkStart w:id="1685" w:name="_Ref437125643"/>
      <w:bookmarkStart w:id="1686" w:name="_Toc437271139"/>
      <w:r>
        <w:t xml:space="preserve">Rys. </w:t>
      </w:r>
      <w:fldSimple w:instr=" STYLEREF 1 \s ">
        <w:r w:rsidR="00252F3E">
          <w:rPr>
            <w:noProof/>
          </w:rPr>
          <w:t>3</w:t>
        </w:r>
      </w:fldSimple>
      <w:r w:rsidR="00A41402">
        <w:t>.</w:t>
      </w:r>
      <w:fldSimple w:instr=" SEQ Rys. \* ARABIC \s 1 ">
        <w:r w:rsidR="00252F3E">
          <w:rPr>
            <w:noProof/>
          </w:rPr>
          <w:t>9</w:t>
        </w:r>
      </w:fldSimple>
      <w:bookmarkEnd w:id="1684"/>
      <w:r>
        <w:t>. Wykres wypalania sprintu czwartego</w:t>
      </w:r>
      <w:bookmarkEnd w:id="1685"/>
      <w:bookmarkEnd w:id="1686"/>
    </w:p>
    <w:p w:rsidR="00B42833" w:rsidRDefault="00B42833" w:rsidP="009F5055">
      <w:pPr>
        <w:pStyle w:val="Zwykyakapit"/>
        <w:rPr>
          <w:rStyle w:val="OdsyaczZnak"/>
          <w:i w:val="0"/>
        </w:rPr>
      </w:pPr>
      <w:r w:rsidRPr="009F5055">
        <w:t>Z</w:t>
      </w:r>
      <w:r>
        <w:rPr>
          <w:rStyle w:val="OdsyaczZnak"/>
        </w:rPr>
        <w:t xml:space="preserve"> </w:t>
      </w:r>
      <w:fldSimple w:instr=" REF _Ref437125647 \h  \* MERGEFORMAT ">
        <w:ins w:id="1687" w:author="DeeM" w:date="2015-12-07T17:03:00Z">
          <w:r w:rsidR="00CC4170" w:rsidRPr="00CC4170">
            <w:rPr>
              <w:rStyle w:val="OdsyaczZnak"/>
              <w:rPrChange w:id="1688" w:author="DeeM" w:date="2015-12-07T17:03:00Z">
                <w:rPr/>
              </w:rPrChange>
            </w:rPr>
            <w:t>Rys. 3.9</w:t>
          </w:r>
        </w:ins>
        <w:del w:id="1689" w:author="DeeM" w:date="2015-12-07T17:03:00Z">
          <w:r w:rsidR="00CF274A" w:rsidRPr="00CF274A" w:rsidDel="00252F3E">
            <w:rPr>
              <w:rStyle w:val="OdsyaczZnak"/>
            </w:rPr>
            <w:delText>Rys. 3.9</w:delText>
          </w:r>
        </w:del>
      </w:fldSimple>
      <w:r>
        <w:rPr>
          <w:rStyle w:val="OdsyaczZnak"/>
        </w:rPr>
        <w:t xml:space="preserve">. </w:t>
      </w:r>
      <w:r w:rsidRPr="009F5055">
        <w:t>można wywnioskować, że prace w tym sprincie trwały głównie na początku i końcu iteracji.</w:t>
      </w:r>
    </w:p>
    <w:p w:rsidR="00B42833" w:rsidRDefault="00B42833" w:rsidP="002A41BA">
      <w:pPr>
        <w:pStyle w:val="Nagwek3"/>
      </w:pPr>
      <w:bookmarkStart w:id="1690" w:name="_Toc437097100"/>
      <w:bookmarkStart w:id="1691" w:name="_Toc437130546"/>
      <w:bookmarkStart w:id="1692" w:name="_Toc437190851"/>
      <w:r>
        <w:lastRenderedPageBreak/>
        <w:t>Sprint 5 (27.10.15</w:t>
      </w:r>
      <w:r w:rsidRPr="00FC0BE0">
        <w:t xml:space="preserve"> - 03.11.15)</w:t>
      </w:r>
      <w:bookmarkEnd w:id="1690"/>
      <w:bookmarkEnd w:id="1691"/>
      <w:bookmarkEnd w:id="1692"/>
    </w:p>
    <w:p w:rsidR="00B42833" w:rsidRDefault="00B42833" w:rsidP="00B42833">
      <w:pPr>
        <w:keepNext/>
        <w:jc w:val="center"/>
      </w:pPr>
      <w:r>
        <w:rPr>
          <w:noProof/>
        </w:rPr>
        <w:drawing>
          <wp:inline distT="0" distB="0" distL="0" distR="0">
            <wp:extent cx="5400000" cy="2057061"/>
            <wp:effectExtent l="19050" t="0" r="0" b="0"/>
            <wp:docPr id="189" name="Obraz 7" descr="sprin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5.jpg"/>
                    <pic:cNvPicPr/>
                  </pic:nvPicPr>
                  <pic:blipFill>
                    <a:blip r:embed="rId35" cstate="print"/>
                    <a:stretch>
                      <a:fillRect/>
                    </a:stretch>
                  </pic:blipFill>
                  <pic:spPr>
                    <a:xfrm>
                      <a:off x="0" y="0"/>
                      <a:ext cx="5400000" cy="2057061"/>
                    </a:xfrm>
                    <a:prstGeom prst="rect">
                      <a:avLst/>
                    </a:prstGeom>
                  </pic:spPr>
                </pic:pic>
              </a:graphicData>
            </a:graphic>
          </wp:inline>
        </w:drawing>
      </w:r>
    </w:p>
    <w:p w:rsidR="00B42833" w:rsidRDefault="00B42833" w:rsidP="00B42833">
      <w:pPr>
        <w:pStyle w:val="Podpisobrazka"/>
      </w:pPr>
      <w:bookmarkStart w:id="1693" w:name="_Ref437125766"/>
      <w:bookmarkStart w:id="1694" w:name="_Toc437271140"/>
      <w:r>
        <w:t xml:space="preserve">Rys. </w:t>
      </w:r>
      <w:fldSimple w:instr=" STYLEREF 1 \s ">
        <w:r w:rsidR="00252F3E">
          <w:rPr>
            <w:noProof/>
          </w:rPr>
          <w:t>3</w:t>
        </w:r>
      </w:fldSimple>
      <w:r w:rsidR="00A41402">
        <w:t>.</w:t>
      </w:r>
      <w:fldSimple w:instr=" SEQ Rys. \* ARABIC \s 1 ">
        <w:r w:rsidR="00252F3E">
          <w:rPr>
            <w:noProof/>
          </w:rPr>
          <w:t>10</w:t>
        </w:r>
      </w:fldSimple>
      <w:bookmarkEnd w:id="1693"/>
      <w:r>
        <w:t xml:space="preserve"> Backlog sprintu piątego</w:t>
      </w:r>
      <w:bookmarkEnd w:id="1694"/>
    </w:p>
    <w:p w:rsidR="00B42833" w:rsidRDefault="00B42833" w:rsidP="009F5055">
      <w:pPr>
        <w:pStyle w:val="Zwykyakapit"/>
      </w:pPr>
      <w:r>
        <w:t>Sprint piąty, choć niezbyt obszerny, należał do bardziej udanych. W ramach funkcjonalności zrealizowanych w trakcie jego trwania udało się znacząco rozwinąć prototyp aplikacji mobilnej. Wersja aplikacji na smartfony potrafiła określić lokalizację użytkownika na podstawie modułu GPS, dzięki czemu udało się napisać prostą funkcjonalność wyświetlania pobliskich atrakcji. Zrealizowano też logowanie się do systemu z użyciem konta tworzonego za pomocą wersji webowej aplikacji.</w:t>
      </w:r>
    </w:p>
    <w:p w:rsidR="00B42833" w:rsidRDefault="00B42833" w:rsidP="009F5055">
      <w:pPr>
        <w:pStyle w:val="Zwykyakapit"/>
      </w:pPr>
      <w:r>
        <w:t>Z większych zmian udało się także zrealizować widok wyświetlania szczegółowych informacji o atrakcji – aplikacja pobierała z bazy danych, a następnie prezentowała z użyciem tworzonego wcześniej szablonu informacje na temat wybranej atrakcji. W ramach tego widoku zaimplementowano także dodawanie komentarzy (opinii) przez zalogowanych użytkowników, a następnie rozszerzono tę funkcjonalność o możliwość wystawienia oceny.</w:t>
      </w:r>
    </w:p>
    <w:p w:rsidR="00B42833" w:rsidRDefault="00B42833" w:rsidP="009F5055">
      <w:pPr>
        <w:pStyle w:val="Zwykyakapit"/>
      </w:pPr>
      <w:r>
        <w:t>Pomniejszymi zmianami była poprawka widoku rejestracji użytkowników, tak aby w bardziej przyjazny dla użytkownika sposób prezentował formularz rejestracji.</w:t>
      </w:r>
    </w:p>
    <w:p w:rsidR="00B42833" w:rsidRDefault="00B42833" w:rsidP="009F5055">
      <w:pPr>
        <w:pStyle w:val="Zwykyakapit"/>
      </w:pPr>
      <w:r>
        <w:t>W ramach sprintu udało się także wykryć i poprawić dwa błędy aplikacji.</w:t>
      </w:r>
    </w:p>
    <w:p w:rsidR="00B42833" w:rsidRDefault="00B42833" w:rsidP="009F5055">
      <w:pPr>
        <w:pStyle w:val="Zwykyakapit"/>
      </w:pPr>
      <w:r>
        <w:t>Dodatkowo, zgodnie z planami, zespół równocześnie pracował nad rozwinięciem dokumentacji dla projektu.</w:t>
      </w:r>
    </w:p>
    <w:p w:rsidR="00B42833" w:rsidRPr="00D97271" w:rsidRDefault="00B42833" w:rsidP="009F5055">
      <w:pPr>
        <w:pStyle w:val="Zwykyakapit"/>
      </w:pPr>
      <w:r>
        <w:t xml:space="preserve">Całość zrealizowanych zadań prezentuje </w:t>
      </w:r>
      <w:fldSimple w:instr=" REF _Ref437125766 \h  \* MERGEFORMAT ">
        <w:ins w:id="1695" w:author="DeeM" w:date="2015-12-07T17:03:00Z">
          <w:r w:rsidR="00CC4170" w:rsidRPr="00CC4170">
            <w:rPr>
              <w:rStyle w:val="OdsyaczZnak"/>
              <w:rPrChange w:id="1696" w:author="DeeM" w:date="2015-12-07T17:03:00Z">
                <w:rPr/>
              </w:rPrChange>
            </w:rPr>
            <w:t>Rys. 3.10</w:t>
          </w:r>
        </w:ins>
        <w:del w:id="1697" w:author="DeeM" w:date="2015-12-07T17:03:00Z">
          <w:r w:rsidR="00CF274A" w:rsidRPr="00CF274A" w:rsidDel="00252F3E">
            <w:rPr>
              <w:rStyle w:val="OdsyaczZnak"/>
            </w:rPr>
            <w:delText>Rys. 3.10</w:delText>
          </w:r>
        </w:del>
      </w:fldSimple>
      <w:r>
        <w:t>.</w:t>
      </w:r>
    </w:p>
    <w:p w:rsidR="00B42833" w:rsidRDefault="00B42833" w:rsidP="00B42833">
      <w:pPr>
        <w:keepNext/>
        <w:ind w:firstLine="360"/>
        <w:jc w:val="center"/>
      </w:pPr>
      <w:r>
        <w:rPr>
          <w:noProof/>
        </w:rPr>
        <w:drawing>
          <wp:inline distT="0" distB="0" distL="0" distR="0">
            <wp:extent cx="2160000" cy="1602857"/>
            <wp:effectExtent l="19050" t="0" r="0" b="0"/>
            <wp:docPr id="190" name="Obraz 8" descr="wykres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_5.jpg"/>
                    <pic:cNvPicPr/>
                  </pic:nvPicPr>
                  <pic:blipFill>
                    <a:blip r:embed="rId36" cstate="print"/>
                    <a:stretch>
                      <a:fillRect/>
                    </a:stretch>
                  </pic:blipFill>
                  <pic:spPr>
                    <a:xfrm>
                      <a:off x="0" y="0"/>
                      <a:ext cx="2160000" cy="1602857"/>
                    </a:xfrm>
                    <a:prstGeom prst="rect">
                      <a:avLst/>
                    </a:prstGeom>
                  </pic:spPr>
                </pic:pic>
              </a:graphicData>
            </a:graphic>
          </wp:inline>
        </w:drawing>
      </w:r>
    </w:p>
    <w:p w:rsidR="00B42833" w:rsidRDefault="00B42833" w:rsidP="00B42833">
      <w:pPr>
        <w:pStyle w:val="Podpisobrazka"/>
      </w:pPr>
      <w:bookmarkStart w:id="1698" w:name="_Ref437125807"/>
      <w:bookmarkStart w:id="1699" w:name="_Toc437271141"/>
      <w:r>
        <w:t xml:space="preserve">Rys. </w:t>
      </w:r>
      <w:fldSimple w:instr=" STYLEREF 1 \s ">
        <w:r w:rsidR="00252F3E">
          <w:rPr>
            <w:noProof/>
          </w:rPr>
          <w:t>3</w:t>
        </w:r>
      </w:fldSimple>
      <w:r w:rsidR="00A41402">
        <w:t>.</w:t>
      </w:r>
      <w:fldSimple w:instr=" SEQ Rys. \* ARABIC \s 1 ">
        <w:r w:rsidR="00252F3E">
          <w:rPr>
            <w:noProof/>
          </w:rPr>
          <w:t>11</w:t>
        </w:r>
      </w:fldSimple>
      <w:bookmarkEnd w:id="1698"/>
      <w:r>
        <w:t>. Wykres wypalania sprintu 5</w:t>
      </w:r>
      <w:bookmarkEnd w:id="1699"/>
    </w:p>
    <w:p w:rsidR="00B42833" w:rsidRDefault="00B42833" w:rsidP="009F5055">
      <w:pPr>
        <w:pStyle w:val="Zwykyakapit"/>
      </w:pPr>
      <w:r>
        <w:t xml:space="preserve">Jak widać na </w:t>
      </w:r>
      <w:fldSimple w:instr=" REF _Ref437125807 \h  \* MERGEFORMAT ">
        <w:ins w:id="1700" w:author="DeeM" w:date="2015-12-07T17:03:00Z">
          <w:r w:rsidR="00CC4170" w:rsidRPr="00CC4170">
            <w:rPr>
              <w:rStyle w:val="OdsyaczZnak"/>
              <w:rPrChange w:id="1701" w:author="DeeM" w:date="2015-12-07T17:03:00Z">
                <w:rPr/>
              </w:rPrChange>
            </w:rPr>
            <w:t>Rys. 3.11</w:t>
          </w:r>
        </w:ins>
        <w:del w:id="1702" w:author="DeeM" w:date="2015-12-07T17:03:00Z">
          <w:r w:rsidR="00CF274A" w:rsidRPr="00CF274A" w:rsidDel="00252F3E">
            <w:rPr>
              <w:rStyle w:val="OdsyaczZnak"/>
            </w:rPr>
            <w:delText>Rys. 3.11</w:delText>
          </w:r>
        </w:del>
      </w:fldSimple>
      <w:r>
        <w:rPr>
          <w:rStyle w:val="OdsyaczZnak"/>
        </w:rPr>
        <w:t>.</w:t>
      </w:r>
      <w:r>
        <w:t xml:space="preserve">, zespół pracował głównie na początku i końcu iteracji. Tym razem </w:t>
      </w:r>
      <w:r w:rsidRPr="005E1803">
        <w:t>w</w:t>
      </w:r>
      <w:r w:rsidR="00D53FFC">
        <w:t xml:space="preserve"> </w:t>
      </w:r>
      <w:r w:rsidRPr="005E1803">
        <w:t>sprincie</w:t>
      </w:r>
      <w:r>
        <w:t xml:space="preserve"> brał udział cały zespół i udało się zrealizować większość zaplanowanych funkcjonalności.</w:t>
      </w:r>
    </w:p>
    <w:p w:rsidR="00B42833" w:rsidRDefault="00B42833" w:rsidP="002A41BA">
      <w:pPr>
        <w:pStyle w:val="Nagwek3"/>
      </w:pPr>
      <w:bookmarkStart w:id="1703" w:name="_Toc437097101"/>
      <w:bookmarkStart w:id="1704" w:name="_Toc437130547"/>
      <w:bookmarkStart w:id="1705" w:name="_Toc437190852"/>
      <w:r>
        <w:lastRenderedPageBreak/>
        <w:t>Sprint 6 (04.11.15 - 11.11.15</w:t>
      </w:r>
      <w:r w:rsidRPr="00110719">
        <w:t>)</w:t>
      </w:r>
      <w:bookmarkEnd w:id="1703"/>
      <w:bookmarkEnd w:id="1704"/>
      <w:bookmarkEnd w:id="1705"/>
    </w:p>
    <w:p w:rsidR="00B42833" w:rsidRDefault="00B42833" w:rsidP="00B42833">
      <w:pPr>
        <w:keepNext/>
        <w:jc w:val="center"/>
      </w:pPr>
      <w:r>
        <w:rPr>
          <w:noProof/>
        </w:rPr>
        <w:drawing>
          <wp:inline distT="0" distB="0" distL="0" distR="0">
            <wp:extent cx="5400000" cy="2943577"/>
            <wp:effectExtent l="19050" t="0" r="0" b="0"/>
            <wp:docPr id="191" name="Obraz 11" descr="sprin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6.jpg"/>
                    <pic:cNvPicPr/>
                  </pic:nvPicPr>
                  <pic:blipFill>
                    <a:blip r:embed="rId37" cstate="print"/>
                    <a:stretch>
                      <a:fillRect/>
                    </a:stretch>
                  </pic:blipFill>
                  <pic:spPr>
                    <a:xfrm>
                      <a:off x="0" y="0"/>
                      <a:ext cx="5400000" cy="2943577"/>
                    </a:xfrm>
                    <a:prstGeom prst="rect">
                      <a:avLst/>
                    </a:prstGeom>
                  </pic:spPr>
                </pic:pic>
              </a:graphicData>
            </a:graphic>
          </wp:inline>
        </w:drawing>
      </w:r>
    </w:p>
    <w:p w:rsidR="00B42833" w:rsidRDefault="00B42833" w:rsidP="00B42833">
      <w:pPr>
        <w:pStyle w:val="Podpisobrazka"/>
      </w:pPr>
      <w:bookmarkStart w:id="1706" w:name="_Ref437125872"/>
      <w:bookmarkStart w:id="1707" w:name="_Toc437271142"/>
      <w:r>
        <w:t xml:space="preserve">Rys. </w:t>
      </w:r>
      <w:fldSimple w:instr=" STYLEREF 1 \s ">
        <w:r w:rsidR="00252F3E">
          <w:rPr>
            <w:noProof/>
          </w:rPr>
          <w:t>3</w:t>
        </w:r>
      </w:fldSimple>
      <w:r w:rsidR="00A41402">
        <w:t>.</w:t>
      </w:r>
      <w:fldSimple w:instr=" SEQ Rys. \* ARABIC \s 1 ">
        <w:r w:rsidR="00252F3E">
          <w:rPr>
            <w:noProof/>
          </w:rPr>
          <w:t>12</w:t>
        </w:r>
      </w:fldSimple>
      <w:bookmarkEnd w:id="1706"/>
      <w:r>
        <w:t>. Backlog sprintu szóstego</w:t>
      </w:r>
      <w:bookmarkEnd w:id="1707"/>
    </w:p>
    <w:p w:rsidR="00B42833" w:rsidRDefault="00B42833" w:rsidP="009F5055">
      <w:pPr>
        <w:pStyle w:val="Zwykyakapit"/>
      </w:pPr>
      <w:r>
        <w:t xml:space="preserve">W ramach szóstego sprintu, którego backlog został pokazany na </w:t>
      </w:r>
      <w:fldSimple w:instr=" REF _Ref437125872 \h  \* MERGEFORMAT ">
        <w:ins w:id="1708" w:author="DeeM" w:date="2015-12-07T17:03:00Z">
          <w:r w:rsidR="00CC4170" w:rsidRPr="00CC4170">
            <w:rPr>
              <w:rStyle w:val="OdsyaczZnak"/>
              <w:rPrChange w:id="1709" w:author="DeeM" w:date="2015-12-07T17:03:00Z">
                <w:rPr/>
              </w:rPrChange>
            </w:rPr>
            <w:t>Rys. 3.12</w:t>
          </w:r>
        </w:ins>
        <w:del w:id="1710" w:author="DeeM" w:date="2015-12-07T17:03:00Z">
          <w:r w:rsidR="00CF274A" w:rsidRPr="00CF274A" w:rsidDel="00252F3E">
            <w:rPr>
              <w:rStyle w:val="OdsyaczZnak"/>
            </w:rPr>
            <w:delText>Rys. 3.12</w:delText>
          </w:r>
        </w:del>
      </w:fldSimple>
      <w:r w:rsidRPr="005E1803">
        <w:rPr>
          <w:rStyle w:val="OdsyaczZnak"/>
        </w:rPr>
        <w:t>.</w:t>
      </w:r>
      <w:r w:rsidRPr="005E1803">
        <w:t>,</w:t>
      </w:r>
      <w:r>
        <w:t xml:space="preserve"> zespół w znaczny sposób rozwinął widok wyświetlania szczegółowych informacji o atrakcji - dużą zmianą było wprowadzenie zakładek dzielących funkcjonalność widoku na mniejsze bloki. Jedna z zakładek umożliwiała wstawianie zdjęć związanych z atrakcją przez zalogowanych użytkowników. Zaimplementowano także mechanizm dodawania cennika (menu) do atrakcji – w związku z tym zadaniem udało się też zrobić przyjazne dla użytkownika formularze dodawania kategorii oraz elementów kategorii do menu.  Dodatkowo dodano system gwiazdek zamiast ręcznego wprowadzania opinii o atrakcji.</w:t>
      </w:r>
    </w:p>
    <w:p w:rsidR="00B42833" w:rsidRDefault="00B42833" w:rsidP="009F5055">
      <w:pPr>
        <w:pStyle w:val="Zwykyakapit"/>
      </w:pPr>
      <w:r>
        <w:t>Sporą nowością zrealizowaną w sprincie był widok profilu użytkownika – póki co okrojonego do galerii zdjęć wstawianych przez użytkownika, w ramach której mógł wybrać sobie obrazek profilowy lub przypisać zdjęcie do atrakcji.</w:t>
      </w:r>
    </w:p>
    <w:p w:rsidR="00B42833" w:rsidRDefault="00B42833" w:rsidP="009F5055">
      <w:pPr>
        <w:pStyle w:val="Zwykyakapit"/>
      </w:pPr>
      <w:r>
        <w:t>Kolejną zmianą było dodanie mechanizmu wyświetlania sekcji (kafelków) na stronie głównej z informacjami o zaletach utworzenia konta i celu istnienia serwisu.</w:t>
      </w:r>
    </w:p>
    <w:p w:rsidR="00B42833" w:rsidRDefault="00B42833" w:rsidP="009F5055">
      <w:pPr>
        <w:pStyle w:val="Zwykyakapit"/>
      </w:pPr>
      <w:r>
        <w:t>W tym sprincie pracowano także nad wersją mobilną aplikacji. Dodano w niej mechanizm wyświetlania i dodawania opinii do atrakcji. Rozpoczęto także prace nad możliwością dodawania zdjęć zrobionych z aparatu i wyświetlania obrazków dodanych przez innych użytkowników w postaci prostego albumu. Udało się także zaimplementować widok wyświetlania szczegółów atrakcji. Postanowiono także nie tworzyć specjalnej funkcjonalności rejestracji dla aplikacji mobilnej – zamiast tego zespół stwierdził, że zrobi wygodny mechanizm rejestracji wieloetapowej, do którego aplikacja mobilna będzie odsyłać.</w:t>
      </w:r>
    </w:p>
    <w:p w:rsidR="00B42833" w:rsidRDefault="00B42833" w:rsidP="009F5055">
      <w:pPr>
        <w:pStyle w:val="Zwykyakapit"/>
      </w:pPr>
      <w:r>
        <w:t>Przy prostych testach funkcjonalności wdrożonej na serwerze testowym udało się znaleźć i naprawić dwa kolejne błędy.</w:t>
      </w:r>
    </w:p>
    <w:p w:rsidR="00B42833" w:rsidRDefault="00B42833" w:rsidP="00B42833">
      <w:pPr>
        <w:keepNext/>
        <w:ind w:firstLine="360"/>
        <w:jc w:val="center"/>
      </w:pPr>
      <w:r>
        <w:rPr>
          <w:noProof/>
        </w:rPr>
        <w:lastRenderedPageBreak/>
        <w:drawing>
          <wp:inline distT="0" distB="0" distL="0" distR="0">
            <wp:extent cx="2160000" cy="1585654"/>
            <wp:effectExtent l="19050" t="0" r="0" b="0"/>
            <wp:docPr id="192" name="Obraz 12" descr="wykr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6.jpg"/>
                    <pic:cNvPicPr/>
                  </pic:nvPicPr>
                  <pic:blipFill>
                    <a:blip r:embed="rId38" cstate="print"/>
                    <a:stretch>
                      <a:fillRect/>
                    </a:stretch>
                  </pic:blipFill>
                  <pic:spPr>
                    <a:xfrm>
                      <a:off x="0" y="0"/>
                      <a:ext cx="2160000" cy="1585654"/>
                    </a:xfrm>
                    <a:prstGeom prst="rect">
                      <a:avLst/>
                    </a:prstGeom>
                  </pic:spPr>
                </pic:pic>
              </a:graphicData>
            </a:graphic>
          </wp:inline>
        </w:drawing>
      </w:r>
    </w:p>
    <w:p w:rsidR="00B42833" w:rsidRDefault="00B42833" w:rsidP="00B42833">
      <w:pPr>
        <w:pStyle w:val="Podpisobrazka"/>
      </w:pPr>
      <w:bookmarkStart w:id="1711" w:name="_Ref437125932"/>
      <w:bookmarkStart w:id="1712" w:name="_Toc437271143"/>
      <w:r>
        <w:t xml:space="preserve">Rys. </w:t>
      </w:r>
      <w:fldSimple w:instr=" STYLEREF 1 \s ">
        <w:r w:rsidR="00252F3E">
          <w:rPr>
            <w:noProof/>
          </w:rPr>
          <w:t>3</w:t>
        </w:r>
      </w:fldSimple>
      <w:r w:rsidR="00A41402">
        <w:t>.</w:t>
      </w:r>
      <w:fldSimple w:instr=" SEQ Rys. \* ARABIC \s 1 ">
        <w:r w:rsidR="00252F3E">
          <w:rPr>
            <w:noProof/>
          </w:rPr>
          <w:t>13</w:t>
        </w:r>
      </w:fldSimple>
      <w:bookmarkEnd w:id="1711"/>
      <w:r>
        <w:t>. Wykres wypalania sprintu szóstego</w:t>
      </w:r>
      <w:bookmarkEnd w:id="1712"/>
    </w:p>
    <w:p w:rsidR="00B42833" w:rsidRPr="00A75D45" w:rsidRDefault="00B42833" w:rsidP="009F5055">
      <w:pPr>
        <w:pStyle w:val="Zwykyakapit"/>
      </w:pPr>
      <w:r>
        <w:t xml:space="preserve">Sposób pracy zespołu w trakcie sprintu pokazuje </w:t>
      </w:r>
      <w:fldSimple w:instr=" REF _Ref437125932 \h  \* MERGEFORMAT ">
        <w:ins w:id="1713" w:author="DeeM" w:date="2015-12-07T17:03:00Z">
          <w:r w:rsidR="00CC4170" w:rsidRPr="00CC4170">
            <w:rPr>
              <w:rStyle w:val="OdsyaczZnak"/>
              <w:rPrChange w:id="1714" w:author="DeeM" w:date="2015-12-07T17:03:00Z">
                <w:rPr/>
              </w:rPrChange>
            </w:rPr>
            <w:t>Rys. 3.13</w:t>
          </w:r>
        </w:ins>
        <w:del w:id="1715" w:author="DeeM" w:date="2015-12-07T17:03:00Z">
          <w:r w:rsidR="00CF274A" w:rsidRPr="00CF274A" w:rsidDel="00252F3E">
            <w:rPr>
              <w:rStyle w:val="OdsyaczZnak"/>
            </w:rPr>
            <w:delText>Rys. 3.13</w:delText>
          </w:r>
        </w:del>
      </w:fldSimple>
      <w:r w:rsidRPr="005E1803">
        <w:rPr>
          <w:rStyle w:val="OdsyaczZnak"/>
        </w:rPr>
        <w:t>.</w:t>
      </w:r>
      <w:r>
        <w:rPr>
          <w:rStyle w:val="OdsyaczZnak"/>
        </w:rPr>
        <w:t xml:space="preserve"> </w:t>
      </w:r>
      <w:r w:rsidRPr="009F5055">
        <w:t>– ponownie udało się zrealizować większość zaplanowanej funkcjonalności, chociaż prace przebiegały dosyć powoli, zaczynając się od mniej więcej połowy iteracji</w:t>
      </w:r>
      <w:r>
        <w:rPr>
          <w:rStyle w:val="OdsyaczZnak"/>
        </w:rPr>
        <w:t>.</w:t>
      </w:r>
    </w:p>
    <w:p w:rsidR="00B42833" w:rsidRDefault="00B42833" w:rsidP="002A41BA">
      <w:pPr>
        <w:pStyle w:val="Nagwek3"/>
      </w:pPr>
      <w:bookmarkStart w:id="1716" w:name="_Toc437097102"/>
      <w:bookmarkStart w:id="1717" w:name="_Toc437130548"/>
      <w:bookmarkStart w:id="1718" w:name="_Toc437190853"/>
      <w:r>
        <w:t>Sprint 7 (12</w:t>
      </w:r>
      <w:del w:id="1719" w:author="Olek" w:date="2015-12-07T09:44:00Z">
        <w:r w:rsidDel="00BE3676">
          <w:delText>-</w:delText>
        </w:r>
      </w:del>
      <w:ins w:id="1720" w:author="Olek" w:date="2015-12-07T09:44:00Z">
        <w:r w:rsidR="00BE3676">
          <w:t>.</w:t>
        </w:r>
      </w:ins>
      <w:r>
        <w:t>11</w:t>
      </w:r>
      <w:del w:id="1721" w:author="Olek" w:date="2015-12-07T09:44:00Z">
        <w:r w:rsidDel="00BE3676">
          <w:delText>-</w:delText>
        </w:r>
      </w:del>
      <w:ins w:id="1722" w:author="Olek" w:date="2015-12-07T09:44:00Z">
        <w:r w:rsidR="00BE3676">
          <w:t>.</w:t>
        </w:r>
      </w:ins>
      <w:r>
        <w:t>15 - 18.11.15</w:t>
      </w:r>
      <w:r w:rsidRPr="00206146">
        <w:t>)</w:t>
      </w:r>
      <w:bookmarkEnd w:id="1716"/>
      <w:bookmarkEnd w:id="1717"/>
      <w:bookmarkEnd w:id="1718"/>
    </w:p>
    <w:p w:rsidR="00B42833" w:rsidRDefault="00B42833" w:rsidP="00B42833">
      <w:pPr>
        <w:keepNext/>
        <w:jc w:val="center"/>
      </w:pPr>
      <w:r>
        <w:rPr>
          <w:noProof/>
        </w:rPr>
        <w:drawing>
          <wp:inline distT="0" distB="0" distL="0" distR="0">
            <wp:extent cx="5400000" cy="4703740"/>
            <wp:effectExtent l="19050" t="0" r="0" b="0"/>
            <wp:docPr id="193" name="Obraz 13" descr="sprin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7.jpg"/>
                    <pic:cNvPicPr/>
                  </pic:nvPicPr>
                  <pic:blipFill>
                    <a:blip r:embed="rId27"/>
                    <a:stretch>
                      <a:fillRect/>
                    </a:stretch>
                  </pic:blipFill>
                  <pic:spPr>
                    <a:xfrm>
                      <a:off x="0" y="0"/>
                      <a:ext cx="5400000" cy="4703740"/>
                    </a:xfrm>
                    <a:prstGeom prst="rect">
                      <a:avLst/>
                    </a:prstGeom>
                  </pic:spPr>
                </pic:pic>
              </a:graphicData>
            </a:graphic>
          </wp:inline>
        </w:drawing>
      </w:r>
    </w:p>
    <w:p w:rsidR="00B42833" w:rsidRDefault="00B42833" w:rsidP="00B42833">
      <w:pPr>
        <w:pStyle w:val="Podpisobrazka"/>
      </w:pPr>
      <w:bookmarkStart w:id="1723" w:name="_Ref437125982"/>
      <w:bookmarkStart w:id="1724" w:name="_Toc437271144"/>
      <w:r>
        <w:t xml:space="preserve">Rys. </w:t>
      </w:r>
      <w:fldSimple w:instr=" STYLEREF 1 \s ">
        <w:r w:rsidR="00252F3E">
          <w:rPr>
            <w:noProof/>
          </w:rPr>
          <w:t>3</w:t>
        </w:r>
      </w:fldSimple>
      <w:r w:rsidR="00A41402">
        <w:t>.</w:t>
      </w:r>
      <w:fldSimple w:instr=" SEQ Rys. \* ARABIC \s 1 ">
        <w:r w:rsidR="00252F3E">
          <w:rPr>
            <w:noProof/>
          </w:rPr>
          <w:t>14</w:t>
        </w:r>
      </w:fldSimple>
      <w:bookmarkEnd w:id="1723"/>
      <w:r>
        <w:t>. Backlog sprintu siódmego</w:t>
      </w:r>
      <w:bookmarkEnd w:id="1724"/>
    </w:p>
    <w:p w:rsidR="00B42833" w:rsidRDefault="00CC4170" w:rsidP="009F5055">
      <w:pPr>
        <w:pStyle w:val="Zwykyakapit"/>
      </w:pPr>
      <w:fldSimple w:instr=" REF _Ref437125982 \h  \* MERGEFORMAT ">
        <w:ins w:id="1725" w:author="DeeM" w:date="2015-12-07T17:03:00Z">
          <w:r w:rsidRPr="00CC4170">
            <w:rPr>
              <w:rStyle w:val="OdsyaczZnak"/>
              <w:rPrChange w:id="1726" w:author="DeeM" w:date="2015-12-07T17:03:00Z">
                <w:rPr/>
              </w:rPrChange>
            </w:rPr>
            <w:t>Rys. 3.14</w:t>
          </w:r>
        </w:ins>
        <w:del w:id="1727" w:author="DeeM" w:date="2015-12-07T17:03:00Z">
          <w:r w:rsidR="00CF274A" w:rsidRPr="00CF274A" w:rsidDel="00252F3E">
            <w:rPr>
              <w:rStyle w:val="OdsyaczZnak"/>
            </w:rPr>
            <w:delText>Rys. 3.14</w:delText>
          </w:r>
        </w:del>
      </w:fldSimple>
      <w:r w:rsidR="00B42833" w:rsidRPr="005E1803">
        <w:rPr>
          <w:rStyle w:val="OdsyaczZnak"/>
        </w:rPr>
        <w:t>.</w:t>
      </w:r>
      <w:r w:rsidR="00B42833">
        <w:t xml:space="preserve"> pokazuje funkcjonalności wykonane w sprincie siódmym. Był to pierwszy duży sprint, jaki udało się wykonać zespołowi – duży nacisk został położony na zaimplementowanie funkcjonalności, które zostały uznane za najważniejsze.</w:t>
      </w:r>
    </w:p>
    <w:p w:rsidR="00B42833" w:rsidRDefault="00B42833" w:rsidP="009F5055">
      <w:pPr>
        <w:pStyle w:val="Zwykyakapit"/>
      </w:pPr>
      <w:r>
        <w:lastRenderedPageBreak/>
        <w:t>Jednym z takich celów było utworzenie prototypu Panelu administratora – prócz podziału widoku na zakładki i utworzenia szkieletowych funkcjonalności, udało się zaimplementować usuwanie komentarzy użytkowników oraz edycję kont użytkowników. Niestety, opcja ta wykorzystywała widok edycji konta użytkownika, który okazał się potem być potrzebny w profilu użytkownika, przez co zadanie zostało otworzone na nowo. Wszystkie funkcje po stronie serwera były już jednak gotowe i trzeba było zaimplementować jedynie nowy widok.</w:t>
      </w:r>
    </w:p>
    <w:p w:rsidR="00B42833" w:rsidRDefault="00B42833" w:rsidP="009F5055">
      <w:pPr>
        <w:pStyle w:val="Zwykyakapit"/>
      </w:pPr>
      <w:r>
        <w:t xml:space="preserve">Kolejnym ważnym krokiem w budowaniu aplikacji było zrezygnowanie z osobnych klas dla każdego typu atrakcji – zamiast tego wprowadzono jedno pole </w:t>
      </w:r>
      <w:r>
        <w:rPr>
          <w:i/>
        </w:rPr>
        <w:t xml:space="preserve">Typ </w:t>
      </w:r>
      <w:r>
        <w:t>do wspólnej klasy dla wszystkich ich rodzajów. Zespół zdecydował się na taki krok ze względu na brak konieczności rozdzielania poszczególnych kategorii atrakcji na osobne klasy – niepotrzebne komplikowało to proces wytwarzania aplikacji. Dzięki podjęciu takiej decyzji udało się zrobić filtrowanie według typu na ekranie wyszukiwania atrakcji.</w:t>
      </w:r>
    </w:p>
    <w:p w:rsidR="00B42833" w:rsidRDefault="00B42833" w:rsidP="009F5055">
      <w:pPr>
        <w:pStyle w:val="Zwykyakapit"/>
      </w:pPr>
      <w:r>
        <w:t xml:space="preserve">Duże postępy udało się uzyskać w aplikacji mobilnej. Z wykorzystaniem mechanizmów </w:t>
      </w:r>
      <w:r w:rsidRPr="00F72E82">
        <w:rPr>
          <w:i/>
        </w:rPr>
        <w:t xml:space="preserve">Google Maps </w:t>
      </w:r>
      <w:r>
        <w:t>udało się dodać funkcjonalność obliczania najkrótszej trasy od obecnej pozycji użytkownika do wybranej atrakcji – całość wyświetlała się na zakładce z mapą. Dalej trwały prace związane z dodawaniem zdjęć z aparatu – udało się za to zamknąć zadania związane z wyświetlaniem i dodawaniem opinii przy pomocy aplikacji mobilnej.</w:t>
      </w:r>
    </w:p>
    <w:p w:rsidR="00B42833" w:rsidRDefault="00B42833" w:rsidP="009F5055">
      <w:pPr>
        <w:pStyle w:val="Zwykyakapit"/>
      </w:pPr>
      <w:r>
        <w:t xml:space="preserve"> Warto także wspomnieć o rozwinięciu funkcjonalności społecznych związanych z kontem użytkownika – zamodelowano model zawierania znajomości, który wykorzystywał system dynamicznych powiadomień w profilu użytkownika. Udało się także zaimplementować widok służący do edycji ustawień konta.</w:t>
      </w:r>
    </w:p>
    <w:p w:rsidR="00B42833" w:rsidRDefault="00B42833" w:rsidP="009F5055">
      <w:pPr>
        <w:pStyle w:val="Zwykyakapit"/>
      </w:pPr>
      <w:r>
        <w:t>Do pomniejszych zmian, które miały miejsce w tym sprincie, należy zaimplementowanie mechanizmu sortowania tabel na widokach – użytkownik, klikając w nazwę kolumny, mógł posortować według niej tabelę rosnąco lub malejąco.</w:t>
      </w:r>
    </w:p>
    <w:p w:rsidR="00B42833" w:rsidRDefault="00D135D2" w:rsidP="009F5055">
      <w:pPr>
        <w:pStyle w:val="Zwykyakapit"/>
      </w:pPr>
      <w:ins w:id="1728" w:author="DeeM" w:date="2015-12-07T16:52:00Z">
        <w:r>
          <w:t xml:space="preserve">W </w:t>
        </w:r>
      </w:ins>
      <w:del w:id="1729" w:author="DeeM" w:date="2015-12-07T16:52:00Z">
        <w:r w:rsidR="00B42833" w:rsidDel="00D135D2">
          <w:delText>S</w:delText>
        </w:r>
      </w:del>
      <w:ins w:id="1730" w:author="DeeM" w:date="2015-12-07T16:52:00Z">
        <w:r>
          <w:t>s</w:t>
        </w:r>
      </w:ins>
      <w:r w:rsidR="00B42833">
        <w:t>prin</w:t>
      </w:r>
      <w:ins w:id="1731" w:author="DeeM" w:date="2015-12-07T16:52:00Z">
        <w:r>
          <w:t>cie</w:t>
        </w:r>
      </w:ins>
      <w:del w:id="1732" w:author="DeeM" w:date="2015-12-07T16:52:00Z">
        <w:r w:rsidR="00B42833" w:rsidDel="00D135D2">
          <w:delText>t</w:delText>
        </w:r>
      </w:del>
      <w:del w:id="1733" w:author="DeeM" w:date="2015-12-07T16:53:00Z">
        <w:r w:rsidR="00B42833" w:rsidDel="00D135D2">
          <w:delText xml:space="preserve"> 7</w:delText>
        </w:r>
      </w:del>
      <w:ins w:id="1734" w:author="DeeM" w:date="2015-12-07T16:53:00Z">
        <w:r>
          <w:t xml:space="preserve"> siódmym</w:t>
        </w:r>
      </w:ins>
      <w:r w:rsidR="00B42833">
        <w:t xml:space="preserve"> rozpocz</w:t>
      </w:r>
      <w:ins w:id="1735" w:author="DeeM" w:date="2015-12-07T16:52:00Z">
        <w:r>
          <w:t>ęto</w:t>
        </w:r>
      </w:ins>
      <w:del w:id="1736" w:author="DeeM" w:date="2015-12-07T16:52:00Z">
        <w:r w:rsidR="00B42833" w:rsidDel="00D135D2">
          <w:delText>ął</w:delText>
        </w:r>
      </w:del>
      <w:r w:rsidR="00B42833">
        <w:t xml:space="preserve"> także testowanie już napisanych modułów – jak widać na </w:t>
      </w:r>
      <w:fldSimple w:instr=" REF _Ref437125982 \h  \* MERGEFORMAT ">
        <w:ins w:id="1737" w:author="DeeM" w:date="2015-12-07T17:03:00Z">
          <w:r w:rsidR="00CC4170" w:rsidRPr="00CC4170">
            <w:rPr>
              <w:rStyle w:val="OdsyaczZnak"/>
              <w:rPrChange w:id="1738" w:author="DeeM" w:date="2015-12-07T17:03:00Z">
                <w:rPr/>
              </w:rPrChange>
            </w:rPr>
            <w:t>Rys. 3.14</w:t>
          </w:r>
        </w:ins>
        <w:del w:id="1739" w:author="DeeM" w:date="2015-12-07T17:03:00Z">
          <w:r w:rsidR="00CF274A" w:rsidRPr="00CF274A" w:rsidDel="00252F3E">
            <w:rPr>
              <w:rStyle w:val="OdsyaczZnak"/>
            </w:rPr>
            <w:delText>Rys. 3.14</w:delText>
          </w:r>
        </w:del>
      </w:fldSimple>
      <w:r w:rsidR="00B42833" w:rsidRPr="005E1803">
        <w:rPr>
          <w:rStyle w:val="OdsyaczZnak"/>
        </w:rPr>
        <w:t>.</w:t>
      </w:r>
      <w:r w:rsidR="00B42833">
        <w:t>, zespołowi udało się znaleźć kilka błędów aplikacji i naprawić większość z nich.</w:t>
      </w:r>
    </w:p>
    <w:p w:rsidR="00B42833" w:rsidRDefault="00B42833" w:rsidP="00B42833">
      <w:pPr>
        <w:keepNext/>
        <w:jc w:val="center"/>
      </w:pPr>
      <w:r>
        <w:rPr>
          <w:noProof/>
        </w:rPr>
        <w:drawing>
          <wp:inline distT="0" distB="0" distL="0" distR="0">
            <wp:extent cx="2159999" cy="1612500"/>
            <wp:effectExtent l="19050" t="0" r="0" b="0"/>
            <wp:docPr id="194" name="Obraz 14" descr="wykre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7.jpg"/>
                    <pic:cNvPicPr/>
                  </pic:nvPicPr>
                  <pic:blipFill>
                    <a:blip r:embed="rId39" cstate="print"/>
                    <a:stretch>
                      <a:fillRect/>
                    </a:stretch>
                  </pic:blipFill>
                  <pic:spPr>
                    <a:xfrm>
                      <a:off x="0" y="0"/>
                      <a:ext cx="2159999" cy="1612500"/>
                    </a:xfrm>
                    <a:prstGeom prst="rect">
                      <a:avLst/>
                    </a:prstGeom>
                  </pic:spPr>
                </pic:pic>
              </a:graphicData>
            </a:graphic>
          </wp:inline>
        </w:drawing>
      </w:r>
    </w:p>
    <w:p w:rsidR="00B42833" w:rsidRDefault="00B42833" w:rsidP="00B42833">
      <w:pPr>
        <w:pStyle w:val="Podpisobrazka"/>
      </w:pPr>
      <w:bookmarkStart w:id="1740" w:name="_Ref437126093"/>
      <w:bookmarkStart w:id="1741" w:name="_Toc437271145"/>
      <w:r>
        <w:t xml:space="preserve">Rys. </w:t>
      </w:r>
      <w:fldSimple w:instr=" STYLEREF 1 \s ">
        <w:r w:rsidR="00252F3E">
          <w:rPr>
            <w:noProof/>
          </w:rPr>
          <w:t>3</w:t>
        </w:r>
      </w:fldSimple>
      <w:r w:rsidR="00A41402">
        <w:t>.</w:t>
      </w:r>
      <w:fldSimple w:instr=" SEQ Rys. \* ARABIC \s 1 ">
        <w:r w:rsidR="00252F3E">
          <w:rPr>
            <w:noProof/>
          </w:rPr>
          <w:t>15</w:t>
        </w:r>
      </w:fldSimple>
      <w:bookmarkEnd w:id="1740"/>
      <w:r>
        <w:t>. Wykres wypalania sprintu siódmego</w:t>
      </w:r>
      <w:bookmarkEnd w:id="1741"/>
    </w:p>
    <w:p w:rsidR="00B42833" w:rsidRPr="005C04D7" w:rsidRDefault="00B42833" w:rsidP="009F5055">
      <w:pPr>
        <w:pStyle w:val="Zwykyakapit"/>
      </w:pPr>
      <w:r>
        <w:t xml:space="preserve">Na </w:t>
      </w:r>
      <w:fldSimple w:instr=" REF _Ref437126093 \h  \* MERGEFORMAT ">
        <w:ins w:id="1742" w:author="DeeM" w:date="2015-12-07T17:03:00Z">
          <w:r w:rsidR="00CC4170" w:rsidRPr="00CC4170">
            <w:rPr>
              <w:rStyle w:val="OdsyaczZnak"/>
              <w:rPrChange w:id="1743" w:author="DeeM" w:date="2015-12-07T17:03:00Z">
                <w:rPr/>
              </w:rPrChange>
            </w:rPr>
            <w:t>Rys. 3.15</w:t>
          </w:r>
        </w:ins>
        <w:del w:id="1744" w:author="DeeM" w:date="2015-12-07T17:03:00Z">
          <w:r w:rsidR="00CF274A" w:rsidRPr="00CF274A" w:rsidDel="00252F3E">
            <w:rPr>
              <w:rStyle w:val="OdsyaczZnak"/>
            </w:rPr>
            <w:delText>Rys. 3.15</w:delText>
          </w:r>
        </w:del>
      </w:fldSimple>
      <w:r>
        <w:rPr>
          <w:rStyle w:val="OdsyaczZnak"/>
        </w:rPr>
        <w:t>.</w:t>
      </w:r>
      <w:r>
        <w:t xml:space="preserve"> można zobaczyć, jak wyglądał postęp prac w sprincie dla członków zespołu, którzy brali w nim udział. Tym razem prace zespołu trwały cały sprint i stopniowo udawało się realizować kolejne zaplanowane zadania.</w:t>
      </w:r>
    </w:p>
    <w:p w:rsidR="00B42833" w:rsidRDefault="00B42833" w:rsidP="002A41BA">
      <w:pPr>
        <w:pStyle w:val="Nagwek3"/>
      </w:pPr>
      <w:bookmarkStart w:id="1745" w:name="_Toc437097103"/>
      <w:bookmarkStart w:id="1746" w:name="_Toc437130549"/>
      <w:bookmarkStart w:id="1747" w:name="_Toc437190854"/>
      <w:r>
        <w:lastRenderedPageBreak/>
        <w:t>Sprint 8 (19.11.15 - 25</w:t>
      </w:r>
      <w:del w:id="1748" w:author="Olek" w:date="2015-12-07T09:44:00Z">
        <w:r w:rsidDel="00F311F4">
          <w:delText>-</w:delText>
        </w:r>
      </w:del>
      <w:ins w:id="1749" w:author="Olek" w:date="2015-12-07T09:44:00Z">
        <w:r w:rsidR="00F311F4">
          <w:t>.</w:t>
        </w:r>
      </w:ins>
      <w:r>
        <w:t>11</w:t>
      </w:r>
      <w:del w:id="1750" w:author="Olek" w:date="2015-12-07T09:44:00Z">
        <w:r w:rsidDel="00F311F4">
          <w:delText>-</w:delText>
        </w:r>
      </w:del>
      <w:ins w:id="1751" w:author="Olek" w:date="2015-12-07T09:44:00Z">
        <w:r w:rsidR="00F311F4">
          <w:t>.</w:t>
        </w:r>
      </w:ins>
      <w:r>
        <w:t>15</w:t>
      </w:r>
      <w:r w:rsidRPr="00206146">
        <w:t>)</w:t>
      </w:r>
      <w:bookmarkEnd w:id="1745"/>
      <w:bookmarkEnd w:id="1746"/>
      <w:bookmarkEnd w:id="1747"/>
    </w:p>
    <w:p w:rsidR="00B42833" w:rsidRDefault="00B42833" w:rsidP="00B42833">
      <w:pPr>
        <w:keepNext/>
        <w:jc w:val="center"/>
      </w:pPr>
      <w:r>
        <w:rPr>
          <w:noProof/>
        </w:rPr>
        <w:drawing>
          <wp:inline distT="0" distB="0" distL="0" distR="0">
            <wp:extent cx="5400000" cy="3364113"/>
            <wp:effectExtent l="19050" t="0" r="0" b="0"/>
            <wp:docPr id="195" name="Obraz 15" descr="sprint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8.jpg"/>
                    <pic:cNvPicPr/>
                  </pic:nvPicPr>
                  <pic:blipFill>
                    <a:blip r:embed="rId40" cstate="print"/>
                    <a:stretch>
                      <a:fillRect/>
                    </a:stretch>
                  </pic:blipFill>
                  <pic:spPr>
                    <a:xfrm>
                      <a:off x="0" y="0"/>
                      <a:ext cx="5400000" cy="3364113"/>
                    </a:xfrm>
                    <a:prstGeom prst="rect">
                      <a:avLst/>
                    </a:prstGeom>
                  </pic:spPr>
                </pic:pic>
              </a:graphicData>
            </a:graphic>
          </wp:inline>
        </w:drawing>
      </w:r>
    </w:p>
    <w:p w:rsidR="00B42833" w:rsidRDefault="00B42833" w:rsidP="00B42833">
      <w:pPr>
        <w:pStyle w:val="Podpisobrazka"/>
      </w:pPr>
      <w:bookmarkStart w:id="1752" w:name="_Ref437126243"/>
      <w:bookmarkStart w:id="1753" w:name="_Toc437271146"/>
      <w:r>
        <w:t xml:space="preserve">Rys. </w:t>
      </w:r>
      <w:fldSimple w:instr=" STYLEREF 1 \s ">
        <w:r w:rsidR="00252F3E">
          <w:rPr>
            <w:noProof/>
          </w:rPr>
          <w:t>3</w:t>
        </w:r>
      </w:fldSimple>
      <w:r w:rsidR="00A41402">
        <w:t>.</w:t>
      </w:r>
      <w:fldSimple w:instr=" SEQ Rys. \* ARABIC \s 1 ">
        <w:r w:rsidR="00252F3E">
          <w:rPr>
            <w:noProof/>
          </w:rPr>
          <w:t>16</w:t>
        </w:r>
      </w:fldSimple>
      <w:r>
        <w:t>. Backlog sprintu ósmego</w:t>
      </w:r>
      <w:bookmarkEnd w:id="1752"/>
      <w:bookmarkEnd w:id="1753"/>
    </w:p>
    <w:p w:rsidR="00B42833" w:rsidRDefault="00B42833" w:rsidP="009F5055">
      <w:pPr>
        <w:pStyle w:val="Zwykyakapit"/>
      </w:pPr>
      <w:r>
        <w:t>W sprincie ósmym zespół coraz bardziej zbliżał się do gotowej aplikacji, która spełniałaby założone wcześniej funkcjonalności. Zespół postanowił, że w tym sprincie zrealizuje przede wszystkim brakujące moduły aplikacji, a duży nacisk na testowanie położy w następnej iteracji. Dzięki takiemu podejściu można było skupić się na realizowaniu pozostałych celów o wyższych priorytetach.</w:t>
      </w:r>
    </w:p>
    <w:p w:rsidR="00B42833" w:rsidRDefault="00B42833" w:rsidP="009F5055">
      <w:pPr>
        <w:pStyle w:val="Zwykyakapit"/>
      </w:pPr>
      <w:r>
        <w:t xml:space="preserve">Jednym ze zrealizowanych zadań było wyświetlanie w stopce dynamicznych danych – od teraz wyświetlały się tam informacje o najpopularniejszych atrakcjach oraz najnowszych użytkownikach. </w:t>
      </w:r>
    </w:p>
    <w:p w:rsidR="00B42833" w:rsidRDefault="00B42833" w:rsidP="009F5055">
      <w:pPr>
        <w:pStyle w:val="Zwykyakapit"/>
      </w:pPr>
      <w:r>
        <w:t xml:space="preserve">Udało się także zrealizować wieloetapową rejestrację, opisaną w dokumentacji w punkcie </w:t>
      </w:r>
      <w:fldSimple w:instr=" REF _Ref437126219 \r \h  \* MERGEFORMAT ">
        <w:ins w:id="1754" w:author="DeeM" w:date="2015-12-07T17:03:00Z">
          <w:r w:rsidR="00CC4170" w:rsidRPr="00CC4170">
            <w:rPr>
              <w:i/>
              <w:rPrChange w:id="1755" w:author="DeeM" w:date="2015-12-07T17:03:00Z">
                <w:rPr/>
              </w:rPrChange>
            </w:rPr>
            <w:t>6.1.4</w:t>
          </w:r>
        </w:ins>
        <w:del w:id="1756" w:author="DeeM" w:date="2015-12-07T17:03:00Z">
          <w:r w:rsidR="00CF274A" w:rsidRPr="00CF274A" w:rsidDel="00252F3E">
            <w:rPr>
              <w:i/>
            </w:rPr>
            <w:delText>6.1.4</w:delText>
          </w:r>
        </w:del>
      </w:fldSimple>
      <w:r>
        <w:t xml:space="preserve"> – proces tworzenia konta obejmował 4 widoki: rozpoczęcie, podanie wymaganych danych, podanie danych opcjonalnych oraz ekran podsumowania. </w:t>
      </w:r>
    </w:p>
    <w:p w:rsidR="00B42833" w:rsidRDefault="00B42833" w:rsidP="009F5055">
      <w:pPr>
        <w:pStyle w:val="Zwykyakapit"/>
      </w:pPr>
      <w:r>
        <w:t>Kolejną dodaną funkcjonalnością było dodanie aktywności do profilu użytkownika – dzięki temu wyświetlały się tam informacje o tym, jakie akcje podjął użytkownik w ostatnim czasie: dodawanie zdjęć, komentarzy oraz znajomych.</w:t>
      </w:r>
    </w:p>
    <w:p w:rsidR="00B42833" w:rsidRDefault="00B42833" w:rsidP="009F5055">
      <w:pPr>
        <w:pStyle w:val="Zwykyakapit"/>
      </w:pPr>
      <w:r>
        <w:t xml:space="preserve">W panelu administratora dodano wyświetlanie listy dodanych przez użytkownika zdjęć oraz możliwość ich akceptacji i odrzucenia przez administratora. Dodatkowo przerobiono system wykonywania akcji na ładowanie dynamiczne przy użyciu </w:t>
      </w:r>
      <w:r w:rsidRPr="00662D64">
        <w:rPr>
          <w:rStyle w:val="OdsyaczZnak"/>
        </w:rPr>
        <w:t>AJAXa</w:t>
      </w:r>
      <w:r>
        <w:t>.</w:t>
      </w:r>
    </w:p>
    <w:p w:rsidR="00B42833" w:rsidRDefault="00B42833" w:rsidP="00B42833">
      <w:r>
        <w:t>Postępy w aplikacji mobilnej poczyniły się jedynie w zakresie filtrowania atrakcji.</w:t>
      </w:r>
    </w:p>
    <w:p w:rsidR="00B42833" w:rsidRDefault="00B42833" w:rsidP="009F5055">
      <w:pPr>
        <w:pStyle w:val="Zwykyakapit"/>
      </w:pPr>
      <w:r>
        <w:t xml:space="preserve">Jak pokazuje </w:t>
      </w:r>
      <w:fldSimple w:instr=" REF _Ref437126243 \h  \* MERGEFORMAT ">
        <w:ins w:id="1757" w:author="DeeM" w:date="2015-12-07T17:03:00Z">
          <w:r w:rsidR="00CC4170" w:rsidRPr="00CC4170">
            <w:rPr>
              <w:rStyle w:val="OdsyaczZnak"/>
              <w:rPrChange w:id="1758" w:author="DeeM" w:date="2015-12-07T17:03:00Z">
                <w:rPr/>
              </w:rPrChange>
            </w:rPr>
            <w:t>Rys. 3.16</w:t>
          </w:r>
          <w:r w:rsidR="00CC4170" w:rsidRPr="00CC4170">
            <w:rPr>
              <w:b/>
              <w:bCs/>
              <w:noProof/>
              <w:rPrChange w:id="1759" w:author="DeeM" w:date="2015-12-07T17:03:00Z">
                <w:rPr/>
              </w:rPrChange>
            </w:rPr>
            <w:t>. Backlog sprintu ósmego</w:t>
          </w:r>
        </w:ins>
        <w:del w:id="1760" w:author="DeeM" w:date="2015-12-07T17:03:00Z">
          <w:r w:rsidR="00CF274A" w:rsidRPr="00CF274A" w:rsidDel="00252F3E">
            <w:rPr>
              <w:rStyle w:val="OdsyaczZnak"/>
            </w:rPr>
            <w:delText>Rys. 3.16</w:delText>
          </w:r>
        </w:del>
        <w:del w:id="1761" w:author="DeeM" w:date="2015-12-07T16:30:00Z">
          <w:r w:rsidR="00CF274A" w:rsidRPr="00CF274A" w:rsidDel="00904F52">
            <w:rPr>
              <w:b/>
              <w:bCs/>
              <w:noProof/>
            </w:rPr>
            <w:delText>. Backlog sprintu ósmego</w:delText>
          </w:r>
        </w:del>
      </w:fldSimple>
      <w:r w:rsidRPr="00B02C7F">
        <w:rPr>
          <w:rStyle w:val="OdsyaczZnak"/>
        </w:rPr>
        <w:t>.</w:t>
      </w:r>
      <w:r>
        <w:t>, pomimo podjęcia postanowień o testowaniu aplikacji w następnym sprincie, udało się znaleźć kilka błędów, które zostały od razu poprawione. Jednocześnie zespół zdecydował o tym, aby nie implementować filtrowania atrakcji według typu w panelu administratora, argumentując tę decyzję faktem, że taka opcja jest nieprzydatna administratorowi.</w:t>
      </w:r>
    </w:p>
    <w:p w:rsidR="00B42833" w:rsidRDefault="00B42833" w:rsidP="00B42833">
      <w:pPr>
        <w:keepNext/>
        <w:ind w:firstLine="360"/>
        <w:jc w:val="center"/>
      </w:pPr>
      <w:r>
        <w:rPr>
          <w:noProof/>
        </w:rPr>
        <w:lastRenderedPageBreak/>
        <w:drawing>
          <wp:inline distT="0" distB="0" distL="0" distR="0">
            <wp:extent cx="2124874" cy="1595520"/>
            <wp:effectExtent l="19050" t="0" r="8726" b="0"/>
            <wp:docPr id="196" name="Obraz 19" descr="wykre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8.jpg"/>
                    <pic:cNvPicPr/>
                  </pic:nvPicPr>
                  <pic:blipFill>
                    <a:blip r:embed="rId41" cstate="print"/>
                    <a:stretch>
                      <a:fillRect/>
                    </a:stretch>
                  </pic:blipFill>
                  <pic:spPr>
                    <a:xfrm>
                      <a:off x="0" y="0"/>
                      <a:ext cx="2124874" cy="1595520"/>
                    </a:xfrm>
                    <a:prstGeom prst="rect">
                      <a:avLst/>
                    </a:prstGeom>
                  </pic:spPr>
                </pic:pic>
              </a:graphicData>
            </a:graphic>
          </wp:inline>
        </w:drawing>
      </w:r>
    </w:p>
    <w:p w:rsidR="00B42833" w:rsidRDefault="00B42833" w:rsidP="00B42833">
      <w:pPr>
        <w:pStyle w:val="Podpisobrazka"/>
      </w:pPr>
      <w:bookmarkStart w:id="1762" w:name="_Ref437126288"/>
      <w:bookmarkStart w:id="1763" w:name="_Toc437271147"/>
      <w:r>
        <w:t xml:space="preserve">Rys. </w:t>
      </w:r>
      <w:fldSimple w:instr=" STYLEREF 1 \s ">
        <w:r w:rsidR="00252F3E">
          <w:rPr>
            <w:noProof/>
          </w:rPr>
          <w:t>3</w:t>
        </w:r>
      </w:fldSimple>
      <w:r w:rsidR="00A41402">
        <w:t>.</w:t>
      </w:r>
      <w:fldSimple w:instr=" SEQ Rys. \* ARABIC \s 1 ">
        <w:r w:rsidR="00252F3E">
          <w:rPr>
            <w:noProof/>
          </w:rPr>
          <w:t>17</w:t>
        </w:r>
      </w:fldSimple>
      <w:bookmarkEnd w:id="1762"/>
      <w:r>
        <w:t>. Wykres wypalania sprintu ósmego</w:t>
      </w:r>
      <w:bookmarkEnd w:id="1763"/>
    </w:p>
    <w:p w:rsidR="00B42833" w:rsidRPr="00B02C7F" w:rsidRDefault="00B42833" w:rsidP="009F5055">
      <w:pPr>
        <w:pStyle w:val="Zwykyakapit"/>
      </w:pPr>
      <w:r>
        <w:t xml:space="preserve">Jak widać na </w:t>
      </w:r>
      <w:fldSimple w:instr=" REF _Ref437126288 \h  \* MERGEFORMAT ">
        <w:ins w:id="1764" w:author="DeeM" w:date="2015-12-07T17:03:00Z">
          <w:r w:rsidR="00CC4170" w:rsidRPr="00CC4170">
            <w:rPr>
              <w:rStyle w:val="OdsyaczZnak"/>
              <w:rPrChange w:id="1765" w:author="DeeM" w:date="2015-12-07T17:03:00Z">
                <w:rPr/>
              </w:rPrChange>
            </w:rPr>
            <w:t>Rys. 3.17</w:t>
          </w:r>
        </w:ins>
        <w:del w:id="1766" w:author="DeeM" w:date="2015-12-07T17:03:00Z">
          <w:r w:rsidR="00CF274A" w:rsidRPr="00CF274A" w:rsidDel="00252F3E">
            <w:rPr>
              <w:rStyle w:val="OdsyaczZnak"/>
            </w:rPr>
            <w:delText>Rys. 3.17</w:delText>
          </w:r>
        </w:del>
      </w:fldSimple>
      <w:r w:rsidRPr="00643C4C">
        <w:rPr>
          <w:rStyle w:val="OdsyaczZnak"/>
        </w:rPr>
        <w:t>.</w:t>
      </w:r>
      <w:r>
        <w:rPr>
          <w:rStyle w:val="OdsyaczZnak"/>
        </w:rPr>
        <w:t xml:space="preserve">, </w:t>
      </w:r>
      <w:r>
        <w:t>zespół pracował nad aplikacją równomiernie w trakcie całego sprintu.</w:t>
      </w:r>
    </w:p>
    <w:p w:rsidR="00B42833" w:rsidRDefault="00B42833" w:rsidP="002A41BA">
      <w:pPr>
        <w:pStyle w:val="Nagwek3"/>
      </w:pPr>
      <w:bookmarkStart w:id="1767" w:name="_Toc437097104"/>
      <w:bookmarkStart w:id="1768" w:name="_Toc437130550"/>
      <w:bookmarkStart w:id="1769" w:name="_Toc437190855"/>
      <w:r>
        <w:t>Sprint 9 (26.11.15 - 02.12.15</w:t>
      </w:r>
      <w:r w:rsidRPr="00206146">
        <w:t>)</w:t>
      </w:r>
      <w:bookmarkEnd w:id="1767"/>
      <w:bookmarkEnd w:id="1768"/>
      <w:bookmarkEnd w:id="1769"/>
    </w:p>
    <w:p w:rsidR="00B42833" w:rsidRDefault="00B42833" w:rsidP="00B42833">
      <w:pPr>
        <w:keepNext/>
        <w:jc w:val="center"/>
      </w:pPr>
      <w:r>
        <w:rPr>
          <w:noProof/>
        </w:rPr>
        <w:drawing>
          <wp:inline distT="0" distB="0" distL="0" distR="0">
            <wp:extent cx="5400000" cy="4389544"/>
            <wp:effectExtent l="19050" t="0" r="0" b="0"/>
            <wp:docPr id="197" name="Obraz 16" descr="sprint9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9_a.jpg"/>
                    <pic:cNvPicPr/>
                  </pic:nvPicPr>
                  <pic:blipFill>
                    <a:blip r:embed="rId42" cstate="print"/>
                    <a:stretch>
                      <a:fillRect/>
                    </a:stretch>
                  </pic:blipFill>
                  <pic:spPr>
                    <a:xfrm>
                      <a:off x="0" y="0"/>
                      <a:ext cx="5400000" cy="4389544"/>
                    </a:xfrm>
                    <a:prstGeom prst="rect">
                      <a:avLst/>
                    </a:prstGeom>
                  </pic:spPr>
                </pic:pic>
              </a:graphicData>
            </a:graphic>
          </wp:inline>
        </w:drawing>
      </w:r>
    </w:p>
    <w:p w:rsidR="00B42833" w:rsidRDefault="00B42833" w:rsidP="00B42833">
      <w:pPr>
        <w:pStyle w:val="Podpisobrazka"/>
      </w:pPr>
      <w:bookmarkStart w:id="1770" w:name="_Ref437126344"/>
      <w:bookmarkStart w:id="1771" w:name="_Toc437271148"/>
      <w:r>
        <w:t xml:space="preserve">Rys. </w:t>
      </w:r>
      <w:fldSimple w:instr=" STYLEREF 1 \s ">
        <w:r w:rsidR="00252F3E">
          <w:rPr>
            <w:noProof/>
          </w:rPr>
          <w:t>3</w:t>
        </w:r>
      </w:fldSimple>
      <w:r w:rsidR="00A41402">
        <w:t>.</w:t>
      </w:r>
      <w:fldSimple w:instr=" SEQ Rys. \* ARABIC \s 1 ">
        <w:r w:rsidR="00252F3E">
          <w:rPr>
            <w:noProof/>
          </w:rPr>
          <w:t>18</w:t>
        </w:r>
      </w:fldSimple>
      <w:bookmarkEnd w:id="1770"/>
      <w:r>
        <w:t>. Backlog funkcjonalności aplikacji zrealizowanych w trakcie sprintu dziewiątego</w:t>
      </w:r>
      <w:bookmarkEnd w:id="1771"/>
    </w:p>
    <w:p w:rsidR="00B42833" w:rsidRDefault="00B42833" w:rsidP="009F5055">
      <w:pPr>
        <w:pStyle w:val="Zwykyakapit"/>
      </w:pPr>
      <w:r>
        <w:t>Sprint 9 był bez wątpienia największą iteracją, jaką zespół realizował w trakcie trwania projektu. Postanowiono, że implementowanie nowych funkcjonalności będzie odbywało się maksymalnie do połowy sprintu, zaś w drugiej jego części zespół zajmie się tylko i wyłącznie testowaniem aplikacji. Każdy członek zespołu tak dobrał sobie zadania, aby zrealizować jak największą ich część, jednocześnie mając czas na przeprowadzenie testów.</w:t>
      </w:r>
    </w:p>
    <w:p w:rsidR="00B42833" w:rsidRDefault="00B42833" w:rsidP="009F5055">
      <w:pPr>
        <w:pStyle w:val="Zwykyakapit"/>
      </w:pPr>
      <w:r>
        <w:t xml:space="preserve">Jak pokazuje </w:t>
      </w:r>
      <w:fldSimple w:instr=" REF _Ref437126344 \h  \* MERGEFORMAT ">
        <w:ins w:id="1772" w:author="DeeM" w:date="2015-12-07T17:03:00Z">
          <w:r w:rsidR="00CC4170" w:rsidRPr="00CC4170">
            <w:rPr>
              <w:rStyle w:val="OdsyaczZnak"/>
              <w:rPrChange w:id="1773" w:author="DeeM" w:date="2015-12-07T17:03:00Z">
                <w:rPr/>
              </w:rPrChange>
            </w:rPr>
            <w:t>Rys. 3.18</w:t>
          </w:r>
        </w:ins>
        <w:del w:id="1774" w:author="DeeM" w:date="2015-12-07T17:03:00Z">
          <w:r w:rsidR="00CF274A" w:rsidRPr="00CF274A" w:rsidDel="00252F3E">
            <w:rPr>
              <w:rStyle w:val="OdsyaczZnak"/>
            </w:rPr>
            <w:delText>Rys. 3.18</w:delText>
          </w:r>
        </w:del>
      </w:fldSimple>
      <w:r w:rsidRPr="00487F55">
        <w:rPr>
          <w:rStyle w:val="OdsyaczZnak"/>
        </w:rPr>
        <w:t>.</w:t>
      </w:r>
      <w:r>
        <w:t xml:space="preserve">, udało się nieco rozwinąć moduł związany z wydarzeniami - użytkownik mógł się teraz wypisać z wydarzenia oraz napisać komentarz na jego temat, dodano </w:t>
      </w:r>
      <w:r>
        <w:lastRenderedPageBreak/>
        <w:t>także wyświetlanie wydarzeń związanych z atrakcją na widoku wyświetlania szczegółowych informacji.</w:t>
      </w:r>
    </w:p>
    <w:p w:rsidR="00B42833" w:rsidRDefault="00B42833" w:rsidP="009F5055">
      <w:pPr>
        <w:pStyle w:val="Zwykyakapit"/>
      </w:pPr>
      <w:r>
        <w:t>Kolejnym ważnym etapem było utworzenie mechanizmu sprawdzania uprawnień związanych z wyświetlaniem widoków – do tej pory każdy użytkownik mógł wykonać każdą akcję, co należało jak najszybciej naprawić. Szczęśliwie dla zespołu, odbyło się to bez większych problemów.</w:t>
      </w:r>
    </w:p>
    <w:p w:rsidR="00B42833" w:rsidRDefault="00B42833" w:rsidP="009F5055">
      <w:pPr>
        <w:pStyle w:val="Zwykyakapit"/>
      </w:pPr>
      <w:r>
        <w:t>W ramach zadań optymalizacyjnych udało się zrealizować dynamiczne ładowanie list i elementów – zamiast ładować od razu cały widok do pamięci, aplikacja wysyłała żądanie o uzyskanie danego fragmentu strony dopiero wtedy, kiedy użytkownik tego potrzebował.</w:t>
      </w:r>
    </w:p>
    <w:p w:rsidR="00B42833" w:rsidRDefault="00B42833" w:rsidP="009F5055">
      <w:pPr>
        <w:pStyle w:val="Zwykyakapit"/>
      </w:pPr>
      <w:r>
        <w:t>Znacznie rozbudowano panel administratora – dodano funkcjonalność zgłaszania komentarzy przez użytkowników i możliwość ich odrzucania, akceptowania lub edytowania przez administratorów. Następną nowością była możliwość poproszenia o uprawnienia właściciela atrakcji oraz ekran wyświetlania listy utworzonych wydarzeń.</w:t>
      </w:r>
    </w:p>
    <w:p w:rsidR="00B42833" w:rsidRDefault="00B42833" w:rsidP="00B42833">
      <w:pPr>
        <w:keepNext/>
        <w:ind w:firstLine="360"/>
        <w:jc w:val="center"/>
      </w:pPr>
      <w:r>
        <w:rPr>
          <w:noProof/>
        </w:rPr>
        <w:drawing>
          <wp:inline distT="0" distB="0" distL="0" distR="0">
            <wp:extent cx="2160000" cy="1595520"/>
            <wp:effectExtent l="19050" t="0" r="0" b="0"/>
            <wp:docPr id="198" name="Obraz 18" descr="wykre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9.jpg"/>
                    <pic:cNvPicPr/>
                  </pic:nvPicPr>
                  <pic:blipFill>
                    <a:blip r:embed="rId43" cstate="print"/>
                    <a:stretch>
                      <a:fillRect/>
                    </a:stretch>
                  </pic:blipFill>
                  <pic:spPr>
                    <a:xfrm>
                      <a:off x="0" y="0"/>
                      <a:ext cx="2160000" cy="1595520"/>
                    </a:xfrm>
                    <a:prstGeom prst="rect">
                      <a:avLst/>
                    </a:prstGeom>
                  </pic:spPr>
                </pic:pic>
              </a:graphicData>
            </a:graphic>
          </wp:inline>
        </w:drawing>
      </w:r>
    </w:p>
    <w:p w:rsidR="00B42833" w:rsidRDefault="00B42833" w:rsidP="00B42833">
      <w:pPr>
        <w:pStyle w:val="Podpisobrazka"/>
      </w:pPr>
      <w:bookmarkStart w:id="1775" w:name="_Ref437126409"/>
      <w:bookmarkStart w:id="1776" w:name="_Toc437271149"/>
      <w:r>
        <w:t xml:space="preserve">Rys. </w:t>
      </w:r>
      <w:fldSimple w:instr=" STYLEREF 1 \s ">
        <w:r w:rsidR="00252F3E">
          <w:rPr>
            <w:noProof/>
          </w:rPr>
          <w:t>3</w:t>
        </w:r>
      </w:fldSimple>
      <w:r w:rsidR="00A41402">
        <w:t>.</w:t>
      </w:r>
      <w:fldSimple w:instr=" SEQ Rys. \* ARABIC \s 1 ">
        <w:r w:rsidR="00252F3E">
          <w:rPr>
            <w:noProof/>
          </w:rPr>
          <w:t>19</w:t>
        </w:r>
      </w:fldSimple>
      <w:bookmarkEnd w:id="1775"/>
      <w:r>
        <w:t>. Wykres wypalania sprintu dziewiątego</w:t>
      </w:r>
      <w:bookmarkEnd w:id="1776"/>
    </w:p>
    <w:p w:rsidR="00B42833" w:rsidRDefault="00B42833" w:rsidP="009F5055">
      <w:pPr>
        <w:pStyle w:val="Zwykyakapit"/>
      </w:pPr>
      <w:r>
        <w:t xml:space="preserve">Jak widać na </w:t>
      </w:r>
      <w:fldSimple w:instr=" REF _Ref437126409 \h  \* MERGEFORMAT ">
        <w:ins w:id="1777" w:author="DeeM" w:date="2015-12-07T17:03:00Z">
          <w:r w:rsidR="00CC4170" w:rsidRPr="00CC4170">
            <w:rPr>
              <w:rStyle w:val="OdsyaczZnak"/>
              <w:rPrChange w:id="1778" w:author="DeeM" w:date="2015-12-07T17:03:00Z">
                <w:rPr/>
              </w:rPrChange>
            </w:rPr>
            <w:t>Rys. 3.19</w:t>
          </w:r>
        </w:ins>
        <w:del w:id="1779" w:author="DeeM" w:date="2015-12-07T17:03:00Z">
          <w:r w:rsidR="00CF274A" w:rsidRPr="00CF274A" w:rsidDel="00252F3E">
            <w:rPr>
              <w:rStyle w:val="OdsyaczZnak"/>
            </w:rPr>
            <w:delText>Rys. 3.19</w:delText>
          </w:r>
        </w:del>
      </w:fldSimple>
      <w:r w:rsidRPr="00847AC0">
        <w:rPr>
          <w:rStyle w:val="OdsyaczZnak"/>
        </w:rPr>
        <w:t>.</w:t>
      </w:r>
      <w:r>
        <w:t>, cały zespół intensywnie pracował w sprincie dziewiątym nad tworzonym produktem. Większość funkcjonalności została zrealizowana w pierwszej połowie sprintu, pozostawiając drugą część na testowanie i naprawianie drobnych błędów aplikacji, a także na pracę przy dokumentacji.</w:t>
      </w:r>
    </w:p>
    <w:p w:rsidR="00B42833" w:rsidRDefault="00B42833" w:rsidP="00B42833">
      <w:pPr>
        <w:keepNext/>
        <w:ind w:firstLine="360"/>
      </w:pPr>
      <w:r>
        <w:lastRenderedPageBreak/>
        <w:tab/>
      </w:r>
      <w:r>
        <w:rPr>
          <w:noProof/>
        </w:rPr>
        <w:drawing>
          <wp:inline distT="0" distB="0" distL="0" distR="0">
            <wp:extent cx="4844622" cy="8439150"/>
            <wp:effectExtent l="19050" t="0" r="0" b="0"/>
            <wp:docPr id="199" name="Obraz 17" descr="sprint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9_b.jpg"/>
                    <pic:cNvPicPr/>
                  </pic:nvPicPr>
                  <pic:blipFill>
                    <a:blip r:embed="rId44" cstate="print"/>
                    <a:stretch>
                      <a:fillRect/>
                    </a:stretch>
                  </pic:blipFill>
                  <pic:spPr>
                    <a:xfrm>
                      <a:off x="0" y="0"/>
                      <a:ext cx="4847026" cy="8443338"/>
                    </a:xfrm>
                    <a:prstGeom prst="rect">
                      <a:avLst/>
                    </a:prstGeom>
                  </pic:spPr>
                </pic:pic>
              </a:graphicData>
            </a:graphic>
          </wp:inline>
        </w:drawing>
      </w:r>
    </w:p>
    <w:p w:rsidR="00B42833" w:rsidRDefault="00B42833" w:rsidP="00B42833">
      <w:pPr>
        <w:pStyle w:val="Podpisobrazka"/>
      </w:pPr>
      <w:bookmarkStart w:id="1780" w:name="_Ref437126458"/>
      <w:bookmarkStart w:id="1781" w:name="_Toc437271150"/>
      <w:r>
        <w:t xml:space="preserve">Rys. </w:t>
      </w:r>
      <w:fldSimple w:instr=" STYLEREF 1 \s ">
        <w:r w:rsidR="00252F3E">
          <w:rPr>
            <w:noProof/>
          </w:rPr>
          <w:t>3</w:t>
        </w:r>
      </w:fldSimple>
      <w:r w:rsidR="00A41402">
        <w:t>.</w:t>
      </w:r>
      <w:fldSimple w:instr=" SEQ Rys. \* ARABIC \s 1 ">
        <w:r w:rsidR="00252F3E">
          <w:rPr>
            <w:noProof/>
          </w:rPr>
          <w:t>20</w:t>
        </w:r>
      </w:fldSimple>
      <w:bookmarkEnd w:id="1780"/>
      <w:r>
        <w:t>. Naprawione błędy aplikacji w sprincie dziewiątym</w:t>
      </w:r>
      <w:bookmarkEnd w:id="1781"/>
    </w:p>
    <w:p w:rsidR="00B42833" w:rsidRDefault="00B42833" w:rsidP="009F5055">
      <w:pPr>
        <w:pStyle w:val="Zwykyakapit"/>
      </w:pPr>
      <w:r>
        <w:lastRenderedPageBreak/>
        <w:t xml:space="preserve">Jak pokazuje </w:t>
      </w:r>
      <w:fldSimple w:instr=" REF _Ref437126458 \h  \* MERGEFORMAT ">
        <w:ins w:id="1782" w:author="DeeM" w:date="2015-12-07T17:03:00Z">
          <w:r w:rsidR="00CC4170" w:rsidRPr="00CC4170">
            <w:rPr>
              <w:rStyle w:val="OdsyaczZnak"/>
              <w:rPrChange w:id="1783" w:author="DeeM" w:date="2015-12-07T17:03:00Z">
                <w:rPr/>
              </w:rPrChange>
            </w:rPr>
            <w:t>Rys. 3.20</w:t>
          </w:r>
        </w:ins>
        <w:del w:id="1784" w:author="DeeM" w:date="2015-12-07T17:03:00Z">
          <w:r w:rsidR="00CF274A" w:rsidRPr="00CF274A" w:rsidDel="00252F3E">
            <w:rPr>
              <w:rStyle w:val="OdsyaczZnak"/>
            </w:rPr>
            <w:delText>Rys. 3.20</w:delText>
          </w:r>
        </w:del>
      </w:fldSimple>
      <w:r>
        <w:rPr>
          <w:rStyle w:val="OdsyaczZnak"/>
        </w:rPr>
        <w:t>.</w:t>
      </w:r>
      <w:r>
        <w:t xml:space="preserve">, cała aplikacja została przetestowana pod względem znalezienia błędów i zaimplementowania brakującej drobnej funkcjonalności. Udało się znaleźć 65 problemów i naprawić większość z nich, chociaż kilka zostało w stanie </w:t>
      </w:r>
      <w:r>
        <w:rPr>
          <w:i/>
        </w:rPr>
        <w:t>Not Started</w:t>
      </w:r>
      <w:r>
        <w:t xml:space="preserve"> ze względu na mocno ograniczony czas. </w:t>
      </w:r>
    </w:p>
    <w:p w:rsidR="00B42833" w:rsidRDefault="00B42833" w:rsidP="002A41BA">
      <w:pPr>
        <w:pStyle w:val="Nagwek1"/>
      </w:pPr>
      <w:bookmarkStart w:id="1785" w:name="_Toc437097105"/>
      <w:bookmarkStart w:id="1786" w:name="_Toc437130551"/>
      <w:bookmarkStart w:id="1787" w:name="_Toc437190856"/>
      <w:r>
        <w:lastRenderedPageBreak/>
        <w:t>Architektura aplikacji</w:t>
      </w:r>
      <w:bookmarkEnd w:id="1785"/>
      <w:bookmarkEnd w:id="1786"/>
      <w:bookmarkEnd w:id="1787"/>
    </w:p>
    <w:p w:rsidR="00B42833" w:rsidRDefault="00B42833" w:rsidP="00ED28E0">
      <w:pPr>
        <w:keepNext/>
        <w:jc w:val="center"/>
      </w:pPr>
      <w:r>
        <w:rPr>
          <w:rFonts w:cs="Arial"/>
          <w:noProof/>
          <w:color w:val="000000"/>
          <w:sz w:val="22"/>
          <w:szCs w:val="22"/>
        </w:rPr>
        <w:drawing>
          <wp:inline distT="0" distB="0" distL="0" distR="0">
            <wp:extent cx="2160000" cy="3200000"/>
            <wp:effectExtent l="19050" t="0" r="0" b="0"/>
            <wp:docPr id="200" name="Obraz 1" descr="https://lh4.googleusercontent.com/GY3zHA-Kz9CWBusxiVvfYdbg2pNh2xsQY4R94j2j6zQ4ghxScgf8B_9-CdL0dZbZsride5wMBLLtxlQhXSpTCsqDa0MvoQBVB7dl6hd3UvZD5qYFuUp430Cd6YVo_rfKJATvAI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GY3zHA-Kz9CWBusxiVvfYdbg2pNh2xsQY4R94j2j6zQ4ghxScgf8B_9-CdL0dZbZsride5wMBLLtxlQhXSpTCsqDa0MvoQBVB7dl6hd3UvZD5qYFuUp430Cd6YVo_rfKJATvAIKO"/>
                    <pic:cNvPicPr>
                      <a:picLocks noChangeAspect="1" noChangeArrowheads="1"/>
                    </pic:cNvPicPr>
                  </pic:nvPicPr>
                  <pic:blipFill>
                    <a:blip r:embed="rId45" cstate="print"/>
                    <a:srcRect/>
                    <a:stretch>
                      <a:fillRect/>
                    </a:stretch>
                  </pic:blipFill>
                  <pic:spPr bwMode="auto">
                    <a:xfrm>
                      <a:off x="0" y="0"/>
                      <a:ext cx="2160000" cy="3200000"/>
                    </a:xfrm>
                    <a:prstGeom prst="rect">
                      <a:avLst/>
                    </a:prstGeom>
                    <a:noFill/>
                    <a:ln w="9525">
                      <a:noFill/>
                      <a:miter lim="800000"/>
                      <a:headEnd/>
                      <a:tailEnd/>
                    </a:ln>
                  </pic:spPr>
                </pic:pic>
              </a:graphicData>
            </a:graphic>
          </wp:inline>
        </w:drawing>
      </w:r>
    </w:p>
    <w:p w:rsidR="00B42833" w:rsidRDefault="00B42833" w:rsidP="00B42833">
      <w:pPr>
        <w:pStyle w:val="Podpisobrazka"/>
      </w:pPr>
      <w:bookmarkStart w:id="1788" w:name="_Ref437126498"/>
      <w:bookmarkStart w:id="1789" w:name="_Toc437271151"/>
      <w:r>
        <w:t xml:space="preserve">Rys. </w:t>
      </w:r>
      <w:fldSimple w:instr=" STYLEREF 1 \s ">
        <w:r w:rsidR="00252F3E">
          <w:rPr>
            <w:noProof/>
          </w:rPr>
          <w:t>4</w:t>
        </w:r>
      </w:fldSimple>
      <w:r w:rsidR="00A41402">
        <w:t>.</w:t>
      </w:r>
      <w:fldSimple w:instr=" SEQ Rys. \* ARABIC \s 1 ">
        <w:r w:rsidR="00252F3E">
          <w:rPr>
            <w:noProof/>
          </w:rPr>
          <w:t>1</w:t>
        </w:r>
      </w:fldSimple>
      <w:bookmarkEnd w:id="1788"/>
      <w:r>
        <w:t>. Architektura w projekcie</w:t>
      </w:r>
      <w:bookmarkEnd w:id="1789"/>
    </w:p>
    <w:p w:rsidR="00B42833" w:rsidRDefault="00B42833" w:rsidP="009F5055">
      <w:pPr>
        <w:pStyle w:val="Zwykyakapit"/>
      </w:pPr>
      <w:r w:rsidRPr="00BF22AB">
        <w:t xml:space="preserve">Architekturę naszego produktu opisuje </w:t>
      </w:r>
      <w:fldSimple w:instr=" REF _Ref437126498 \h  \* MERGEFORMAT ">
        <w:ins w:id="1790" w:author="DeeM" w:date="2015-12-07T17:03:00Z">
          <w:r w:rsidR="00CC4170" w:rsidRPr="00CC4170">
            <w:rPr>
              <w:rStyle w:val="OdsyaczZnak"/>
              <w:rPrChange w:id="1791" w:author="DeeM" w:date="2015-12-07T17:03:00Z">
                <w:rPr/>
              </w:rPrChange>
            </w:rPr>
            <w:t>Rys. 4.1</w:t>
          </w:r>
        </w:ins>
        <w:del w:id="1792" w:author="DeeM" w:date="2015-12-07T17:03:00Z">
          <w:r w:rsidR="00CF274A" w:rsidRPr="00CF274A" w:rsidDel="00252F3E">
            <w:rPr>
              <w:rStyle w:val="OdsyaczZnak"/>
            </w:rPr>
            <w:delText>Rys. 4.1</w:delText>
          </w:r>
        </w:del>
      </w:fldSimple>
      <w:r w:rsidRPr="00BF22AB">
        <w:t xml:space="preserve">. Można zauważyć tam, że głównym komponentem naszej aplikacji jest aplikacja </w:t>
      </w:r>
      <w:del w:id="1793" w:author="DeeM" w:date="2015-12-07T16:53:00Z">
        <w:r w:rsidRPr="00BF22AB" w:rsidDel="00D135D2">
          <w:rPr>
            <w:i/>
          </w:rPr>
          <w:delText>Grailsowa</w:delText>
        </w:r>
      </w:del>
      <w:ins w:id="1794" w:author="DeeM" w:date="2015-12-07T16:53:00Z">
        <w:r w:rsidR="00D135D2">
          <w:rPr>
            <w:i/>
          </w:rPr>
          <w:t>g</w:t>
        </w:r>
        <w:r w:rsidR="00D135D2" w:rsidRPr="00BF22AB">
          <w:rPr>
            <w:i/>
          </w:rPr>
          <w:t>railsowa</w:t>
        </w:r>
      </w:ins>
      <w:r>
        <w:rPr>
          <w:i/>
        </w:rPr>
        <w:t>,</w:t>
      </w:r>
      <w:r w:rsidRPr="00BF22AB">
        <w:t xml:space="preserve"> uruchom</w:t>
      </w:r>
      <w:r>
        <w:t>iona na serwerze. Komunikuje</w:t>
      </w:r>
      <w:r w:rsidRPr="00BF22AB">
        <w:t xml:space="preserve"> się </w:t>
      </w:r>
      <w:r>
        <w:t>ona z serwerem bazy danych i jest odpowiedzialna</w:t>
      </w:r>
      <w:r w:rsidRPr="00BF22AB">
        <w:t xml:space="preserve"> za wszystkie zapytania oraz kontrolę dostępu</w:t>
      </w:r>
      <w:r>
        <w:t xml:space="preserve"> do bazy</w:t>
      </w:r>
      <w:r w:rsidRPr="00BF22AB">
        <w:t>. Udostępnia t</w:t>
      </w:r>
      <w:r>
        <w:t>akże</w:t>
      </w:r>
      <w:r w:rsidRPr="00BF22AB">
        <w:t xml:space="preserve"> </w:t>
      </w:r>
      <w:r w:rsidRPr="00BF22AB">
        <w:rPr>
          <w:rStyle w:val="OdsyaczZnak"/>
        </w:rPr>
        <w:t>RESTful API</w:t>
      </w:r>
      <w:r>
        <w:rPr>
          <w:rStyle w:val="OdsyaczZnak"/>
        </w:rPr>
        <w:t>,</w:t>
      </w:r>
      <w:r w:rsidRPr="00BF22AB">
        <w:t xml:space="preserve"> z którego korzysta aplikacja mobilna w celu pobierania informacji.</w:t>
      </w:r>
    </w:p>
    <w:p w:rsidR="00ED28E0" w:rsidRDefault="00ED28E0" w:rsidP="00ED28E0">
      <w:pPr>
        <w:pStyle w:val="Zwykyakapit"/>
        <w:keepNext/>
        <w:jc w:val="center"/>
      </w:pPr>
      <w:r>
        <w:rPr>
          <w:rFonts w:cs="Arial"/>
          <w:noProof/>
          <w:color w:val="000000"/>
          <w:sz w:val="22"/>
          <w:szCs w:val="22"/>
        </w:rPr>
        <w:drawing>
          <wp:inline distT="0" distB="0" distL="0" distR="0">
            <wp:extent cx="2160000" cy="2373861"/>
            <wp:effectExtent l="19050" t="0" r="0" b="0"/>
            <wp:docPr id="3" name="Obraz 3" descr="https://lh3.googleusercontent.com/g-2r91qJ0wfHPKLKW1357erkgRq-gUcEDlox9Gh0YuUOiwmhhBClenGOD0pKtQPgPObiqA69EZDlrQIVYQsrf0VA2T6rcXEVVKMlNRm95eMv97mtaK2drGA_fFTaQ8w0MBaJuWS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g-2r91qJ0wfHPKLKW1357erkgRq-gUcEDlox9Gh0YuUOiwmhhBClenGOD0pKtQPgPObiqA69EZDlrQIVYQsrf0VA2T6rcXEVVKMlNRm95eMv97mtaK2drGA_fFTaQ8w0MBaJuWSZ"/>
                    <pic:cNvPicPr>
                      <a:picLocks noChangeAspect="1" noChangeArrowheads="1"/>
                    </pic:cNvPicPr>
                  </pic:nvPicPr>
                  <pic:blipFill>
                    <a:blip r:embed="rId46" cstate="print"/>
                    <a:srcRect/>
                    <a:stretch>
                      <a:fillRect/>
                    </a:stretch>
                  </pic:blipFill>
                  <pic:spPr bwMode="auto">
                    <a:xfrm>
                      <a:off x="0" y="0"/>
                      <a:ext cx="2160000" cy="2373861"/>
                    </a:xfrm>
                    <a:prstGeom prst="rect">
                      <a:avLst/>
                    </a:prstGeom>
                    <a:noFill/>
                    <a:ln w="9525">
                      <a:noFill/>
                      <a:miter lim="800000"/>
                      <a:headEnd/>
                      <a:tailEnd/>
                    </a:ln>
                  </pic:spPr>
                </pic:pic>
              </a:graphicData>
            </a:graphic>
          </wp:inline>
        </w:drawing>
      </w:r>
    </w:p>
    <w:p w:rsidR="00430D37" w:rsidRDefault="00ED28E0" w:rsidP="00ED28E0">
      <w:pPr>
        <w:pStyle w:val="Podpisobrazka"/>
      </w:pPr>
      <w:bookmarkStart w:id="1795" w:name="_Ref437178747"/>
      <w:bookmarkStart w:id="1796" w:name="_Toc437271152"/>
      <w:r>
        <w:t xml:space="preserve">Rys. </w:t>
      </w:r>
      <w:fldSimple w:instr=" STYLEREF 1 \s ">
        <w:r w:rsidR="00252F3E">
          <w:rPr>
            <w:noProof/>
          </w:rPr>
          <w:t>4</w:t>
        </w:r>
      </w:fldSimple>
      <w:r w:rsidR="00A41402">
        <w:t>.</w:t>
      </w:r>
      <w:fldSimple w:instr=" SEQ Rys. \* ARABIC \s 1 ">
        <w:r w:rsidR="00252F3E">
          <w:rPr>
            <w:noProof/>
          </w:rPr>
          <w:t>2</w:t>
        </w:r>
      </w:fldSimple>
      <w:bookmarkEnd w:id="1795"/>
      <w:r>
        <w:t>. Budowa aplikacji Grailsowej</w:t>
      </w:r>
      <w:bookmarkEnd w:id="1796"/>
    </w:p>
    <w:p w:rsidR="00ED28E0" w:rsidRDefault="00ED28E0" w:rsidP="00ED28E0">
      <w:pPr>
        <w:pStyle w:val="Zwykyakapit"/>
      </w:pPr>
      <w:r>
        <w:t xml:space="preserve">Jak wcześniej wspominano, sercem naszego produktu jest framework </w:t>
      </w:r>
      <w:r w:rsidRPr="00ED28E0">
        <w:rPr>
          <w:rStyle w:val="OdsyaczZnak"/>
        </w:rPr>
        <w:t>Grails</w:t>
      </w:r>
      <w:r>
        <w:t>. Składa on się z trzech najważniejszych warstw pokaz</w:t>
      </w:r>
      <w:r w:rsidR="00D53FFC">
        <w:t>an</w:t>
      </w:r>
      <w:r>
        <w:t xml:space="preserve">ych na </w:t>
      </w:r>
      <w:fldSimple w:instr=" REF _Ref437178747 \h  \* MERGEFORMAT ">
        <w:ins w:id="1797" w:author="DeeM" w:date="2015-12-07T17:03:00Z">
          <w:r w:rsidR="00CC4170" w:rsidRPr="00CC4170">
            <w:rPr>
              <w:rStyle w:val="OdsyaczZnak"/>
              <w:rPrChange w:id="1798" w:author="DeeM" w:date="2015-12-07T17:03:00Z">
                <w:rPr/>
              </w:rPrChange>
            </w:rPr>
            <w:t>Rys. 4.2</w:t>
          </w:r>
        </w:ins>
        <w:del w:id="1799" w:author="DeeM" w:date="2015-12-07T17:03:00Z">
          <w:r w:rsidR="00CF274A" w:rsidRPr="00CF274A" w:rsidDel="00252F3E">
            <w:rPr>
              <w:rStyle w:val="OdsyaczZnak"/>
            </w:rPr>
            <w:delText>Rys. 4.2</w:delText>
          </w:r>
        </w:del>
      </w:fldSimple>
      <w:r>
        <w:t xml:space="preserve">. Pierwszą z nich jest </w:t>
      </w:r>
      <w:del w:id="1800" w:author="DeeM" w:date="2015-12-07T16:54:00Z">
        <w:r w:rsidDel="00D135D2">
          <w:delText xml:space="preserve">warstwy </w:delText>
        </w:r>
      </w:del>
      <w:ins w:id="1801" w:author="DeeM" w:date="2015-12-07T16:54:00Z">
        <w:r w:rsidR="00D135D2">
          <w:t xml:space="preserve">warstwa </w:t>
        </w:r>
      </w:ins>
      <w:r>
        <w:t xml:space="preserve">modelu, która jest odpowiedzialna za </w:t>
      </w:r>
      <w:del w:id="1802" w:author="Olek" w:date="2015-12-07T09:45:00Z">
        <w:r w:rsidDel="00F311F4">
          <w:delText xml:space="preserve">mapowanie </w:delText>
        </w:r>
      </w:del>
      <w:ins w:id="1803" w:author="Olek" w:date="2015-12-07T09:45:00Z">
        <w:r w:rsidR="00F311F4">
          <w:t xml:space="preserve">odwzorowanie </w:t>
        </w:r>
      </w:ins>
      <w:r>
        <w:t xml:space="preserve">relacyjno-obiektowe. Posiada odwzorowanie wszystkich encji bazodanowych. Warstwa ta odpowiedzialna jest też za komunikację z bazą poprzez klasy serwisowe, które wykonują także logikę biznesową aplikacji. </w:t>
      </w:r>
    </w:p>
    <w:p w:rsidR="00ED28E0" w:rsidRDefault="00ED28E0" w:rsidP="00ED28E0">
      <w:pPr>
        <w:pStyle w:val="Zwykyakapit"/>
      </w:pPr>
      <w:r>
        <w:lastRenderedPageBreak/>
        <w:t xml:space="preserve">Kolejną warstwą jest kontroler, który w zależności od żądania wykonuje </w:t>
      </w:r>
      <w:r w:rsidRPr="00ED28E0">
        <w:t>odpowiednią</w:t>
      </w:r>
      <w:r>
        <w:t xml:space="preserve"> akcję w serwisie i zwraca dane, które przesyła do odpowiednich widoków. Tam generowana jest odpowiedź w odpowiednim formacie. W zależności </w:t>
      </w:r>
      <w:r w:rsidR="00D53FFC">
        <w:t>od typu</w:t>
      </w:r>
      <w:r>
        <w:t xml:space="preserve"> żądania, odpowiedź generowana jest w formacie JSON lub jako strona HTML. Widoki generowane są za pomocą danych przesłanych z kontrolera do widoku i tak wygenerowana odpowiedź jest wysyłana do odbiorcy. </w:t>
      </w:r>
    </w:p>
    <w:p w:rsidR="00ED28E0" w:rsidRDefault="00ED28E0" w:rsidP="00ED28E0">
      <w:pPr>
        <w:pStyle w:val="Zwykyakapit"/>
      </w:pPr>
      <w:r>
        <w:t xml:space="preserve">Spora część </w:t>
      </w:r>
      <w:r w:rsidRPr="00ED28E0">
        <w:t>funkcjonalności</w:t>
      </w:r>
      <w:r>
        <w:t xml:space="preserve"> w projekcie realizowana jest przy pomocy zapytań AJAXowych wysyłanych do serwera. Dzięki takiemu rozwiązaniu serwis zyskuje dynamiczność ładowania informacji.</w:t>
      </w:r>
    </w:p>
    <w:p w:rsidR="00B42833" w:rsidRDefault="00B42833" w:rsidP="002A41BA">
      <w:pPr>
        <w:pStyle w:val="Nagwek1"/>
      </w:pPr>
      <w:bookmarkStart w:id="1804" w:name="_Toc437097106"/>
      <w:bookmarkStart w:id="1805" w:name="_Toc437130552"/>
      <w:bookmarkStart w:id="1806" w:name="_Toc437190857"/>
      <w:r>
        <w:lastRenderedPageBreak/>
        <w:t>Baza danych</w:t>
      </w:r>
      <w:bookmarkEnd w:id="1804"/>
      <w:bookmarkEnd w:id="1805"/>
      <w:bookmarkEnd w:id="1806"/>
    </w:p>
    <w:p w:rsidR="00B42833" w:rsidRDefault="00B42833" w:rsidP="009F5055">
      <w:pPr>
        <w:pStyle w:val="Zwykyakapit"/>
        <w:rPr>
          <w:ins w:id="1807" w:author="Olek" w:date="2015-12-07T09:45:00Z"/>
        </w:rPr>
      </w:pPr>
      <w:bookmarkStart w:id="1808" w:name="_Toc437097107"/>
      <w:r>
        <w:t>W trakcie prac nad projektem powstały dwa schematy bazy danych. Pierwszy z nich stanowił punkt wejściowy dla rozwoju aplikacji – po jego zaimplementowaniu zaczęły się rzeczywiste prace nad programem. Drugi z nich był z kolei ostatecznym wynikiem pracy.</w:t>
      </w:r>
    </w:p>
    <w:p w:rsidR="00F311F4" w:rsidRDefault="00F311F4" w:rsidP="00F311F4">
      <w:pPr>
        <w:pStyle w:val="Zwykyakapit"/>
      </w:pPr>
      <w:r>
        <w:t>Jak prezentuje Rys. 5.1., początkowy schemat bazy danych był nieprzemyślany. Zespół założył istnienie klas, które w późniejszych etapach prac okazały się być nadmierne – w szczególności podział na OtherPlace i Hotel.</w:t>
      </w:r>
    </w:p>
    <w:p w:rsidR="00000000" w:rsidRDefault="00F311F4">
      <w:pPr>
        <w:pStyle w:val="Zwykyakapit"/>
        <w:ind w:firstLine="576"/>
        <w:pPrChange w:id="1809" w:author="Olek" w:date="2015-12-07T09:46:00Z">
          <w:pPr>
            <w:pStyle w:val="Zwykyakapit"/>
            <w:ind w:firstLine="0"/>
          </w:pPr>
        </w:pPrChange>
      </w:pPr>
      <w:r>
        <w:t>Największym przeoczeniem było jednak brak jakiegokolwiek uwzględnienia użytkownika w początkowych planach</w:t>
      </w:r>
      <w:ins w:id="1810" w:author="Olek" w:date="2015-12-07T09:46:00Z">
        <w:r>
          <w:t xml:space="preserve">. </w:t>
        </w:r>
      </w:ins>
      <w:r>
        <w:t xml:space="preserve">Schemat bazy danych, jaki wykorzystywany jest w projekcie w końcowym etapie, prezentuje </w:t>
      </w:r>
      <w:fldSimple w:instr=" REF _Ref437126703 \h  \* MERGEFORMAT ">
        <w:ins w:id="1811" w:author="DeeM" w:date="2015-12-07T17:03:00Z">
          <w:r w:rsidR="00CC4170" w:rsidRPr="00CC4170">
            <w:rPr>
              <w:i/>
              <w:rPrChange w:id="1812" w:author="DeeM" w:date="2015-12-07T17:03:00Z">
                <w:rPr/>
              </w:rPrChange>
            </w:rPr>
            <w:t xml:space="preserve">Rys. </w:t>
          </w:r>
          <w:r w:rsidR="00CC4170" w:rsidRPr="00CC4170">
            <w:rPr>
              <w:i/>
              <w:noProof/>
              <w:rPrChange w:id="1813" w:author="DeeM" w:date="2015-12-07T17:03:00Z">
                <w:rPr>
                  <w:noProof/>
                </w:rPr>
              </w:rPrChange>
            </w:rPr>
            <w:t>5</w:t>
          </w:r>
          <w:r w:rsidR="00CC4170" w:rsidRPr="00CC4170">
            <w:rPr>
              <w:i/>
              <w:rPrChange w:id="1814" w:author="DeeM" w:date="2015-12-07T17:03:00Z">
                <w:rPr/>
              </w:rPrChange>
            </w:rPr>
            <w:t>.2</w:t>
          </w:r>
        </w:ins>
        <w:del w:id="1815" w:author="DeeM" w:date="2015-12-07T17:03:00Z">
          <w:r w:rsidRPr="00CF274A" w:rsidDel="00252F3E">
            <w:rPr>
              <w:i/>
            </w:rPr>
            <w:delText xml:space="preserve">Rys. </w:delText>
          </w:r>
          <w:r w:rsidRPr="00CF274A" w:rsidDel="00252F3E">
            <w:rPr>
              <w:i/>
              <w:noProof/>
            </w:rPr>
            <w:delText>5</w:delText>
          </w:r>
          <w:r w:rsidRPr="00CF274A" w:rsidDel="00252F3E">
            <w:rPr>
              <w:i/>
            </w:rPr>
            <w:delText>.2</w:delText>
          </w:r>
        </w:del>
      </w:fldSimple>
      <w:r>
        <w:t xml:space="preserve">. </w:t>
      </w:r>
    </w:p>
    <w:p w:rsidR="00F311F4" w:rsidRDefault="00F311F4" w:rsidP="009F5055">
      <w:pPr>
        <w:pStyle w:val="Zwykyakapit"/>
      </w:pPr>
    </w:p>
    <w:p w:rsidR="00B42833" w:rsidRDefault="00B42833" w:rsidP="002A41BA">
      <w:pPr>
        <w:pStyle w:val="Nagwek2"/>
      </w:pPr>
      <w:bookmarkStart w:id="1816" w:name="_Toc437130553"/>
      <w:bookmarkStart w:id="1817" w:name="_Toc437190858"/>
      <w:r>
        <w:lastRenderedPageBreak/>
        <w:t>Inicjalny schemat bazy danych</w:t>
      </w:r>
      <w:bookmarkEnd w:id="1808"/>
      <w:bookmarkEnd w:id="1816"/>
      <w:bookmarkEnd w:id="1817"/>
    </w:p>
    <w:p w:rsidR="00B42833" w:rsidRDefault="00B42833" w:rsidP="00B42833">
      <w:pPr>
        <w:keepNext/>
        <w:jc w:val="center"/>
      </w:pPr>
      <w:r w:rsidRPr="00E15D23">
        <w:rPr>
          <w:noProof/>
        </w:rPr>
        <w:drawing>
          <wp:inline distT="0" distB="0" distL="0" distR="0">
            <wp:extent cx="5079351" cy="8296275"/>
            <wp:effectExtent l="19050" t="0" r="6999" b="0"/>
            <wp:docPr id="201" name="Obraz 6" descr="E:\Zdjecia\Ver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Zdjecia\Ver1c.png"/>
                    <pic:cNvPicPr>
                      <a:picLocks noChangeAspect="1" noChangeArrowheads="1"/>
                    </pic:cNvPicPr>
                  </pic:nvPicPr>
                  <pic:blipFill>
                    <a:blip r:embed="rId4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79931" cy="8297222"/>
                    </a:xfrm>
                    <a:prstGeom prst="rect">
                      <a:avLst/>
                    </a:prstGeom>
                    <a:noFill/>
                    <a:ln>
                      <a:noFill/>
                    </a:ln>
                  </pic:spPr>
                </pic:pic>
              </a:graphicData>
            </a:graphic>
          </wp:inline>
        </w:drawing>
      </w:r>
    </w:p>
    <w:p w:rsidR="00B42833" w:rsidRDefault="00B42833" w:rsidP="00B42833">
      <w:pPr>
        <w:pStyle w:val="Podpisobrazka"/>
      </w:pPr>
      <w:bookmarkStart w:id="1818" w:name="_Ref437126649"/>
      <w:bookmarkStart w:id="1819" w:name="_Toc437271153"/>
      <w:r>
        <w:t xml:space="preserve">Rys. </w:t>
      </w:r>
      <w:fldSimple w:instr=" STYLEREF 1 \s ">
        <w:r w:rsidR="00252F3E">
          <w:rPr>
            <w:noProof/>
          </w:rPr>
          <w:t>5</w:t>
        </w:r>
      </w:fldSimple>
      <w:r w:rsidR="00A41402">
        <w:t>.</w:t>
      </w:r>
      <w:fldSimple w:instr=" SEQ Rys. \* ARABIC \s 1 ">
        <w:r w:rsidR="00252F3E">
          <w:rPr>
            <w:noProof/>
          </w:rPr>
          <w:t>1</w:t>
        </w:r>
      </w:fldSimple>
      <w:bookmarkEnd w:id="1818"/>
      <w:r>
        <w:t>. Inicjalny schemat bazy danych</w:t>
      </w:r>
      <w:bookmarkEnd w:id="1819"/>
    </w:p>
    <w:p w:rsidR="00B42833" w:rsidRDefault="00B42833" w:rsidP="002A41BA">
      <w:pPr>
        <w:pStyle w:val="Nagwek2"/>
      </w:pPr>
      <w:bookmarkStart w:id="1820" w:name="_Toc437097108"/>
      <w:bookmarkStart w:id="1821" w:name="_Toc437130554"/>
      <w:bookmarkStart w:id="1822" w:name="_Toc437190859"/>
      <w:r w:rsidRPr="00C765C2">
        <w:lastRenderedPageBreak/>
        <w:t>Końcowy</w:t>
      </w:r>
      <w:r>
        <w:t xml:space="preserve"> schemat bazy danych</w:t>
      </w:r>
      <w:bookmarkEnd w:id="1820"/>
      <w:bookmarkEnd w:id="1821"/>
      <w:bookmarkEnd w:id="1822"/>
    </w:p>
    <w:p w:rsidR="00B42833" w:rsidRDefault="00B42833" w:rsidP="00B42833">
      <w:pPr>
        <w:keepNext/>
        <w:jc w:val="center"/>
      </w:pPr>
      <w:r>
        <w:rPr>
          <w:noProof/>
        </w:rPr>
        <w:drawing>
          <wp:inline distT="0" distB="0" distL="0" distR="0">
            <wp:extent cx="5191125" cy="8296275"/>
            <wp:effectExtent l="0" t="0" r="0" b="0"/>
            <wp:docPr id="202" name="Obraz 16" descr="Ver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er2c"/>
                    <pic:cNvPicPr>
                      <a:picLocks noChangeAspect="1" noChangeArrowheads="1"/>
                    </pic:cNvPicPr>
                  </pic:nvPicPr>
                  <pic:blipFill>
                    <a:blip r:embed="rId4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91125" cy="8296275"/>
                    </a:xfrm>
                    <a:prstGeom prst="rect">
                      <a:avLst/>
                    </a:prstGeom>
                    <a:noFill/>
                    <a:ln>
                      <a:noFill/>
                    </a:ln>
                  </pic:spPr>
                </pic:pic>
              </a:graphicData>
            </a:graphic>
          </wp:inline>
        </w:drawing>
      </w:r>
    </w:p>
    <w:p w:rsidR="00B42833" w:rsidRDefault="00B42833" w:rsidP="00B42833">
      <w:pPr>
        <w:pStyle w:val="Podpisobrazka"/>
      </w:pPr>
      <w:bookmarkStart w:id="1823" w:name="_Ref437126703"/>
      <w:bookmarkStart w:id="1824" w:name="_Toc437271154"/>
      <w:r>
        <w:t xml:space="preserve">Rys. </w:t>
      </w:r>
      <w:fldSimple w:instr=" STYLEREF 1 \s ">
        <w:r w:rsidR="00252F3E">
          <w:rPr>
            <w:noProof/>
          </w:rPr>
          <w:t>5</w:t>
        </w:r>
      </w:fldSimple>
      <w:r w:rsidR="00A41402">
        <w:t>.</w:t>
      </w:r>
      <w:fldSimple w:instr=" SEQ Rys. \* ARABIC \s 1 ">
        <w:r w:rsidR="00252F3E">
          <w:rPr>
            <w:noProof/>
          </w:rPr>
          <w:t>2</w:t>
        </w:r>
      </w:fldSimple>
      <w:bookmarkEnd w:id="1823"/>
      <w:r>
        <w:t>. Końcowy schemat bazy danych</w:t>
      </w:r>
      <w:bookmarkEnd w:id="1824"/>
    </w:p>
    <w:p w:rsidR="00B42833" w:rsidRDefault="00C765C2" w:rsidP="002A41BA">
      <w:pPr>
        <w:pStyle w:val="Nagwek2"/>
      </w:pPr>
      <w:bookmarkStart w:id="1825" w:name="_Toc437097109"/>
      <w:bookmarkStart w:id="1826" w:name="_Toc437130555"/>
      <w:bookmarkStart w:id="1827" w:name="_Toc437190860"/>
      <w:r>
        <w:lastRenderedPageBreak/>
        <w:t xml:space="preserve">Opis </w:t>
      </w:r>
      <w:r w:rsidR="00B42833" w:rsidRPr="00C765C2">
        <w:t>zbioru</w:t>
      </w:r>
      <w:r w:rsidR="00B42833">
        <w:t xml:space="preserve"> </w:t>
      </w:r>
      <w:commentRangeStart w:id="1828"/>
      <w:r w:rsidR="00B42833">
        <w:t>encji końcowego</w:t>
      </w:r>
      <w:commentRangeEnd w:id="1828"/>
      <w:r w:rsidR="00F311F4">
        <w:rPr>
          <w:rStyle w:val="Odwoaniedokomentarza"/>
          <w:b w:val="0"/>
          <w:bCs w:val="0"/>
          <w:i w:val="0"/>
          <w:iCs w:val="0"/>
        </w:rPr>
        <w:commentReference w:id="1828"/>
      </w:r>
      <w:r w:rsidR="00B42833">
        <w:t xml:space="preserve"> schematu baz danych</w:t>
      </w:r>
      <w:bookmarkEnd w:id="1825"/>
      <w:bookmarkEnd w:id="1826"/>
      <w:bookmarkEnd w:id="1827"/>
    </w:p>
    <w:p w:rsidR="00B42833" w:rsidRDefault="00B42833" w:rsidP="00B42833">
      <w:pPr>
        <w:pStyle w:val="Nagwektabeli"/>
      </w:pPr>
      <w:bookmarkStart w:id="1829" w:name="_Ref437126945"/>
      <w:bookmarkStart w:id="1830" w:name="_Toc437271175"/>
      <w:r w:rsidRPr="008D41F4">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w:t>
      </w:r>
      <w:r w:rsidR="00CC4170">
        <w:rPr>
          <w:b/>
        </w:rPr>
        <w:fldChar w:fldCharType="end"/>
      </w:r>
      <w:r w:rsidRPr="008D41F4">
        <w:rPr>
          <w:b/>
        </w:rPr>
        <w:t>.</w:t>
      </w:r>
      <w:r>
        <w:t xml:space="preserve">  Zbiór encji Place</w:t>
      </w:r>
      <w:bookmarkEnd w:id="1829"/>
      <w:bookmarkEnd w:id="1830"/>
    </w:p>
    <w:tbl>
      <w:tblPr>
        <w:tblStyle w:val="Tabela-Siatka"/>
        <w:tblW w:w="0" w:type="auto"/>
        <w:tblLook w:val="04A0"/>
      </w:tblPr>
      <w:tblGrid>
        <w:gridCol w:w="1885"/>
        <w:gridCol w:w="2464"/>
        <w:gridCol w:w="4369"/>
      </w:tblGrid>
      <w:tr w:rsidR="00B42833" w:rsidTr="007C6741">
        <w:trPr>
          <w:tblHeader/>
        </w:trPr>
        <w:tc>
          <w:tcPr>
            <w:tcW w:w="1951" w:type="dxa"/>
            <w:tcMar>
              <w:top w:w="28" w:type="dxa"/>
              <w:bottom w:w="28" w:type="dxa"/>
            </w:tcMar>
          </w:tcPr>
          <w:p w:rsidR="00B42833" w:rsidRPr="008D41F4" w:rsidRDefault="00B42833" w:rsidP="007C6741">
            <w:pPr>
              <w:pStyle w:val="Normalny-sekcjapierwsza"/>
              <w:rPr>
                <w:b/>
              </w:rPr>
            </w:pPr>
            <w:r w:rsidRPr="008D41F4">
              <w:rPr>
                <w:b/>
              </w:rPr>
              <w:t>Nazwa</w:t>
            </w:r>
          </w:p>
        </w:tc>
        <w:tc>
          <w:tcPr>
            <w:tcW w:w="2552" w:type="dxa"/>
            <w:tcMar>
              <w:top w:w="28" w:type="dxa"/>
              <w:bottom w:w="28" w:type="dxa"/>
            </w:tcMar>
          </w:tcPr>
          <w:p w:rsidR="00B42833" w:rsidRPr="008D41F4" w:rsidRDefault="00B42833" w:rsidP="007C6741">
            <w:pPr>
              <w:pStyle w:val="Normalny-sekcjapierwsza"/>
              <w:rPr>
                <w:b/>
              </w:rPr>
            </w:pPr>
            <w:r w:rsidRPr="008D41F4">
              <w:rPr>
                <w:b/>
              </w:rPr>
              <w:t>Typ / dziedzina</w:t>
            </w:r>
          </w:p>
        </w:tc>
        <w:tc>
          <w:tcPr>
            <w:tcW w:w="5048" w:type="dxa"/>
            <w:tcMar>
              <w:top w:w="28" w:type="dxa"/>
              <w:bottom w:w="28" w:type="dxa"/>
            </w:tcMar>
          </w:tcPr>
          <w:p w:rsidR="00B42833" w:rsidRPr="008D41F4" w:rsidRDefault="00B42833" w:rsidP="007C6741">
            <w:pPr>
              <w:pStyle w:val="Normalny-sekcjapierwsza"/>
              <w:rPr>
                <w:b/>
              </w:rPr>
            </w:pPr>
            <w:r w:rsidRPr="008D41F4">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status_id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obecny status miejsca</w:t>
            </w:r>
          </w:p>
        </w:tc>
      </w:tr>
      <w:tr w:rsidR="00B42833" w:rsidTr="007C6741">
        <w:tc>
          <w:tcPr>
            <w:tcW w:w="1951" w:type="dxa"/>
            <w:tcMar>
              <w:top w:w="28" w:type="dxa"/>
              <w:bottom w:w="28" w:type="dxa"/>
            </w:tcMar>
          </w:tcPr>
          <w:p w:rsidR="00B42833" w:rsidRDefault="00B42833" w:rsidP="007C6741">
            <w:pPr>
              <w:pStyle w:val="Normalny-sekcjapierwsza"/>
            </w:pPr>
            <w:r>
              <w:t>ownerStatus_id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obecny status właściciela miejsca</w:t>
            </w:r>
          </w:p>
        </w:tc>
      </w:tr>
      <w:tr w:rsidR="00B42833" w:rsidTr="007C6741">
        <w:tc>
          <w:tcPr>
            <w:tcW w:w="1951" w:type="dxa"/>
            <w:tcMar>
              <w:top w:w="28" w:type="dxa"/>
              <w:bottom w:w="28" w:type="dxa"/>
            </w:tcMar>
          </w:tcPr>
          <w:p w:rsidR="00B42833" w:rsidRDefault="00B42833" w:rsidP="007C6741">
            <w:pPr>
              <w:pStyle w:val="Normalny-sekcjapierwsza"/>
            </w:pPr>
            <w:r>
              <w:t>owner_id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obecnego właściciela miejsca</w:t>
            </w:r>
          </w:p>
        </w:tc>
      </w:tr>
      <w:tr w:rsidR="00B42833" w:rsidTr="007C6741">
        <w:tc>
          <w:tcPr>
            <w:tcW w:w="1951" w:type="dxa"/>
            <w:tcMar>
              <w:top w:w="28" w:type="dxa"/>
              <w:bottom w:w="28" w:type="dxa"/>
            </w:tcMar>
          </w:tcPr>
          <w:p w:rsidR="00B42833" w:rsidRDefault="00B42833" w:rsidP="007C6741">
            <w:pPr>
              <w:pStyle w:val="Normalny-sekcjapierwsza"/>
            </w:pPr>
            <w:r>
              <w:t>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Nazwa miejsca</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t>Opis miejsca</w:t>
            </w:r>
          </w:p>
        </w:tc>
      </w:tr>
      <w:tr w:rsidR="00B42833" w:rsidTr="007C6741">
        <w:tc>
          <w:tcPr>
            <w:tcW w:w="1951" w:type="dxa"/>
            <w:tcMar>
              <w:top w:w="28" w:type="dxa"/>
              <w:bottom w:w="28" w:type="dxa"/>
            </w:tcMar>
          </w:tcPr>
          <w:p w:rsidR="00B42833" w:rsidRDefault="00B42833" w:rsidP="007C6741">
            <w:pPr>
              <w:pStyle w:val="Normalny-sekcjapierwsza"/>
            </w:pPr>
            <w:r>
              <w:t>address</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Adres miejsca, czyli ulica z numerem domu</w:t>
            </w:r>
          </w:p>
        </w:tc>
      </w:tr>
      <w:tr w:rsidR="00B42833" w:rsidTr="007C6741">
        <w:tc>
          <w:tcPr>
            <w:tcW w:w="1951" w:type="dxa"/>
            <w:tcMar>
              <w:top w:w="28" w:type="dxa"/>
              <w:bottom w:w="28" w:type="dxa"/>
            </w:tcMar>
          </w:tcPr>
          <w:p w:rsidR="00B42833" w:rsidRDefault="00B42833" w:rsidP="007C6741">
            <w:pPr>
              <w:pStyle w:val="Normalny-sekcjapierwsza"/>
            </w:pPr>
            <w:r>
              <w:t>pointX</w:t>
            </w:r>
          </w:p>
        </w:tc>
        <w:tc>
          <w:tcPr>
            <w:tcW w:w="2552" w:type="dxa"/>
            <w:tcMar>
              <w:top w:w="28" w:type="dxa"/>
              <w:bottom w:w="28" w:type="dxa"/>
            </w:tcMar>
          </w:tcPr>
          <w:p w:rsidR="00B42833" w:rsidRDefault="00B42833" w:rsidP="007C6741">
            <w:pPr>
              <w:pStyle w:val="Normalny-sekcjapierwsza"/>
            </w:pPr>
            <w:r w:rsidRPr="00CE0122">
              <w:t>Liczba zmiennoprzecinkowa</w:t>
            </w:r>
          </w:p>
        </w:tc>
        <w:tc>
          <w:tcPr>
            <w:tcW w:w="5048" w:type="dxa"/>
            <w:tcMar>
              <w:top w:w="28" w:type="dxa"/>
              <w:bottom w:w="28" w:type="dxa"/>
            </w:tcMar>
          </w:tcPr>
          <w:p w:rsidR="00B42833" w:rsidRDefault="00B42833" w:rsidP="007C6741">
            <w:pPr>
              <w:pStyle w:val="Normalny-sekcjapierwsza"/>
            </w:pPr>
            <w:r>
              <w:t>Długość geograficzna, w której znajduje się miejsce</w:t>
            </w:r>
          </w:p>
        </w:tc>
      </w:tr>
      <w:tr w:rsidR="00B42833" w:rsidTr="007C6741">
        <w:tc>
          <w:tcPr>
            <w:tcW w:w="1951" w:type="dxa"/>
            <w:tcMar>
              <w:top w:w="28" w:type="dxa"/>
              <w:bottom w:w="28" w:type="dxa"/>
            </w:tcMar>
          </w:tcPr>
          <w:p w:rsidR="00B42833" w:rsidRDefault="00B42833" w:rsidP="007C6741">
            <w:pPr>
              <w:pStyle w:val="Normalny-sekcjapierwsza"/>
            </w:pPr>
            <w:r>
              <w:t>pointY</w:t>
            </w:r>
          </w:p>
        </w:tc>
        <w:tc>
          <w:tcPr>
            <w:tcW w:w="2552" w:type="dxa"/>
            <w:tcMar>
              <w:top w:w="28" w:type="dxa"/>
              <w:bottom w:w="28" w:type="dxa"/>
            </w:tcMar>
          </w:tcPr>
          <w:p w:rsidR="00B42833" w:rsidRDefault="00B42833" w:rsidP="007C6741">
            <w:pPr>
              <w:pStyle w:val="Normalny-sekcjapierwsza"/>
            </w:pPr>
            <w:r w:rsidRPr="00CE0122">
              <w:t>Liczba zmiennoprzecinkowa</w:t>
            </w:r>
          </w:p>
        </w:tc>
        <w:tc>
          <w:tcPr>
            <w:tcW w:w="5048" w:type="dxa"/>
            <w:tcMar>
              <w:top w:w="28" w:type="dxa"/>
              <w:bottom w:w="28" w:type="dxa"/>
            </w:tcMar>
          </w:tcPr>
          <w:p w:rsidR="00B42833" w:rsidRDefault="00B42833" w:rsidP="007C6741">
            <w:pPr>
              <w:pStyle w:val="Normalny-sekcjapierwsza"/>
            </w:pPr>
            <w:r>
              <w:t>Szerokość geograficzna, w której znajduje się miejsce</w:t>
            </w:r>
          </w:p>
        </w:tc>
      </w:tr>
      <w:tr w:rsidR="00B42833" w:rsidTr="007C6741">
        <w:tc>
          <w:tcPr>
            <w:tcW w:w="1951" w:type="dxa"/>
            <w:tcMar>
              <w:top w:w="28" w:type="dxa"/>
              <w:bottom w:w="28" w:type="dxa"/>
            </w:tcMar>
          </w:tcPr>
          <w:p w:rsidR="00B42833" w:rsidRDefault="00B42833" w:rsidP="007C6741">
            <w:pPr>
              <w:pStyle w:val="Normalny-sekcjapierwsza"/>
            </w:pPr>
            <w:r>
              <w:t>email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E-mail kontaktowy podany w opisie atrakcji</w:t>
            </w:r>
          </w:p>
        </w:tc>
      </w:tr>
      <w:tr w:rsidR="00B42833" w:rsidTr="007C6741">
        <w:tc>
          <w:tcPr>
            <w:tcW w:w="1951" w:type="dxa"/>
            <w:tcMar>
              <w:top w:w="28" w:type="dxa"/>
              <w:bottom w:w="28" w:type="dxa"/>
            </w:tcMar>
          </w:tcPr>
          <w:p w:rsidR="00B42833" w:rsidRDefault="00B42833" w:rsidP="007C6741">
            <w:pPr>
              <w:pStyle w:val="Normalny-sekcjapierwsza"/>
            </w:pPr>
            <w:r>
              <w:t>phone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Telefon kontaktowy podany w opisie atrakcji</w:t>
            </w:r>
          </w:p>
        </w:tc>
      </w:tr>
      <w:tr w:rsidR="00B42833" w:rsidTr="007C6741">
        <w:tc>
          <w:tcPr>
            <w:tcW w:w="1951" w:type="dxa"/>
            <w:tcMar>
              <w:top w:w="28" w:type="dxa"/>
              <w:bottom w:w="28" w:type="dxa"/>
            </w:tcMar>
          </w:tcPr>
          <w:p w:rsidR="00B42833" w:rsidRDefault="00B42833" w:rsidP="007C6741">
            <w:pPr>
              <w:pStyle w:val="Normalny-sekcjapierwsza"/>
            </w:pPr>
            <w:r>
              <w:t>website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Strona internetowa obiektu lub właściciela obiektu</w:t>
            </w:r>
          </w:p>
        </w:tc>
      </w:tr>
      <w:tr w:rsidR="00B42833" w:rsidTr="007C6741">
        <w:tc>
          <w:tcPr>
            <w:tcW w:w="1951" w:type="dxa"/>
            <w:tcMar>
              <w:top w:w="28" w:type="dxa"/>
              <w:bottom w:w="28" w:type="dxa"/>
            </w:tcMar>
          </w:tcPr>
          <w:p w:rsidR="00B42833" w:rsidRDefault="00B42833" w:rsidP="007C6741">
            <w:pPr>
              <w:pStyle w:val="Normalny-sekcjapierwsza"/>
            </w:pPr>
            <w:r>
              <w:t>town</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Miasto, w którym znajduje się miejsce</w:t>
            </w:r>
          </w:p>
        </w:tc>
      </w:tr>
    </w:tbl>
    <w:p w:rsidR="00B42833" w:rsidRDefault="00B42833" w:rsidP="00B42833">
      <w:pPr>
        <w:rPr>
          <w:rStyle w:val="OdsyaczZnak"/>
        </w:rPr>
      </w:pPr>
    </w:p>
    <w:p w:rsidR="00B42833" w:rsidRDefault="00CC4170" w:rsidP="009F5055">
      <w:pPr>
        <w:pStyle w:val="Zwykyakapit"/>
      </w:pPr>
      <w:fldSimple w:instr=" REF _Ref437126945 \h  \* MERGEFORMAT ">
        <w:ins w:id="1831" w:author="DeeM" w:date="2015-12-07T17:03:00Z">
          <w:r w:rsidRPr="00CC4170">
            <w:rPr>
              <w:rStyle w:val="OdsyaczZnak"/>
              <w:rPrChange w:id="1832" w:author="DeeM" w:date="2015-12-07T17:03:00Z">
                <w:rPr>
                  <w:b/>
                </w:rPr>
              </w:rPrChange>
            </w:rPr>
            <w:t xml:space="preserve">Tabela 5.1.  </w:t>
          </w:r>
          <w:r w:rsidR="00252F3E">
            <w:t>Zbiór encji Place</w:t>
          </w:r>
        </w:ins>
        <w:del w:id="1833" w:author="DeeM" w:date="2015-12-07T17:03:00Z">
          <w:r w:rsidR="00CF274A" w:rsidRPr="00CF274A" w:rsidDel="00252F3E">
            <w:rPr>
              <w:rStyle w:val="OdsyaczZnak"/>
            </w:rPr>
            <w:delText>Tabela 5.1.</w:delText>
          </w:r>
        </w:del>
        <w:del w:id="1834" w:author="DeeM" w:date="2015-12-07T16:54:00Z">
          <w:r w:rsidR="00CF274A" w:rsidRPr="00CF274A" w:rsidDel="00D135D2">
            <w:rPr>
              <w:rStyle w:val="OdsyaczZnak"/>
            </w:rPr>
            <w:delText xml:space="preserve">  </w:delText>
          </w:r>
          <w:r w:rsidR="00CF274A" w:rsidDel="00D135D2">
            <w:delText>Zbiór encji Place</w:delText>
          </w:r>
        </w:del>
      </w:fldSimple>
      <w:r w:rsidR="00B42833">
        <w:t xml:space="preserve">opisuje zbiór encji </w:t>
      </w:r>
      <w:r w:rsidR="00B42833" w:rsidRPr="002B4B7A">
        <w:rPr>
          <w:i/>
        </w:rPr>
        <w:t>Place</w:t>
      </w:r>
      <w:r w:rsidR="00B42833">
        <w:t>, które są c</w:t>
      </w:r>
      <w:r w:rsidR="00B42833" w:rsidRPr="00CE0122">
        <w:t>entralny</w:t>
      </w:r>
      <w:r w:rsidR="002B4B7A">
        <w:t>m</w:t>
      </w:r>
      <w:r w:rsidR="00B42833" w:rsidRPr="00CE0122">
        <w:t xml:space="preserve"> punkt</w:t>
      </w:r>
      <w:r w:rsidR="00B42833">
        <w:t>em aplikacji. Reprezentują</w:t>
      </w:r>
      <w:r w:rsidR="00B42833" w:rsidRPr="00CE0122">
        <w:t xml:space="preserve"> informacje o miejscu, które stanowi wartość turystyczną.</w:t>
      </w:r>
    </w:p>
    <w:p w:rsidR="00B42833" w:rsidRDefault="00B42833" w:rsidP="00B42833">
      <w:pPr>
        <w:pStyle w:val="Nagwektabeli"/>
      </w:pPr>
      <w:bookmarkStart w:id="1835" w:name="_Ref437127099"/>
      <w:bookmarkStart w:id="1836" w:name="_Toc437271176"/>
      <w:r w:rsidRPr="008D41F4">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2</w:t>
      </w:r>
      <w:r w:rsidR="00CC4170">
        <w:rPr>
          <w:b/>
        </w:rPr>
        <w:fldChar w:fldCharType="end"/>
      </w:r>
      <w:bookmarkEnd w:id="1835"/>
      <w:r w:rsidRPr="008D41F4">
        <w:rPr>
          <w:b/>
        </w:rPr>
        <w:t>.</w:t>
      </w:r>
      <w:r>
        <w:t xml:space="preserve"> Zbiór encji Status</w:t>
      </w:r>
      <w:bookmarkEnd w:id="1836"/>
    </w:p>
    <w:tbl>
      <w:tblPr>
        <w:tblStyle w:val="Tabela-Siatka"/>
        <w:tblW w:w="0" w:type="auto"/>
        <w:tblLook w:val="04A0"/>
      </w:tblPr>
      <w:tblGrid>
        <w:gridCol w:w="1799"/>
        <w:gridCol w:w="2356"/>
        <w:gridCol w:w="4563"/>
      </w:tblGrid>
      <w:tr w:rsidR="00B42833" w:rsidTr="007C6741">
        <w:trPr>
          <w:tblHeader/>
        </w:trPr>
        <w:tc>
          <w:tcPr>
            <w:tcW w:w="1951" w:type="dxa"/>
            <w:tcMar>
              <w:top w:w="28" w:type="dxa"/>
              <w:bottom w:w="28" w:type="dxa"/>
            </w:tcMar>
          </w:tcPr>
          <w:p w:rsidR="00B42833" w:rsidRPr="008D41F4" w:rsidRDefault="00B42833" w:rsidP="007C6741">
            <w:pPr>
              <w:pStyle w:val="Normalny-sekcjapierwsza"/>
              <w:rPr>
                <w:b/>
              </w:rPr>
            </w:pPr>
            <w:r w:rsidRPr="008D41F4">
              <w:rPr>
                <w:b/>
              </w:rPr>
              <w:t>Nazwa</w:t>
            </w:r>
          </w:p>
        </w:tc>
        <w:tc>
          <w:tcPr>
            <w:tcW w:w="2552" w:type="dxa"/>
            <w:tcMar>
              <w:top w:w="28" w:type="dxa"/>
              <w:bottom w:w="28" w:type="dxa"/>
            </w:tcMar>
          </w:tcPr>
          <w:p w:rsidR="00B42833" w:rsidRPr="008D41F4" w:rsidRDefault="00B42833" w:rsidP="007C6741">
            <w:pPr>
              <w:pStyle w:val="Normalny-sekcjapierwsza"/>
              <w:rPr>
                <w:b/>
              </w:rPr>
            </w:pPr>
            <w:r w:rsidRPr="008D41F4">
              <w:rPr>
                <w:b/>
              </w:rPr>
              <w:t>Typ / dziedzina</w:t>
            </w:r>
          </w:p>
        </w:tc>
        <w:tc>
          <w:tcPr>
            <w:tcW w:w="5048" w:type="dxa"/>
            <w:tcMar>
              <w:top w:w="28" w:type="dxa"/>
              <w:bottom w:w="28" w:type="dxa"/>
            </w:tcMar>
          </w:tcPr>
          <w:p w:rsidR="00B42833" w:rsidRPr="008D41F4" w:rsidRDefault="00B42833" w:rsidP="007C6741">
            <w:pPr>
              <w:pStyle w:val="Normalny-sekcjapierwsza"/>
              <w:rPr>
                <w:b/>
              </w:rPr>
            </w:pPr>
            <w:r w:rsidRPr="008D41F4">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label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CE0122">
              <w:t>Reprezentacja słowna statusu</w:t>
            </w:r>
          </w:p>
        </w:tc>
      </w:tr>
    </w:tbl>
    <w:p w:rsidR="00B42833" w:rsidRDefault="00B42833" w:rsidP="00B42833"/>
    <w:p w:rsidR="00B42833" w:rsidRDefault="00CC4170" w:rsidP="009F5055">
      <w:pPr>
        <w:pStyle w:val="Zwykyakapit"/>
      </w:pPr>
      <w:fldSimple w:instr=" REF _Ref437127099 \h  \* MERGEFORMAT ">
        <w:ins w:id="1837" w:author="DeeM" w:date="2015-12-07T17:03:00Z">
          <w:r w:rsidRPr="00CC4170">
            <w:rPr>
              <w:rStyle w:val="OdsyaczZnak"/>
              <w:rPrChange w:id="1838" w:author="DeeM" w:date="2015-12-07T17:03:00Z">
                <w:rPr>
                  <w:b/>
                </w:rPr>
              </w:rPrChange>
            </w:rPr>
            <w:t>Tabela 5.2</w:t>
          </w:r>
        </w:ins>
        <w:del w:id="1839" w:author="DeeM" w:date="2015-12-07T17:03:00Z">
          <w:r w:rsidR="00CF274A" w:rsidRPr="00CF274A" w:rsidDel="00252F3E">
            <w:rPr>
              <w:rStyle w:val="OdsyaczZnak"/>
            </w:rPr>
            <w:delText>Tabela 5.2</w:delText>
          </w:r>
        </w:del>
      </w:fldSimple>
      <w:r w:rsidR="00B42833" w:rsidRPr="00822E66">
        <w:rPr>
          <w:rStyle w:val="OdsyaczZnak"/>
        </w:rPr>
        <w:t>.</w:t>
      </w:r>
      <w:r w:rsidR="00D53FFC">
        <w:t xml:space="preserve"> O</w:t>
      </w:r>
      <w:r w:rsidR="00B42833">
        <w:t xml:space="preserve">pisuje zbiór encji </w:t>
      </w:r>
      <w:r w:rsidR="00B42833" w:rsidRPr="002B4B7A">
        <w:rPr>
          <w:i/>
        </w:rPr>
        <w:t>Status</w:t>
      </w:r>
      <w:r w:rsidR="00B42833">
        <w:t>. Jest to t</w:t>
      </w:r>
      <w:r w:rsidR="00B42833" w:rsidRPr="00CE0122">
        <w:t xml:space="preserve">yp wyliczeniowy o wartościach </w:t>
      </w:r>
      <w:r w:rsidR="00B42833" w:rsidRPr="00CE0122">
        <w:rPr>
          <w:i/>
        </w:rPr>
        <w:t>APPROVED</w:t>
      </w:r>
      <w:r w:rsidR="00B42833" w:rsidRPr="00CE0122">
        <w:t xml:space="preserve"> - zaakceptowano, </w:t>
      </w:r>
      <w:r w:rsidR="00B42833" w:rsidRPr="00CE0122">
        <w:rPr>
          <w:i/>
        </w:rPr>
        <w:t>PENDING</w:t>
      </w:r>
      <w:r w:rsidR="00B42833" w:rsidRPr="00CE0122">
        <w:t xml:space="preserve"> - oczekiwanie i </w:t>
      </w:r>
      <w:r w:rsidR="00B42833" w:rsidRPr="00CE0122">
        <w:rPr>
          <w:i/>
        </w:rPr>
        <w:t>REJECTED</w:t>
      </w:r>
      <w:r w:rsidR="00B42833" w:rsidRPr="00CE0122">
        <w:t xml:space="preserve"> </w:t>
      </w:r>
      <w:r w:rsidR="00B42833">
        <w:t>–</w:t>
      </w:r>
      <w:r w:rsidR="00B42833" w:rsidRPr="00CE0122">
        <w:t xml:space="preserve"> odrzucono</w:t>
      </w:r>
      <w:r w:rsidR="00B42833">
        <w:t>.</w:t>
      </w:r>
    </w:p>
    <w:p w:rsidR="00B42833" w:rsidRDefault="00B42833" w:rsidP="00B42833">
      <w:pPr>
        <w:pStyle w:val="Nagwektabeli"/>
      </w:pPr>
      <w:bookmarkStart w:id="1840" w:name="_Ref437127140"/>
      <w:bookmarkStart w:id="1841" w:name="_Toc437271177"/>
      <w:r w:rsidRPr="008D41F4">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3</w:t>
      </w:r>
      <w:r w:rsidR="00CC4170">
        <w:rPr>
          <w:b/>
        </w:rPr>
        <w:fldChar w:fldCharType="end"/>
      </w:r>
      <w:bookmarkEnd w:id="1840"/>
      <w:r w:rsidRPr="008D41F4">
        <w:rPr>
          <w:b/>
        </w:rPr>
        <w:t>.</w:t>
      </w:r>
      <w:r>
        <w:t xml:space="preserve"> Zbiór encji Pricing</w:t>
      </w:r>
      <w:bookmarkEnd w:id="1841"/>
    </w:p>
    <w:tbl>
      <w:tblPr>
        <w:tblStyle w:val="Tabela-Siatka"/>
        <w:tblW w:w="0" w:type="auto"/>
        <w:tblLook w:val="04A0"/>
      </w:tblPr>
      <w:tblGrid>
        <w:gridCol w:w="1848"/>
        <w:gridCol w:w="2358"/>
        <w:gridCol w:w="4512"/>
      </w:tblGrid>
      <w:tr w:rsidR="00B42833" w:rsidTr="007C6741">
        <w:trPr>
          <w:tblHeader/>
        </w:trPr>
        <w:tc>
          <w:tcPr>
            <w:tcW w:w="1951" w:type="dxa"/>
            <w:tcMar>
              <w:top w:w="28" w:type="dxa"/>
              <w:bottom w:w="28" w:type="dxa"/>
            </w:tcMar>
          </w:tcPr>
          <w:p w:rsidR="00B42833" w:rsidRPr="008D41F4" w:rsidRDefault="00B42833" w:rsidP="007C6741">
            <w:pPr>
              <w:pStyle w:val="Normalny-sekcjapierwsza"/>
              <w:rPr>
                <w:b/>
              </w:rPr>
            </w:pPr>
            <w:r w:rsidRPr="008D41F4">
              <w:rPr>
                <w:b/>
              </w:rPr>
              <w:t>Nazwa</w:t>
            </w:r>
          </w:p>
        </w:tc>
        <w:tc>
          <w:tcPr>
            <w:tcW w:w="2552" w:type="dxa"/>
            <w:tcMar>
              <w:top w:w="28" w:type="dxa"/>
              <w:bottom w:w="28" w:type="dxa"/>
            </w:tcMar>
          </w:tcPr>
          <w:p w:rsidR="00B42833" w:rsidRPr="008D41F4" w:rsidRDefault="00B42833" w:rsidP="007C6741">
            <w:pPr>
              <w:pStyle w:val="Normalny-sekcjapierwsza"/>
              <w:rPr>
                <w:b/>
              </w:rPr>
            </w:pPr>
            <w:r w:rsidRPr="008D41F4">
              <w:rPr>
                <w:b/>
              </w:rPr>
              <w:t>Typ / dziedzina</w:t>
            </w:r>
          </w:p>
        </w:tc>
        <w:tc>
          <w:tcPr>
            <w:tcW w:w="5048" w:type="dxa"/>
            <w:tcMar>
              <w:top w:w="28" w:type="dxa"/>
              <w:bottom w:w="28" w:type="dxa"/>
            </w:tcMar>
          </w:tcPr>
          <w:p w:rsidR="00B42833" w:rsidRPr="008D41F4" w:rsidRDefault="00B42833" w:rsidP="007C6741">
            <w:pPr>
              <w:pStyle w:val="Normalny-sekcjapierwsza"/>
              <w:rPr>
                <w:b/>
              </w:rPr>
            </w:pPr>
            <w:r w:rsidRPr="008D41F4">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place_id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B222FF">
              <w:t>Wskazuje na miejsce</w:t>
            </w:r>
          </w:p>
        </w:tc>
      </w:tr>
      <w:tr w:rsidR="00B42833" w:rsidTr="007C6741">
        <w:tc>
          <w:tcPr>
            <w:tcW w:w="1951" w:type="dxa"/>
            <w:tcMar>
              <w:top w:w="28" w:type="dxa"/>
              <w:bottom w:w="28" w:type="dxa"/>
            </w:tcMar>
          </w:tcPr>
          <w:p w:rsidR="00B42833" w:rsidRDefault="00B42833" w:rsidP="007C6741">
            <w:pPr>
              <w:pStyle w:val="Normalny-sekcjapierwsza"/>
            </w:pPr>
            <w:r>
              <w:t>title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B222FF">
              <w:t>Tytuł kategorii cen</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B222FF">
              <w:t>Opis kategorii cen</w:t>
            </w:r>
          </w:p>
        </w:tc>
      </w:tr>
    </w:tbl>
    <w:p w:rsidR="00B42833" w:rsidRDefault="00B42833" w:rsidP="00B42833">
      <w:pPr>
        <w:rPr>
          <w:rStyle w:val="OdsyaczZnak"/>
        </w:rPr>
      </w:pPr>
    </w:p>
    <w:p w:rsidR="00B42833" w:rsidRDefault="00CC4170" w:rsidP="009F5055">
      <w:pPr>
        <w:pStyle w:val="Zwykyakapit"/>
      </w:pPr>
      <w:fldSimple w:instr=" REF _Ref437127140 \h  \* MERGEFORMAT ">
        <w:ins w:id="1842" w:author="DeeM" w:date="2015-12-07T17:03:00Z">
          <w:r w:rsidRPr="00CC4170">
            <w:rPr>
              <w:rStyle w:val="OdsyaczZnak"/>
              <w:rPrChange w:id="1843" w:author="DeeM" w:date="2015-12-07T17:03:00Z">
                <w:rPr>
                  <w:b/>
                </w:rPr>
              </w:rPrChange>
            </w:rPr>
            <w:t>Tabela 5.3</w:t>
          </w:r>
        </w:ins>
        <w:del w:id="1844" w:author="DeeM" w:date="2015-12-07T17:03:00Z">
          <w:r w:rsidR="00CF274A" w:rsidRPr="00CF274A" w:rsidDel="00252F3E">
            <w:rPr>
              <w:rStyle w:val="OdsyaczZnak"/>
            </w:rPr>
            <w:delText>Tabela 5.3</w:delText>
          </w:r>
        </w:del>
      </w:fldSimple>
      <w:r w:rsidR="00B42833" w:rsidRPr="00822E66">
        <w:rPr>
          <w:rStyle w:val="OdsyaczZnak"/>
        </w:rPr>
        <w:t>.</w:t>
      </w:r>
      <w:r w:rsidR="00B42833">
        <w:t xml:space="preserve"> Opisuje zbiór encji </w:t>
      </w:r>
      <w:r w:rsidR="00B42833" w:rsidRPr="002B4B7A">
        <w:rPr>
          <w:i/>
        </w:rPr>
        <w:t>Pricing</w:t>
      </w:r>
      <w:r w:rsidR="00B42833">
        <w:t>, który g</w:t>
      </w:r>
      <w:r w:rsidR="00B42833" w:rsidRPr="00260972">
        <w:t>rupuje elementy cennika do kategorii</w:t>
      </w:r>
      <w:r w:rsidR="00B42833">
        <w:t>.</w:t>
      </w:r>
    </w:p>
    <w:p w:rsidR="00B42833" w:rsidRDefault="00B42833" w:rsidP="00B42833">
      <w:pPr>
        <w:pStyle w:val="Nagwektabeli"/>
      </w:pPr>
      <w:bookmarkStart w:id="1845" w:name="_Ref437181473"/>
      <w:bookmarkStart w:id="1846" w:name="_Toc437271178"/>
      <w:r w:rsidRPr="00822E66">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4</w:t>
      </w:r>
      <w:r w:rsidR="00CC4170">
        <w:rPr>
          <w:b/>
        </w:rPr>
        <w:fldChar w:fldCharType="end"/>
      </w:r>
      <w:bookmarkEnd w:id="1845"/>
      <w:r w:rsidRPr="00822E66">
        <w:rPr>
          <w:b/>
        </w:rPr>
        <w:t>.</w:t>
      </w:r>
      <w:r>
        <w:t xml:space="preserve"> Zbiór encji Pricing_element</w:t>
      </w:r>
      <w:bookmarkEnd w:id="1846"/>
    </w:p>
    <w:tbl>
      <w:tblPr>
        <w:tblStyle w:val="Tabela-Siatka"/>
        <w:tblW w:w="0" w:type="auto"/>
        <w:tblLook w:val="04A0"/>
      </w:tblPr>
      <w:tblGrid>
        <w:gridCol w:w="1828"/>
        <w:gridCol w:w="2477"/>
        <w:gridCol w:w="4413"/>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pricing_id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A26AB">
              <w:t>Wskazuje na cennik</w:t>
            </w:r>
          </w:p>
        </w:tc>
      </w:tr>
      <w:tr w:rsidR="00B42833" w:rsidTr="007C6741">
        <w:tc>
          <w:tcPr>
            <w:tcW w:w="1951" w:type="dxa"/>
            <w:tcMar>
              <w:top w:w="28" w:type="dxa"/>
              <w:bottom w:w="28" w:type="dxa"/>
            </w:tcMar>
          </w:tcPr>
          <w:p w:rsidR="00B42833" w:rsidRDefault="00B42833" w:rsidP="007C6741">
            <w:pPr>
              <w:pStyle w:val="Normalny-sekcjapierwsza"/>
            </w:pPr>
            <w:r>
              <w:t>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26AB">
              <w:t>Nazwa elementu</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5A26AB">
              <w:t>Opis elementu</w:t>
            </w:r>
          </w:p>
        </w:tc>
      </w:tr>
      <w:tr w:rsidR="00B42833" w:rsidTr="007C6741">
        <w:tc>
          <w:tcPr>
            <w:tcW w:w="1951" w:type="dxa"/>
            <w:tcMar>
              <w:top w:w="28" w:type="dxa"/>
              <w:bottom w:w="28" w:type="dxa"/>
            </w:tcMar>
          </w:tcPr>
          <w:p w:rsidR="00B42833" w:rsidRDefault="00B42833" w:rsidP="007C6741">
            <w:pPr>
              <w:pStyle w:val="Normalny-sekcjapierwsza"/>
            </w:pPr>
            <w:r>
              <w:lastRenderedPageBreak/>
              <w:t>price</w:t>
            </w:r>
          </w:p>
        </w:tc>
        <w:tc>
          <w:tcPr>
            <w:tcW w:w="2552" w:type="dxa"/>
            <w:tcMar>
              <w:top w:w="28" w:type="dxa"/>
              <w:bottom w:w="28" w:type="dxa"/>
            </w:tcMar>
          </w:tcPr>
          <w:p w:rsidR="00B42833" w:rsidRDefault="00B42833" w:rsidP="007C6741">
            <w:pPr>
              <w:pStyle w:val="Normalny-sekcjapierwsza"/>
            </w:pPr>
            <w:r w:rsidRPr="00CE0122">
              <w:t>Liczba zmiennoprzecinkowa</w:t>
            </w:r>
          </w:p>
        </w:tc>
        <w:tc>
          <w:tcPr>
            <w:tcW w:w="5048" w:type="dxa"/>
            <w:tcMar>
              <w:top w:w="28" w:type="dxa"/>
              <w:bottom w:w="28" w:type="dxa"/>
            </w:tcMar>
          </w:tcPr>
          <w:p w:rsidR="00B42833" w:rsidRDefault="00B42833" w:rsidP="007C6741">
            <w:pPr>
              <w:pStyle w:val="Normalny-sekcjapierwsza"/>
            </w:pPr>
            <w:r w:rsidRPr="005A26AB">
              <w:t>Wartość (cena) elementu</w:t>
            </w:r>
          </w:p>
        </w:tc>
      </w:tr>
    </w:tbl>
    <w:p w:rsidR="00B42833" w:rsidRDefault="00B42833" w:rsidP="00B42833"/>
    <w:p w:rsidR="00B42833" w:rsidRDefault="00CC4170" w:rsidP="009F5055">
      <w:pPr>
        <w:pStyle w:val="Zwykyakapit"/>
      </w:pPr>
      <w:fldSimple w:instr=" REF _Ref437181473 \h  \* MERGEFORMAT ">
        <w:ins w:id="1847" w:author="DeeM" w:date="2015-12-07T17:03:00Z">
          <w:r w:rsidRPr="00CC4170">
            <w:rPr>
              <w:rStyle w:val="OdsyaczZnak"/>
              <w:rPrChange w:id="1848" w:author="DeeM" w:date="2015-12-07T17:03:00Z">
                <w:rPr>
                  <w:b/>
                </w:rPr>
              </w:rPrChange>
            </w:rPr>
            <w:t>Tabela 5.4</w:t>
          </w:r>
        </w:ins>
        <w:del w:id="1849" w:author="DeeM" w:date="2015-12-07T17:03:00Z">
          <w:r w:rsidR="00CF274A" w:rsidRPr="00CF274A" w:rsidDel="00252F3E">
            <w:rPr>
              <w:rStyle w:val="OdsyaczZnak"/>
            </w:rPr>
            <w:delText>Tabela 5.4</w:delText>
          </w:r>
        </w:del>
      </w:fldSimple>
      <w:r w:rsidR="00D53FFC">
        <w:t>. P</w:t>
      </w:r>
      <w:r w:rsidR="002B4B7A">
        <w:t xml:space="preserve">okazuje sposób </w:t>
      </w:r>
      <w:del w:id="1850" w:author="DeeM" w:date="2015-12-07T16:55:00Z">
        <w:r w:rsidR="002B4B7A" w:rsidDel="00D135D2">
          <w:delText>r</w:delText>
        </w:r>
        <w:r w:rsidR="00B42833" w:rsidRPr="00260972" w:rsidDel="00D135D2">
          <w:delText xml:space="preserve">ealizacja </w:delText>
        </w:r>
      </w:del>
      <w:ins w:id="1851" w:author="DeeM" w:date="2015-12-07T16:55:00Z">
        <w:r w:rsidR="00D135D2">
          <w:t>r</w:t>
        </w:r>
        <w:r w:rsidR="00D135D2" w:rsidRPr="00260972">
          <w:t>ealizacj</w:t>
        </w:r>
        <w:r w:rsidR="00D135D2">
          <w:t>i</w:t>
        </w:r>
        <w:r w:rsidR="00D135D2" w:rsidRPr="00260972">
          <w:t xml:space="preserve"> </w:t>
        </w:r>
      </w:ins>
      <w:r w:rsidR="00B42833" w:rsidRPr="00260972">
        <w:t>zależności wiele do wiele między miejscem i typem miejsca.</w:t>
      </w:r>
    </w:p>
    <w:p w:rsidR="00B42833" w:rsidRDefault="00B42833" w:rsidP="00B42833">
      <w:pPr>
        <w:pStyle w:val="Nagwektabeli"/>
      </w:pPr>
      <w:bookmarkStart w:id="1852" w:name="_Ref437181502"/>
      <w:bookmarkStart w:id="1853" w:name="_Toc437271179"/>
      <w:r w:rsidRPr="003D2527">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5</w:t>
      </w:r>
      <w:r w:rsidR="00CC4170">
        <w:rPr>
          <w:b/>
        </w:rPr>
        <w:fldChar w:fldCharType="end"/>
      </w:r>
      <w:bookmarkEnd w:id="1852"/>
      <w:r w:rsidRPr="003D2527">
        <w:rPr>
          <w:b/>
        </w:rPr>
        <w:t>.</w:t>
      </w:r>
      <w:r>
        <w:t xml:space="preserve"> Zbiór encji Place_to_type</w:t>
      </w:r>
      <w:bookmarkEnd w:id="1853"/>
    </w:p>
    <w:tbl>
      <w:tblPr>
        <w:tblStyle w:val="Tabela-Siatka"/>
        <w:tblW w:w="0" w:type="auto"/>
        <w:tblLook w:val="04A0"/>
      </w:tblPr>
      <w:tblGrid>
        <w:gridCol w:w="1875"/>
        <w:gridCol w:w="2351"/>
        <w:gridCol w:w="4492"/>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place_id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miejsce</w:t>
            </w:r>
          </w:p>
        </w:tc>
      </w:tr>
      <w:tr w:rsidR="00B42833" w:rsidTr="007C6741">
        <w:tc>
          <w:tcPr>
            <w:tcW w:w="1951" w:type="dxa"/>
            <w:tcMar>
              <w:top w:w="28" w:type="dxa"/>
              <w:bottom w:w="28" w:type="dxa"/>
            </w:tcMar>
          </w:tcPr>
          <w:p w:rsidR="00B42833" w:rsidRDefault="00B42833" w:rsidP="007C6741">
            <w:pPr>
              <w:pStyle w:val="Normalny-sekcjapierwsza"/>
            </w:pPr>
            <w:r>
              <w:t>placeType_id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BA2C8E">
              <w:t>Wskazuje na typ miejsca</w:t>
            </w:r>
          </w:p>
        </w:tc>
      </w:tr>
    </w:tbl>
    <w:p w:rsidR="00B42833" w:rsidRDefault="00B42833" w:rsidP="00B42833"/>
    <w:p w:rsidR="00B42833" w:rsidRDefault="00CC4170" w:rsidP="009F5055">
      <w:pPr>
        <w:pStyle w:val="Zwykyakapit"/>
      </w:pPr>
      <w:fldSimple w:instr=" REF _Ref437181502 \h  \* MERGEFORMAT ">
        <w:ins w:id="1854" w:author="DeeM" w:date="2015-12-07T17:03:00Z">
          <w:r w:rsidRPr="00CC4170">
            <w:rPr>
              <w:rStyle w:val="OdsyaczZnak"/>
              <w:rPrChange w:id="1855" w:author="DeeM" w:date="2015-12-07T17:03:00Z">
                <w:rPr>
                  <w:b/>
                </w:rPr>
              </w:rPrChange>
            </w:rPr>
            <w:t>Tabela 5.5</w:t>
          </w:r>
        </w:ins>
        <w:del w:id="1856" w:author="DeeM" w:date="2015-12-07T17:03:00Z">
          <w:r w:rsidR="00CF274A" w:rsidRPr="00CF274A" w:rsidDel="00252F3E">
            <w:rPr>
              <w:rStyle w:val="OdsyaczZnak"/>
            </w:rPr>
            <w:delText>Tabela 5.5</w:delText>
          </w:r>
        </w:del>
      </w:fldSimple>
      <w:r w:rsidR="002B4B7A">
        <w:rPr>
          <w:rStyle w:val="OdsyaczZnak"/>
        </w:rPr>
        <w:t>.</w:t>
      </w:r>
      <w:r w:rsidR="002B4B7A">
        <w:t xml:space="preserve"> </w:t>
      </w:r>
      <w:r w:rsidR="00D53FFC">
        <w:t>P</w:t>
      </w:r>
      <w:r w:rsidR="002B4B7A">
        <w:t>okazuje sposób r</w:t>
      </w:r>
      <w:r w:rsidR="00B42833" w:rsidRPr="00260972">
        <w:t>ealizacj</w:t>
      </w:r>
      <w:r w:rsidR="002B4B7A">
        <w:t>i</w:t>
      </w:r>
      <w:r w:rsidR="00B42833" w:rsidRPr="00260972">
        <w:t xml:space="preserve"> zależności wiele do wiele między miejscem i typem miejsca.</w:t>
      </w:r>
    </w:p>
    <w:p w:rsidR="00B42833" w:rsidRDefault="00B42833" w:rsidP="00B42833">
      <w:pPr>
        <w:pStyle w:val="Nagwektabeli"/>
      </w:pPr>
      <w:bookmarkStart w:id="1857" w:name="_Ref437181526"/>
      <w:bookmarkStart w:id="1858" w:name="_Toc437271180"/>
      <w:r w:rsidRPr="003D2527">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6</w:t>
      </w:r>
      <w:r w:rsidR="00CC4170">
        <w:rPr>
          <w:b/>
        </w:rPr>
        <w:fldChar w:fldCharType="end"/>
      </w:r>
      <w:bookmarkEnd w:id="1857"/>
      <w:r w:rsidRPr="003D2527">
        <w:rPr>
          <w:b/>
        </w:rPr>
        <w:t>.</w:t>
      </w:r>
      <w:r>
        <w:t xml:space="preserve"> Zbiór encji Place_type</w:t>
      </w:r>
      <w:bookmarkEnd w:id="1858"/>
    </w:p>
    <w:tbl>
      <w:tblPr>
        <w:tblStyle w:val="Tabela-Siatka"/>
        <w:tblW w:w="0" w:type="auto"/>
        <w:tblLook w:val="04A0"/>
      </w:tblPr>
      <w:tblGrid>
        <w:gridCol w:w="1840"/>
        <w:gridCol w:w="2344"/>
        <w:gridCol w:w="4534"/>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tag</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BA2C8E">
              <w:t>Reprezentacja słowna typu</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BA2C8E">
              <w:t>Opis typu</w:t>
            </w:r>
          </w:p>
        </w:tc>
      </w:tr>
    </w:tbl>
    <w:p w:rsidR="00B42833" w:rsidRPr="002B4B7A" w:rsidRDefault="00CC4170" w:rsidP="002B4B7A">
      <w:pPr>
        <w:pStyle w:val="Zwykyakapit"/>
        <w:spacing w:before="240"/>
      </w:pPr>
      <w:fldSimple w:instr=" REF _Ref437181526 \h  \* MERGEFORMAT ">
        <w:ins w:id="1859" w:author="DeeM" w:date="2015-12-07T17:03:00Z">
          <w:r w:rsidRPr="00CC4170">
            <w:rPr>
              <w:rStyle w:val="OdsyaczZnak"/>
              <w:rPrChange w:id="1860" w:author="DeeM" w:date="2015-12-07T17:03:00Z">
                <w:rPr>
                  <w:b/>
                </w:rPr>
              </w:rPrChange>
            </w:rPr>
            <w:t>Tabela 5.6</w:t>
          </w:r>
        </w:ins>
        <w:del w:id="1861" w:author="DeeM" w:date="2015-12-07T17:03:00Z">
          <w:r w:rsidR="00CF274A" w:rsidRPr="00CF274A" w:rsidDel="00252F3E">
            <w:rPr>
              <w:rStyle w:val="OdsyaczZnak"/>
            </w:rPr>
            <w:delText>Tabela 5.6</w:delText>
          </w:r>
        </w:del>
      </w:fldSimple>
      <w:r w:rsidR="002B4B7A">
        <w:rPr>
          <w:rStyle w:val="OdsyaczZnak"/>
        </w:rPr>
        <w:t>.</w:t>
      </w:r>
      <w:r w:rsidR="00D53FFC">
        <w:t xml:space="preserve"> P</w:t>
      </w:r>
      <w:r w:rsidR="002B4B7A" w:rsidRPr="002B4B7A">
        <w:t xml:space="preserve">okazuje zbiór encji </w:t>
      </w:r>
      <w:r w:rsidR="002B4B7A" w:rsidRPr="002B4B7A">
        <w:rPr>
          <w:i/>
        </w:rPr>
        <w:t>Place_type</w:t>
      </w:r>
      <w:r w:rsidR="002B4B7A" w:rsidRPr="002B4B7A">
        <w:t xml:space="preserve"> - s</w:t>
      </w:r>
      <w:r w:rsidR="00B42833" w:rsidRPr="002B4B7A">
        <w:t>łownik typów miejsc.</w:t>
      </w:r>
    </w:p>
    <w:p w:rsidR="00B42833" w:rsidRDefault="00B42833" w:rsidP="00B42833">
      <w:pPr>
        <w:pStyle w:val="Nagwektabeli"/>
      </w:pPr>
      <w:bookmarkStart w:id="1862" w:name="_Ref437181578"/>
      <w:bookmarkStart w:id="1863" w:name="_Toc437271181"/>
      <w:r w:rsidRPr="003D2527">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7</w:t>
      </w:r>
      <w:r w:rsidR="00CC4170">
        <w:rPr>
          <w:b/>
        </w:rPr>
        <w:fldChar w:fldCharType="end"/>
      </w:r>
      <w:bookmarkEnd w:id="1862"/>
      <w:r w:rsidRPr="003D2527">
        <w:rPr>
          <w:b/>
        </w:rPr>
        <w:t>.</w:t>
      </w:r>
      <w:r>
        <w:t xml:space="preserve"> Zbiór encji Score</w:t>
      </w:r>
      <w:bookmarkEnd w:id="1863"/>
    </w:p>
    <w:tbl>
      <w:tblPr>
        <w:tblStyle w:val="Tabela-Siatka"/>
        <w:tblW w:w="0" w:type="auto"/>
        <w:tblLook w:val="04A0"/>
      </w:tblPr>
      <w:tblGrid>
        <w:gridCol w:w="1854"/>
        <w:gridCol w:w="2333"/>
        <w:gridCol w:w="4531"/>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place_id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miejsce</w:t>
            </w:r>
          </w:p>
        </w:tc>
      </w:tr>
      <w:tr w:rsidR="00B42833" w:rsidTr="007C6741">
        <w:tc>
          <w:tcPr>
            <w:tcW w:w="1951" w:type="dxa"/>
            <w:tcMar>
              <w:top w:w="28" w:type="dxa"/>
              <w:bottom w:w="28" w:type="dxa"/>
            </w:tcMar>
          </w:tcPr>
          <w:p w:rsidR="00B42833" w:rsidRDefault="00B42833" w:rsidP="007C6741">
            <w:pPr>
              <w:pStyle w:val="Normalny-sekcjapierwsza"/>
            </w:pPr>
            <w:r>
              <w:t>owner_id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D82313">
              <w:t>Wskazuje na recenzenta</w:t>
            </w:r>
          </w:p>
        </w:tc>
      </w:tr>
      <w:tr w:rsidR="00B42833" w:rsidTr="007C6741">
        <w:tc>
          <w:tcPr>
            <w:tcW w:w="1951" w:type="dxa"/>
            <w:tcMar>
              <w:top w:w="28" w:type="dxa"/>
              <w:bottom w:w="28" w:type="dxa"/>
            </w:tcMar>
          </w:tcPr>
          <w:p w:rsidR="00B42833" w:rsidRDefault="00B42833" w:rsidP="007C6741">
            <w:pPr>
              <w:pStyle w:val="Normalny-sekcjapierwsza"/>
            </w:pPr>
            <w:r>
              <w:t>title</w:t>
            </w:r>
          </w:p>
        </w:tc>
        <w:tc>
          <w:tcPr>
            <w:tcW w:w="2552" w:type="dxa"/>
            <w:tcMar>
              <w:top w:w="28" w:type="dxa"/>
              <w:bottom w:w="28" w:type="dxa"/>
            </w:tcMar>
          </w:tcPr>
          <w:p w:rsidR="00B42833" w:rsidRDefault="00B42833" w:rsidP="007C6741">
            <w:pPr>
              <w:pStyle w:val="Normalny-sekcjapierwsza"/>
            </w:pPr>
            <w:r w:rsidRPr="00CE0122">
              <w:t xml:space="preserve">Ciąg znaków </w:t>
            </w:r>
            <w:r>
              <w:t>(</w:t>
            </w:r>
            <w:r w:rsidRPr="00CE0122">
              <w:t>max 255)</w:t>
            </w:r>
          </w:p>
        </w:tc>
        <w:tc>
          <w:tcPr>
            <w:tcW w:w="5048" w:type="dxa"/>
            <w:tcMar>
              <w:top w:w="28" w:type="dxa"/>
              <w:bottom w:w="28" w:type="dxa"/>
            </w:tcMar>
          </w:tcPr>
          <w:p w:rsidR="00B42833" w:rsidRDefault="00B42833" w:rsidP="007C6741">
            <w:pPr>
              <w:pStyle w:val="Normalny-sekcjapierwsza"/>
            </w:pPr>
            <w:r w:rsidRPr="00D82313">
              <w:t>Tytuł recenzji</w:t>
            </w:r>
          </w:p>
        </w:tc>
      </w:tr>
      <w:tr w:rsidR="00B42833" w:rsidTr="007C6741">
        <w:tc>
          <w:tcPr>
            <w:tcW w:w="1951" w:type="dxa"/>
            <w:tcMar>
              <w:top w:w="28" w:type="dxa"/>
              <w:bottom w:w="28" w:type="dxa"/>
            </w:tcMar>
          </w:tcPr>
          <w:p w:rsidR="00B42833" w:rsidRDefault="00B42833" w:rsidP="007C6741">
            <w:pPr>
              <w:pStyle w:val="Normalny-sekcjapierwsza"/>
            </w:pPr>
            <w:r>
              <w:t>review</w:t>
            </w:r>
          </w:p>
        </w:tc>
        <w:tc>
          <w:tcPr>
            <w:tcW w:w="2552" w:type="dxa"/>
            <w:tcMar>
              <w:top w:w="28" w:type="dxa"/>
              <w:bottom w:w="28" w:type="dxa"/>
            </w:tcMar>
          </w:tcPr>
          <w:p w:rsidR="00B42833" w:rsidRDefault="00B42833" w:rsidP="007C6741">
            <w:pPr>
              <w:pStyle w:val="Normalny-sekcjapierwsza"/>
            </w:pPr>
            <w:r>
              <w:t>Ciąg znaków</w:t>
            </w:r>
          </w:p>
        </w:tc>
        <w:tc>
          <w:tcPr>
            <w:tcW w:w="5048" w:type="dxa"/>
            <w:tcMar>
              <w:top w:w="28" w:type="dxa"/>
              <w:bottom w:w="28" w:type="dxa"/>
            </w:tcMar>
          </w:tcPr>
          <w:p w:rsidR="00B42833" w:rsidRDefault="00B42833" w:rsidP="007C6741">
            <w:pPr>
              <w:pStyle w:val="Normalny-sekcjapierwsza"/>
            </w:pPr>
            <w:r w:rsidRPr="00D82313">
              <w:t>Treść recenzji</w:t>
            </w:r>
          </w:p>
        </w:tc>
      </w:tr>
      <w:tr w:rsidR="00B42833" w:rsidTr="007C6741">
        <w:tc>
          <w:tcPr>
            <w:tcW w:w="1951" w:type="dxa"/>
            <w:tcMar>
              <w:top w:w="28" w:type="dxa"/>
              <w:bottom w:w="28" w:type="dxa"/>
            </w:tcMar>
          </w:tcPr>
          <w:p w:rsidR="00B42833" w:rsidRDefault="00B42833" w:rsidP="007C6741">
            <w:pPr>
              <w:pStyle w:val="Normalny-sekcjapierwsza"/>
            </w:pPr>
            <w:r>
              <w:t>score</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D82313">
              <w:t>Ocena podsumowująca recenzję w skali od 0 do 5</w:t>
            </w:r>
          </w:p>
        </w:tc>
      </w:tr>
      <w:tr w:rsidR="00B42833" w:rsidTr="007C6741">
        <w:tc>
          <w:tcPr>
            <w:tcW w:w="1951" w:type="dxa"/>
            <w:tcMar>
              <w:top w:w="28" w:type="dxa"/>
              <w:bottom w:w="28" w:type="dxa"/>
            </w:tcMar>
          </w:tcPr>
          <w:p w:rsidR="00B42833" w:rsidRDefault="00B42833" w:rsidP="007C6741">
            <w:pPr>
              <w:pStyle w:val="Normalny-sekcjapierwsza"/>
            </w:pPr>
            <w:r>
              <w:t>dateCreated</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D82313">
              <w:t>Data napisania recenzji</w:t>
            </w:r>
          </w:p>
        </w:tc>
      </w:tr>
    </w:tbl>
    <w:p w:rsidR="00B42833" w:rsidRDefault="00B42833" w:rsidP="00B42833">
      <w:pPr>
        <w:ind w:firstLine="357"/>
      </w:pPr>
    </w:p>
    <w:p w:rsidR="00B42833" w:rsidRDefault="00CC4170" w:rsidP="009F5055">
      <w:pPr>
        <w:pStyle w:val="Zwykyakapit"/>
      </w:pPr>
      <w:fldSimple w:instr=" REF _Ref437181578 \h  \* MERGEFORMAT ">
        <w:ins w:id="1864" w:author="DeeM" w:date="2015-12-07T17:03:00Z">
          <w:r w:rsidRPr="00CC4170">
            <w:rPr>
              <w:rStyle w:val="OdsyaczZnak"/>
              <w:rPrChange w:id="1865" w:author="DeeM" w:date="2015-12-07T17:03:00Z">
                <w:rPr>
                  <w:b/>
                </w:rPr>
              </w:rPrChange>
            </w:rPr>
            <w:t>Tabela 5.7</w:t>
          </w:r>
        </w:ins>
        <w:del w:id="1866" w:author="DeeM" w:date="2015-12-07T17:03:00Z">
          <w:r w:rsidR="00CF274A" w:rsidRPr="00CF274A" w:rsidDel="00252F3E">
            <w:rPr>
              <w:rStyle w:val="OdsyaczZnak"/>
            </w:rPr>
            <w:delText>Tabela 5.7</w:delText>
          </w:r>
        </w:del>
      </w:fldSimple>
      <w:r w:rsidR="00D53FFC">
        <w:t>. O</w:t>
      </w:r>
      <w:r w:rsidR="002B4B7A">
        <w:t xml:space="preserve">pisuje zbiór encji </w:t>
      </w:r>
      <w:r w:rsidR="002B4B7A" w:rsidRPr="002B4B7A">
        <w:rPr>
          <w:i/>
        </w:rPr>
        <w:t>Score</w:t>
      </w:r>
      <w:r w:rsidR="002B4B7A">
        <w:t>, które realizują recenzje miejsc.</w:t>
      </w:r>
    </w:p>
    <w:p w:rsidR="00B42833" w:rsidRDefault="00B42833" w:rsidP="00B42833">
      <w:pPr>
        <w:pStyle w:val="Nagwektabeli"/>
      </w:pPr>
      <w:bookmarkStart w:id="1867" w:name="_Ref437181666"/>
      <w:bookmarkStart w:id="1868" w:name="_Toc437271182"/>
      <w:r w:rsidRPr="003D2527">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8</w:t>
      </w:r>
      <w:r w:rsidR="00CC4170">
        <w:rPr>
          <w:b/>
        </w:rPr>
        <w:fldChar w:fldCharType="end"/>
      </w:r>
      <w:bookmarkEnd w:id="1867"/>
      <w:r w:rsidRPr="003D2527">
        <w:rPr>
          <w:b/>
        </w:rPr>
        <w:t>.</w:t>
      </w:r>
      <w:r>
        <w:t xml:space="preserve"> Zbiór encji Report</w:t>
      </w:r>
      <w:bookmarkEnd w:id="1868"/>
    </w:p>
    <w:tbl>
      <w:tblPr>
        <w:tblStyle w:val="Tabela-Siatka"/>
        <w:tblW w:w="0" w:type="auto"/>
        <w:tblLook w:val="04A0"/>
      </w:tblPr>
      <w:tblGrid>
        <w:gridCol w:w="1881"/>
        <w:gridCol w:w="2348"/>
        <w:gridCol w:w="4489"/>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reportedBy_id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osobę, która zgłosiła recenzję</w:t>
            </w:r>
          </w:p>
        </w:tc>
      </w:tr>
      <w:tr w:rsidR="00B42833" w:rsidTr="007C6741">
        <w:tc>
          <w:tcPr>
            <w:tcW w:w="1951" w:type="dxa"/>
            <w:tcMar>
              <w:top w:w="28" w:type="dxa"/>
              <w:bottom w:w="28" w:type="dxa"/>
            </w:tcMar>
          </w:tcPr>
          <w:p w:rsidR="00B42833" w:rsidRDefault="00B42833" w:rsidP="007C6741">
            <w:pPr>
              <w:pStyle w:val="Normalny-sekcjapierwsza"/>
            </w:pPr>
            <w:r>
              <w:t>score_id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zgłaszan</w:t>
            </w:r>
            <w:r w:rsidRPr="009D6EE5">
              <w:t>ą opinię</w:t>
            </w:r>
          </w:p>
        </w:tc>
      </w:tr>
      <w:tr w:rsidR="00B42833" w:rsidTr="007C6741">
        <w:tc>
          <w:tcPr>
            <w:tcW w:w="1951" w:type="dxa"/>
            <w:tcMar>
              <w:top w:w="28" w:type="dxa"/>
              <w:bottom w:w="28" w:type="dxa"/>
            </w:tcMar>
          </w:tcPr>
          <w:p w:rsidR="00B42833" w:rsidRDefault="00B42833" w:rsidP="007C6741">
            <w:pPr>
              <w:pStyle w:val="Normalny-sekcjapierwsza"/>
            </w:pPr>
            <w:r>
              <w:t>dateCreated</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9D6EE5">
              <w:t>Data napisania recenzji</w:t>
            </w:r>
          </w:p>
        </w:tc>
      </w:tr>
    </w:tbl>
    <w:p w:rsidR="00B42833" w:rsidRDefault="00B42833" w:rsidP="00B42833"/>
    <w:p w:rsidR="00B42833" w:rsidRDefault="00CC4170" w:rsidP="009F5055">
      <w:pPr>
        <w:pStyle w:val="Zwykyakapit"/>
      </w:pPr>
      <w:fldSimple w:instr=" REF _Ref437181666 \h  \* MERGEFORMAT ">
        <w:ins w:id="1869" w:author="DeeM" w:date="2015-12-07T17:03:00Z">
          <w:r w:rsidRPr="00CC4170">
            <w:rPr>
              <w:rStyle w:val="OdsyaczZnak"/>
              <w:rPrChange w:id="1870" w:author="DeeM" w:date="2015-12-07T17:03:00Z">
                <w:rPr>
                  <w:b/>
                </w:rPr>
              </w:rPrChange>
            </w:rPr>
            <w:t>Tabela 5.8</w:t>
          </w:r>
        </w:ins>
        <w:del w:id="1871" w:author="DeeM" w:date="2015-12-07T17:03:00Z">
          <w:r w:rsidR="00CF274A" w:rsidRPr="00CF274A" w:rsidDel="00252F3E">
            <w:rPr>
              <w:rStyle w:val="OdsyaczZnak"/>
            </w:rPr>
            <w:delText>Tabela 5.8</w:delText>
          </w:r>
        </w:del>
      </w:fldSimple>
      <w:r w:rsidR="002B4B7A">
        <w:rPr>
          <w:rStyle w:val="OdsyaczZnak"/>
        </w:rPr>
        <w:t>.</w:t>
      </w:r>
      <w:r w:rsidR="00D53FFC">
        <w:t xml:space="preserve"> O</w:t>
      </w:r>
      <w:r w:rsidR="002B4B7A">
        <w:t xml:space="preserve">pisują zbiór encji </w:t>
      </w:r>
      <w:r w:rsidR="002B4B7A">
        <w:rPr>
          <w:i/>
        </w:rPr>
        <w:t xml:space="preserve">Report - </w:t>
      </w:r>
      <w:r w:rsidR="002B4B7A">
        <w:t>r</w:t>
      </w:r>
      <w:r w:rsidR="00B42833" w:rsidRPr="00260972">
        <w:t>aport reprezentujący zgłoszenie recenzji, którą użytkownik uzna za ofensywną</w:t>
      </w:r>
      <w:r w:rsidR="00B42833">
        <w:t>.</w:t>
      </w:r>
    </w:p>
    <w:p w:rsidR="002B4B7A" w:rsidRDefault="002B4B7A" w:rsidP="009F5055">
      <w:pPr>
        <w:pStyle w:val="Zwykyakapit"/>
      </w:pPr>
    </w:p>
    <w:p w:rsidR="00B42833" w:rsidRDefault="00B42833" w:rsidP="00B42833">
      <w:pPr>
        <w:pStyle w:val="Nagwektabeli"/>
      </w:pPr>
      <w:bookmarkStart w:id="1872" w:name="_Ref437181730"/>
      <w:bookmarkStart w:id="1873" w:name="_Toc437271183"/>
      <w:r w:rsidRPr="003D2527">
        <w:rPr>
          <w:b/>
        </w:rPr>
        <w:lastRenderedPageBreak/>
        <w:t xml:space="preserve">Tabela </w:t>
      </w:r>
      <w:r w:rsidR="00CC4170">
        <w:rPr>
          <w:b/>
        </w:rPr>
        <w:fldChar w:fldCharType="begin"/>
      </w:r>
      <w:r>
        <w:rPr>
          <w:b/>
        </w:rPr>
        <w:instrText xml:space="preserve"> STYLEREF 1 \s </w:instrText>
      </w:r>
      <w:r w:rsidR="00CC4170">
        <w:rPr>
          <w:b/>
        </w:rPr>
        <w:fldChar w:fldCharType="separate"/>
      </w:r>
      <w:r w:rsidR="00252F3E">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9</w:t>
      </w:r>
      <w:r w:rsidR="00CC4170">
        <w:rPr>
          <w:b/>
        </w:rPr>
        <w:fldChar w:fldCharType="end"/>
      </w:r>
      <w:bookmarkEnd w:id="1872"/>
      <w:r w:rsidRPr="003D2527">
        <w:rPr>
          <w:b/>
        </w:rPr>
        <w:t>.</w:t>
      </w:r>
      <w:r>
        <w:t xml:space="preserve"> Zbiór encji User</w:t>
      </w:r>
      <w:bookmarkEnd w:id="1873"/>
    </w:p>
    <w:tbl>
      <w:tblPr>
        <w:tblStyle w:val="Tabela-Siatka"/>
        <w:tblW w:w="0" w:type="auto"/>
        <w:tblLook w:val="04A0"/>
      </w:tblPr>
      <w:tblGrid>
        <w:gridCol w:w="1827"/>
        <w:gridCol w:w="2342"/>
        <w:gridCol w:w="4549"/>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 xml:space="preserve">Login systemowy użytkownika oraz nazwa, pod którą jest </w:t>
            </w:r>
            <w:r>
              <w:t xml:space="preserve">on </w:t>
            </w:r>
            <w:r w:rsidRPr="005A47C1">
              <w:t>reprezentowany</w:t>
            </w:r>
          </w:p>
        </w:tc>
      </w:tr>
      <w:tr w:rsidR="00B42833" w:rsidTr="007C6741">
        <w:tc>
          <w:tcPr>
            <w:tcW w:w="1951" w:type="dxa"/>
            <w:tcMar>
              <w:top w:w="28" w:type="dxa"/>
              <w:bottom w:w="28" w:type="dxa"/>
            </w:tcMar>
          </w:tcPr>
          <w:p w:rsidR="00B42833" w:rsidRDefault="00B42833" w:rsidP="007C6741">
            <w:pPr>
              <w:pStyle w:val="Normalny-sekcjapierwsza"/>
            </w:pPr>
            <w:r>
              <w:t>password</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Hasło do systemu</w:t>
            </w:r>
          </w:p>
        </w:tc>
      </w:tr>
      <w:tr w:rsidR="00B42833" w:rsidTr="007C6741">
        <w:tc>
          <w:tcPr>
            <w:tcW w:w="1951" w:type="dxa"/>
            <w:tcMar>
              <w:top w:w="28" w:type="dxa"/>
              <w:bottom w:w="28" w:type="dxa"/>
            </w:tcMar>
          </w:tcPr>
          <w:p w:rsidR="00B42833" w:rsidRDefault="00B42833" w:rsidP="007C6741">
            <w:pPr>
              <w:pStyle w:val="Normalny-sekcjapierwsza"/>
            </w:pPr>
            <w:r>
              <w:t>email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Adres e-</w:t>
            </w:r>
            <w:r w:rsidRPr="005A47C1">
              <w:t>mail użytkownika</w:t>
            </w:r>
          </w:p>
        </w:tc>
      </w:tr>
      <w:tr w:rsidR="00B42833" w:rsidTr="007C6741">
        <w:tc>
          <w:tcPr>
            <w:tcW w:w="1951" w:type="dxa"/>
            <w:tcMar>
              <w:top w:w="28" w:type="dxa"/>
              <w:bottom w:w="28" w:type="dxa"/>
            </w:tcMar>
          </w:tcPr>
          <w:p w:rsidR="00B42833" w:rsidRDefault="00B42833" w:rsidP="007C6741">
            <w:pPr>
              <w:pStyle w:val="Normalny-sekcjapierwsza"/>
            </w:pPr>
            <w:r>
              <w:t>firstName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Imię użytkownika</w:t>
            </w:r>
          </w:p>
        </w:tc>
      </w:tr>
      <w:tr w:rsidR="00B42833" w:rsidTr="007C6741">
        <w:tc>
          <w:tcPr>
            <w:tcW w:w="1951" w:type="dxa"/>
            <w:tcMar>
              <w:top w:w="28" w:type="dxa"/>
              <w:bottom w:w="28" w:type="dxa"/>
            </w:tcMar>
          </w:tcPr>
          <w:p w:rsidR="00B42833" w:rsidRDefault="00B42833" w:rsidP="007C6741">
            <w:pPr>
              <w:pStyle w:val="Normalny-sekcjapierwsza"/>
            </w:pPr>
            <w:r>
              <w:t>lastName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Nazwisko użytkownika</w:t>
            </w:r>
          </w:p>
        </w:tc>
      </w:tr>
      <w:tr w:rsidR="00B42833" w:rsidTr="007C6741">
        <w:tc>
          <w:tcPr>
            <w:tcW w:w="1951" w:type="dxa"/>
            <w:tcMar>
              <w:top w:w="28" w:type="dxa"/>
              <w:bottom w:w="28" w:type="dxa"/>
            </w:tcMar>
          </w:tcPr>
          <w:p w:rsidR="00B42833" w:rsidRDefault="00B42833" w:rsidP="007C6741">
            <w:pPr>
              <w:pStyle w:val="Normalny-sekcjapierwsza"/>
            </w:pPr>
            <w:r>
              <w:t>about</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5A47C1">
              <w:t>Krótki opis użytkownika</w:t>
            </w:r>
          </w:p>
        </w:tc>
      </w:tr>
      <w:tr w:rsidR="00B42833" w:rsidTr="007C6741">
        <w:tc>
          <w:tcPr>
            <w:tcW w:w="1951" w:type="dxa"/>
            <w:tcMar>
              <w:top w:w="28" w:type="dxa"/>
              <w:bottom w:w="28" w:type="dxa"/>
            </w:tcMar>
          </w:tcPr>
          <w:p w:rsidR="00B42833" w:rsidRDefault="00B42833" w:rsidP="007C6741">
            <w:pPr>
              <w:pStyle w:val="Normalny-sekcjapierwsza"/>
            </w:pPr>
            <w:r>
              <w:t>town</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Miejsce zamieszkania (miasto)</w:t>
            </w:r>
          </w:p>
        </w:tc>
      </w:tr>
      <w:tr w:rsidR="00B42833" w:rsidTr="007C6741">
        <w:tc>
          <w:tcPr>
            <w:tcW w:w="1951" w:type="dxa"/>
            <w:tcMar>
              <w:top w:w="28" w:type="dxa"/>
              <w:bottom w:w="28" w:type="dxa"/>
            </w:tcMar>
          </w:tcPr>
          <w:p w:rsidR="00B42833" w:rsidRDefault="00B42833" w:rsidP="007C6741">
            <w:pPr>
              <w:pStyle w:val="Normalny-sekcjapierwsza"/>
            </w:pPr>
            <w:r>
              <w:t>address</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Miejsce zamieszkania (ulica)</w:t>
            </w:r>
          </w:p>
        </w:tc>
      </w:tr>
    </w:tbl>
    <w:p w:rsidR="00B42833" w:rsidRDefault="00B42833" w:rsidP="00B42833"/>
    <w:p w:rsidR="00B42833" w:rsidRDefault="00CC4170" w:rsidP="002B4B7A">
      <w:pPr>
        <w:pStyle w:val="Zwykyakapit"/>
      </w:pPr>
      <w:fldSimple w:instr=" REF _Ref437181730 \h  \* MERGEFORMAT ">
        <w:ins w:id="1874" w:author="DeeM" w:date="2015-12-07T17:03:00Z">
          <w:r w:rsidRPr="00CC4170">
            <w:rPr>
              <w:rStyle w:val="OdsyaczZnak"/>
              <w:rPrChange w:id="1875" w:author="DeeM" w:date="2015-12-07T17:03:00Z">
                <w:rPr>
                  <w:b/>
                </w:rPr>
              </w:rPrChange>
            </w:rPr>
            <w:t>Tabela 5.9</w:t>
          </w:r>
        </w:ins>
        <w:del w:id="1876" w:author="DeeM" w:date="2015-12-07T17:03:00Z">
          <w:r w:rsidR="00CF274A" w:rsidRPr="00CF274A" w:rsidDel="00252F3E">
            <w:rPr>
              <w:rStyle w:val="OdsyaczZnak"/>
            </w:rPr>
            <w:delText>Tabela 5.9</w:delText>
          </w:r>
        </w:del>
      </w:fldSimple>
      <w:r w:rsidR="002B4B7A">
        <w:rPr>
          <w:rStyle w:val="OdsyaczZnak"/>
        </w:rPr>
        <w:t xml:space="preserve">. </w:t>
      </w:r>
      <w:r w:rsidR="00D53FFC">
        <w:t>O</w:t>
      </w:r>
      <w:r w:rsidR="002B4B7A" w:rsidRPr="002B4B7A">
        <w:t>pisuje zbiór encji</w:t>
      </w:r>
      <w:r w:rsidR="002B4B7A">
        <w:t xml:space="preserve"> </w:t>
      </w:r>
      <w:r w:rsidR="002B4B7A">
        <w:rPr>
          <w:i/>
        </w:rPr>
        <w:t>User</w:t>
      </w:r>
      <w:r w:rsidR="002B4B7A" w:rsidRPr="002B4B7A">
        <w:t xml:space="preserve">, </w:t>
      </w:r>
      <w:r w:rsidR="002B4B7A">
        <w:t>przedstawiające</w:t>
      </w:r>
      <w:r w:rsidR="002B4B7A" w:rsidRPr="002B4B7A">
        <w:t xml:space="preserve"> </w:t>
      </w:r>
      <w:r w:rsidR="002B4B7A">
        <w:t>zarejestrowanego</w:t>
      </w:r>
      <w:r w:rsidR="00B42833" w:rsidRPr="00260972">
        <w:t xml:space="preserve"> użytkownik</w:t>
      </w:r>
      <w:r w:rsidR="002B4B7A">
        <w:t>a</w:t>
      </w:r>
      <w:r w:rsidR="00B42833" w:rsidRPr="00260972">
        <w:t xml:space="preserve"> portalu</w:t>
      </w:r>
      <w:r w:rsidR="002B4B7A">
        <w:t>.</w:t>
      </w:r>
    </w:p>
    <w:p w:rsidR="00B42833" w:rsidRDefault="00B42833" w:rsidP="00B42833">
      <w:pPr>
        <w:pStyle w:val="Nagwektabeli"/>
      </w:pPr>
      <w:bookmarkStart w:id="1877" w:name="_Ref437181801"/>
      <w:bookmarkStart w:id="1878" w:name="_Toc437271184"/>
      <w:r w:rsidRPr="003D2527">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10</w:t>
      </w:r>
      <w:r w:rsidR="00CC4170">
        <w:rPr>
          <w:b/>
        </w:rPr>
        <w:fldChar w:fldCharType="end"/>
      </w:r>
      <w:bookmarkEnd w:id="1877"/>
      <w:r>
        <w:t>. Zbiór encji User_friend</w:t>
      </w:r>
      <w:bookmarkEnd w:id="1878"/>
    </w:p>
    <w:tbl>
      <w:tblPr>
        <w:tblStyle w:val="Tabela-Siatka"/>
        <w:tblW w:w="0" w:type="auto"/>
        <w:tblLook w:val="04A0"/>
      </w:tblPr>
      <w:tblGrid>
        <w:gridCol w:w="1862"/>
        <w:gridCol w:w="2346"/>
        <w:gridCol w:w="4510"/>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requester_id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6A5D48">
              <w:t>Wskazuje na osobę, która wysłała zaproszenie</w:t>
            </w:r>
          </w:p>
        </w:tc>
      </w:tr>
      <w:tr w:rsidR="00B42833" w:rsidTr="007C6741">
        <w:tc>
          <w:tcPr>
            <w:tcW w:w="1951" w:type="dxa"/>
            <w:tcMar>
              <w:top w:w="28" w:type="dxa"/>
              <w:bottom w:w="28" w:type="dxa"/>
            </w:tcMar>
          </w:tcPr>
          <w:p w:rsidR="00B42833" w:rsidRDefault="00B42833" w:rsidP="007C6741">
            <w:pPr>
              <w:pStyle w:val="Normalny-sekcjapierwsza"/>
            </w:pPr>
            <w:r>
              <w:t>receiver_id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6A5D48">
              <w:t>Wskazuje na osobę, do której wysłano zaproszenie</w:t>
            </w:r>
          </w:p>
        </w:tc>
      </w:tr>
      <w:tr w:rsidR="00B42833" w:rsidTr="007C6741">
        <w:tc>
          <w:tcPr>
            <w:tcW w:w="1951" w:type="dxa"/>
            <w:tcMar>
              <w:top w:w="28" w:type="dxa"/>
              <w:bottom w:w="28" w:type="dxa"/>
            </w:tcMar>
          </w:tcPr>
          <w:p w:rsidR="00B42833" w:rsidRDefault="00B42833" w:rsidP="007C6741">
            <w:pPr>
              <w:pStyle w:val="Normalny-sekcjapierwsza"/>
            </w:pPr>
            <w:r>
              <w:t>status_id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6A5D48">
              <w:t>Wskazuje na stan przyjaźni</w:t>
            </w:r>
          </w:p>
        </w:tc>
      </w:tr>
    </w:tbl>
    <w:p w:rsidR="00B42833" w:rsidRDefault="00B42833" w:rsidP="00B42833"/>
    <w:p w:rsidR="00B42833" w:rsidRDefault="00CC4170" w:rsidP="009F5055">
      <w:pPr>
        <w:pStyle w:val="Zwykyakapit"/>
      </w:pPr>
      <w:fldSimple w:instr=" REF _Ref437181801 \h  \* MERGEFORMAT ">
        <w:ins w:id="1879" w:author="DeeM" w:date="2015-12-07T17:03:00Z">
          <w:r w:rsidRPr="00CC4170">
            <w:rPr>
              <w:rStyle w:val="OdsyaczZnak"/>
              <w:rPrChange w:id="1880" w:author="DeeM" w:date="2015-12-07T17:03:00Z">
                <w:rPr>
                  <w:b/>
                </w:rPr>
              </w:rPrChange>
            </w:rPr>
            <w:t>Tabela 5.10</w:t>
          </w:r>
        </w:ins>
        <w:del w:id="1881" w:author="DeeM" w:date="2015-12-07T17:03:00Z">
          <w:r w:rsidR="00CF274A" w:rsidRPr="00CF274A" w:rsidDel="00252F3E">
            <w:rPr>
              <w:rStyle w:val="OdsyaczZnak"/>
            </w:rPr>
            <w:delText>Tabela 5.10</w:delText>
          </w:r>
        </w:del>
      </w:fldSimple>
      <w:r w:rsidR="002B4B7A">
        <w:rPr>
          <w:rStyle w:val="OdsyaczZnak"/>
        </w:rPr>
        <w:t xml:space="preserve">. </w:t>
      </w:r>
      <w:r w:rsidR="00D53FFC">
        <w:t>O</w:t>
      </w:r>
      <w:r w:rsidR="002B4B7A" w:rsidRPr="002B4B7A">
        <w:t>pisuje sposób realizacji</w:t>
      </w:r>
      <w:r w:rsidR="00B42833" w:rsidRPr="002B4B7A">
        <w:t xml:space="preserve"> </w:t>
      </w:r>
      <w:r w:rsidR="002B4B7A">
        <w:t>znajomości</w:t>
      </w:r>
      <w:r w:rsidR="00B42833" w:rsidRPr="00406212">
        <w:t xml:space="preserve">. Wiąże użytkownika, który wysłał zaproszenie, z użytkownikiem będącym odbiorcą zaproszenia i stanem ich </w:t>
      </w:r>
      <w:r w:rsidR="002B4B7A">
        <w:t>znajomości</w:t>
      </w:r>
      <w:r w:rsidR="00B42833" w:rsidRPr="00406212">
        <w:t>.</w:t>
      </w:r>
    </w:p>
    <w:p w:rsidR="00B42833" w:rsidRPr="002B4B7A" w:rsidRDefault="00B42833" w:rsidP="00B42833">
      <w:pPr>
        <w:pStyle w:val="Nagwektabeli"/>
      </w:pPr>
      <w:bookmarkStart w:id="1882" w:name="_Ref437181866"/>
      <w:bookmarkStart w:id="1883" w:name="_Toc437271185"/>
      <w:r w:rsidRPr="002B4B7A">
        <w:rPr>
          <w:b/>
        </w:rPr>
        <w:t xml:space="preserve">Tabela </w:t>
      </w:r>
      <w:r w:rsidR="00CC4170">
        <w:rPr>
          <w:b/>
          <w:lang w:val="en-US"/>
        </w:rPr>
        <w:fldChar w:fldCharType="begin"/>
      </w:r>
      <w:r w:rsidRPr="002B4B7A">
        <w:rPr>
          <w:b/>
        </w:rPr>
        <w:instrText xml:space="preserve"> STYLEREF 1 \s </w:instrText>
      </w:r>
      <w:r w:rsidR="00CC4170">
        <w:rPr>
          <w:b/>
          <w:lang w:val="en-US"/>
        </w:rPr>
        <w:fldChar w:fldCharType="separate"/>
      </w:r>
      <w:r w:rsidR="00252F3E">
        <w:rPr>
          <w:b/>
          <w:noProof/>
        </w:rPr>
        <w:t>5</w:t>
      </w:r>
      <w:r w:rsidR="00CC4170">
        <w:rPr>
          <w:b/>
          <w:lang w:val="en-US"/>
        </w:rPr>
        <w:fldChar w:fldCharType="end"/>
      </w:r>
      <w:r w:rsidRPr="002B4B7A">
        <w:rPr>
          <w:b/>
        </w:rPr>
        <w:t>.</w:t>
      </w:r>
      <w:r w:rsidR="00CC4170">
        <w:rPr>
          <w:b/>
          <w:lang w:val="en-US"/>
        </w:rPr>
        <w:fldChar w:fldCharType="begin"/>
      </w:r>
      <w:r w:rsidRPr="002B4B7A">
        <w:rPr>
          <w:b/>
        </w:rPr>
        <w:instrText xml:space="preserve"> SEQ Tabela \* ARABIC \s 1 </w:instrText>
      </w:r>
      <w:r w:rsidR="00CC4170">
        <w:rPr>
          <w:b/>
          <w:lang w:val="en-US"/>
        </w:rPr>
        <w:fldChar w:fldCharType="separate"/>
      </w:r>
      <w:r w:rsidR="00252F3E">
        <w:rPr>
          <w:b/>
          <w:noProof/>
        </w:rPr>
        <w:t>11</w:t>
      </w:r>
      <w:r w:rsidR="00CC4170">
        <w:rPr>
          <w:b/>
          <w:lang w:val="en-US"/>
        </w:rPr>
        <w:fldChar w:fldCharType="end"/>
      </w:r>
      <w:bookmarkEnd w:id="1882"/>
      <w:r w:rsidRPr="002B4B7A">
        <w:rPr>
          <w:b/>
        </w:rPr>
        <w:t>.</w:t>
      </w:r>
      <w:r w:rsidRPr="002B4B7A">
        <w:t xml:space="preserve"> Zbiór encji Friendship_status</w:t>
      </w:r>
      <w:bookmarkEnd w:id="1883"/>
    </w:p>
    <w:tbl>
      <w:tblPr>
        <w:tblStyle w:val="Tabela-Siatka"/>
        <w:tblW w:w="0" w:type="auto"/>
        <w:tblLook w:val="04A0"/>
      </w:tblPr>
      <w:tblGrid>
        <w:gridCol w:w="1799"/>
        <w:gridCol w:w="2356"/>
        <w:gridCol w:w="4563"/>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label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6A5D48">
              <w:t>Reprezentacja słowna statusu</w:t>
            </w:r>
          </w:p>
        </w:tc>
      </w:tr>
    </w:tbl>
    <w:p w:rsidR="00B42833" w:rsidRDefault="00B42833" w:rsidP="00B42833"/>
    <w:p w:rsidR="00B42833" w:rsidRDefault="00CC4170" w:rsidP="009F5055">
      <w:pPr>
        <w:pStyle w:val="Zwykyakapit"/>
      </w:pPr>
      <w:fldSimple w:instr=" REF _Ref437181866 \h  \* MERGEFORMAT ">
        <w:ins w:id="1884" w:author="DeeM" w:date="2015-12-07T17:03:00Z">
          <w:r w:rsidRPr="00CC4170">
            <w:rPr>
              <w:rStyle w:val="OdsyaczZnak"/>
              <w:rPrChange w:id="1885" w:author="DeeM" w:date="2015-12-07T17:03:00Z">
                <w:rPr>
                  <w:b/>
                </w:rPr>
              </w:rPrChange>
            </w:rPr>
            <w:t>Tabela 5.11</w:t>
          </w:r>
        </w:ins>
        <w:del w:id="1886" w:author="DeeM" w:date="2015-12-07T17:03:00Z">
          <w:r w:rsidR="00CF274A" w:rsidRPr="00CF274A" w:rsidDel="00252F3E">
            <w:rPr>
              <w:rStyle w:val="OdsyaczZnak"/>
            </w:rPr>
            <w:delText>Tabela 5.11</w:delText>
          </w:r>
        </w:del>
      </w:fldSimple>
      <w:r w:rsidR="002B4B7A">
        <w:rPr>
          <w:rStyle w:val="OdsyaczZnak"/>
        </w:rPr>
        <w:t>.</w:t>
      </w:r>
      <w:r w:rsidR="00D53FFC">
        <w:t xml:space="preserve"> U</w:t>
      </w:r>
      <w:r w:rsidR="002B4B7A">
        <w:t>kazuje realizajcę t</w:t>
      </w:r>
      <w:r w:rsidR="00B42833" w:rsidRPr="00406212">
        <w:t>yp</w:t>
      </w:r>
      <w:r w:rsidR="002B4B7A">
        <w:t>u wyliczeniowego</w:t>
      </w:r>
      <w:r w:rsidR="00B42833" w:rsidRPr="00406212">
        <w:t xml:space="preserve"> o wartościach </w:t>
      </w:r>
      <w:r w:rsidR="00B42833" w:rsidRPr="00406212">
        <w:rPr>
          <w:i/>
        </w:rPr>
        <w:t>APPROVED</w:t>
      </w:r>
      <w:r w:rsidR="00B42833" w:rsidRPr="00406212">
        <w:t xml:space="preserve"> - zaakceptowano, </w:t>
      </w:r>
      <w:r w:rsidR="00B42833" w:rsidRPr="00406212">
        <w:rPr>
          <w:i/>
        </w:rPr>
        <w:t>PENDING</w:t>
      </w:r>
      <w:r w:rsidR="00B42833" w:rsidRPr="00406212">
        <w:t xml:space="preserve"> - oczekiwanie i </w:t>
      </w:r>
      <w:r w:rsidR="00B42833" w:rsidRPr="00406212">
        <w:rPr>
          <w:i/>
        </w:rPr>
        <w:t xml:space="preserve">REJECTED </w:t>
      </w:r>
      <w:r w:rsidR="00B42833" w:rsidRPr="00406212">
        <w:t>- odrzucono i</w:t>
      </w:r>
      <w:r w:rsidR="00B42833" w:rsidRPr="00406212">
        <w:rPr>
          <w:i/>
        </w:rPr>
        <w:t xml:space="preserve"> REMOVED</w:t>
      </w:r>
      <w:r w:rsidR="00B42833" w:rsidRPr="00406212">
        <w:t xml:space="preserve"> </w:t>
      </w:r>
      <w:r w:rsidR="00B42833">
        <w:t>–</w:t>
      </w:r>
      <w:r w:rsidR="00B42833" w:rsidRPr="00406212">
        <w:t xml:space="preserve"> usunięto</w:t>
      </w:r>
      <w:r w:rsidR="00B42833">
        <w:t>.</w:t>
      </w:r>
    </w:p>
    <w:p w:rsidR="00B42833" w:rsidRDefault="00B42833" w:rsidP="00B42833">
      <w:pPr>
        <w:pStyle w:val="Nagwektabeli"/>
      </w:pPr>
      <w:bookmarkStart w:id="1887" w:name="_Ref437181897"/>
      <w:bookmarkStart w:id="1888" w:name="_Toc437271186"/>
      <w:r w:rsidRPr="003D2527">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12</w:t>
      </w:r>
      <w:r w:rsidR="00CC4170">
        <w:rPr>
          <w:b/>
        </w:rPr>
        <w:fldChar w:fldCharType="end"/>
      </w:r>
      <w:bookmarkEnd w:id="1887"/>
      <w:r w:rsidRPr="003D2527">
        <w:rPr>
          <w:b/>
        </w:rPr>
        <w:t>.</w:t>
      </w:r>
      <w:r>
        <w:t xml:space="preserve"> Zbiór encji Activity</w:t>
      </w:r>
      <w:bookmarkEnd w:id="1888"/>
    </w:p>
    <w:tbl>
      <w:tblPr>
        <w:tblStyle w:val="Tabela-Siatka"/>
        <w:tblW w:w="0" w:type="auto"/>
        <w:tblLook w:val="04A0"/>
      </w:tblPr>
      <w:tblGrid>
        <w:gridCol w:w="1859"/>
        <w:gridCol w:w="2345"/>
        <w:gridCol w:w="4514"/>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owner_id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E63117">
              <w:t>Wskazuje na osobę podejmującą się aktywności</w:t>
            </w:r>
          </w:p>
        </w:tc>
      </w:tr>
      <w:tr w:rsidR="00B42833" w:rsidTr="007C6741">
        <w:tc>
          <w:tcPr>
            <w:tcW w:w="1951" w:type="dxa"/>
            <w:tcMar>
              <w:top w:w="28" w:type="dxa"/>
              <w:bottom w:w="28" w:type="dxa"/>
            </w:tcMar>
          </w:tcPr>
          <w:p w:rsidR="00B42833" w:rsidRDefault="00B42833" w:rsidP="007C6741">
            <w:pPr>
              <w:pStyle w:val="Normalny-sekcjapierwsza"/>
            </w:pPr>
            <w:r>
              <w:t>friend_id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E63117">
              <w:t>Wskazuje na osobę będącą tematem aktywności (nowym znajomym)</w:t>
            </w:r>
          </w:p>
        </w:tc>
      </w:tr>
      <w:tr w:rsidR="00B42833" w:rsidTr="007C6741">
        <w:tc>
          <w:tcPr>
            <w:tcW w:w="1951" w:type="dxa"/>
            <w:tcMar>
              <w:top w:w="28" w:type="dxa"/>
              <w:bottom w:w="28" w:type="dxa"/>
            </w:tcMar>
          </w:tcPr>
          <w:p w:rsidR="00B42833" w:rsidRDefault="00B42833" w:rsidP="007C6741">
            <w:pPr>
              <w:pStyle w:val="Normalny-sekcjapierwsza"/>
            </w:pPr>
            <w:r>
              <w:t>image_id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E63117">
              <w:t>Wskazuje na zdjęcie będące tematem aktywności</w:t>
            </w:r>
          </w:p>
        </w:tc>
      </w:tr>
      <w:tr w:rsidR="00B42833" w:rsidTr="007C6741">
        <w:tc>
          <w:tcPr>
            <w:tcW w:w="1951" w:type="dxa"/>
            <w:tcMar>
              <w:top w:w="28" w:type="dxa"/>
              <w:bottom w:w="28" w:type="dxa"/>
            </w:tcMar>
          </w:tcPr>
          <w:p w:rsidR="00B42833" w:rsidRDefault="00B42833" w:rsidP="007C6741">
            <w:pPr>
              <w:pStyle w:val="Normalny-sekcjapierwsza"/>
            </w:pPr>
            <w:r>
              <w:t>score_id</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E63117">
              <w:t>Wskazuje na recenzję będącą tematem aktywności</w:t>
            </w:r>
          </w:p>
        </w:tc>
      </w:tr>
      <w:tr w:rsidR="00B42833" w:rsidTr="007C6741">
        <w:tc>
          <w:tcPr>
            <w:tcW w:w="1951" w:type="dxa"/>
            <w:tcMar>
              <w:top w:w="28" w:type="dxa"/>
              <w:bottom w:w="28" w:type="dxa"/>
            </w:tcMar>
          </w:tcPr>
          <w:p w:rsidR="00B42833" w:rsidRDefault="00B42833" w:rsidP="007C6741">
            <w:pPr>
              <w:pStyle w:val="Normalny-sekcjapierwsza"/>
            </w:pPr>
            <w:r>
              <w:t>event_id</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E63117">
              <w:t>Wskazuje na wydarzenie będące tematem aktywności</w:t>
            </w:r>
          </w:p>
        </w:tc>
      </w:tr>
      <w:tr w:rsidR="00B42833" w:rsidTr="007C6741">
        <w:tc>
          <w:tcPr>
            <w:tcW w:w="1951" w:type="dxa"/>
            <w:tcMar>
              <w:top w:w="28" w:type="dxa"/>
              <w:bottom w:w="28" w:type="dxa"/>
            </w:tcMar>
          </w:tcPr>
          <w:p w:rsidR="00B42833" w:rsidRDefault="00B42833" w:rsidP="007C6741">
            <w:pPr>
              <w:pStyle w:val="Normalny-sekcjapierwsza"/>
            </w:pPr>
            <w:r>
              <w:t>type_id</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E63117">
              <w:t>Wskazuje na typ aktywności</w:t>
            </w:r>
          </w:p>
        </w:tc>
      </w:tr>
      <w:tr w:rsidR="00B42833" w:rsidTr="007C6741">
        <w:tc>
          <w:tcPr>
            <w:tcW w:w="1951" w:type="dxa"/>
            <w:tcMar>
              <w:top w:w="28" w:type="dxa"/>
              <w:bottom w:w="28" w:type="dxa"/>
            </w:tcMar>
          </w:tcPr>
          <w:p w:rsidR="00B42833" w:rsidRDefault="00B42833" w:rsidP="007C6741">
            <w:pPr>
              <w:pStyle w:val="Normalny-sekcjapierwsza"/>
            </w:pPr>
            <w:r>
              <w:lastRenderedPageBreak/>
              <w:t>dateCreated</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E63117">
              <w:t>Data wystąpienia aktywności</w:t>
            </w:r>
          </w:p>
        </w:tc>
      </w:tr>
    </w:tbl>
    <w:p w:rsidR="00B42833" w:rsidRDefault="00B42833" w:rsidP="00B42833"/>
    <w:p w:rsidR="00B42833" w:rsidRDefault="00CC4170" w:rsidP="009F5055">
      <w:pPr>
        <w:pStyle w:val="Zwykyakapit"/>
      </w:pPr>
      <w:fldSimple w:instr=" REF _Ref437181897 \h  \* MERGEFORMAT ">
        <w:ins w:id="1889" w:author="DeeM" w:date="2015-12-07T17:03:00Z">
          <w:r w:rsidRPr="00CC4170">
            <w:rPr>
              <w:rStyle w:val="OdsyaczZnak"/>
              <w:rPrChange w:id="1890" w:author="DeeM" w:date="2015-12-07T17:03:00Z">
                <w:rPr>
                  <w:b/>
                </w:rPr>
              </w:rPrChange>
            </w:rPr>
            <w:t>Tabela 5.12</w:t>
          </w:r>
        </w:ins>
        <w:del w:id="1891" w:author="DeeM" w:date="2015-12-07T17:03:00Z">
          <w:r w:rsidR="00CF274A" w:rsidRPr="00CF274A" w:rsidDel="00252F3E">
            <w:rPr>
              <w:rStyle w:val="OdsyaczZnak"/>
            </w:rPr>
            <w:delText>Tabela 5.12</w:delText>
          </w:r>
        </w:del>
      </w:fldSimple>
      <w:r w:rsidR="002B4B7A">
        <w:rPr>
          <w:rStyle w:val="OdsyaczZnak"/>
        </w:rPr>
        <w:t>.</w:t>
      </w:r>
      <w:r w:rsidR="002B4B7A">
        <w:t xml:space="preserve"> </w:t>
      </w:r>
      <w:r w:rsidR="00D53FFC">
        <w:t>P</w:t>
      </w:r>
      <w:r w:rsidR="002B4B7A">
        <w:t>okazuje sposób realizacji aktywności</w:t>
      </w:r>
      <w:r w:rsidR="00B42833" w:rsidRPr="00406212">
        <w:t xml:space="preserve"> użytkownika, czyli odnotowani</w:t>
      </w:r>
      <w:r w:rsidR="002B4B7A">
        <w:t>a</w:t>
      </w:r>
      <w:r w:rsidR="00B42833" w:rsidRPr="00406212">
        <w:t xml:space="preserve"> </w:t>
      </w:r>
      <w:r w:rsidR="002B4B7A">
        <w:t>określonej</w:t>
      </w:r>
      <w:r w:rsidR="00B42833" w:rsidRPr="00406212">
        <w:t xml:space="preserve"> akcji użytkownika w systemie. Rodzaje aktywności znajdują się w osobnej tabeli.</w:t>
      </w:r>
    </w:p>
    <w:p w:rsidR="00B42833" w:rsidRDefault="00B42833" w:rsidP="00B42833">
      <w:pPr>
        <w:pStyle w:val="Nagwektabeli"/>
      </w:pPr>
      <w:bookmarkStart w:id="1892" w:name="_Ref437181926"/>
      <w:bookmarkStart w:id="1893" w:name="_Toc437271187"/>
      <w:r w:rsidRPr="003D2527">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13</w:t>
      </w:r>
      <w:r w:rsidR="00CC4170">
        <w:rPr>
          <w:b/>
        </w:rPr>
        <w:fldChar w:fldCharType="end"/>
      </w:r>
      <w:bookmarkEnd w:id="1892"/>
      <w:r w:rsidRPr="003D2527">
        <w:rPr>
          <w:b/>
        </w:rPr>
        <w:t>.</w:t>
      </w:r>
      <w:r>
        <w:t xml:space="preserve"> Zbiór encji ActivityType</w:t>
      </w:r>
      <w:bookmarkEnd w:id="1893"/>
    </w:p>
    <w:tbl>
      <w:tblPr>
        <w:tblStyle w:val="Tabela-Siatka"/>
        <w:tblW w:w="0" w:type="auto"/>
        <w:tblLook w:val="04A0"/>
      </w:tblPr>
      <w:tblGrid>
        <w:gridCol w:w="1799"/>
        <w:gridCol w:w="2356"/>
        <w:gridCol w:w="4563"/>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label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E63117">
              <w:t>Reprezentacja słowna statusu</w:t>
            </w:r>
          </w:p>
        </w:tc>
      </w:tr>
    </w:tbl>
    <w:p w:rsidR="00B42833" w:rsidRDefault="00B42833" w:rsidP="00B42833"/>
    <w:p w:rsidR="00B42833" w:rsidRDefault="00CC4170" w:rsidP="009F5055">
      <w:pPr>
        <w:pStyle w:val="Zwykyakapit"/>
      </w:pPr>
      <w:fldSimple w:instr=" REF _Ref437181926 \h  \* MERGEFORMAT ">
        <w:ins w:id="1894" w:author="DeeM" w:date="2015-12-07T17:03:00Z">
          <w:r w:rsidRPr="00CC4170">
            <w:rPr>
              <w:rStyle w:val="OdsyaczZnak"/>
              <w:rPrChange w:id="1895" w:author="DeeM" w:date="2015-12-07T17:03:00Z">
                <w:rPr>
                  <w:b/>
                </w:rPr>
              </w:rPrChange>
            </w:rPr>
            <w:t>Tabela 5.13</w:t>
          </w:r>
        </w:ins>
        <w:del w:id="1896" w:author="DeeM" w:date="2015-12-07T17:03:00Z">
          <w:r w:rsidR="00CF274A" w:rsidRPr="00CF274A" w:rsidDel="00252F3E">
            <w:rPr>
              <w:rStyle w:val="OdsyaczZnak"/>
            </w:rPr>
            <w:delText>Tabela 5.13</w:delText>
          </w:r>
        </w:del>
      </w:fldSimple>
      <w:r w:rsidR="002B4B7A">
        <w:rPr>
          <w:rStyle w:val="OdsyaczZnak"/>
        </w:rPr>
        <w:t>.</w:t>
      </w:r>
      <w:r w:rsidR="002B4B7A">
        <w:t xml:space="preserve"> </w:t>
      </w:r>
      <w:r w:rsidR="00D53FFC">
        <w:t>U</w:t>
      </w:r>
      <w:r w:rsidR="002B4B7A">
        <w:t>kazuje sposób realizacji t</w:t>
      </w:r>
      <w:r w:rsidR="00B42833" w:rsidRPr="00F96A20">
        <w:t>yp</w:t>
      </w:r>
      <w:r w:rsidR="002B4B7A">
        <w:t>u</w:t>
      </w:r>
      <w:r w:rsidR="00B42833" w:rsidRPr="00F96A20">
        <w:t xml:space="preserve"> wyliczeniow</w:t>
      </w:r>
      <w:r w:rsidR="002B4B7A">
        <w:t>ego</w:t>
      </w:r>
      <w:r w:rsidR="00B42833" w:rsidRPr="00F96A20">
        <w:t xml:space="preserve"> o wartościach </w:t>
      </w:r>
      <w:r w:rsidR="00B42833" w:rsidRPr="00F96A20">
        <w:rPr>
          <w:i/>
        </w:rPr>
        <w:t>INVITE</w:t>
      </w:r>
      <w:r w:rsidR="00B42833" w:rsidRPr="00F96A20">
        <w:t xml:space="preserve"> - zaproszenie, </w:t>
      </w:r>
      <w:r w:rsidR="00B42833" w:rsidRPr="00F96A20">
        <w:rPr>
          <w:i/>
        </w:rPr>
        <w:t>FRIEND</w:t>
      </w:r>
      <w:r w:rsidR="00B42833" w:rsidRPr="00F96A20">
        <w:t xml:space="preserve"> - zaakceptowanie zaproszenia i </w:t>
      </w:r>
      <w:r w:rsidR="00B42833" w:rsidRPr="00F96A20">
        <w:rPr>
          <w:i/>
        </w:rPr>
        <w:t>REVIEW</w:t>
      </w:r>
      <w:r w:rsidR="00B42833" w:rsidRPr="00F96A20">
        <w:t xml:space="preserve"> - napisanie recenzji,</w:t>
      </w:r>
      <w:r w:rsidR="00B42833" w:rsidRPr="00F96A20">
        <w:rPr>
          <w:i/>
        </w:rPr>
        <w:t xml:space="preserve"> IMAGE</w:t>
      </w:r>
      <w:r w:rsidR="00B42833" w:rsidRPr="00F96A20">
        <w:t xml:space="preserve"> - dodanie zdjęcia, </w:t>
      </w:r>
      <w:r w:rsidR="00B42833" w:rsidRPr="00F96A20">
        <w:rPr>
          <w:i/>
        </w:rPr>
        <w:t>EVENT</w:t>
      </w:r>
      <w:r w:rsidR="00B42833" w:rsidRPr="00F96A20">
        <w:t xml:space="preserve"> - dołączenie do wydarzenia</w:t>
      </w:r>
      <w:r w:rsidR="00B42833">
        <w:t>.</w:t>
      </w:r>
    </w:p>
    <w:p w:rsidR="00B42833" w:rsidRDefault="00B42833" w:rsidP="00B42833">
      <w:pPr>
        <w:pStyle w:val="Nagwektabeli"/>
      </w:pPr>
      <w:bookmarkStart w:id="1897" w:name="_Ref437181951"/>
      <w:bookmarkStart w:id="1898" w:name="_Toc437271188"/>
      <w:r w:rsidRPr="00822E66">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14</w:t>
      </w:r>
      <w:r w:rsidR="00CC4170">
        <w:rPr>
          <w:b/>
        </w:rPr>
        <w:fldChar w:fldCharType="end"/>
      </w:r>
      <w:bookmarkEnd w:id="1897"/>
      <w:r w:rsidRPr="00822E66">
        <w:rPr>
          <w:b/>
        </w:rPr>
        <w:t>.</w:t>
      </w:r>
      <w:r>
        <w:t xml:space="preserve"> Zbiór encji User_role</w:t>
      </w:r>
      <w:bookmarkEnd w:id="1898"/>
    </w:p>
    <w:tbl>
      <w:tblPr>
        <w:tblStyle w:val="Tabela-Siatka"/>
        <w:tblW w:w="0" w:type="auto"/>
        <w:tblLook w:val="04A0"/>
      </w:tblPr>
      <w:tblGrid>
        <w:gridCol w:w="1807"/>
        <w:gridCol w:w="2361"/>
        <w:gridCol w:w="4550"/>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A0C78">
              <w:t>Wskazuje na użytkownika</w:t>
            </w:r>
          </w:p>
        </w:tc>
      </w:tr>
      <w:tr w:rsidR="00B42833" w:rsidTr="007C6741">
        <w:tc>
          <w:tcPr>
            <w:tcW w:w="1951" w:type="dxa"/>
            <w:tcMar>
              <w:top w:w="28" w:type="dxa"/>
              <w:bottom w:w="28" w:type="dxa"/>
            </w:tcMar>
          </w:tcPr>
          <w:p w:rsidR="00B42833" w:rsidRDefault="00B42833" w:rsidP="007C6741">
            <w:pPr>
              <w:pStyle w:val="Normalny-sekcjapierwsza"/>
            </w:pPr>
            <w:r>
              <w:t>role_id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A0C78">
              <w:t>Wskazuje na rolę</w:t>
            </w:r>
          </w:p>
        </w:tc>
      </w:tr>
    </w:tbl>
    <w:p w:rsidR="00B42833" w:rsidRDefault="00B42833" w:rsidP="00B42833"/>
    <w:p w:rsidR="00B42833" w:rsidRDefault="00CC4170" w:rsidP="009F5055">
      <w:pPr>
        <w:pStyle w:val="Zwykyakapit"/>
      </w:pPr>
      <w:fldSimple w:instr=" REF _Ref437181951 \h  \* MERGEFORMAT ">
        <w:ins w:id="1899" w:author="DeeM" w:date="2015-12-07T17:03:00Z">
          <w:r w:rsidRPr="00CC4170">
            <w:rPr>
              <w:rStyle w:val="OdsyaczZnak"/>
              <w:rPrChange w:id="1900" w:author="DeeM" w:date="2015-12-07T17:03:00Z">
                <w:rPr>
                  <w:b/>
                </w:rPr>
              </w:rPrChange>
            </w:rPr>
            <w:t>Tabela 5.14</w:t>
          </w:r>
        </w:ins>
        <w:del w:id="1901" w:author="DeeM" w:date="2015-12-07T17:03:00Z">
          <w:r w:rsidR="00CF274A" w:rsidRPr="00CF274A" w:rsidDel="00252F3E">
            <w:rPr>
              <w:rStyle w:val="OdsyaczZnak"/>
            </w:rPr>
            <w:delText>Tabela 5.14</w:delText>
          </w:r>
        </w:del>
      </w:fldSimple>
      <w:r w:rsidR="002B4B7A" w:rsidRPr="002B4B7A">
        <w:rPr>
          <w:rStyle w:val="OdsyaczZnak"/>
        </w:rPr>
        <w:t>.</w:t>
      </w:r>
      <w:r w:rsidR="002B4B7A">
        <w:t xml:space="preserve"> </w:t>
      </w:r>
      <w:r w:rsidR="00D53FFC">
        <w:t>U</w:t>
      </w:r>
      <w:r w:rsidR="002B4B7A">
        <w:t>kazuje sposób r</w:t>
      </w:r>
      <w:r w:rsidR="00B42833" w:rsidRPr="00EC752B">
        <w:t>ealizacj</w:t>
      </w:r>
      <w:r w:rsidR="002B4B7A">
        <w:t>i</w:t>
      </w:r>
      <w:r w:rsidR="00B42833" w:rsidRPr="00EC752B">
        <w:t xml:space="preserve"> zależności wiele do wiele między użytkownikiem i rolą</w:t>
      </w:r>
      <w:r w:rsidR="00B42833">
        <w:t>.</w:t>
      </w:r>
    </w:p>
    <w:p w:rsidR="00B42833" w:rsidRDefault="00B42833" w:rsidP="00B42833">
      <w:pPr>
        <w:pStyle w:val="Nagwektabeli"/>
      </w:pPr>
      <w:bookmarkStart w:id="1902" w:name="_Ref437181999"/>
      <w:bookmarkStart w:id="1903" w:name="_Toc437271189"/>
      <w:r w:rsidRPr="00822E66">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15</w:t>
      </w:r>
      <w:r w:rsidR="00CC4170">
        <w:rPr>
          <w:b/>
        </w:rPr>
        <w:fldChar w:fldCharType="end"/>
      </w:r>
      <w:bookmarkEnd w:id="1902"/>
      <w:r w:rsidRPr="00822E66">
        <w:rPr>
          <w:b/>
        </w:rPr>
        <w:t>.</w:t>
      </w:r>
      <w:r>
        <w:t xml:space="preserve"> Zbiór encji Role</w:t>
      </w:r>
      <w:bookmarkEnd w:id="1903"/>
    </w:p>
    <w:tbl>
      <w:tblPr>
        <w:tblStyle w:val="Tabela-Siatka"/>
        <w:tblW w:w="0" w:type="auto"/>
        <w:tblLook w:val="04A0"/>
      </w:tblPr>
      <w:tblGrid>
        <w:gridCol w:w="1826"/>
        <w:gridCol w:w="2367"/>
        <w:gridCol w:w="4525"/>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authority</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p>
        </w:tc>
      </w:tr>
    </w:tbl>
    <w:p w:rsidR="00B42833" w:rsidRDefault="00B42833" w:rsidP="00B42833"/>
    <w:p w:rsidR="00B42833" w:rsidRDefault="00CC4170" w:rsidP="009F5055">
      <w:pPr>
        <w:pStyle w:val="Zwykyakapit"/>
      </w:pPr>
      <w:fldSimple w:instr=" REF _Ref437181999 \h  \* MERGEFORMAT ">
        <w:ins w:id="1904" w:author="DeeM" w:date="2015-12-07T17:03:00Z">
          <w:r w:rsidRPr="00CC4170">
            <w:rPr>
              <w:rStyle w:val="OdsyaczZnak"/>
              <w:rPrChange w:id="1905" w:author="DeeM" w:date="2015-12-07T17:03:00Z">
                <w:rPr>
                  <w:b/>
                </w:rPr>
              </w:rPrChange>
            </w:rPr>
            <w:t>Tabela 5.15</w:t>
          </w:r>
        </w:ins>
        <w:del w:id="1906" w:author="DeeM" w:date="2015-12-07T17:03:00Z">
          <w:r w:rsidR="00CF274A" w:rsidRPr="00CF274A" w:rsidDel="00252F3E">
            <w:rPr>
              <w:rStyle w:val="OdsyaczZnak"/>
            </w:rPr>
            <w:delText>Tabela 5.15</w:delText>
          </w:r>
        </w:del>
      </w:fldSimple>
      <w:r w:rsidR="002B4B7A" w:rsidRPr="002B4B7A">
        <w:rPr>
          <w:rStyle w:val="OdsyaczZnak"/>
        </w:rPr>
        <w:t>.</w:t>
      </w:r>
      <w:r w:rsidR="002B4B7A">
        <w:t xml:space="preserve"> </w:t>
      </w:r>
      <w:r w:rsidR="00D53FFC">
        <w:t>O</w:t>
      </w:r>
      <w:r w:rsidR="002B4B7A">
        <w:t xml:space="preserve">kreśla zbiór encji </w:t>
      </w:r>
      <w:r w:rsidR="002B4B7A" w:rsidRPr="002B4B7A">
        <w:rPr>
          <w:i/>
        </w:rPr>
        <w:t>Role</w:t>
      </w:r>
      <w:r w:rsidR="002B4B7A">
        <w:t>, które opisują r</w:t>
      </w:r>
      <w:r w:rsidR="00B42833" w:rsidRPr="002B4B7A">
        <w:t>ol</w:t>
      </w:r>
      <w:r w:rsidR="002B4B7A">
        <w:t xml:space="preserve">ę </w:t>
      </w:r>
      <w:r w:rsidR="00B42833" w:rsidRPr="00EC752B">
        <w:t>użytkownika w systemie</w:t>
      </w:r>
      <w:r w:rsidR="00B42833">
        <w:t>.</w:t>
      </w:r>
    </w:p>
    <w:p w:rsidR="00B42833" w:rsidRDefault="00B42833" w:rsidP="00B42833">
      <w:pPr>
        <w:pStyle w:val="Nagwektabeli"/>
      </w:pPr>
      <w:bookmarkStart w:id="1907" w:name="_Ref437182030"/>
      <w:bookmarkStart w:id="1908" w:name="_Toc437271190"/>
      <w:r w:rsidRPr="00822E66">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16</w:t>
      </w:r>
      <w:r w:rsidR="00CC4170">
        <w:rPr>
          <w:b/>
        </w:rPr>
        <w:fldChar w:fldCharType="end"/>
      </w:r>
      <w:bookmarkEnd w:id="1907"/>
      <w:r w:rsidRPr="00822E66">
        <w:rPr>
          <w:b/>
        </w:rPr>
        <w:t>.</w:t>
      </w:r>
      <w:r>
        <w:t xml:space="preserve"> Zbiór encji ForkFile</w:t>
      </w:r>
      <w:bookmarkEnd w:id="1908"/>
    </w:p>
    <w:tbl>
      <w:tblPr>
        <w:tblStyle w:val="Tabela-Siatka"/>
        <w:tblW w:w="0" w:type="auto"/>
        <w:tblLook w:val="04A0"/>
      </w:tblPr>
      <w:tblGrid>
        <w:gridCol w:w="1856"/>
        <w:gridCol w:w="2337"/>
        <w:gridCol w:w="4525"/>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owner_id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7B6728">
              <w:t>Wskazuje na właściciela pliku</w:t>
            </w:r>
          </w:p>
        </w:tc>
      </w:tr>
      <w:tr w:rsidR="00B42833" w:rsidTr="007C6741">
        <w:tc>
          <w:tcPr>
            <w:tcW w:w="1951" w:type="dxa"/>
            <w:tcMar>
              <w:top w:w="28" w:type="dxa"/>
              <w:bottom w:w="28" w:type="dxa"/>
            </w:tcMar>
          </w:tcPr>
          <w:p w:rsidR="00B42833" w:rsidRDefault="00B42833" w:rsidP="007C6741">
            <w:pPr>
              <w:pStyle w:val="Normalny-sekcjapierwsza"/>
            </w:pPr>
            <w:r>
              <w:t>place_id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7B6728">
              <w:t>Wskazuje na miejsce powiązane z plikiem</w:t>
            </w:r>
          </w:p>
        </w:tc>
      </w:tr>
      <w:tr w:rsidR="00B42833" w:rsidTr="007C6741">
        <w:tc>
          <w:tcPr>
            <w:tcW w:w="1951" w:type="dxa"/>
            <w:tcMar>
              <w:top w:w="28" w:type="dxa"/>
              <w:bottom w:w="28" w:type="dxa"/>
            </w:tcMar>
          </w:tcPr>
          <w:p w:rsidR="00B42833" w:rsidRDefault="00B42833" w:rsidP="007C6741">
            <w:pPr>
              <w:pStyle w:val="Normalny-sekcjapierwsza"/>
            </w:pPr>
            <w:r>
              <w:t>source</w:t>
            </w:r>
          </w:p>
        </w:tc>
        <w:tc>
          <w:tcPr>
            <w:tcW w:w="2552" w:type="dxa"/>
            <w:tcMar>
              <w:top w:w="28" w:type="dxa"/>
              <w:bottom w:w="28" w:type="dxa"/>
            </w:tcMar>
          </w:tcPr>
          <w:p w:rsidR="00B42833" w:rsidRDefault="00B42833" w:rsidP="007C6741">
            <w:pPr>
              <w:pStyle w:val="Normalny-sekcjapierwsza"/>
            </w:pPr>
            <w:r>
              <w:t>BLOB</w:t>
            </w:r>
          </w:p>
        </w:tc>
        <w:tc>
          <w:tcPr>
            <w:tcW w:w="5048" w:type="dxa"/>
            <w:tcMar>
              <w:top w:w="28" w:type="dxa"/>
              <w:bottom w:w="28" w:type="dxa"/>
            </w:tcMar>
          </w:tcPr>
          <w:p w:rsidR="00B42833" w:rsidRDefault="00B42833" w:rsidP="007C6741">
            <w:pPr>
              <w:pStyle w:val="Normalny-sekcjapierwsza"/>
            </w:pPr>
            <w:r w:rsidRPr="007B6728">
              <w:t xml:space="preserve">Źródło zdjęcia o maksymalnym rozmiarze 5 </w:t>
            </w:r>
            <w:r>
              <w:t>MB</w:t>
            </w:r>
          </w:p>
        </w:tc>
      </w:tr>
      <w:tr w:rsidR="00B42833" w:rsidTr="007C6741">
        <w:tc>
          <w:tcPr>
            <w:tcW w:w="1951" w:type="dxa"/>
            <w:tcMar>
              <w:top w:w="28" w:type="dxa"/>
              <w:bottom w:w="28" w:type="dxa"/>
            </w:tcMar>
          </w:tcPr>
          <w:p w:rsidR="00B42833" w:rsidRDefault="00B42833" w:rsidP="007C6741">
            <w:pPr>
              <w:pStyle w:val="Normalny-sekcjapierwsza"/>
            </w:pPr>
            <w:r>
              <w:t>mini</w:t>
            </w:r>
          </w:p>
        </w:tc>
        <w:tc>
          <w:tcPr>
            <w:tcW w:w="2552" w:type="dxa"/>
            <w:tcMar>
              <w:top w:w="28" w:type="dxa"/>
              <w:bottom w:w="28" w:type="dxa"/>
            </w:tcMar>
          </w:tcPr>
          <w:p w:rsidR="00B42833" w:rsidRDefault="00B42833" w:rsidP="007C6741">
            <w:pPr>
              <w:pStyle w:val="Normalny-sekcjapierwsza"/>
            </w:pPr>
            <w:r>
              <w:t>BLOB</w:t>
            </w:r>
          </w:p>
        </w:tc>
        <w:tc>
          <w:tcPr>
            <w:tcW w:w="5048" w:type="dxa"/>
            <w:tcMar>
              <w:top w:w="28" w:type="dxa"/>
              <w:bottom w:w="28" w:type="dxa"/>
            </w:tcMar>
          </w:tcPr>
          <w:p w:rsidR="00B42833" w:rsidRDefault="00B42833" w:rsidP="007C6741">
            <w:pPr>
              <w:pStyle w:val="Normalny-sekcjapierwsza"/>
            </w:pPr>
            <w:r w:rsidRPr="007B6728">
              <w:t>Źródło zdjęcia przeskalowane do mniejszych</w:t>
            </w:r>
            <w:r>
              <w:t xml:space="preserve"> r</w:t>
            </w:r>
            <w:r w:rsidRPr="007B6728">
              <w:t>ozmiarów (gdzie dłuższa krawędź ma mak</w:t>
            </w:r>
            <w:r>
              <w:t xml:space="preserve">symalnie 200 pikseli długości) </w:t>
            </w:r>
            <w:r w:rsidRPr="007B6728">
              <w:t>i formatu jpg</w:t>
            </w:r>
          </w:p>
        </w:tc>
      </w:tr>
      <w:tr w:rsidR="00B42833" w:rsidTr="007C6741">
        <w:tc>
          <w:tcPr>
            <w:tcW w:w="1951" w:type="dxa"/>
            <w:tcMar>
              <w:top w:w="28" w:type="dxa"/>
              <w:bottom w:w="28" w:type="dxa"/>
            </w:tcMar>
          </w:tcPr>
          <w:p w:rsidR="00B42833" w:rsidRDefault="00B42833" w:rsidP="007C6741">
            <w:pPr>
              <w:pStyle w:val="Normalny-sekcjapierwsza"/>
            </w:pPr>
            <w:r>
              <w:t>title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7B6728">
              <w:t>Tytuł zdjęcia</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t>Ciąg znaków</w:t>
            </w:r>
          </w:p>
        </w:tc>
        <w:tc>
          <w:tcPr>
            <w:tcW w:w="5048" w:type="dxa"/>
            <w:tcMar>
              <w:top w:w="28" w:type="dxa"/>
              <w:bottom w:w="28" w:type="dxa"/>
            </w:tcMar>
          </w:tcPr>
          <w:p w:rsidR="00B42833" w:rsidRDefault="00B42833" w:rsidP="007C6741">
            <w:pPr>
              <w:pStyle w:val="Normalny-sekcjapierwsza"/>
            </w:pPr>
            <w:r w:rsidRPr="007B6728">
              <w:t>Opis zdjęcia</w:t>
            </w:r>
          </w:p>
        </w:tc>
      </w:tr>
      <w:tr w:rsidR="00B42833" w:rsidTr="007C6741">
        <w:tc>
          <w:tcPr>
            <w:tcW w:w="1951" w:type="dxa"/>
            <w:tcMar>
              <w:top w:w="28" w:type="dxa"/>
              <w:bottom w:w="28" w:type="dxa"/>
            </w:tcMar>
          </w:tcPr>
          <w:p w:rsidR="00B42833" w:rsidRDefault="00B42833" w:rsidP="007C6741">
            <w:pPr>
              <w:pStyle w:val="Normalny-sekcjapierwsza"/>
            </w:pPr>
            <w:r>
              <w:t>dateCreated</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7B6728">
              <w:t>Data utworzenia</w:t>
            </w:r>
          </w:p>
        </w:tc>
      </w:tr>
    </w:tbl>
    <w:p w:rsidR="00B42833" w:rsidRDefault="00B42833" w:rsidP="00B42833"/>
    <w:p w:rsidR="00B42833" w:rsidRDefault="00CC4170" w:rsidP="009F5055">
      <w:pPr>
        <w:pStyle w:val="Zwykyakapit"/>
      </w:pPr>
      <w:fldSimple w:instr=" REF _Ref437182030 \h  \* MERGEFORMAT ">
        <w:ins w:id="1909" w:author="DeeM" w:date="2015-12-07T17:03:00Z">
          <w:r w:rsidRPr="00CC4170">
            <w:rPr>
              <w:rStyle w:val="OdsyaczZnak"/>
              <w:rPrChange w:id="1910" w:author="DeeM" w:date="2015-12-07T17:03:00Z">
                <w:rPr>
                  <w:b/>
                </w:rPr>
              </w:rPrChange>
            </w:rPr>
            <w:t>Tabela 5.16</w:t>
          </w:r>
        </w:ins>
        <w:del w:id="1911" w:author="DeeM" w:date="2015-12-07T17:03:00Z">
          <w:r w:rsidR="00CF274A" w:rsidRPr="00CF274A" w:rsidDel="00252F3E">
            <w:rPr>
              <w:rStyle w:val="OdsyaczZnak"/>
            </w:rPr>
            <w:delText>Tabela 5.16</w:delText>
          </w:r>
        </w:del>
      </w:fldSimple>
      <w:r w:rsidR="002B4B7A" w:rsidRPr="002B4B7A">
        <w:rPr>
          <w:rStyle w:val="OdsyaczZnak"/>
        </w:rPr>
        <w:t>.</w:t>
      </w:r>
      <w:r w:rsidR="002B4B7A">
        <w:t xml:space="preserve"> </w:t>
      </w:r>
      <w:r w:rsidR="00D53FFC">
        <w:t>O</w:t>
      </w:r>
      <w:r w:rsidR="002B4B7A">
        <w:t xml:space="preserve">pisuje zbiór encji </w:t>
      </w:r>
      <w:r w:rsidR="002B4B7A" w:rsidRPr="002B4B7A">
        <w:rPr>
          <w:rStyle w:val="OdsyaczZnak"/>
        </w:rPr>
        <w:t>ForkFile</w:t>
      </w:r>
      <w:r w:rsidR="002B4B7A">
        <w:t>, które reprezentują</w:t>
      </w:r>
      <w:r w:rsidR="00B42833" w:rsidRPr="00EC752B">
        <w:t xml:space="preserve"> plik i metadane o tym pliku. Na obecne potrzeby systemu jest to tylko i wyłącznie zdjęcie.</w:t>
      </w:r>
    </w:p>
    <w:p w:rsidR="002B4B7A" w:rsidRDefault="002B4B7A" w:rsidP="009F5055">
      <w:pPr>
        <w:pStyle w:val="Zwykyakapit"/>
      </w:pPr>
    </w:p>
    <w:p w:rsidR="00B42833" w:rsidRDefault="00B42833" w:rsidP="00B42833">
      <w:pPr>
        <w:pStyle w:val="Nagwektabeli"/>
      </w:pPr>
      <w:bookmarkStart w:id="1912" w:name="_Ref437182072"/>
      <w:bookmarkStart w:id="1913" w:name="_Toc437271191"/>
      <w:r w:rsidRPr="00822E66">
        <w:rPr>
          <w:b/>
        </w:rPr>
        <w:lastRenderedPageBreak/>
        <w:t xml:space="preserve">Tabela </w:t>
      </w:r>
      <w:r w:rsidR="00CC4170">
        <w:rPr>
          <w:b/>
        </w:rPr>
        <w:fldChar w:fldCharType="begin"/>
      </w:r>
      <w:r>
        <w:rPr>
          <w:b/>
        </w:rPr>
        <w:instrText xml:space="preserve"> STYLEREF 1 \s </w:instrText>
      </w:r>
      <w:r w:rsidR="00CC4170">
        <w:rPr>
          <w:b/>
        </w:rPr>
        <w:fldChar w:fldCharType="separate"/>
      </w:r>
      <w:r w:rsidR="00252F3E">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17</w:t>
      </w:r>
      <w:r w:rsidR="00CC4170">
        <w:rPr>
          <w:b/>
        </w:rPr>
        <w:fldChar w:fldCharType="end"/>
      </w:r>
      <w:bookmarkEnd w:id="1912"/>
      <w:r w:rsidRPr="00822E66">
        <w:rPr>
          <w:b/>
        </w:rPr>
        <w:t>.</w:t>
      </w:r>
      <w:r>
        <w:t xml:space="preserve"> Zbiór encji Event</w:t>
      </w:r>
      <w:bookmarkEnd w:id="1913"/>
    </w:p>
    <w:tbl>
      <w:tblPr>
        <w:tblStyle w:val="Tabela-Siatka"/>
        <w:tblW w:w="0" w:type="auto"/>
        <w:tblLook w:val="04A0"/>
      </w:tblPr>
      <w:tblGrid>
        <w:gridCol w:w="1843"/>
        <w:gridCol w:w="2350"/>
        <w:gridCol w:w="4525"/>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97301">
              <w:t>Wskazuje na użytkownika</w:t>
            </w:r>
          </w:p>
        </w:tc>
      </w:tr>
      <w:tr w:rsidR="00B42833" w:rsidTr="007C6741">
        <w:tc>
          <w:tcPr>
            <w:tcW w:w="1951" w:type="dxa"/>
            <w:tcMar>
              <w:top w:w="28" w:type="dxa"/>
              <w:bottom w:w="28" w:type="dxa"/>
            </w:tcMar>
          </w:tcPr>
          <w:p w:rsidR="00B42833" w:rsidRDefault="00B42833" w:rsidP="007C6741">
            <w:pPr>
              <w:pStyle w:val="Normalny-sekcjapierwsza"/>
            </w:pPr>
            <w:r>
              <w:t>event_id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97301">
              <w:t>Wskazuje na wydarzenie</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A27BDD">
              <w:t>Opis wydarzenia</w:t>
            </w:r>
          </w:p>
        </w:tc>
      </w:tr>
      <w:tr w:rsidR="00B42833" w:rsidTr="007C6741">
        <w:tc>
          <w:tcPr>
            <w:tcW w:w="1951" w:type="dxa"/>
            <w:tcMar>
              <w:top w:w="28" w:type="dxa"/>
              <w:bottom w:w="28" w:type="dxa"/>
            </w:tcMar>
          </w:tcPr>
          <w:p w:rsidR="00B42833" w:rsidRDefault="00B42833" w:rsidP="007C6741">
            <w:pPr>
              <w:pStyle w:val="Normalny-sekcjapierwsza"/>
            </w:pPr>
            <w:r>
              <w:t>startDate</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A27BDD">
              <w:t>Data rozpoczęcia wydarzenia</w:t>
            </w:r>
          </w:p>
        </w:tc>
      </w:tr>
      <w:tr w:rsidR="00B42833" w:rsidTr="007C6741">
        <w:tc>
          <w:tcPr>
            <w:tcW w:w="1951" w:type="dxa"/>
            <w:tcMar>
              <w:top w:w="28" w:type="dxa"/>
              <w:bottom w:w="28" w:type="dxa"/>
            </w:tcMar>
          </w:tcPr>
          <w:p w:rsidR="00B42833" w:rsidRDefault="00B42833" w:rsidP="007C6741">
            <w:pPr>
              <w:pStyle w:val="Normalny-sekcjapierwsza"/>
            </w:pPr>
            <w:r>
              <w:t>endDate</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A27BDD">
              <w:t>Data zakończenia wydarzenia</w:t>
            </w:r>
          </w:p>
        </w:tc>
      </w:tr>
    </w:tbl>
    <w:p w:rsidR="00B42833" w:rsidRDefault="00B42833" w:rsidP="00B42833"/>
    <w:p w:rsidR="00B42833" w:rsidRDefault="00CC4170" w:rsidP="009F5055">
      <w:pPr>
        <w:pStyle w:val="Zwykyakapit"/>
      </w:pPr>
      <w:fldSimple w:instr=" REF _Ref437182072 \h  \* MERGEFORMAT ">
        <w:ins w:id="1914" w:author="DeeM" w:date="2015-12-07T17:03:00Z">
          <w:r w:rsidRPr="00CC4170">
            <w:rPr>
              <w:rStyle w:val="OdsyaczZnak"/>
              <w:rPrChange w:id="1915" w:author="DeeM" w:date="2015-12-07T17:03:00Z">
                <w:rPr>
                  <w:b/>
                </w:rPr>
              </w:rPrChange>
            </w:rPr>
            <w:t>Tabela 5.17</w:t>
          </w:r>
        </w:ins>
        <w:del w:id="1916" w:author="DeeM" w:date="2015-12-07T17:03:00Z">
          <w:r w:rsidR="00CF274A" w:rsidRPr="00CF274A" w:rsidDel="00252F3E">
            <w:rPr>
              <w:rStyle w:val="OdsyaczZnak"/>
            </w:rPr>
            <w:delText>Tabela 5.17</w:delText>
          </w:r>
        </w:del>
      </w:fldSimple>
      <w:r w:rsidR="002B4B7A">
        <w:t xml:space="preserve">. </w:t>
      </w:r>
      <w:r w:rsidR="00D53FFC">
        <w:t>O</w:t>
      </w:r>
      <w:r w:rsidR="002B4B7A">
        <w:t xml:space="preserve">pisuje zbiór encji </w:t>
      </w:r>
      <w:r w:rsidR="002B4B7A" w:rsidRPr="002B4B7A">
        <w:rPr>
          <w:i/>
        </w:rPr>
        <w:t>Event</w:t>
      </w:r>
      <w:r w:rsidR="002B4B7A">
        <w:t>, opisujące w</w:t>
      </w:r>
      <w:r w:rsidR="00B42833" w:rsidRPr="00B44B4D">
        <w:t>ydarzenie, które odbyło lub odbędzie się w danym miejscu</w:t>
      </w:r>
      <w:r w:rsidR="00B42833">
        <w:t>.</w:t>
      </w:r>
    </w:p>
    <w:p w:rsidR="00B42833" w:rsidRDefault="00B42833" w:rsidP="00B42833">
      <w:pPr>
        <w:pStyle w:val="Nagwektabeli"/>
      </w:pPr>
      <w:bookmarkStart w:id="1917" w:name="_Ref437182110"/>
      <w:bookmarkStart w:id="1918" w:name="_Toc437271192"/>
      <w:r w:rsidRPr="00822E66">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18</w:t>
      </w:r>
      <w:r w:rsidR="00CC4170">
        <w:rPr>
          <w:b/>
        </w:rPr>
        <w:fldChar w:fldCharType="end"/>
      </w:r>
      <w:bookmarkEnd w:id="1917"/>
      <w:r w:rsidRPr="00822E66">
        <w:rPr>
          <w:b/>
        </w:rPr>
        <w:t>.</w:t>
      </w:r>
      <w:r>
        <w:t xml:space="preserve"> Zbiór encji Event_participant</w:t>
      </w:r>
      <w:bookmarkEnd w:id="1918"/>
    </w:p>
    <w:tbl>
      <w:tblPr>
        <w:tblStyle w:val="Tabela-Siatka"/>
        <w:tblW w:w="0" w:type="auto"/>
        <w:tblLook w:val="04A0"/>
      </w:tblPr>
      <w:tblGrid>
        <w:gridCol w:w="1818"/>
        <w:gridCol w:w="2358"/>
        <w:gridCol w:w="4542"/>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97301">
              <w:t>Wskazuje na użytkownika</w:t>
            </w:r>
          </w:p>
        </w:tc>
      </w:tr>
      <w:tr w:rsidR="00B42833" w:rsidTr="007C6741">
        <w:tc>
          <w:tcPr>
            <w:tcW w:w="1951" w:type="dxa"/>
            <w:tcMar>
              <w:top w:w="28" w:type="dxa"/>
              <w:bottom w:w="28" w:type="dxa"/>
            </w:tcMar>
          </w:tcPr>
          <w:p w:rsidR="00B42833" w:rsidRDefault="00B42833" w:rsidP="007C6741">
            <w:pPr>
              <w:pStyle w:val="Normalny-sekcjapierwsza"/>
            </w:pPr>
            <w:r>
              <w:t>event_id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97301">
              <w:t>Wskazuje na wydarzenie</w:t>
            </w:r>
          </w:p>
        </w:tc>
      </w:tr>
    </w:tbl>
    <w:p w:rsidR="00B42833" w:rsidRDefault="00B42833" w:rsidP="00B42833"/>
    <w:p w:rsidR="00B42833" w:rsidRDefault="00CC4170" w:rsidP="009F5055">
      <w:pPr>
        <w:pStyle w:val="Zwykyakapit"/>
      </w:pPr>
      <w:fldSimple w:instr=" REF _Ref437182110 \h  \* MERGEFORMAT ">
        <w:ins w:id="1919" w:author="DeeM" w:date="2015-12-07T17:03:00Z">
          <w:r w:rsidRPr="00CC4170">
            <w:rPr>
              <w:rStyle w:val="OdsyaczZnak"/>
              <w:rPrChange w:id="1920" w:author="DeeM" w:date="2015-12-07T17:03:00Z">
                <w:rPr>
                  <w:b/>
                </w:rPr>
              </w:rPrChange>
            </w:rPr>
            <w:t>Tabela 5.18</w:t>
          </w:r>
        </w:ins>
        <w:del w:id="1921" w:author="DeeM" w:date="2015-12-07T17:03:00Z">
          <w:r w:rsidR="00CF274A" w:rsidRPr="00CF274A" w:rsidDel="00252F3E">
            <w:rPr>
              <w:rStyle w:val="OdsyaczZnak"/>
            </w:rPr>
            <w:delText>Tabela 5.18</w:delText>
          </w:r>
        </w:del>
      </w:fldSimple>
      <w:r w:rsidR="002B4B7A">
        <w:t xml:space="preserve">. </w:t>
      </w:r>
      <w:r w:rsidR="00D53FFC">
        <w:t>O</w:t>
      </w:r>
      <w:r w:rsidR="002B4B7A">
        <w:t>kreśla sposób realizacji</w:t>
      </w:r>
      <w:r w:rsidR="00B42833" w:rsidRPr="00FC243C">
        <w:t xml:space="preserve"> zależności wiele do wiele między użytkownikiem i wydarzeniem</w:t>
      </w:r>
      <w:r w:rsidR="00B42833">
        <w:t>.</w:t>
      </w:r>
    </w:p>
    <w:p w:rsidR="00B42833" w:rsidRDefault="00B42833" w:rsidP="00B42833">
      <w:pPr>
        <w:pStyle w:val="Nagwektabeli"/>
      </w:pPr>
      <w:bookmarkStart w:id="1922" w:name="_Ref437182145"/>
      <w:bookmarkStart w:id="1923" w:name="_Toc437271193"/>
      <w:bookmarkStart w:id="1924" w:name="_Toc436850554"/>
      <w:bookmarkStart w:id="1925" w:name="_Toc436850564"/>
      <w:bookmarkStart w:id="1926" w:name="_Toc436850577"/>
      <w:r w:rsidRPr="00822E66">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19</w:t>
      </w:r>
      <w:r w:rsidR="00CC4170">
        <w:rPr>
          <w:b/>
        </w:rPr>
        <w:fldChar w:fldCharType="end"/>
      </w:r>
      <w:bookmarkEnd w:id="1922"/>
      <w:r w:rsidRPr="00822E66">
        <w:rPr>
          <w:b/>
        </w:rPr>
        <w:t>.</w:t>
      </w:r>
      <w:r>
        <w:t xml:space="preserve"> Zbiór encji </w:t>
      </w:r>
      <w:r w:rsidR="002B4B7A">
        <w:t>Comment</w:t>
      </w:r>
      <w:bookmarkEnd w:id="1923"/>
    </w:p>
    <w:tbl>
      <w:tblPr>
        <w:tblStyle w:val="Tabela-Siatka"/>
        <w:tblW w:w="0" w:type="auto"/>
        <w:tblLook w:val="04A0"/>
      </w:tblPr>
      <w:tblGrid>
        <w:gridCol w:w="1818"/>
        <w:gridCol w:w="2358"/>
        <w:gridCol w:w="4542"/>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944B31">
              <w:t>Wskazuje na użytkownika</w:t>
            </w:r>
          </w:p>
        </w:tc>
      </w:tr>
      <w:tr w:rsidR="00B42833" w:rsidTr="007C6741">
        <w:tc>
          <w:tcPr>
            <w:tcW w:w="1951" w:type="dxa"/>
            <w:tcMar>
              <w:top w:w="28" w:type="dxa"/>
              <w:bottom w:w="28" w:type="dxa"/>
            </w:tcMar>
          </w:tcPr>
          <w:p w:rsidR="00B42833" w:rsidRDefault="00B42833" w:rsidP="007C6741">
            <w:pPr>
              <w:pStyle w:val="Normalny-sekcjapierwsza"/>
            </w:pPr>
            <w:r>
              <w:t>event_id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944B31">
              <w:t>Wskazuje na wydarzenie</w:t>
            </w:r>
          </w:p>
        </w:tc>
      </w:tr>
      <w:tr w:rsidR="00B42833" w:rsidTr="007C6741">
        <w:tc>
          <w:tcPr>
            <w:tcW w:w="1951" w:type="dxa"/>
            <w:tcMar>
              <w:top w:w="28" w:type="dxa"/>
              <w:bottom w:w="28" w:type="dxa"/>
            </w:tcMar>
          </w:tcPr>
          <w:p w:rsidR="00B42833" w:rsidRDefault="00B42833" w:rsidP="007C6741">
            <w:pPr>
              <w:pStyle w:val="Normalny-sekcjapierwsza"/>
            </w:pPr>
            <w:r>
              <w:t>content</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944B31">
              <w:t>Treść wiadomości</w:t>
            </w:r>
          </w:p>
        </w:tc>
      </w:tr>
    </w:tbl>
    <w:p w:rsidR="00B42833" w:rsidRDefault="00B42833" w:rsidP="00B42833">
      <w:bookmarkStart w:id="1927" w:name="_Toc437097110"/>
    </w:p>
    <w:p w:rsidR="00B42833" w:rsidRDefault="00CC4170" w:rsidP="009F5055">
      <w:pPr>
        <w:pStyle w:val="Zwykyakapit"/>
      </w:pPr>
      <w:fldSimple w:instr=" REF _Ref437182145 \h  \* MERGEFORMAT ">
        <w:ins w:id="1928" w:author="DeeM" w:date="2015-12-07T17:03:00Z">
          <w:r w:rsidRPr="00CC4170">
            <w:rPr>
              <w:rStyle w:val="OdsyaczZnak"/>
              <w:rPrChange w:id="1929" w:author="DeeM" w:date="2015-12-07T17:03:00Z">
                <w:rPr>
                  <w:b/>
                </w:rPr>
              </w:rPrChange>
            </w:rPr>
            <w:t>Tabela 5.19</w:t>
          </w:r>
        </w:ins>
        <w:del w:id="1930" w:author="DeeM" w:date="2015-12-07T17:03:00Z">
          <w:r w:rsidR="00CF274A" w:rsidRPr="00CF274A" w:rsidDel="00252F3E">
            <w:rPr>
              <w:rStyle w:val="OdsyaczZnak"/>
            </w:rPr>
            <w:delText>Tabela 5.19</w:delText>
          </w:r>
        </w:del>
      </w:fldSimple>
      <w:r w:rsidR="002B4B7A" w:rsidRPr="002B4B7A">
        <w:rPr>
          <w:rStyle w:val="OdsyaczZnak"/>
        </w:rPr>
        <w:t>.</w:t>
      </w:r>
      <w:r w:rsidR="002B4B7A">
        <w:t xml:space="preserve"> </w:t>
      </w:r>
      <w:r w:rsidR="00D53FFC">
        <w:t>P</w:t>
      </w:r>
      <w:r w:rsidR="002B4B7A">
        <w:t xml:space="preserve">okazuje zbiór encji </w:t>
      </w:r>
      <w:r w:rsidR="002B4B7A" w:rsidRPr="002B4B7A">
        <w:rPr>
          <w:i/>
        </w:rPr>
        <w:t>Comment</w:t>
      </w:r>
      <w:r w:rsidR="002B4B7A">
        <w:t>, pełniących rolę komentarza</w:t>
      </w:r>
      <w:r w:rsidR="00B42833" w:rsidRPr="00CD54A8">
        <w:t xml:space="preserve"> </w:t>
      </w:r>
      <w:r w:rsidR="002B4B7A">
        <w:t>– jest to</w:t>
      </w:r>
      <w:r w:rsidR="00B42833" w:rsidRPr="00CD54A8">
        <w:t xml:space="preserve"> pewna forma komunikacji między osobami, które uczestniczą w wydarzeniu w celu ustalenia dodatkowych informacji</w:t>
      </w:r>
      <w:r w:rsidR="00B42833">
        <w:t>.</w:t>
      </w:r>
    </w:p>
    <w:p w:rsidR="00B42833" w:rsidRDefault="00B42833" w:rsidP="002A41BA">
      <w:pPr>
        <w:pStyle w:val="Nagwek1"/>
      </w:pPr>
      <w:bookmarkStart w:id="1931" w:name="_Toc437130556"/>
      <w:bookmarkStart w:id="1932" w:name="_Toc437190861"/>
      <w:r>
        <w:lastRenderedPageBreak/>
        <w:t>Opis produktu</w:t>
      </w:r>
      <w:bookmarkEnd w:id="1924"/>
      <w:bookmarkEnd w:id="1925"/>
      <w:bookmarkEnd w:id="1926"/>
      <w:bookmarkEnd w:id="1927"/>
      <w:bookmarkEnd w:id="1931"/>
      <w:bookmarkEnd w:id="1932"/>
    </w:p>
    <w:p w:rsidR="00B42833" w:rsidRDefault="00B42833" w:rsidP="009F5055">
      <w:pPr>
        <w:pStyle w:val="Zwykyakapit"/>
      </w:pPr>
      <w:r>
        <w:t xml:space="preserve">W skład tworzonego produktu wchodzą dwa składniki – aplikacja webowa, która jest główną wersją aplikacji, dostępna poprzez przeglądarki obsługujące </w:t>
      </w:r>
      <w:r w:rsidRPr="00550FB4">
        <w:rPr>
          <w:rStyle w:val="OdsyaczZnak"/>
        </w:rPr>
        <w:t>HTML5</w:t>
      </w:r>
      <w:r>
        <w:t xml:space="preserve"> i </w:t>
      </w:r>
      <w:r w:rsidRPr="00550FB4">
        <w:rPr>
          <w:rStyle w:val="OdsyaczZnak"/>
        </w:rPr>
        <w:t>CSS3</w:t>
      </w:r>
      <w:r>
        <w:t xml:space="preserve"> oraz aplikacja mobilna, z okrojoną funkcjonalnością, dostępna dla urządzeń z systemem </w:t>
      </w:r>
      <w:r w:rsidRPr="00550FB4">
        <w:rPr>
          <w:rStyle w:val="OdsyaczZnak"/>
        </w:rPr>
        <w:t>Android</w:t>
      </w:r>
      <w:r>
        <w:t xml:space="preserve">. </w:t>
      </w:r>
    </w:p>
    <w:p w:rsidR="00B42833" w:rsidRDefault="00B42833" w:rsidP="009F5055">
      <w:pPr>
        <w:pStyle w:val="Zwykyakapit"/>
      </w:pPr>
      <w:r>
        <w:t>W dalszej części dokumentacji zostały opisane widoki dla obydwu wersji aplikacji, z uwzględnieniem akcji, jakie może użytkownik podjąć na każdym z nich.</w:t>
      </w:r>
    </w:p>
    <w:p w:rsidR="00B42833" w:rsidRDefault="00B42833" w:rsidP="002A41BA">
      <w:pPr>
        <w:pStyle w:val="Nagwek2"/>
      </w:pPr>
      <w:bookmarkStart w:id="1933" w:name="_Toc437097111"/>
      <w:bookmarkStart w:id="1934" w:name="_Toc437130557"/>
      <w:bookmarkStart w:id="1935" w:name="_Toc437190862"/>
      <w:r>
        <w:t>Wersja webowa aplikacji</w:t>
      </w:r>
      <w:bookmarkEnd w:id="1933"/>
      <w:bookmarkEnd w:id="1934"/>
      <w:bookmarkEnd w:id="1935"/>
    </w:p>
    <w:p w:rsidR="00B42833" w:rsidRDefault="00B42833" w:rsidP="002A41BA">
      <w:pPr>
        <w:pStyle w:val="Nagwek3"/>
      </w:pPr>
      <w:bookmarkStart w:id="1936" w:name="_Toc437097112"/>
      <w:bookmarkStart w:id="1937" w:name="_Toc437130558"/>
      <w:bookmarkStart w:id="1938" w:name="_Toc437190863"/>
      <w:r>
        <w:t>Ogólny szablon strony i strona główna aplikacji</w:t>
      </w:r>
      <w:bookmarkEnd w:id="1936"/>
      <w:bookmarkEnd w:id="1937"/>
      <w:bookmarkEnd w:id="1938"/>
    </w:p>
    <w:p w:rsidR="00B42833" w:rsidRDefault="00B42833" w:rsidP="009F5055">
      <w:pPr>
        <w:pStyle w:val="Zwykyakapit"/>
      </w:pPr>
      <w:r w:rsidRPr="00E927F1">
        <w:t>Ekran strony głównej jest domyślnym ekranem aplikacji. Można do niego przejść z każdego i</w:t>
      </w:r>
      <w:r>
        <w:t>nnego widoku, po kliknięciu logo</w:t>
      </w:r>
      <w:r w:rsidRPr="00E927F1">
        <w:t xml:space="preserve"> i nazwy aplikacji lub po wybraniu pozycji </w:t>
      </w:r>
      <w:r w:rsidRPr="00E927F1">
        <w:rPr>
          <w:i/>
        </w:rPr>
        <w:t>Strona główna</w:t>
      </w:r>
      <w:r>
        <w:t xml:space="preserve"> w </w:t>
      </w:r>
      <w:r w:rsidRPr="00E927F1">
        <w:rPr>
          <w:i/>
        </w:rPr>
        <w:t xml:space="preserve">Menu głównym </w:t>
      </w:r>
      <w:r w:rsidRPr="00E927F1">
        <w:t>aplikacji.</w:t>
      </w:r>
    </w:p>
    <w:p w:rsidR="00B42833" w:rsidRDefault="00B42833" w:rsidP="00B42833">
      <w:pPr>
        <w:keepNext/>
        <w:ind w:firstLine="284"/>
        <w:jc w:val="center"/>
      </w:pPr>
      <w:r>
        <w:rPr>
          <w:rFonts w:cs="Arial"/>
          <w:noProof/>
          <w:color w:val="000000"/>
          <w:sz w:val="22"/>
          <w:szCs w:val="22"/>
        </w:rPr>
        <w:drawing>
          <wp:inline distT="0" distB="0" distL="0" distR="0">
            <wp:extent cx="3372409" cy="4781550"/>
            <wp:effectExtent l="19050" t="0" r="0" b="0"/>
            <wp:docPr id="203" name="Obraz 3" descr="https://lh5.googleusercontent.com/DFQFgTofzP6ewWjI4lkK_tLltZT7A-g3rFnh9o-_iJq_rs7_HX5cLdx4HHIt7MH3g0QQeknRH__hcqoJU1zpe_fqVyn7Fmdh73L6zSrnFIJB-pj4o11TNRZAFjC65j9uwvZV0m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DFQFgTofzP6ewWjI4lkK_tLltZT7A-g3rFnh9o-_iJq_rs7_HX5cLdx4HHIt7MH3g0QQeknRH__hcqoJU1zpe_fqVyn7Fmdh73L6zSrnFIJB-pj4o11TNRZAFjC65j9uwvZV0mIe"/>
                    <pic:cNvPicPr>
                      <a:picLocks noChangeAspect="1" noChangeArrowheads="1"/>
                    </pic:cNvPicPr>
                  </pic:nvPicPr>
                  <pic:blipFill>
                    <a:blip r:embed="rId49" cstate="print"/>
                    <a:stretch>
                      <a:fillRect/>
                    </a:stretch>
                  </pic:blipFill>
                  <pic:spPr bwMode="auto">
                    <a:xfrm>
                      <a:off x="0" y="0"/>
                      <a:ext cx="3372409" cy="4781550"/>
                    </a:xfrm>
                    <a:prstGeom prst="rect">
                      <a:avLst/>
                    </a:prstGeom>
                    <a:noFill/>
                    <a:ln w="9525">
                      <a:noFill/>
                      <a:miter lim="800000"/>
                      <a:headEnd/>
                      <a:tailEnd/>
                    </a:ln>
                  </pic:spPr>
                </pic:pic>
              </a:graphicData>
            </a:graphic>
          </wp:inline>
        </w:drawing>
      </w:r>
    </w:p>
    <w:p w:rsidR="00B42833" w:rsidRDefault="00B42833" w:rsidP="00B42833">
      <w:pPr>
        <w:pStyle w:val="Podpisobrazka"/>
      </w:pPr>
      <w:bookmarkStart w:id="1939" w:name="_Ref437128056"/>
      <w:bookmarkStart w:id="1940" w:name="_Toc437271155"/>
      <w:r>
        <w:t xml:space="preserve">Rys. </w:t>
      </w:r>
      <w:fldSimple w:instr=" STYLEREF 1 \s ">
        <w:r w:rsidR="00252F3E">
          <w:rPr>
            <w:noProof/>
          </w:rPr>
          <w:t>6</w:t>
        </w:r>
      </w:fldSimple>
      <w:r w:rsidR="00A41402">
        <w:t>.</w:t>
      </w:r>
      <w:fldSimple w:instr=" SEQ Rys. \* ARABIC \s 1 ">
        <w:r w:rsidR="00252F3E">
          <w:rPr>
            <w:noProof/>
          </w:rPr>
          <w:t>1</w:t>
        </w:r>
      </w:fldSimple>
      <w:bookmarkEnd w:id="1939"/>
      <w:r>
        <w:t>. Ogólny interfejs aplikacji webowej. Widok strony głównej.</w:t>
      </w:r>
      <w:bookmarkEnd w:id="1940"/>
    </w:p>
    <w:p w:rsidR="00B42833" w:rsidRDefault="00CC4170" w:rsidP="009F5055">
      <w:pPr>
        <w:pStyle w:val="Zwykyakapit"/>
      </w:pPr>
      <w:fldSimple w:instr=" REF _Ref437128056 \h  \* MERGEFORMAT ">
        <w:ins w:id="1941" w:author="DeeM" w:date="2015-12-07T17:03:00Z">
          <w:r w:rsidRPr="00CC4170">
            <w:rPr>
              <w:rStyle w:val="OdsyaczZnak"/>
              <w:rPrChange w:id="1942" w:author="DeeM" w:date="2015-12-07T17:03:00Z">
                <w:rPr/>
              </w:rPrChange>
            </w:rPr>
            <w:t>Rys. 6.1</w:t>
          </w:r>
        </w:ins>
        <w:del w:id="1943" w:author="DeeM" w:date="2015-12-07T17:03:00Z">
          <w:r w:rsidR="00CF274A" w:rsidRPr="00CF274A" w:rsidDel="00252F3E">
            <w:rPr>
              <w:rStyle w:val="OdsyaczZnak"/>
            </w:rPr>
            <w:delText>Rys. 6.1</w:delText>
          </w:r>
        </w:del>
      </w:fldSimple>
      <w:r w:rsidR="00B42833" w:rsidRPr="00E927F1">
        <w:rPr>
          <w:rStyle w:val="OdsyaczZnak"/>
        </w:rPr>
        <w:t>.</w:t>
      </w:r>
      <w:r w:rsidR="00B42833">
        <w:t xml:space="preserve"> przedstawia ogólny interfejs, zastosowany na wszystkich </w:t>
      </w:r>
      <w:r w:rsidR="00D53FFC">
        <w:t>podstronach</w:t>
      </w:r>
      <w:r w:rsidR="00B42833">
        <w:t xml:space="preserve"> aplikacji. W górnej części podstrony znajduje się logo aplikacji i menu, które zawiera linki do </w:t>
      </w:r>
      <w:r w:rsidR="00B42833" w:rsidRPr="006F6F8B">
        <w:rPr>
          <w:rStyle w:val="OdsyaczZnak"/>
        </w:rPr>
        <w:t>Strony głównej</w:t>
      </w:r>
      <w:r w:rsidR="00B42833">
        <w:t xml:space="preserve">, modułu </w:t>
      </w:r>
      <w:r w:rsidR="00B42833" w:rsidRPr="006F6F8B">
        <w:rPr>
          <w:rStyle w:val="OdsyaczZnak"/>
        </w:rPr>
        <w:t>Miejsca</w:t>
      </w:r>
      <w:r w:rsidR="00B42833">
        <w:t xml:space="preserve">, w którym znajduje się lista wszystkich atrakcji, modułu </w:t>
      </w:r>
      <w:r w:rsidR="00B42833" w:rsidRPr="006F6F8B">
        <w:rPr>
          <w:rStyle w:val="OdsyaczZnak"/>
        </w:rPr>
        <w:lastRenderedPageBreak/>
        <w:t>Wydarzenia</w:t>
      </w:r>
      <w:r w:rsidR="00B42833">
        <w:t xml:space="preserve">, w którym użytkownik może znaleźć listę aktualnych wydarzeń oraz przycisk </w:t>
      </w:r>
      <w:r w:rsidR="00B42833" w:rsidRPr="006F6F8B">
        <w:rPr>
          <w:rStyle w:val="OdsyaczZnak"/>
        </w:rPr>
        <w:t>Zaloguj się</w:t>
      </w:r>
      <w:r w:rsidR="00B42833">
        <w:t xml:space="preserve"> (lub </w:t>
      </w:r>
      <w:r w:rsidR="00B42833" w:rsidRPr="006F6F8B">
        <w:rPr>
          <w:rStyle w:val="OdsyaczZnak"/>
        </w:rPr>
        <w:t>Wyloguj</w:t>
      </w:r>
      <w:r w:rsidR="00B42833">
        <w:t xml:space="preserve">, w zależności od tego, czy użytkownik jest zalogowany). </w:t>
      </w:r>
    </w:p>
    <w:p w:rsidR="00B42833" w:rsidRDefault="00B42833" w:rsidP="009F5055">
      <w:pPr>
        <w:pStyle w:val="Zwykyakapit"/>
      </w:pPr>
      <w:r>
        <w:t>Środkowa część strony ulega zmianie dla każdej podstrony - w tym miejscu prezentowana jest właściwa zawartość danego modułu.</w:t>
      </w:r>
    </w:p>
    <w:p w:rsidR="00B42833" w:rsidRDefault="00B42833" w:rsidP="009F5055">
      <w:pPr>
        <w:pStyle w:val="Zwykyakapit"/>
      </w:pPr>
      <w:r>
        <w:t>U dołu strony znajduje się stopka, podzielona na cztery sekcje:</w:t>
      </w:r>
    </w:p>
    <w:p w:rsidR="00B42833" w:rsidRDefault="00B42833" w:rsidP="00B42833">
      <w:pPr>
        <w:pStyle w:val="Akapitzlist"/>
        <w:numPr>
          <w:ilvl w:val="0"/>
          <w:numId w:val="3"/>
        </w:numPr>
      </w:pPr>
      <w:r w:rsidRPr="006F6F8B">
        <w:rPr>
          <w:rStyle w:val="OdsyaczZnak"/>
        </w:rPr>
        <w:t>Menu strony</w:t>
      </w:r>
      <w:r>
        <w:t xml:space="preserve"> - zawiera linki jak w </w:t>
      </w:r>
      <w:r w:rsidRPr="006F6F8B">
        <w:rPr>
          <w:rStyle w:val="OdsyaczZnak"/>
        </w:rPr>
        <w:t>Menu głównym</w:t>
      </w:r>
      <w:r>
        <w:t xml:space="preserve">. W tym miejscu (jeżeli zalogowanym użytkownikiem jest administrator) pojawia się także link </w:t>
      </w:r>
      <w:r w:rsidRPr="006F6F8B">
        <w:rPr>
          <w:rStyle w:val="OdsyaczZnak"/>
        </w:rPr>
        <w:t>Panel administratora</w:t>
      </w:r>
      <w:r>
        <w:t xml:space="preserve">, który prowadzi do widoku przedstawionego w </w:t>
      </w:r>
      <w:r w:rsidRPr="00D37E08">
        <w:rPr>
          <w:rStyle w:val="OdsyaczZnak"/>
        </w:rPr>
        <w:t xml:space="preserve">punkcie </w:t>
      </w:r>
      <w:fldSimple w:instr=" REF _Ref437160874 \r \h  \* MERGEFORMAT ">
        <w:ins w:id="1944" w:author="DeeM" w:date="2015-12-07T17:03:00Z">
          <w:r w:rsidR="00CC4170" w:rsidRPr="00CC4170">
            <w:rPr>
              <w:rStyle w:val="OdsyaczZnak"/>
              <w:rPrChange w:id="1945" w:author="DeeM" w:date="2015-12-07T17:03:00Z">
                <w:rPr/>
              </w:rPrChange>
            </w:rPr>
            <w:t>6.1.5</w:t>
          </w:r>
        </w:ins>
        <w:del w:id="1946" w:author="DeeM" w:date="2015-12-07T17:03:00Z">
          <w:r w:rsidR="00CF274A" w:rsidRPr="00CF274A" w:rsidDel="00252F3E">
            <w:rPr>
              <w:rStyle w:val="OdsyaczZnak"/>
            </w:rPr>
            <w:delText>6.1.5</w:delText>
          </w:r>
        </w:del>
      </w:fldSimple>
      <w:r>
        <w:t>.</w:t>
      </w:r>
    </w:p>
    <w:p w:rsidR="00B42833" w:rsidRDefault="00B42833" w:rsidP="00B42833">
      <w:pPr>
        <w:pStyle w:val="Akapitzlist"/>
        <w:numPr>
          <w:ilvl w:val="0"/>
          <w:numId w:val="3"/>
        </w:numPr>
      </w:pPr>
      <w:r w:rsidRPr="006F6F8B">
        <w:rPr>
          <w:rStyle w:val="OdsyaczZnak"/>
        </w:rPr>
        <w:t>Najpopularniejsze atrakcje</w:t>
      </w:r>
      <w:r>
        <w:t xml:space="preserve"> - pokazuje listę sześciu najwyżej ocenianych przez użytkowników atrakcji. </w:t>
      </w:r>
    </w:p>
    <w:p w:rsidR="00B42833" w:rsidRDefault="00B42833" w:rsidP="00B42833">
      <w:pPr>
        <w:pStyle w:val="Akapitzlist"/>
        <w:numPr>
          <w:ilvl w:val="0"/>
          <w:numId w:val="3"/>
        </w:numPr>
      </w:pPr>
      <w:r w:rsidRPr="006F6F8B">
        <w:rPr>
          <w:rStyle w:val="OdsyaczZnak"/>
        </w:rPr>
        <w:t>Najnowsi użytkownicy</w:t>
      </w:r>
      <w:r>
        <w:t xml:space="preserve"> - pokazuje listę sześciu najnowszych użytkowników</w:t>
      </w:r>
    </w:p>
    <w:p w:rsidR="00B42833" w:rsidRDefault="00B42833" w:rsidP="00B42833">
      <w:pPr>
        <w:pStyle w:val="Akapitzlist"/>
        <w:numPr>
          <w:ilvl w:val="0"/>
          <w:numId w:val="3"/>
        </w:numPr>
      </w:pPr>
      <w:r>
        <w:t>Dolna sekcja, która zawiera logo aplikacji oraz informacje o prawach autorskich i kontakt do właściciela strony</w:t>
      </w:r>
    </w:p>
    <w:p w:rsidR="00B42833" w:rsidRDefault="00B42833" w:rsidP="00B42833"/>
    <w:p w:rsidR="00B42833" w:rsidRDefault="00CC4170" w:rsidP="009F5055">
      <w:pPr>
        <w:pStyle w:val="Zwykyakapit"/>
      </w:pPr>
      <w:fldSimple w:instr=" REF _Ref437128056 \h  \* MERGEFORMAT ">
        <w:ins w:id="1947" w:author="DeeM" w:date="2015-12-07T17:03:00Z">
          <w:r w:rsidRPr="00CC4170">
            <w:rPr>
              <w:rStyle w:val="OdsyaczZnak"/>
              <w:rPrChange w:id="1948" w:author="DeeM" w:date="2015-12-07T17:03:00Z">
                <w:rPr/>
              </w:rPrChange>
            </w:rPr>
            <w:t>Rys. 6.1</w:t>
          </w:r>
        </w:ins>
        <w:del w:id="1949" w:author="DeeM" w:date="2015-12-07T17:03:00Z">
          <w:r w:rsidR="00CF274A" w:rsidRPr="00CF274A" w:rsidDel="00252F3E">
            <w:rPr>
              <w:rStyle w:val="OdsyaczZnak"/>
            </w:rPr>
            <w:delText>Rys. 6.1</w:delText>
          </w:r>
        </w:del>
      </w:fldSimple>
      <w:r w:rsidR="00B42833" w:rsidRPr="00E927F1">
        <w:rPr>
          <w:rStyle w:val="OdsyaczZnak"/>
        </w:rPr>
        <w:t>.</w:t>
      </w:r>
      <w:r w:rsidR="00B42833">
        <w:t xml:space="preserve"> pokazuje także widok strony głównej, której treść podzielona jest na cztery sekcje. Pierwsza część umożliwia użytkownikowi na szybkie wyszukanie atrakcji. Po wpisaniu nazwy w pole pokazuje się lista pasujących atrakcji - po kliknięciu na jedną z nich użytkownik zostanie przeniesiony na ekran prezentowania atrakcji, opisany w </w:t>
      </w:r>
      <w:r w:rsidR="00B42833" w:rsidRPr="006F6F8B">
        <w:rPr>
          <w:rStyle w:val="OdsyaczZnak"/>
        </w:rPr>
        <w:t xml:space="preserve">punkcie </w:t>
      </w:r>
      <w:r>
        <w:rPr>
          <w:rStyle w:val="OdsyaczZnak"/>
        </w:rPr>
        <w:fldChar w:fldCharType="begin"/>
      </w:r>
      <w:r w:rsidR="00D37E08">
        <w:rPr>
          <w:rStyle w:val="OdsyaczZnak"/>
        </w:rPr>
        <w:instrText xml:space="preserve"> REF _Ref437160902 \r \h </w:instrText>
      </w:r>
      <w:r>
        <w:rPr>
          <w:rStyle w:val="OdsyaczZnak"/>
        </w:rPr>
      </w:r>
      <w:r>
        <w:rPr>
          <w:rStyle w:val="OdsyaczZnak"/>
        </w:rPr>
        <w:fldChar w:fldCharType="separate"/>
      </w:r>
      <w:r w:rsidR="00252F3E">
        <w:rPr>
          <w:rStyle w:val="OdsyaczZnak"/>
        </w:rPr>
        <w:t>6.2.3</w:t>
      </w:r>
      <w:r>
        <w:rPr>
          <w:rStyle w:val="OdsyaczZnak"/>
        </w:rPr>
        <w:fldChar w:fldCharType="end"/>
      </w:r>
      <w:r w:rsidR="00B42833">
        <w:t>. Druga sekcja zawiera informacje na temat celu istnienia serwisu. Kolejna sekcja zachęca użytkownika do utworzenia konta przy pomocy kilkuetapowej rejestracji. Ostatnia sekcja pokazuje losową atrakcję spośród listy zaakceptowanych atrakcji.</w:t>
      </w:r>
    </w:p>
    <w:p w:rsidR="00B42833" w:rsidRDefault="00B42833" w:rsidP="002A41BA">
      <w:pPr>
        <w:pStyle w:val="Nagwek3"/>
      </w:pPr>
      <w:bookmarkStart w:id="1950" w:name="_Toc437097113"/>
      <w:bookmarkStart w:id="1951" w:name="_Toc437130559"/>
      <w:bookmarkStart w:id="1952" w:name="_Toc437190864"/>
      <w:r w:rsidRPr="00195FBD">
        <w:t>Wyszukiwanie atrakcji</w:t>
      </w:r>
      <w:bookmarkEnd w:id="1950"/>
      <w:bookmarkEnd w:id="1951"/>
      <w:bookmarkEnd w:id="1952"/>
    </w:p>
    <w:p w:rsidR="00B42833" w:rsidRPr="00195FBD" w:rsidRDefault="00B42833" w:rsidP="009F5055">
      <w:pPr>
        <w:pStyle w:val="Zwykyakapit"/>
      </w:pPr>
      <w:r w:rsidRPr="00195FBD">
        <w:t>Ekran Wyszukiwania atrakcji prezentowany jest użytkownikowi po kliknięciu po kliknięciu na pozycję Miejsca w menu głównym aplikacji.</w:t>
      </w:r>
    </w:p>
    <w:p w:rsidR="00B42833" w:rsidRDefault="00B42833" w:rsidP="00B42833">
      <w:pPr>
        <w:keepNext/>
        <w:jc w:val="center"/>
      </w:pPr>
      <w:r>
        <w:rPr>
          <w:noProof/>
        </w:rPr>
        <w:lastRenderedPageBreak/>
        <w:drawing>
          <wp:inline distT="0" distB="0" distL="0" distR="0">
            <wp:extent cx="5400000" cy="4344604"/>
            <wp:effectExtent l="19050" t="0" r="0" b="0"/>
            <wp:docPr id="204" name="Obraz 29" descr="wyszukiwanie_atrakc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szukiwanie_atrakcji.jpg"/>
                    <pic:cNvPicPr/>
                  </pic:nvPicPr>
                  <pic:blipFill>
                    <a:blip r:embed="rId50" cstate="print"/>
                    <a:stretch>
                      <a:fillRect/>
                    </a:stretch>
                  </pic:blipFill>
                  <pic:spPr>
                    <a:xfrm>
                      <a:off x="0" y="0"/>
                      <a:ext cx="5400000" cy="4344604"/>
                    </a:xfrm>
                    <a:prstGeom prst="rect">
                      <a:avLst/>
                    </a:prstGeom>
                  </pic:spPr>
                </pic:pic>
              </a:graphicData>
            </a:graphic>
          </wp:inline>
        </w:drawing>
      </w:r>
    </w:p>
    <w:p w:rsidR="00B42833" w:rsidRDefault="00B42833" w:rsidP="00B42833">
      <w:pPr>
        <w:pStyle w:val="Podpisobrazka"/>
      </w:pPr>
      <w:bookmarkStart w:id="1953" w:name="_Ref437128122"/>
      <w:bookmarkStart w:id="1954" w:name="_Toc437271156"/>
      <w:r>
        <w:t xml:space="preserve">Rys. </w:t>
      </w:r>
      <w:fldSimple w:instr=" STYLEREF 1 \s ">
        <w:r w:rsidR="00252F3E">
          <w:rPr>
            <w:noProof/>
          </w:rPr>
          <w:t>6</w:t>
        </w:r>
      </w:fldSimple>
      <w:r w:rsidR="00A41402">
        <w:t>.</w:t>
      </w:r>
      <w:fldSimple w:instr=" SEQ Rys. \* ARABIC \s 1 ">
        <w:r w:rsidR="00252F3E">
          <w:rPr>
            <w:noProof/>
          </w:rPr>
          <w:t>2</w:t>
        </w:r>
      </w:fldSimple>
      <w:bookmarkEnd w:id="1953"/>
      <w:r>
        <w:t>. Widok listy zaakceptowanych atrakcji</w:t>
      </w:r>
      <w:bookmarkEnd w:id="1954"/>
    </w:p>
    <w:p w:rsidR="00B42833" w:rsidRDefault="00B42833" w:rsidP="009F5055">
      <w:pPr>
        <w:pStyle w:val="Zwykyakapit"/>
      </w:pPr>
      <w:r>
        <w:t xml:space="preserve">Jak widać na </w:t>
      </w:r>
      <w:fldSimple w:instr=" REF _Ref437128122 \h  \* MERGEFORMAT ">
        <w:ins w:id="1955" w:author="DeeM" w:date="2015-12-07T17:03:00Z">
          <w:r w:rsidR="00CC4170" w:rsidRPr="00CC4170">
            <w:rPr>
              <w:rStyle w:val="OdsyaczZnak"/>
              <w:rPrChange w:id="1956" w:author="DeeM" w:date="2015-12-07T17:03:00Z">
                <w:rPr/>
              </w:rPrChange>
            </w:rPr>
            <w:t>Rys. 6.2</w:t>
          </w:r>
        </w:ins>
        <w:del w:id="1957" w:author="DeeM" w:date="2015-12-07T17:03:00Z">
          <w:r w:rsidR="00CF274A" w:rsidRPr="00CF274A" w:rsidDel="00252F3E">
            <w:rPr>
              <w:rStyle w:val="OdsyaczZnak"/>
            </w:rPr>
            <w:delText>Rys. 6.2</w:delText>
          </w:r>
        </w:del>
      </w:fldSimple>
      <w:r w:rsidRPr="00195FBD">
        <w:rPr>
          <w:rStyle w:val="OdsyaczZnak"/>
        </w:rPr>
        <w:t>.</w:t>
      </w:r>
      <w:r w:rsidRPr="00195FBD">
        <w:t>,</w:t>
      </w:r>
      <w:r>
        <w:t xml:space="preserve"> użytkownikowi prezentowana jest lista atrakcji w postaci kafelków. Każdy kafelek składa się z </w:t>
      </w:r>
      <w:r w:rsidRPr="00F277E5">
        <w:rPr>
          <w:rStyle w:val="OdsyaczZnak"/>
        </w:rPr>
        <w:t xml:space="preserve">nazwy </w:t>
      </w:r>
      <w:r w:rsidRPr="00F277E5">
        <w:t>atrakcji,</w:t>
      </w:r>
      <w:r>
        <w:t xml:space="preserve"> </w:t>
      </w:r>
      <w:r w:rsidRPr="00F277E5">
        <w:rPr>
          <w:rStyle w:val="OdsyaczZnak"/>
        </w:rPr>
        <w:t>zdjęcia</w:t>
      </w:r>
      <w:r>
        <w:rPr>
          <w:rStyle w:val="OdsyaczZnak"/>
        </w:rPr>
        <w:t xml:space="preserve"> </w:t>
      </w:r>
      <w:r w:rsidRPr="00F277E5">
        <w:t>do niej</w:t>
      </w:r>
      <w:r>
        <w:t xml:space="preserve"> przypisanego oraz średniej oceny użytkowników. Jeżeli </w:t>
      </w:r>
      <w:r w:rsidRPr="00F277E5">
        <w:rPr>
          <w:rStyle w:val="OdsyaczZnak"/>
        </w:rPr>
        <w:t>tytuł atrakcji</w:t>
      </w:r>
      <w:r>
        <w:t xml:space="preserve"> jest zbyt długi, przewija się on po najechaniu na niego myszką. Jeżeli użytkownicy dodali więcej zdjęć do wybranej atrakcji, można je wyświetlać po kolei, klikając w boczną część miniaturki. Lista zaakceptowanych przez administrację atrakcji ładowana jest na stronie dynamicznie, w grupach po 6 kafelków. Kliknięcie w środek obrazka lub tytuł atrakcji przenosi na ekran wyświetlania szczegółowych informacji, opisany w </w:t>
      </w:r>
      <w:r>
        <w:rPr>
          <w:rStyle w:val="OdsyaczZnak"/>
        </w:rPr>
        <w:t xml:space="preserve">punkcie </w:t>
      </w:r>
      <w:r w:rsidR="00CC4170">
        <w:rPr>
          <w:rStyle w:val="OdsyaczZnak"/>
        </w:rPr>
        <w:fldChar w:fldCharType="begin"/>
      </w:r>
      <w:r>
        <w:rPr>
          <w:rStyle w:val="OdsyaczZnak"/>
        </w:rPr>
        <w:instrText xml:space="preserve"> REF _Ref437128158 \r \h </w:instrText>
      </w:r>
      <w:r w:rsidR="00CC4170">
        <w:rPr>
          <w:rStyle w:val="OdsyaczZnak"/>
        </w:rPr>
      </w:r>
      <w:r w:rsidR="00CC4170">
        <w:rPr>
          <w:rStyle w:val="OdsyaczZnak"/>
        </w:rPr>
        <w:fldChar w:fldCharType="separate"/>
      </w:r>
      <w:r w:rsidR="00252F3E">
        <w:rPr>
          <w:rStyle w:val="OdsyaczZnak"/>
        </w:rPr>
        <w:t>6.1.3</w:t>
      </w:r>
      <w:r w:rsidR="00CC4170">
        <w:rPr>
          <w:rStyle w:val="OdsyaczZnak"/>
        </w:rPr>
        <w:fldChar w:fldCharType="end"/>
      </w:r>
      <w:r w:rsidRPr="00F277E5">
        <w:rPr>
          <w:rStyle w:val="OdsyaczZnak"/>
        </w:rPr>
        <w:t>.</w:t>
      </w:r>
    </w:p>
    <w:p w:rsidR="00B42833" w:rsidRDefault="00B42833" w:rsidP="009F5055">
      <w:pPr>
        <w:pStyle w:val="Zwykyakapit"/>
      </w:pPr>
      <w:r>
        <w:t xml:space="preserve">Po lewej stronie widoku użytkownicy mogą skorzystać z opcji filtrowania atrakcji. Uzupełniając pole </w:t>
      </w:r>
      <w:r w:rsidRPr="00F277E5">
        <w:rPr>
          <w:rStyle w:val="OdsyaczZnak"/>
        </w:rPr>
        <w:t>nazwa</w:t>
      </w:r>
      <w:r>
        <w:t xml:space="preserve"> lub </w:t>
      </w:r>
      <w:r w:rsidRPr="00F277E5">
        <w:rPr>
          <w:rStyle w:val="OdsyaczZnak"/>
        </w:rPr>
        <w:t>miejscowość</w:t>
      </w:r>
      <w:r>
        <w:t xml:space="preserve"> mają możliwość zawężenia ich listy. Po kliknięciu w pole </w:t>
      </w:r>
      <w:r w:rsidRPr="00F277E5">
        <w:rPr>
          <w:rStyle w:val="OdsyaczZnak"/>
        </w:rPr>
        <w:t>Typ</w:t>
      </w:r>
      <w:r>
        <w:t xml:space="preserve"> pojawi się menu kontekstowe z listą wszystkich typów (kategorii) atrakcji - w tym miejscu użytkownik może wyszukać jeden lub kilka elementów na raz. Aby przefiltrować listę atrakcji, należy kliknąć przycisk </w:t>
      </w:r>
      <w:r w:rsidRPr="00F277E5">
        <w:rPr>
          <w:rStyle w:val="OdsyaczZnak"/>
        </w:rPr>
        <w:t>Filtruj</w:t>
      </w:r>
      <w:r>
        <w:t>.</w:t>
      </w:r>
    </w:p>
    <w:p w:rsidR="00B42833" w:rsidRDefault="00B42833" w:rsidP="009F5055">
      <w:pPr>
        <w:pStyle w:val="Zwykyakapit"/>
      </w:pPr>
      <w:r>
        <w:t xml:space="preserve">Poniżej opcji związanych z filtrowaniem znajduje się sekcja </w:t>
      </w:r>
      <w:r w:rsidRPr="00F277E5">
        <w:rPr>
          <w:rStyle w:val="OdsyaczZnak"/>
        </w:rPr>
        <w:t>Dodatkowe możliwości</w:t>
      </w:r>
      <w:r>
        <w:t xml:space="preserve">, w której znajdują się dwa przyciski. Przycisk </w:t>
      </w:r>
      <w:r w:rsidRPr="00F277E5">
        <w:rPr>
          <w:rStyle w:val="OdsyaczZnak"/>
        </w:rPr>
        <w:t>Dodaj nowe miejsce</w:t>
      </w:r>
      <w:r>
        <w:t xml:space="preserve">, widoczny dla wszystkich użytkowników, przekieruje na ekran proponowania nowej atrakcji. Przycisk </w:t>
      </w:r>
      <w:r w:rsidRPr="00F277E5">
        <w:rPr>
          <w:rStyle w:val="OdsyaczZnak"/>
        </w:rPr>
        <w:t>Dodaj nowy typ atrakcji</w:t>
      </w:r>
      <w:r>
        <w:t>, widoczny tylko dla administratora, przenosi na widok dodawania nowego typu atrakcji.</w:t>
      </w:r>
    </w:p>
    <w:p w:rsidR="00B42833" w:rsidRDefault="00B42833" w:rsidP="002A41BA">
      <w:pPr>
        <w:pStyle w:val="Nagwek3"/>
      </w:pPr>
      <w:bookmarkStart w:id="1958" w:name="_Toc437097114"/>
      <w:bookmarkStart w:id="1959" w:name="_Ref437128158"/>
      <w:bookmarkStart w:id="1960" w:name="_Toc437130560"/>
      <w:bookmarkStart w:id="1961" w:name="_Ref437160935"/>
      <w:bookmarkStart w:id="1962" w:name="_Toc437190865"/>
      <w:r w:rsidRPr="00F277E5">
        <w:lastRenderedPageBreak/>
        <w:t>Wyświetlanie szczegółowych informacji o atrakcji</w:t>
      </w:r>
      <w:bookmarkEnd w:id="1958"/>
      <w:bookmarkEnd w:id="1959"/>
      <w:bookmarkEnd w:id="1960"/>
      <w:bookmarkEnd w:id="1961"/>
      <w:bookmarkEnd w:id="1962"/>
    </w:p>
    <w:p w:rsidR="00B42833" w:rsidRDefault="00B42833" w:rsidP="00B42833">
      <w:pPr>
        <w:keepNext/>
        <w:jc w:val="center"/>
      </w:pPr>
      <w:r>
        <w:rPr>
          <w:noProof/>
        </w:rPr>
        <w:drawing>
          <wp:inline distT="0" distB="0" distL="0" distR="0">
            <wp:extent cx="4176008" cy="4234619"/>
            <wp:effectExtent l="19050" t="0" r="0" b="0"/>
            <wp:docPr id="205" name="Obraz 31" descr="wyswietlanie_atrakc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swietlanie_atrakcji.jpg"/>
                    <pic:cNvPicPr/>
                  </pic:nvPicPr>
                  <pic:blipFill>
                    <a:blip r:embed="rId51" cstate="print"/>
                    <a:stretch>
                      <a:fillRect/>
                    </a:stretch>
                  </pic:blipFill>
                  <pic:spPr>
                    <a:xfrm>
                      <a:off x="0" y="0"/>
                      <a:ext cx="4176008" cy="4234619"/>
                    </a:xfrm>
                    <a:prstGeom prst="rect">
                      <a:avLst/>
                    </a:prstGeom>
                  </pic:spPr>
                </pic:pic>
              </a:graphicData>
            </a:graphic>
          </wp:inline>
        </w:drawing>
      </w:r>
    </w:p>
    <w:p w:rsidR="00B42833" w:rsidRDefault="00B42833" w:rsidP="00B42833">
      <w:pPr>
        <w:pStyle w:val="Podpisobrazka"/>
      </w:pPr>
      <w:bookmarkStart w:id="1963" w:name="_Ref437128246"/>
      <w:bookmarkStart w:id="1964" w:name="_Toc437271157"/>
      <w:r>
        <w:t xml:space="preserve">Rys. </w:t>
      </w:r>
      <w:fldSimple w:instr=" STYLEREF 1 \s ">
        <w:r w:rsidR="00252F3E">
          <w:rPr>
            <w:noProof/>
          </w:rPr>
          <w:t>6</w:t>
        </w:r>
      </w:fldSimple>
      <w:r w:rsidR="00A41402">
        <w:t>.</w:t>
      </w:r>
      <w:fldSimple w:instr=" SEQ Rys. \* ARABIC \s 1 ">
        <w:r w:rsidR="00252F3E">
          <w:rPr>
            <w:noProof/>
          </w:rPr>
          <w:t>3</w:t>
        </w:r>
      </w:fldSimple>
      <w:bookmarkEnd w:id="1963"/>
      <w:r>
        <w:t xml:space="preserve">. </w:t>
      </w:r>
      <w:r w:rsidRPr="00A30CD5">
        <w:t>Fragment widoku szczegółowych informacji o atrakcji</w:t>
      </w:r>
      <w:bookmarkEnd w:id="1964"/>
    </w:p>
    <w:p w:rsidR="00B42833" w:rsidRDefault="00CC4170" w:rsidP="009F5055">
      <w:pPr>
        <w:pStyle w:val="Zwykyakapit"/>
      </w:pPr>
      <w:fldSimple w:instr=" REF _Ref437128246 \h  \* MERGEFORMAT ">
        <w:ins w:id="1965" w:author="DeeM" w:date="2015-12-07T17:03:00Z">
          <w:r w:rsidRPr="00CC4170">
            <w:rPr>
              <w:i/>
              <w:rPrChange w:id="1966" w:author="DeeM" w:date="2015-12-07T17:03:00Z">
                <w:rPr/>
              </w:rPrChange>
            </w:rPr>
            <w:t xml:space="preserve">Rys. </w:t>
          </w:r>
          <w:r w:rsidRPr="00CC4170">
            <w:rPr>
              <w:i/>
              <w:noProof/>
              <w:rPrChange w:id="1967" w:author="DeeM" w:date="2015-12-07T17:03:00Z">
                <w:rPr>
                  <w:noProof/>
                </w:rPr>
              </w:rPrChange>
            </w:rPr>
            <w:t>6</w:t>
          </w:r>
          <w:r w:rsidRPr="00CC4170">
            <w:rPr>
              <w:i/>
              <w:rPrChange w:id="1968" w:author="DeeM" w:date="2015-12-07T17:03:00Z">
                <w:rPr/>
              </w:rPrChange>
            </w:rPr>
            <w:t>.3</w:t>
          </w:r>
        </w:ins>
        <w:del w:id="1969" w:author="DeeM" w:date="2015-12-07T17:03:00Z">
          <w:r w:rsidR="00CF274A" w:rsidRPr="00CF274A" w:rsidDel="00252F3E">
            <w:rPr>
              <w:i/>
            </w:rPr>
            <w:delText xml:space="preserve">Rys. </w:delText>
          </w:r>
          <w:r w:rsidR="00CF274A" w:rsidRPr="00CF274A" w:rsidDel="00252F3E">
            <w:rPr>
              <w:i/>
              <w:noProof/>
            </w:rPr>
            <w:delText>6</w:delText>
          </w:r>
          <w:r w:rsidR="00CF274A" w:rsidRPr="00CF274A" w:rsidDel="00252F3E">
            <w:rPr>
              <w:i/>
            </w:rPr>
            <w:delText>.3</w:delText>
          </w:r>
        </w:del>
      </w:fldSimple>
      <w:r w:rsidR="00B42833" w:rsidRPr="00BD5DEC">
        <w:rPr>
          <w:rStyle w:val="OdsyaczZnak"/>
        </w:rPr>
        <w:t>.</w:t>
      </w:r>
      <w:r w:rsidR="00D53FFC">
        <w:t xml:space="preserve"> P</w:t>
      </w:r>
      <w:r w:rsidR="00B42833">
        <w:t>rezentuje widok szczegółowych informacji na temat atrakcji. Podstrona ta składa się z trzech głównych sekcji: opisu ogólnego atrakcji, danych szczegółowych atrakcji oraz opinii użytkowników.</w:t>
      </w:r>
    </w:p>
    <w:p w:rsidR="00B42833" w:rsidRDefault="00B42833" w:rsidP="009F5055">
      <w:pPr>
        <w:pStyle w:val="Zwykyakapit"/>
      </w:pPr>
      <w:r>
        <w:t>Pierwsza sekcja zawiera podstawowe informacje o atrakcji - tutaj wyświetlana jest jej nazwa, główny obrazek-miniaturka (możliwy do ustawienia przez administratora/właściciela atrakcji), średnia ocen, opis oraz kategorie, do których należy.</w:t>
      </w:r>
    </w:p>
    <w:p w:rsidR="00B42833" w:rsidRDefault="00B42833" w:rsidP="009F5055">
      <w:pPr>
        <w:pStyle w:val="Zwykyakapit"/>
      </w:pPr>
      <w:r>
        <w:t>Druga sekcja, ze względu na swoje rozbudowanie, została podzielona na zakładki:</w:t>
      </w:r>
    </w:p>
    <w:p w:rsidR="00B42833" w:rsidRDefault="00B42833" w:rsidP="00B42833">
      <w:pPr>
        <w:pStyle w:val="Akapitzlist"/>
        <w:numPr>
          <w:ilvl w:val="0"/>
          <w:numId w:val="4"/>
        </w:numPr>
      </w:pPr>
      <w:r w:rsidRPr="00BD5DEC">
        <w:rPr>
          <w:rStyle w:val="OdsyaczZnak"/>
        </w:rPr>
        <w:t>Kontakt</w:t>
      </w:r>
      <w:r>
        <w:t xml:space="preserve"> - prezentuje dane kontaktowe, wprowadzone do opisu atrakcji. Dodatkowo prezentowana jest tutaj sekcja kontaktu z właścicielem, która może znajdować się w trzech stanach: brak właściciela (wówczas znajduje się tutaj link Zarejestruj swoje konto jako właściciela atrakcji), właściciel w stanie oczekiwania na akceptację oraz dane kontaktowe do właściciela (w zależności od tego, jakie dane uzupełnił w swoim profilu).</w:t>
      </w:r>
    </w:p>
    <w:p w:rsidR="00B42833" w:rsidRDefault="00B42833" w:rsidP="00B42833">
      <w:pPr>
        <w:pStyle w:val="Akapitzlist"/>
        <w:numPr>
          <w:ilvl w:val="0"/>
          <w:numId w:val="4"/>
        </w:numPr>
      </w:pPr>
      <w:r w:rsidRPr="00BD5DEC">
        <w:rPr>
          <w:rStyle w:val="OdsyaczZnak"/>
        </w:rPr>
        <w:t>Lokalizacja</w:t>
      </w:r>
      <w:r>
        <w:t xml:space="preserve"> - prezentuje miasto i adres atrakcji. Dodatkowo, jeżeli te dane nie zostały pozostawione puste, pokazywana jest mapa okolic atrakcji, przy wykorzystaniu </w:t>
      </w:r>
      <w:r w:rsidRPr="00BD5DEC">
        <w:rPr>
          <w:rStyle w:val="OdsyaczZnak"/>
        </w:rPr>
        <w:t>Google Maps</w:t>
      </w:r>
      <w:r>
        <w:t>.</w:t>
      </w:r>
    </w:p>
    <w:p w:rsidR="00B42833" w:rsidRDefault="00B42833" w:rsidP="00B42833">
      <w:pPr>
        <w:pStyle w:val="Akapitzlist"/>
        <w:numPr>
          <w:ilvl w:val="0"/>
          <w:numId w:val="4"/>
        </w:numPr>
      </w:pPr>
      <w:r w:rsidRPr="00BD5DEC">
        <w:rPr>
          <w:rStyle w:val="OdsyaczZnak"/>
        </w:rPr>
        <w:t>Cennik</w:t>
      </w:r>
      <w:r>
        <w:t xml:space="preserve"> - prezentuje menu danej atrakcji z podziałem na kategorie i elementy menu. Każda kategoria posiada swoją nazwę oraz listę elementów. Każdy element </w:t>
      </w:r>
      <w:r>
        <w:lastRenderedPageBreak/>
        <w:t xml:space="preserve">posiada swoją nazwę, opis oraz cenę. Jeżeli zalogowany użytkownik jest właścicielem atrakcji, ma możliwość edycji menu atrakcji za pomocą przycisków </w:t>
      </w:r>
      <w:r w:rsidRPr="00BD5DEC">
        <w:rPr>
          <w:rStyle w:val="OdsyaczZnak"/>
        </w:rPr>
        <w:t>Dodaj nową kategorię</w:t>
      </w:r>
      <w:r>
        <w:t xml:space="preserve"> oraz </w:t>
      </w:r>
      <w:r w:rsidRPr="00BD5DEC">
        <w:rPr>
          <w:rStyle w:val="OdsyaczZnak"/>
        </w:rPr>
        <w:t>Edytuj</w:t>
      </w:r>
      <w:r>
        <w:t>.</w:t>
      </w:r>
    </w:p>
    <w:p w:rsidR="00B42833" w:rsidRDefault="00B42833" w:rsidP="00B42833">
      <w:pPr>
        <w:pStyle w:val="Akapitzlist"/>
        <w:numPr>
          <w:ilvl w:val="0"/>
          <w:numId w:val="4"/>
        </w:numPr>
      </w:pPr>
      <w:r w:rsidRPr="00BD5DEC">
        <w:rPr>
          <w:rStyle w:val="OdsyaczZnak"/>
        </w:rPr>
        <w:t>Wycieczki</w:t>
      </w:r>
      <w:r>
        <w:t xml:space="preserve"> - prezentuje listę wydarzeń, które dotyczą wybranej atrakcji. Dla zalogowanego użytkownika wyświetlany jest przycisk </w:t>
      </w:r>
      <w:r w:rsidRPr="00514187">
        <w:rPr>
          <w:rStyle w:val="OdsyaczZnak"/>
        </w:rPr>
        <w:t>Dodaj nowe wydarzenie</w:t>
      </w:r>
      <w:r w:rsidRPr="00514187">
        <w:t>.</w:t>
      </w:r>
    </w:p>
    <w:p w:rsidR="00B42833" w:rsidRDefault="00B42833" w:rsidP="00B42833">
      <w:pPr>
        <w:pStyle w:val="Akapitzlist"/>
        <w:numPr>
          <w:ilvl w:val="0"/>
          <w:numId w:val="4"/>
        </w:numPr>
      </w:pPr>
      <w:r w:rsidRPr="00BD5DEC">
        <w:rPr>
          <w:rStyle w:val="OdsyaczZnak"/>
        </w:rPr>
        <w:t>Zdjęcia użytkowników</w:t>
      </w:r>
      <w:r>
        <w:t xml:space="preserve"> - prezentuje listę dodanych przez użytkowników zdjęć, przypisanych do wybranej atrakcji. Dla zalogowanego użytkownika prezentowany jest przycisk umożliwiający dodanie nowego zdjęcia.</w:t>
      </w:r>
    </w:p>
    <w:p w:rsidR="00B42833" w:rsidRPr="00F277E5" w:rsidRDefault="00B42833" w:rsidP="009F5055">
      <w:pPr>
        <w:pStyle w:val="Zwykyakapit"/>
      </w:pPr>
      <w:r>
        <w:t xml:space="preserve">Trzecia sekcja pokazuje listę opinii, jakie wystawili użytkownicy wybranej atrakcji. Każda opinia składa się z awatara i nazwy jej twórcy, tytułu, treści oraz oceny. Twórcy opinii mogą edytować swoje wpisy, </w:t>
      </w:r>
      <w:r w:rsidR="00D53FFC">
        <w:t xml:space="preserve">natomiast administratorzy mogą </w:t>
      </w:r>
      <w:r>
        <w:t>edytować każdą opinię. Dodatkowo każdy użytkownik ma prawo zgłosić cudzy komentarz do sprawdzenia przez administrację serwisu. Dla zalogowanych użytkowników, którzy nie dodali jeszcze opinii na temat wybranej atrakcji, prezentowany jest formularz, przy pomocy którego mogą podzielić się swoim zdaniem z innymi użytkownikami.</w:t>
      </w:r>
    </w:p>
    <w:p w:rsidR="00B42833" w:rsidRDefault="00B42833" w:rsidP="002A41BA">
      <w:pPr>
        <w:pStyle w:val="Nagwek3"/>
      </w:pPr>
      <w:bookmarkStart w:id="1970" w:name="_Toc437097115"/>
      <w:bookmarkStart w:id="1971" w:name="_Ref437126219"/>
      <w:bookmarkStart w:id="1972" w:name="_Toc437130561"/>
      <w:bookmarkStart w:id="1973" w:name="_Toc437190866"/>
      <w:r w:rsidRPr="00E927F1">
        <w:t>Rejestracja konta użytkownika</w:t>
      </w:r>
      <w:bookmarkEnd w:id="1970"/>
      <w:bookmarkEnd w:id="1971"/>
      <w:bookmarkEnd w:id="1972"/>
      <w:bookmarkEnd w:id="1973"/>
    </w:p>
    <w:p w:rsidR="00B42833" w:rsidRDefault="00B42833" w:rsidP="00B42833">
      <w:pPr>
        <w:keepNext/>
        <w:jc w:val="center"/>
      </w:pPr>
      <w:r>
        <w:rPr>
          <w:noProof/>
        </w:rPr>
        <w:drawing>
          <wp:inline distT="0" distB="0" distL="0" distR="0">
            <wp:extent cx="5400000" cy="3693843"/>
            <wp:effectExtent l="19050" t="0" r="0" b="0"/>
            <wp:docPr id="206" name="Obraz 25" descr="rejestracja_ste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tep0.jpg"/>
                    <pic:cNvPicPr/>
                  </pic:nvPicPr>
                  <pic:blipFill>
                    <a:blip r:embed="rId52" cstate="print"/>
                    <a:stretch>
                      <a:fillRect/>
                    </a:stretch>
                  </pic:blipFill>
                  <pic:spPr>
                    <a:xfrm>
                      <a:off x="0" y="0"/>
                      <a:ext cx="5400000" cy="3693843"/>
                    </a:xfrm>
                    <a:prstGeom prst="rect">
                      <a:avLst/>
                    </a:prstGeom>
                  </pic:spPr>
                </pic:pic>
              </a:graphicData>
            </a:graphic>
          </wp:inline>
        </w:drawing>
      </w:r>
    </w:p>
    <w:p w:rsidR="00B42833" w:rsidRDefault="00B42833" w:rsidP="00B42833">
      <w:pPr>
        <w:pStyle w:val="Podpisobrazka"/>
      </w:pPr>
      <w:bookmarkStart w:id="1974" w:name="_Ref437128313"/>
      <w:bookmarkStart w:id="1975" w:name="_Toc437271158"/>
      <w:r>
        <w:t xml:space="preserve">Rys. </w:t>
      </w:r>
      <w:fldSimple w:instr=" STYLEREF 1 \s ">
        <w:r w:rsidR="00252F3E">
          <w:rPr>
            <w:noProof/>
          </w:rPr>
          <w:t>6</w:t>
        </w:r>
      </w:fldSimple>
      <w:r w:rsidR="00A41402">
        <w:t>.</w:t>
      </w:r>
      <w:fldSimple w:instr=" SEQ Rys. \* ARABIC \s 1 ">
        <w:r w:rsidR="00252F3E">
          <w:rPr>
            <w:noProof/>
          </w:rPr>
          <w:t>4</w:t>
        </w:r>
      </w:fldSimple>
      <w:bookmarkEnd w:id="1974"/>
      <w:r>
        <w:t xml:space="preserve">. </w:t>
      </w:r>
      <w:r w:rsidRPr="00167638">
        <w:t>Fragment ekranu startowego rejestracji użytkownika</w:t>
      </w:r>
      <w:bookmarkEnd w:id="1975"/>
    </w:p>
    <w:p w:rsidR="00B42833" w:rsidRDefault="00B42833" w:rsidP="009F5055">
      <w:pPr>
        <w:pStyle w:val="Zwykyakapit"/>
      </w:pPr>
      <w:r>
        <w:t>Tworzenie konta użytkownika jest wieloetapowym procesem - składa się z kilku kroków: rozpoczęcia rejestracji, wypełnienia pól wymaganych, wypełnienia pól opcjonalnych oraz podsumowania procesu rejestracji.</w:t>
      </w:r>
    </w:p>
    <w:p w:rsidR="00B42833" w:rsidRDefault="00CC4170" w:rsidP="009F5055">
      <w:pPr>
        <w:pStyle w:val="Zwykyakapit"/>
      </w:pPr>
      <w:fldSimple w:instr=" REF _Ref437128313 \h  \* MERGEFORMAT ">
        <w:ins w:id="1976" w:author="DeeM" w:date="2015-12-07T17:03:00Z">
          <w:r w:rsidRPr="00CC4170">
            <w:rPr>
              <w:i/>
              <w:rPrChange w:id="1977" w:author="DeeM" w:date="2015-12-07T17:03:00Z">
                <w:rPr/>
              </w:rPrChange>
            </w:rPr>
            <w:t xml:space="preserve">Rys. </w:t>
          </w:r>
          <w:r w:rsidRPr="00CC4170">
            <w:rPr>
              <w:i/>
              <w:noProof/>
              <w:rPrChange w:id="1978" w:author="DeeM" w:date="2015-12-07T17:03:00Z">
                <w:rPr>
                  <w:noProof/>
                </w:rPr>
              </w:rPrChange>
            </w:rPr>
            <w:t>6</w:t>
          </w:r>
          <w:r w:rsidRPr="00CC4170">
            <w:rPr>
              <w:i/>
              <w:rPrChange w:id="1979" w:author="DeeM" w:date="2015-12-07T17:03:00Z">
                <w:rPr/>
              </w:rPrChange>
            </w:rPr>
            <w:t>.4</w:t>
          </w:r>
        </w:ins>
        <w:del w:id="1980" w:author="DeeM" w:date="2015-12-07T17:03:00Z">
          <w:r w:rsidR="00CF274A" w:rsidRPr="00CF274A" w:rsidDel="00252F3E">
            <w:rPr>
              <w:i/>
            </w:rPr>
            <w:delText xml:space="preserve">Rys. </w:delText>
          </w:r>
          <w:r w:rsidR="00CF274A" w:rsidRPr="00CF274A" w:rsidDel="00252F3E">
            <w:rPr>
              <w:i/>
              <w:noProof/>
            </w:rPr>
            <w:delText>6</w:delText>
          </w:r>
          <w:r w:rsidR="00CF274A" w:rsidRPr="00CF274A" w:rsidDel="00252F3E">
            <w:rPr>
              <w:i/>
            </w:rPr>
            <w:delText>.4</w:delText>
          </w:r>
        </w:del>
      </w:fldSimple>
      <w:r w:rsidR="00B42833" w:rsidRPr="00F51FB0">
        <w:rPr>
          <w:rStyle w:val="OdsyaczZnak"/>
        </w:rPr>
        <w:t>.</w:t>
      </w:r>
      <w:r w:rsidR="00B42833">
        <w:t xml:space="preserve"> prezentuje ekran startowy rejestracji nowego konta. W tym miejscu użytkownik może znaleźć informacje o tym, dlaczego warto utworzyć swoje konto lub rozpocząć rejestrację, </w:t>
      </w:r>
      <w:r w:rsidR="00B42833">
        <w:lastRenderedPageBreak/>
        <w:t xml:space="preserve">klikając w przycisk </w:t>
      </w:r>
      <w:r w:rsidR="00B42833" w:rsidRPr="00F51FB0">
        <w:rPr>
          <w:i/>
        </w:rPr>
        <w:t>Rozpocznij rejestrację</w:t>
      </w:r>
      <w:r w:rsidR="00B42833">
        <w:t xml:space="preserve">, który prowadzi go do następnego widoku, pokazanego na </w:t>
      </w:r>
      <w:fldSimple w:instr=" REF _Ref437128342 \h  \* MERGEFORMAT ">
        <w:ins w:id="1981" w:author="DeeM" w:date="2015-12-07T17:03:00Z">
          <w:r w:rsidRPr="00CC4170">
            <w:rPr>
              <w:rStyle w:val="OdsyaczZnak"/>
              <w:rPrChange w:id="1982" w:author="DeeM" w:date="2015-12-07T17:03:00Z">
                <w:rPr/>
              </w:rPrChange>
            </w:rPr>
            <w:t>Rys. 6.5</w:t>
          </w:r>
        </w:ins>
        <w:del w:id="1983" w:author="DeeM" w:date="2015-12-07T17:03:00Z">
          <w:r w:rsidR="00CF274A" w:rsidRPr="00CF274A" w:rsidDel="00252F3E">
            <w:rPr>
              <w:rStyle w:val="OdsyaczZnak"/>
            </w:rPr>
            <w:delText>Rys. 6.5</w:delText>
          </w:r>
        </w:del>
      </w:fldSimple>
      <w:r w:rsidR="00B42833" w:rsidRPr="006F6F8B">
        <w:rPr>
          <w:rStyle w:val="OdsyaczZnak"/>
        </w:rPr>
        <w:t>.</w:t>
      </w:r>
    </w:p>
    <w:p w:rsidR="00B42833" w:rsidRDefault="00B42833" w:rsidP="00B42833">
      <w:pPr>
        <w:keepNext/>
        <w:ind w:firstLine="284"/>
        <w:jc w:val="center"/>
      </w:pPr>
      <w:r>
        <w:rPr>
          <w:noProof/>
        </w:rPr>
        <w:drawing>
          <wp:inline distT="0" distB="0" distL="0" distR="0">
            <wp:extent cx="5400000" cy="2294701"/>
            <wp:effectExtent l="19050" t="0" r="0" b="0"/>
            <wp:docPr id="207" name="Obraz 26" descr="rejestracja_ste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tep1.jpg"/>
                    <pic:cNvPicPr/>
                  </pic:nvPicPr>
                  <pic:blipFill>
                    <a:blip r:embed="rId53" cstate="print"/>
                    <a:stretch>
                      <a:fillRect/>
                    </a:stretch>
                  </pic:blipFill>
                  <pic:spPr>
                    <a:xfrm>
                      <a:off x="0" y="0"/>
                      <a:ext cx="5400000" cy="2294701"/>
                    </a:xfrm>
                    <a:prstGeom prst="rect">
                      <a:avLst/>
                    </a:prstGeom>
                  </pic:spPr>
                </pic:pic>
              </a:graphicData>
            </a:graphic>
          </wp:inline>
        </w:drawing>
      </w:r>
    </w:p>
    <w:p w:rsidR="00B42833" w:rsidRDefault="00B42833" w:rsidP="00B42833">
      <w:pPr>
        <w:pStyle w:val="Podpisobrazka"/>
      </w:pPr>
      <w:bookmarkStart w:id="1984" w:name="_Ref437128342"/>
      <w:bookmarkStart w:id="1985" w:name="_Toc437271159"/>
      <w:r>
        <w:t xml:space="preserve">Rys. </w:t>
      </w:r>
      <w:fldSimple w:instr=" STYLEREF 1 \s ">
        <w:r w:rsidR="00252F3E">
          <w:rPr>
            <w:noProof/>
          </w:rPr>
          <w:t>6</w:t>
        </w:r>
      </w:fldSimple>
      <w:r w:rsidR="00A41402">
        <w:t>.</w:t>
      </w:r>
      <w:fldSimple w:instr=" SEQ Rys. \* ARABIC \s 1 ">
        <w:r w:rsidR="00252F3E">
          <w:rPr>
            <w:noProof/>
          </w:rPr>
          <w:t>5</w:t>
        </w:r>
      </w:fldSimple>
      <w:bookmarkEnd w:id="1984"/>
      <w:r>
        <w:t xml:space="preserve">. </w:t>
      </w:r>
      <w:r w:rsidRPr="00EA5C95">
        <w:t>Fragment widoku Krok pierwszy rejestracji - uzupełnianie pól wymaganych</w:t>
      </w:r>
      <w:bookmarkEnd w:id="1985"/>
    </w:p>
    <w:p w:rsidR="00B42833" w:rsidRDefault="00CC4170" w:rsidP="009F5055">
      <w:pPr>
        <w:pStyle w:val="Zwykyakapit"/>
      </w:pPr>
      <w:fldSimple w:instr=" REF _Ref437128342 \h  \* MERGEFORMAT ">
        <w:ins w:id="1986" w:author="DeeM" w:date="2015-12-07T17:03:00Z">
          <w:r w:rsidRPr="00CC4170">
            <w:rPr>
              <w:i/>
              <w:rPrChange w:id="1987" w:author="DeeM" w:date="2015-12-07T17:03:00Z">
                <w:rPr/>
              </w:rPrChange>
            </w:rPr>
            <w:t xml:space="preserve">Rys. </w:t>
          </w:r>
          <w:r w:rsidRPr="00CC4170">
            <w:rPr>
              <w:i/>
              <w:noProof/>
              <w:rPrChange w:id="1988" w:author="DeeM" w:date="2015-12-07T17:03:00Z">
                <w:rPr>
                  <w:noProof/>
                </w:rPr>
              </w:rPrChange>
            </w:rPr>
            <w:t>6</w:t>
          </w:r>
          <w:r w:rsidRPr="00CC4170">
            <w:rPr>
              <w:i/>
              <w:rPrChange w:id="1989" w:author="DeeM" w:date="2015-12-07T17:03:00Z">
                <w:rPr/>
              </w:rPrChange>
            </w:rPr>
            <w:t>.5</w:t>
          </w:r>
        </w:ins>
        <w:del w:id="1990" w:author="DeeM" w:date="2015-12-07T17:03:00Z">
          <w:r w:rsidR="00CF274A" w:rsidRPr="00CF274A" w:rsidDel="00252F3E">
            <w:rPr>
              <w:i/>
            </w:rPr>
            <w:delText xml:space="preserve">Rys. </w:delText>
          </w:r>
          <w:r w:rsidR="00CF274A" w:rsidRPr="00CF274A" w:rsidDel="00252F3E">
            <w:rPr>
              <w:i/>
              <w:noProof/>
            </w:rPr>
            <w:delText>6</w:delText>
          </w:r>
          <w:r w:rsidR="00CF274A" w:rsidRPr="00CF274A" w:rsidDel="00252F3E">
            <w:rPr>
              <w:i/>
            </w:rPr>
            <w:delText>.5</w:delText>
          </w:r>
        </w:del>
      </w:fldSimple>
      <w:r w:rsidR="00B42833" w:rsidRPr="006F6F8B">
        <w:rPr>
          <w:rStyle w:val="OdsyaczZnak"/>
        </w:rPr>
        <w:t>.</w:t>
      </w:r>
      <w:r w:rsidR="00B42833">
        <w:t xml:space="preserve"> </w:t>
      </w:r>
      <w:r w:rsidR="00B42833" w:rsidRPr="006F6F8B">
        <w:t xml:space="preserve">prezentuje Krok 1. rejestracji wieloetapowej - uzupełnianie wymaganych danych, służących do logowania. </w:t>
      </w:r>
    </w:p>
    <w:p w:rsidR="00B42833" w:rsidRDefault="00B42833" w:rsidP="009F5055">
      <w:pPr>
        <w:pStyle w:val="Zwykyakapit"/>
        <w:rPr>
          <w:rStyle w:val="OdsyaczZnak"/>
        </w:rPr>
      </w:pPr>
      <w:r w:rsidRPr="006F6F8B">
        <w:t xml:space="preserve">W tym kroku użytkownik jest proszony o podanie unikatowej nazwy użytkownika, hasła składającego się z co najmniej 5 znaków oraz unikatowego adresu e-mail. Po wypełnieniu tych pól i kliknięciu przycisku </w:t>
      </w:r>
      <w:r w:rsidRPr="006F6F8B">
        <w:rPr>
          <w:rStyle w:val="OdsyaczZnak"/>
        </w:rPr>
        <w:t>Przejdź dalej</w:t>
      </w:r>
      <w:r w:rsidRPr="006F6F8B">
        <w:t xml:space="preserve"> dane wprowadzone przez użytkownika są walidowane. Jeżeli użytkownik wprowadził błędne dane, prezentowane mu są informacje o błędach, które wykryto. </w:t>
      </w:r>
      <w:r>
        <w:t>W innym przypadku</w:t>
      </w:r>
      <w:r w:rsidRPr="006F6F8B">
        <w:t xml:space="preserve"> zostaje </w:t>
      </w:r>
      <w:r>
        <w:t xml:space="preserve">on </w:t>
      </w:r>
      <w:r w:rsidRPr="006F6F8B">
        <w:t xml:space="preserve">przekierowany do kolejnego etapu, pokazanego na </w:t>
      </w:r>
      <w:fldSimple w:instr=" REF _Ref437128373 \h  \* MERGEFORMAT ">
        <w:ins w:id="1991" w:author="DeeM" w:date="2015-12-07T17:03:00Z">
          <w:r w:rsidR="00CC4170" w:rsidRPr="00CC4170">
            <w:rPr>
              <w:rStyle w:val="OdsyaczZnak"/>
              <w:rPrChange w:id="1992" w:author="DeeM" w:date="2015-12-07T17:03:00Z">
                <w:rPr/>
              </w:rPrChange>
            </w:rPr>
            <w:t>Rys. 6.6</w:t>
          </w:r>
        </w:ins>
        <w:del w:id="1993" w:author="DeeM" w:date="2015-12-07T17:03:00Z">
          <w:r w:rsidR="00CF274A" w:rsidRPr="00CF274A" w:rsidDel="00252F3E">
            <w:rPr>
              <w:rStyle w:val="OdsyaczZnak"/>
            </w:rPr>
            <w:delText>Rys. 6.6</w:delText>
          </w:r>
        </w:del>
      </w:fldSimple>
      <w:r>
        <w:rPr>
          <w:rStyle w:val="OdsyaczZnak"/>
        </w:rPr>
        <w:t>.</w:t>
      </w:r>
    </w:p>
    <w:p w:rsidR="00B42833" w:rsidRDefault="00B42833" w:rsidP="00B42833">
      <w:pPr>
        <w:keepNext/>
        <w:ind w:firstLine="284"/>
        <w:jc w:val="center"/>
      </w:pPr>
      <w:r>
        <w:rPr>
          <w:noProof/>
        </w:rPr>
        <w:drawing>
          <wp:inline distT="0" distB="0" distL="0" distR="0">
            <wp:extent cx="5400000" cy="2960791"/>
            <wp:effectExtent l="19050" t="0" r="0" b="0"/>
            <wp:docPr id="208" name="Obraz 27" descr="rejestracja_ste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tep2.jpg"/>
                    <pic:cNvPicPr/>
                  </pic:nvPicPr>
                  <pic:blipFill>
                    <a:blip r:embed="rId54" cstate="print"/>
                    <a:stretch>
                      <a:fillRect/>
                    </a:stretch>
                  </pic:blipFill>
                  <pic:spPr>
                    <a:xfrm>
                      <a:off x="0" y="0"/>
                      <a:ext cx="5400000" cy="2960791"/>
                    </a:xfrm>
                    <a:prstGeom prst="rect">
                      <a:avLst/>
                    </a:prstGeom>
                  </pic:spPr>
                </pic:pic>
              </a:graphicData>
            </a:graphic>
          </wp:inline>
        </w:drawing>
      </w:r>
    </w:p>
    <w:p w:rsidR="00B42833" w:rsidRDefault="00B42833" w:rsidP="00B42833">
      <w:pPr>
        <w:pStyle w:val="Podpisobrazka"/>
      </w:pPr>
      <w:bookmarkStart w:id="1994" w:name="_Ref437128373"/>
      <w:bookmarkStart w:id="1995" w:name="_Toc437271160"/>
      <w:r>
        <w:t xml:space="preserve">Rys. </w:t>
      </w:r>
      <w:fldSimple w:instr=" STYLEREF 1 \s ">
        <w:r w:rsidR="00252F3E">
          <w:rPr>
            <w:noProof/>
          </w:rPr>
          <w:t>6</w:t>
        </w:r>
      </w:fldSimple>
      <w:r w:rsidR="00A41402">
        <w:t>.</w:t>
      </w:r>
      <w:fldSimple w:instr=" SEQ Rys. \* ARABIC \s 1 ">
        <w:r w:rsidR="00252F3E">
          <w:rPr>
            <w:noProof/>
          </w:rPr>
          <w:t>6</w:t>
        </w:r>
      </w:fldSimple>
      <w:bookmarkEnd w:id="1994"/>
      <w:r>
        <w:t xml:space="preserve">. </w:t>
      </w:r>
      <w:r w:rsidRPr="003330A6">
        <w:t>Fragment widoku Kroku drugiego - wypełnianie pól opcjonalnych</w:t>
      </w:r>
      <w:bookmarkEnd w:id="1995"/>
    </w:p>
    <w:p w:rsidR="00B42833" w:rsidRDefault="00CC4170" w:rsidP="009F5055">
      <w:pPr>
        <w:pStyle w:val="Zwykyakapit"/>
        <w:rPr>
          <w:rStyle w:val="OdsyaczZnak"/>
        </w:rPr>
      </w:pPr>
      <w:fldSimple w:instr=" REF _Ref437128373 \h  \* MERGEFORMAT ">
        <w:ins w:id="1996" w:author="DeeM" w:date="2015-12-07T17:03:00Z">
          <w:r w:rsidRPr="00CC4170">
            <w:rPr>
              <w:rStyle w:val="OdsyaczZnak"/>
              <w:rPrChange w:id="1997" w:author="DeeM" w:date="2015-12-07T17:03:00Z">
                <w:rPr/>
              </w:rPrChange>
            </w:rPr>
            <w:t>Rys. 6.6</w:t>
          </w:r>
        </w:ins>
        <w:del w:id="1998" w:author="DeeM" w:date="2015-12-07T17:03:00Z">
          <w:r w:rsidR="00CF274A" w:rsidRPr="00CF274A" w:rsidDel="00252F3E">
            <w:rPr>
              <w:rStyle w:val="OdsyaczZnak"/>
            </w:rPr>
            <w:delText>Rys. 6.6</w:delText>
          </w:r>
        </w:del>
      </w:fldSimple>
      <w:r w:rsidR="00B42833">
        <w:rPr>
          <w:rStyle w:val="OdsyaczZnak"/>
        </w:rPr>
        <w:t xml:space="preserve">. </w:t>
      </w:r>
      <w:r w:rsidR="00B42833" w:rsidRPr="00843A05">
        <w:t>prezentuje drugi krok rejestracji - wypełnianie pól opcjonalnych. W tym miejscu użytkownik</w:t>
      </w:r>
      <w:r w:rsidR="00B42833">
        <w:t xml:space="preserve"> może uzupełnić takie pola jak imię, nazwisko, miasto, adres zamieszkania oraz k</w:t>
      </w:r>
      <w:r w:rsidR="00B42833" w:rsidRPr="00843A05">
        <w:t xml:space="preserve">ilka zdań na swój temat. Jeżeli użytkownik stwierdzi, że chce poprawić dane uzupełnione w poprzednim etapie, może kliknąć przycisk </w:t>
      </w:r>
      <w:r w:rsidR="00B42833" w:rsidRPr="00843A05">
        <w:rPr>
          <w:rStyle w:val="OdsyaczZnak"/>
        </w:rPr>
        <w:t>Wróć do danych logowania</w:t>
      </w:r>
      <w:r w:rsidR="00B42833" w:rsidRPr="00843A05">
        <w:t xml:space="preserve">, który odrzuci zmiany </w:t>
      </w:r>
      <w:r w:rsidR="00B42833" w:rsidRPr="00843A05">
        <w:lastRenderedPageBreak/>
        <w:t xml:space="preserve">na obecnym widoku i cofnie go do </w:t>
      </w:r>
      <w:r w:rsidR="00B42833" w:rsidRPr="00843A05">
        <w:rPr>
          <w:rStyle w:val="OdsyaczZnak"/>
        </w:rPr>
        <w:t>Kroku pierwszego</w:t>
      </w:r>
      <w:r w:rsidR="00B42833" w:rsidRPr="00843A05">
        <w:t xml:space="preserve">. W przypadku kliknięcia przycisku </w:t>
      </w:r>
      <w:r w:rsidR="00B42833" w:rsidRPr="00843A05">
        <w:rPr>
          <w:rStyle w:val="OdsyaczZnak"/>
        </w:rPr>
        <w:t>Podsumowanie</w:t>
      </w:r>
      <w:r w:rsidR="00B42833" w:rsidRPr="00843A05">
        <w:t xml:space="preserve">, użytkownik zostanie przekierowany na ostatni widok rejestracji, pokazany na </w:t>
      </w:r>
      <w:fldSimple w:instr=" REF _Ref437128417 \h  \* MERGEFORMAT ">
        <w:ins w:id="1999" w:author="DeeM" w:date="2015-12-07T17:03:00Z">
          <w:r w:rsidRPr="00CC4170">
            <w:rPr>
              <w:rStyle w:val="OdsyaczZnak"/>
              <w:rPrChange w:id="2000" w:author="DeeM" w:date="2015-12-07T17:03:00Z">
                <w:rPr/>
              </w:rPrChange>
            </w:rPr>
            <w:t>Rys. 6.7</w:t>
          </w:r>
        </w:ins>
        <w:del w:id="2001" w:author="DeeM" w:date="2015-12-07T17:03:00Z">
          <w:r w:rsidR="00CF274A" w:rsidRPr="00CF274A" w:rsidDel="00252F3E">
            <w:rPr>
              <w:rStyle w:val="OdsyaczZnak"/>
            </w:rPr>
            <w:delText>Rys. 6.7</w:delText>
          </w:r>
        </w:del>
      </w:fldSimple>
      <w:r w:rsidR="00B42833" w:rsidRPr="00843A05">
        <w:rPr>
          <w:rStyle w:val="OdsyaczZnak"/>
        </w:rPr>
        <w:t>.</w:t>
      </w:r>
    </w:p>
    <w:p w:rsidR="00B42833" w:rsidRDefault="00B42833" w:rsidP="00B42833">
      <w:pPr>
        <w:keepNext/>
        <w:ind w:firstLine="284"/>
        <w:jc w:val="center"/>
      </w:pPr>
      <w:r>
        <w:rPr>
          <w:noProof/>
        </w:rPr>
        <w:drawing>
          <wp:inline distT="0" distB="0" distL="0" distR="0">
            <wp:extent cx="5400000" cy="3210392"/>
            <wp:effectExtent l="19050" t="0" r="0" b="0"/>
            <wp:docPr id="209" name="Obraz 28" descr="rejestracja_summ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ummary.jpg"/>
                    <pic:cNvPicPr/>
                  </pic:nvPicPr>
                  <pic:blipFill>
                    <a:blip r:embed="rId55" cstate="print"/>
                    <a:stretch>
                      <a:fillRect/>
                    </a:stretch>
                  </pic:blipFill>
                  <pic:spPr>
                    <a:xfrm>
                      <a:off x="0" y="0"/>
                      <a:ext cx="5400000" cy="3210392"/>
                    </a:xfrm>
                    <a:prstGeom prst="rect">
                      <a:avLst/>
                    </a:prstGeom>
                  </pic:spPr>
                </pic:pic>
              </a:graphicData>
            </a:graphic>
          </wp:inline>
        </w:drawing>
      </w:r>
    </w:p>
    <w:p w:rsidR="00B42833" w:rsidRDefault="00B42833" w:rsidP="00B42833">
      <w:pPr>
        <w:pStyle w:val="Podpisobrazka"/>
      </w:pPr>
      <w:bookmarkStart w:id="2002" w:name="_Ref437128417"/>
      <w:bookmarkStart w:id="2003" w:name="_Toc437271161"/>
      <w:r>
        <w:t xml:space="preserve">Rys. </w:t>
      </w:r>
      <w:fldSimple w:instr=" STYLEREF 1 \s ">
        <w:r w:rsidR="00252F3E">
          <w:rPr>
            <w:noProof/>
          </w:rPr>
          <w:t>6</w:t>
        </w:r>
      </w:fldSimple>
      <w:r w:rsidR="00A41402">
        <w:t>.</w:t>
      </w:r>
      <w:fldSimple w:instr=" SEQ Rys. \* ARABIC \s 1 ">
        <w:r w:rsidR="00252F3E">
          <w:rPr>
            <w:noProof/>
          </w:rPr>
          <w:t>7</w:t>
        </w:r>
      </w:fldSimple>
      <w:bookmarkEnd w:id="2002"/>
      <w:r>
        <w:t xml:space="preserve">. </w:t>
      </w:r>
      <w:r w:rsidRPr="0092650E">
        <w:t>Fragment widoku Podsumowanie wieloetapowej rejestracji</w:t>
      </w:r>
      <w:bookmarkEnd w:id="2003"/>
    </w:p>
    <w:p w:rsidR="00B42833" w:rsidRDefault="00B42833" w:rsidP="009F5055">
      <w:pPr>
        <w:pStyle w:val="Zwykyakapit"/>
      </w:pPr>
      <w:r w:rsidRPr="00195FBD">
        <w:t xml:space="preserve">Jak widać na </w:t>
      </w:r>
      <w:fldSimple w:instr=" REF _Ref437128417 \h  \* MERGEFORMAT ">
        <w:ins w:id="2004" w:author="DeeM" w:date="2015-12-07T17:03:00Z">
          <w:r w:rsidR="00CC4170" w:rsidRPr="00CC4170">
            <w:rPr>
              <w:rStyle w:val="OdsyaczZnak"/>
              <w:rPrChange w:id="2005" w:author="DeeM" w:date="2015-12-07T17:03:00Z">
                <w:rPr/>
              </w:rPrChange>
            </w:rPr>
            <w:t>Rys. 6.7</w:t>
          </w:r>
        </w:ins>
        <w:del w:id="2006" w:author="DeeM" w:date="2015-12-07T17:03:00Z">
          <w:r w:rsidR="00CF274A" w:rsidRPr="00CF274A" w:rsidDel="00252F3E">
            <w:rPr>
              <w:rStyle w:val="OdsyaczZnak"/>
            </w:rPr>
            <w:delText>Rys. 6.7</w:delText>
          </w:r>
        </w:del>
      </w:fldSimple>
      <w:r>
        <w:rPr>
          <w:rStyle w:val="OdsyaczZnak"/>
        </w:rPr>
        <w:t xml:space="preserve">., </w:t>
      </w:r>
      <w:r w:rsidRPr="00195FBD">
        <w:t>na ostatnim etapie rejestracji użytkownikowi prezentowane są dane, które wypełnił podczas poprzednich kroków. Dzięki temu może zweryfikować, czy wszystkie informacje zostały u</w:t>
      </w:r>
      <w:r>
        <w:t>z</w:t>
      </w:r>
      <w:r w:rsidRPr="00195FBD">
        <w:t xml:space="preserve">upełnione w prawidłowy sposób. Jeżeli w tym momencie kliknie przycisk </w:t>
      </w:r>
      <w:r w:rsidRPr="00195FBD">
        <w:rPr>
          <w:rStyle w:val="OdsyaczZnak"/>
        </w:rPr>
        <w:t>Chcę poprawić poprzednie dane</w:t>
      </w:r>
      <w:r w:rsidRPr="00195FBD">
        <w:t xml:space="preserve">, zostanie przekierowany do Kroku 2 rejestracji. W przypadku kliknięcia przycisku </w:t>
      </w:r>
      <w:r w:rsidRPr="00195FBD">
        <w:rPr>
          <w:rStyle w:val="OdsyaczZnak"/>
        </w:rPr>
        <w:t>Zakończ rejestrację</w:t>
      </w:r>
      <w:r>
        <w:t>, nowe konto zostanie zapisane</w:t>
      </w:r>
      <w:r w:rsidRPr="00195FBD">
        <w:t>, a użytkownik zostanie przekierowany na stronę główną.</w:t>
      </w:r>
    </w:p>
    <w:p w:rsidR="00B42833" w:rsidRDefault="00B42833" w:rsidP="002A41BA">
      <w:pPr>
        <w:pStyle w:val="Nagwek3"/>
      </w:pPr>
      <w:bookmarkStart w:id="2007" w:name="_Toc437097116"/>
      <w:bookmarkStart w:id="2008" w:name="_Toc437130562"/>
      <w:bookmarkStart w:id="2009" w:name="_Ref437160874"/>
      <w:bookmarkStart w:id="2010" w:name="_Toc437190867"/>
      <w:r>
        <w:t>Panel administratora</w:t>
      </w:r>
      <w:bookmarkEnd w:id="2007"/>
      <w:bookmarkEnd w:id="2008"/>
      <w:bookmarkEnd w:id="2009"/>
      <w:bookmarkEnd w:id="2010"/>
    </w:p>
    <w:p w:rsidR="00B42833" w:rsidRDefault="00B42833" w:rsidP="009F5055">
      <w:pPr>
        <w:pStyle w:val="Zwykyakapit"/>
      </w:pPr>
      <w:r w:rsidRPr="00F37E22">
        <w:t>Panel administratora jest widokiem dostępnym jedynie dla użytkowników o wystarczająco wysokich uprawnieniach - administratorów systemu. Można do niego dotrzeć, klikaj</w:t>
      </w:r>
      <w:r>
        <w:t xml:space="preserve">ąc Panel administratora w sekcji </w:t>
      </w:r>
      <w:r w:rsidRPr="00F37E22">
        <w:rPr>
          <w:rStyle w:val="OdsyaczZnak"/>
        </w:rPr>
        <w:t>Menu strony</w:t>
      </w:r>
      <w:r w:rsidRPr="00F37E22">
        <w:t xml:space="preserve"> w stopce.</w:t>
      </w:r>
    </w:p>
    <w:p w:rsidR="00B42833" w:rsidRDefault="00B42833" w:rsidP="00B42833">
      <w:pPr>
        <w:keepNext/>
        <w:ind w:firstLine="284"/>
        <w:jc w:val="center"/>
      </w:pPr>
      <w:r>
        <w:rPr>
          <w:noProof/>
        </w:rPr>
        <w:lastRenderedPageBreak/>
        <w:drawing>
          <wp:inline distT="0" distB="0" distL="0" distR="0">
            <wp:extent cx="5362073" cy="6119541"/>
            <wp:effectExtent l="19050" t="0" r="0" b="0"/>
            <wp:docPr id="210" name="Obraz 32" descr="panel_administrat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administratora.jpg"/>
                    <pic:cNvPicPr/>
                  </pic:nvPicPr>
                  <pic:blipFill>
                    <a:blip r:embed="rId56" cstate="print"/>
                    <a:stretch>
                      <a:fillRect/>
                    </a:stretch>
                  </pic:blipFill>
                  <pic:spPr>
                    <a:xfrm>
                      <a:off x="0" y="0"/>
                      <a:ext cx="5362073" cy="6119541"/>
                    </a:xfrm>
                    <a:prstGeom prst="rect">
                      <a:avLst/>
                    </a:prstGeom>
                  </pic:spPr>
                </pic:pic>
              </a:graphicData>
            </a:graphic>
          </wp:inline>
        </w:drawing>
      </w:r>
    </w:p>
    <w:p w:rsidR="00B42833" w:rsidRDefault="00B42833" w:rsidP="00B42833">
      <w:pPr>
        <w:pStyle w:val="Podpisobrazka"/>
      </w:pPr>
      <w:bookmarkStart w:id="2011" w:name="_Ref437128465"/>
      <w:bookmarkStart w:id="2012" w:name="_Toc437271162"/>
      <w:r>
        <w:t xml:space="preserve">Rys. </w:t>
      </w:r>
      <w:fldSimple w:instr=" STYLEREF 1 \s ">
        <w:r w:rsidR="00252F3E">
          <w:rPr>
            <w:noProof/>
          </w:rPr>
          <w:t>6</w:t>
        </w:r>
      </w:fldSimple>
      <w:r w:rsidR="00A41402">
        <w:t>.</w:t>
      </w:r>
      <w:fldSimple w:instr=" SEQ Rys. \* ARABIC \s 1 ">
        <w:r w:rsidR="00252F3E">
          <w:rPr>
            <w:noProof/>
          </w:rPr>
          <w:t>8</w:t>
        </w:r>
      </w:fldSimple>
      <w:bookmarkEnd w:id="2011"/>
      <w:r>
        <w:t xml:space="preserve">. </w:t>
      </w:r>
      <w:r w:rsidRPr="00D01C68">
        <w:t>Widok pierwszej zakładki w Panelu administratora</w:t>
      </w:r>
      <w:bookmarkEnd w:id="2012"/>
    </w:p>
    <w:p w:rsidR="00B42833" w:rsidRDefault="00CC4170" w:rsidP="009F5055">
      <w:pPr>
        <w:pStyle w:val="Zwykyakapit"/>
      </w:pPr>
      <w:fldSimple w:instr=" REF _Ref437128465 \h  \* MERGEFORMAT ">
        <w:ins w:id="2013" w:author="DeeM" w:date="2015-12-07T17:03:00Z">
          <w:r w:rsidRPr="00CC4170">
            <w:rPr>
              <w:rStyle w:val="OdsyaczZnak"/>
              <w:rPrChange w:id="2014" w:author="DeeM" w:date="2015-12-07T17:03:00Z">
                <w:rPr/>
              </w:rPrChange>
            </w:rPr>
            <w:t>Rys. 6.8</w:t>
          </w:r>
        </w:ins>
        <w:del w:id="2015" w:author="DeeM" w:date="2015-12-07T17:03:00Z">
          <w:r w:rsidR="00CF274A" w:rsidRPr="00CF274A" w:rsidDel="00252F3E">
            <w:rPr>
              <w:rStyle w:val="OdsyaczZnak"/>
            </w:rPr>
            <w:delText>Rys. 6.8</w:delText>
          </w:r>
        </w:del>
      </w:fldSimple>
      <w:r w:rsidR="00B42833" w:rsidRPr="00CD717B">
        <w:rPr>
          <w:rStyle w:val="OdsyaczZnak"/>
        </w:rPr>
        <w:t>.</w:t>
      </w:r>
      <w:r w:rsidR="00B42833">
        <w:t xml:space="preserve"> pokazuje widok Panelu administratora, którego funkcjonalność została podzielona na pięć zakładek - każda z nich dotyczy innego modułu strony. Ze względu na zwiększenie wygody korzystania z Panelu administratora, akcje, jakie może podjąć administrator, wykonywane są przy użyciu skryptów Ajaxowych - najczęściej wykorzystywane opcje powodują odświeżenie widoku bez konieczności przeładowania strony.</w:t>
      </w:r>
    </w:p>
    <w:p w:rsidR="00B42833" w:rsidRDefault="00B42833" w:rsidP="009F5055">
      <w:pPr>
        <w:pStyle w:val="Zwykyakapit"/>
      </w:pPr>
      <w:r>
        <w:t xml:space="preserve">Pierwsza zakładka na liście dotyczy atrakcji w systemie. W górnej części tego widoku znajdują się przyciski akcji, dzięki którym administrator może w łatwy sposób skorzystać z ogólnych funkcji systemu. Przycisk </w:t>
      </w:r>
      <w:r w:rsidRPr="00CD717B">
        <w:rPr>
          <w:rStyle w:val="OdsyaczZnak"/>
        </w:rPr>
        <w:t>Idź do sekcji</w:t>
      </w:r>
      <w:r>
        <w:t xml:space="preserve"> rozwija menu z listą sekcji dostępnych w tym widoku - wybierając jedną z nich, administrator może szybko przesunąć stronę bez konieczności przewijania. Przycisk </w:t>
      </w:r>
      <w:r w:rsidRPr="00CD717B">
        <w:rPr>
          <w:rStyle w:val="OdsyaczZnak"/>
        </w:rPr>
        <w:t>Dodaj nową atrakcję</w:t>
      </w:r>
      <w:r>
        <w:t xml:space="preserve"> przekierowuje na ekran tworzenia </w:t>
      </w:r>
      <w:r>
        <w:lastRenderedPageBreak/>
        <w:t xml:space="preserve">nowej atrakcji. Przycisk </w:t>
      </w:r>
      <w:r w:rsidRPr="00CD717B">
        <w:rPr>
          <w:rStyle w:val="OdsyaczZnak"/>
        </w:rPr>
        <w:t>Dodaj nowy rodzaj atrakcji</w:t>
      </w:r>
      <w:r>
        <w:t xml:space="preserve"> przekierowuje na ekran tworzenia nowego typu atrakcji.</w:t>
      </w:r>
    </w:p>
    <w:p w:rsidR="00B42833" w:rsidRDefault="00B42833" w:rsidP="009F5055">
      <w:pPr>
        <w:pStyle w:val="Zwykyakapit"/>
      </w:pPr>
      <w:r>
        <w:t>Poniżej paska przycisków znajdują się cztery sekcje:</w:t>
      </w:r>
    </w:p>
    <w:p w:rsidR="00B42833" w:rsidRDefault="00B42833" w:rsidP="00B42833">
      <w:pPr>
        <w:pStyle w:val="Akapitzlist"/>
        <w:numPr>
          <w:ilvl w:val="0"/>
          <w:numId w:val="5"/>
        </w:numPr>
      </w:pPr>
      <w:r w:rsidRPr="00CD717B">
        <w:rPr>
          <w:rStyle w:val="OdsyaczZnak"/>
        </w:rPr>
        <w:t>Lista proponowanych atrakcji przez użytkowników</w:t>
      </w:r>
      <w:r>
        <w:t xml:space="preserve"> - zawiera listę atrakcji dodanych przez użytkowników, które oczekują na akceptację administratora, zanim zostaną upublicznione.  Każda pozycja na liście posiada nazwę, miasto, adres oraz opis atrakcji. Administrator może edytować, odrzucić lub akceptować taką </w:t>
      </w:r>
      <w:r w:rsidR="00D53FFC">
        <w:t>propozycję</w:t>
      </w:r>
      <w:r>
        <w:t>.</w:t>
      </w:r>
    </w:p>
    <w:p w:rsidR="00B42833" w:rsidRDefault="00B42833" w:rsidP="00B42833">
      <w:pPr>
        <w:pStyle w:val="Akapitzlist"/>
        <w:numPr>
          <w:ilvl w:val="0"/>
          <w:numId w:val="5"/>
        </w:numPr>
      </w:pPr>
      <w:r w:rsidRPr="00CD717B">
        <w:rPr>
          <w:rStyle w:val="OdsyaczZnak"/>
        </w:rPr>
        <w:t>Prośby o akceptację administracji obiektem</w:t>
      </w:r>
      <w:r>
        <w:t xml:space="preserve"> - zawierają prośby o przyznanie praw właściciela do obiektu. Każda pozycja na liście posiada nazwę użytkownika proszącego o prawa właściciela oraz nazwę, miasto i opis obiektu. Administrator może akceptować lub odrzucić taką prośbę. Sama weryfikacja odbywa się poza systemem.</w:t>
      </w:r>
    </w:p>
    <w:p w:rsidR="00B42833" w:rsidRDefault="00B42833" w:rsidP="00B42833">
      <w:pPr>
        <w:pStyle w:val="Akapitzlist"/>
        <w:numPr>
          <w:ilvl w:val="0"/>
          <w:numId w:val="5"/>
        </w:numPr>
      </w:pPr>
      <w:r w:rsidRPr="00CD717B">
        <w:rPr>
          <w:rStyle w:val="OdsyaczZnak"/>
        </w:rPr>
        <w:t>Znajdź miejsce</w:t>
      </w:r>
      <w:r>
        <w:t xml:space="preserve"> - służy do filtrowania atrakcji według nazwy, miejsca lub adresu.</w:t>
      </w:r>
    </w:p>
    <w:p w:rsidR="00B42833" w:rsidRDefault="00B42833" w:rsidP="00B42833">
      <w:pPr>
        <w:pStyle w:val="Akapitzlist"/>
        <w:numPr>
          <w:ilvl w:val="0"/>
          <w:numId w:val="5"/>
        </w:numPr>
      </w:pPr>
      <w:r w:rsidRPr="00CD717B">
        <w:rPr>
          <w:rStyle w:val="OdsyaczZnak"/>
        </w:rPr>
        <w:t>Lista wszystkich atrakcji</w:t>
      </w:r>
      <w:r>
        <w:t xml:space="preserve"> - domyślnie zawiera listę wszystkich atrakcji. Każda pozycja na liście posiada nazwę, miasto, adres oraz opis atrakcji. Po </w:t>
      </w:r>
      <w:ins w:id="2016" w:author="DeeM" w:date="2015-12-07T16:55:00Z">
        <w:r w:rsidR="00D135D2">
          <w:t>w</w:t>
        </w:r>
      </w:ins>
      <w:r>
        <w:t xml:space="preserve">prowadzeniu danych w sekcji </w:t>
      </w:r>
      <w:r w:rsidRPr="00CD717B">
        <w:rPr>
          <w:rStyle w:val="OdsyaczZnak"/>
        </w:rPr>
        <w:t>Znajdź miejsce</w:t>
      </w:r>
      <w:r>
        <w:t xml:space="preserve"> w tej sekcji prezentowane są wyniki.</w:t>
      </w:r>
    </w:p>
    <w:p w:rsidR="00B42833" w:rsidRDefault="00B42833" w:rsidP="009F5055">
      <w:pPr>
        <w:pStyle w:val="Zwykyakapit"/>
      </w:pPr>
      <w:r>
        <w:t>Druga zakładka Panelu administratora dotyczy opinii, które wystawiają atrakcjom użytkownicy. Wewnątrz niej wyświetlają się komentarze zgłoszone przez użytkowników - administrator może je edytować, akceptować lub usunąć, jeżeli jego zdaniem nie spełniają norm. Dodatkowo prezentowana jest też lista najnowszych komentarzy.</w:t>
      </w:r>
    </w:p>
    <w:p w:rsidR="00B42833" w:rsidRDefault="00B42833" w:rsidP="009F5055">
      <w:pPr>
        <w:pStyle w:val="Zwykyakapit"/>
      </w:pPr>
      <w:r>
        <w:t>Trzecia zakładka dotyczy użytkowników. Tutaj można skorzystać z wyszukiwania, które działa w podobny sposób do wyszukiwania atrakcji z pierwszej zakładki. Wyszukiwanie odbywa się względem nazwy użytkownika lub adresu e-mail. Dodatkowo domyślnie prezentowana jest lista wszystkich użytkowników - każda pozycja na liście posiada nazwę konta, adres e-mail oraz uprawnienia, jakie posiada użytkownik na stronie. Administrator może wyświetlić lub edytować użytkownika.</w:t>
      </w:r>
    </w:p>
    <w:p w:rsidR="00B42833" w:rsidRDefault="00B42833" w:rsidP="009F5055">
      <w:pPr>
        <w:pStyle w:val="Zwykyakapit"/>
      </w:pPr>
      <w:r>
        <w:t xml:space="preserve">Czwarta zakładka pokazuje listę kafelków ze zdjęciami, które użytkownicy przypisali do atrakcji. Każdy kafelek składa się z tytułu zdjęcia (jeżeli takowy posiada), miniaturki zdjęcia, autora, daty dodania zdjęcia oraz dwóch przycisków - </w:t>
      </w:r>
      <w:r w:rsidRPr="00CD717B">
        <w:rPr>
          <w:rStyle w:val="OdsyaczZnak"/>
        </w:rPr>
        <w:t>Akceptuj</w:t>
      </w:r>
      <w:r>
        <w:t xml:space="preserve"> oraz </w:t>
      </w:r>
      <w:r w:rsidRPr="00CD717B">
        <w:rPr>
          <w:rStyle w:val="OdsyaczZnak"/>
        </w:rPr>
        <w:t>Odrzuć</w:t>
      </w:r>
      <w:r>
        <w:t xml:space="preserve">. W zależności od wybranego przycisku, administrator decyduje, czy zdjęcie będzie się wyświetlać na widoku wyświetlania atrakcji, opisanego w </w:t>
      </w:r>
      <w:r w:rsidRPr="00D37E08">
        <w:rPr>
          <w:rStyle w:val="OdsyaczZnak"/>
        </w:rPr>
        <w:t>punkcie</w:t>
      </w:r>
      <w:r w:rsidR="00D37E08" w:rsidRPr="00D37E08">
        <w:rPr>
          <w:rStyle w:val="OdsyaczZnak"/>
        </w:rPr>
        <w:t xml:space="preserve"> </w:t>
      </w:r>
      <w:fldSimple w:instr=" REF _Ref437160935 \r \h  \* MERGEFORMAT ">
        <w:ins w:id="2017" w:author="DeeM" w:date="2015-12-07T17:03:00Z">
          <w:r w:rsidR="00CC4170" w:rsidRPr="00CC4170">
            <w:rPr>
              <w:rStyle w:val="OdsyaczZnak"/>
              <w:rPrChange w:id="2018" w:author="DeeM" w:date="2015-12-07T17:03:00Z">
                <w:rPr/>
              </w:rPrChange>
            </w:rPr>
            <w:t>6.1.3</w:t>
          </w:r>
        </w:ins>
        <w:del w:id="2019" w:author="DeeM" w:date="2015-12-07T17:03:00Z">
          <w:r w:rsidR="00CF274A" w:rsidRPr="00CF274A" w:rsidDel="00252F3E">
            <w:rPr>
              <w:rStyle w:val="OdsyaczZnak"/>
            </w:rPr>
            <w:delText>6.1.3</w:delText>
          </w:r>
        </w:del>
      </w:fldSimple>
      <w:r>
        <w:t>, czy też powinno pozostać ukryte.</w:t>
      </w:r>
    </w:p>
    <w:p w:rsidR="00B42833" w:rsidRDefault="00B42833" w:rsidP="009F5055">
      <w:pPr>
        <w:pStyle w:val="Zwykyakapit"/>
      </w:pPr>
      <w:r>
        <w:t>Piąty, ostatni kafelek prezentuje listę najnowszych wydarzeń, jakie użytkownicy przypisują do wybranych miejsc. Każda pozycja na liście pokazuje tytuł, opis, datę rozpoczęcia i zakończenia oraz atrakcję, do której wydarzenie zostało przypisane. Administrator może wyświetlić lub edytować wydarzenie.</w:t>
      </w:r>
    </w:p>
    <w:p w:rsidR="00B42833" w:rsidRDefault="00B42833" w:rsidP="002A41BA">
      <w:pPr>
        <w:pStyle w:val="Nagwek3"/>
      </w:pPr>
      <w:bookmarkStart w:id="2020" w:name="_Toc437097117"/>
      <w:bookmarkStart w:id="2021" w:name="_Toc437130563"/>
      <w:bookmarkStart w:id="2022" w:name="_Toc437190868"/>
      <w:r>
        <w:t>Profil użytkownika</w:t>
      </w:r>
      <w:bookmarkEnd w:id="2020"/>
      <w:bookmarkEnd w:id="2021"/>
      <w:bookmarkEnd w:id="2022"/>
    </w:p>
    <w:p w:rsidR="00B42833" w:rsidRDefault="00B42833" w:rsidP="009F5055">
      <w:pPr>
        <w:pStyle w:val="Zwykyakapit"/>
      </w:pPr>
      <w:r>
        <w:t xml:space="preserve">Profil użytkownika jest podstawową metodą interakcji użytkownika systemu z </w:t>
      </w:r>
      <w:del w:id="2023" w:author="DeeM" w:date="2015-12-07T16:55:00Z">
        <w:r w:rsidDel="00D135D2">
          <w:delText xml:space="preserve">innymi ludźmi. </w:delText>
        </w:r>
      </w:del>
      <w:ins w:id="2024" w:author="DeeM" w:date="2015-12-07T16:55:00Z">
        <w:r w:rsidR="009423ED">
          <w:t xml:space="preserve">innymi. </w:t>
        </w:r>
      </w:ins>
      <w:r>
        <w:t xml:space="preserve">Aby się do niego dostać, po zalogowaniu na swoje konto, należy użyć przycisku, który jest przyklejony do lewej krawędzi ekranu. Otworzy on małe menu, które posiada, oprócz bezpośredniego odwołania do strony profilowej, szereg dodatkowych funkcjonalności. </w:t>
      </w:r>
      <w:r>
        <w:lastRenderedPageBreak/>
        <w:t xml:space="preserve">Nasłuchuje ono aktywności innych użytkowników systemu i spośród nich wybiera te, które mogłyby zainteresować obecnie zalogowanego klienta - aktywności jego znajomych oraz zaproszenia do znajomych. Informacja ta jest przekazywana dynamicznie w postaci </w:t>
      </w:r>
      <w:bookmarkStart w:id="2025" w:name="__bookmark_1"/>
      <w:bookmarkEnd w:id="2025"/>
      <w:ins w:id="2026" w:author="DeeM" w:date="2015-12-07T17:11:00Z">
        <w:r w:rsidR="006152EA">
          <w:rPr>
            <w:noProof/>
          </w:rPr>
          <w:drawing>
            <wp:anchor distT="0" distB="0" distL="114300" distR="114300" simplePos="0" relativeHeight="251665408" behindDoc="0" locked="0" layoutInCell="1" allowOverlap="1">
              <wp:simplePos x="0" y="0"/>
              <wp:positionH relativeFrom="column">
                <wp:posOffset>17780</wp:posOffset>
              </wp:positionH>
              <wp:positionV relativeFrom="paragraph">
                <wp:posOffset>876300</wp:posOffset>
              </wp:positionV>
              <wp:extent cx="5395595" cy="6229350"/>
              <wp:effectExtent l="19050" t="0" r="0" b="0"/>
              <wp:wrapSquare wrapText="bothSides"/>
              <wp:docPr id="4" name="Obraz 3" descr="profil_uzytkow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_uzytkownika.jpg"/>
                      <pic:cNvPicPr/>
                    </pic:nvPicPr>
                    <pic:blipFill>
                      <a:blip r:embed="rId57"/>
                      <a:stretch>
                        <a:fillRect/>
                      </a:stretch>
                    </pic:blipFill>
                    <pic:spPr>
                      <a:xfrm>
                        <a:off x="0" y="0"/>
                        <a:ext cx="5395595" cy="6229350"/>
                      </a:xfrm>
                      <a:prstGeom prst="rect">
                        <a:avLst/>
                      </a:prstGeom>
                    </pic:spPr>
                  </pic:pic>
                </a:graphicData>
              </a:graphic>
            </wp:anchor>
          </w:drawing>
        </w:r>
      </w:ins>
      <w:r w:rsidR="00CC4170">
        <w:rPr>
          <w:noProof/>
        </w:rPr>
        <w:pict>
          <v:shapetype id="_x0000_t202" coordsize="21600,21600" o:spt="202" path="m,l,21600r21600,l21600,xe">
            <v:stroke joinstyle="miter"/>
            <v:path gradientshapeok="t" o:connecttype="rect"/>
          </v:shapetype>
          <v:shape id="Text Box 18" o:spid="_x0000_s1027" type="#_x0000_t202" style="position:absolute;left:0;text-align:left;margin-left:1.25pt;margin-top:564.35pt;width:425.25pt;height:17.85pt;z-index:25166745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" stroked="f">
            <v:textbox style="mso-next-textbox:#Text Box 18;mso-fit-shape-to-text:t" inset="0,0,0,0">
              <w:txbxContent>
                <w:p w:rsidR="00252F3E" w:rsidRPr="00DD1902" w:rsidRDefault="00252F3E" w:rsidP="003C7DA7">
                  <w:pPr>
                    <w:pStyle w:val="Odsyacz"/>
                    <w:jc w:val="center"/>
                  </w:pPr>
                  <w:bookmarkStart w:id="2027" w:name="_Ref437182823"/>
                  <w:bookmarkStart w:id="2028" w:name="_Toc437271163"/>
                  <w:r>
                    <w:t xml:space="preserve">Rys. </w:t>
                  </w:r>
                  <w:fldSimple w:instr=" STYLEREF 1 \s ">
                    <w:r>
                      <w:rPr>
                        <w:noProof/>
                      </w:rPr>
                      <w:t>6</w:t>
                    </w:r>
                  </w:fldSimple>
                  <w:r>
                    <w:t>.</w:t>
                  </w:r>
                  <w:fldSimple w:instr=" SEQ Rys. \* ARABIC \s 1 ">
                    <w:r>
                      <w:rPr>
                        <w:noProof/>
                      </w:rPr>
                      <w:t>9</w:t>
                    </w:r>
                  </w:fldSimple>
                  <w:bookmarkEnd w:id="2027"/>
                  <w:r>
                    <w:t>. Fragment widoku profilu użytkownika</w:t>
                  </w:r>
                  <w:bookmarkEnd w:id="2028"/>
                </w:p>
              </w:txbxContent>
            </v:textbox>
            <w10:wrap type="square"/>
          </v:shape>
        </w:pict>
      </w:r>
      <w:r>
        <w:t>zwiększającego się licznika na ikonce torsu.</w:t>
      </w:r>
    </w:p>
    <w:p w:rsidR="003C7DA7" w:rsidRDefault="003C7DA7" w:rsidP="003C7DA7">
      <w:pPr>
        <w:pStyle w:val="Zwykyakapit"/>
        <w:jc w:val="center"/>
      </w:pPr>
    </w:p>
    <w:p w:rsidR="00B42833" w:rsidRDefault="00CC4170" w:rsidP="009F5055">
      <w:pPr>
        <w:pStyle w:val="Zwykyakapit"/>
      </w:pPr>
      <w:fldSimple w:instr=" REF _Ref437182823 \h  \* MERGEFORMAT ">
        <w:ins w:id="2029" w:author="DeeM" w:date="2015-12-07T17:03:00Z">
          <w:r w:rsidRPr="00CC4170">
            <w:rPr>
              <w:rStyle w:val="OdsyaczZnak"/>
              <w:rPrChange w:id="2030" w:author="DeeM" w:date="2015-12-07T17:03:00Z">
                <w:rPr/>
              </w:rPrChange>
            </w:rPr>
            <w:t>Rys. 6.9</w:t>
          </w:r>
        </w:ins>
        <w:del w:id="2031" w:author="DeeM" w:date="2015-12-07T17:03:00Z">
          <w:r w:rsidR="00CF274A" w:rsidRPr="00CF274A" w:rsidDel="00252F3E">
            <w:rPr>
              <w:rStyle w:val="OdsyaczZnak"/>
            </w:rPr>
            <w:delText>Rys. 6.9</w:delText>
          </w:r>
        </w:del>
      </w:fldSimple>
      <w:r w:rsidR="00B42833" w:rsidRPr="00CD717B">
        <w:rPr>
          <w:rStyle w:val="OdsyaczZnak"/>
        </w:rPr>
        <w:t>.</w:t>
      </w:r>
      <w:r w:rsidR="00B42833">
        <w:t xml:space="preserve"> przedstawia główny widok profilu obecnie zalogowanego użytkownika. Jest on podzielony na zakładki. </w:t>
      </w:r>
    </w:p>
    <w:p w:rsidR="00B42833" w:rsidRDefault="00B42833" w:rsidP="009F5055">
      <w:pPr>
        <w:pStyle w:val="Zwykyakapit"/>
      </w:pPr>
      <w:r>
        <w:t xml:space="preserve">Pierwszą, podstawową zakładką jest </w:t>
      </w:r>
      <w:r w:rsidRPr="006F1B5E">
        <w:rPr>
          <w:rStyle w:val="OdsyaczZnak"/>
        </w:rPr>
        <w:t>Profil</w:t>
      </w:r>
      <w:r>
        <w:t>. Na niej, oprócz odwołań do edycji informacji o profilu oraz naszego zdjęcia profilowego, znajdują się szczegóły na temat aktywności naszych znajomych. Każda aktywność jest reprezentowana w postaci kafelk</w:t>
      </w:r>
      <w:ins w:id="2032" w:author="DeeM" w:date="2015-12-07T16:56:00Z">
        <w:r w:rsidR="009423ED">
          <w:t>a</w:t>
        </w:r>
      </w:ins>
      <w:del w:id="2033" w:author="DeeM" w:date="2015-12-07T16:56:00Z">
        <w:r w:rsidDel="009423ED">
          <w:delText>i</w:delText>
        </w:r>
      </w:del>
      <w:r>
        <w:t>, któr</w:t>
      </w:r>
      <w:ins w:id="2034" w:author="DeeM" w:date="2015-12-07T16:56:00Z">
        <w:r w:rsidR="009423ED">
          <w:t>y</w:t>
        </w:r>
      </w:ins>
      <w:del w:id="2035" w:author="DeeM" w:date="2015-12-07T16:56:00Z">
        <w:r w:rsidDel="009423ED">
          <w:delText>a</w:delText>
        </w:r>
      </w:del>
      <w:r>
        <w:t xml:space="preserve"> posiada nazwę </w:t>
      </w:r>
      <w:r>
        <w:lastRenderedPageBreak/>
        <w:t>użytkownika wraz ze zdjęciem profilowym (jeżeli nie zostało wybrane - zdjęciem zastępczym) oraz datą podjęcia się tej aktywności. Jeżeli data aktywności nie przekroczyła siedmiu dni od daty jej wyświetlenia to jest formatowana do odpowiedniego napisu. Oprócz tego w zależności od typu aktywności, pozostałe informacje na kafelce mogą się między sobą różnić. Dla recenzji będzie to tytuł recenzji, ocena oraz miejsce, dla którego napisano daną recenzję wraz z losowym zdjęciem danego miejsca (jeżeli jest dostępne). Z innej strony, dla zawarcia znajomości będzie to informacja o zawarciu znajomości, nazwa użytkownika, z którym znajomy zawarł znajomość i jego zdjęcie profilowe. Aktywności są ładowane dynamicznie w paczkach po pięć</w:t>
      </w:r>
      <w:r w:rsidR="009F5055">
        <w:t>.</w:t>
      </w:r>
    </w:p>
    <w:p w:rsidR="00B42833" w:rsidRDefault="00B42833" w:rsidP="009F5055">
      <w:pPr>
        <w:pStyle w:val="Zwykyakapit"/>
      </w:pPr>
      <w:r>
        <w:t xml:space="preserve">Drugą zakładką są </w:t>
      </w:r>
      <w:r w:rsidRPr="006F1B5E">
        <w:rPr>
          <w:rStyle w:val="OdsyaczZnak"/>
        </w:rPr>
        <w:t>Zdjęcia</w:t>
      </w:r>
      <w:r>
        <w:t>. Na tym widoku użytkownik zobaczy listę wszystkich dodanych przez niego zdjęć w postaci miniaturek. Po wybraniu jednej z nich, pojawi się ona dodatkowo powyżej listy wszystkich zdjęć, dynamicznie skalując swoją wielkość do oryginalnego rozmiaru. Poniżej wybranego zdjęcia znajduje się jego tytuł, data dodania i opis (o ile istnieje). Dodatkowo jest też ikona zębatki, po kliknięciu na którą, rozwinie się menu kontekstowe z dodatkowymi opcjami: usunięcia i edycji. Żeby dodać nowe zdjęcie musimy wybrać przycisk plusa, który znajduje się jako pierwszy na liście wszystkich zdjęć. Otworzy nam się okno dialogowe z plikami do wyboru. Wybrane zdjęcie nie może przekraczać 5 MB, w przeciwnym wypadku wystąpi błąd. Po wybraniu zdjęcia, na czas wrzucenia pliku, przycisk plusa zostanie zastąpiony paskiem postępu, który dynamicznie pokazuje stan załadowania pliku na serwerze. Po skończeniu, zdjęcie będzie dostępne do wyboru z listy miniaturek wszystkich zdjęć.</w:t>
      </w:r>
    </w:p>
    <w:p w:rsidR="00B42833" w:rsidRDefault="00B42833" w:rsidP="009F5055">
      <w:pPr>
        <w:pStyle w:val="Zwykyakapit"/>
      </w:pPr>
      <w:r>
        <w:t xml:space="preserve">Trzecią zakładką są </w:t>
      </w:r>
      <w:r w:rsidRPr="006F1B5E">
        <w:rPr>
          <w:rStyle w:val="OdsyaczZnak"/>
        </w:rPr>
        <w:t>Znajomi</w:t>
      </w:r>
      <w:r>
        <w:t>. Ta zakładka jest sama w sobie podzielona na trzy podstrony. Na każdej podstronie reprezentowana jest jakaś lista użytkowników. Użytkownik jest przedstawiony w postaci kafelki. Kafelka posiada jego zdjęcie profilowe (jeżeli jest dostępne), nazwę użytkownika oraz pewną liczbę przycisków funkcyjnych, zależną od rodzaju listy. Pierwszą podstroną są znajomi i jest to lista aktualnych znajomych danego użytkownika. Na tej liście kafelki mają tylko przycisk usunięcia, który usuwa użytkownika z listy znajomych. Druga podstrona zawiera dwie listy. Pierwszą z nich jest lista osób, które zaprosiły zalogowanego użytkownika. Kafelki z użytkownikami posiadają dwa przyciski - zaakceptowania zaproszenia i odrzucenia zaproszenia. Druga lista posiada osoby, do których użytkownik wysłał zaproszenia, ale te osoby ani nie zaakceptowały, ani nie odrzuciły zaproszenia. Na kafelce mamy możliwość anulowania zaproszenia.</w:t>
      </w:r>
      <w:r w:rsidR="00D53FFC">
        <w:t xml:space="preserve"> Ostatnia ‘podzakładka’ umożliwia wyszukanie użytkownika z listy dostępnych użytkowników i zaproszenia go do znajomych.</w:t>
      </w:r>
    </w:p>
    <w:p w:rsidR="00D53FFC" w:rsidRDefault="00D53FFC" w:rsidP="009F5055">
      <w:pPr>
        <w:pStyle w:val="Zwykyakapit"/>
      </w:pPr>
      <w:r>
        <w:t>Ostatnią zakładką są „Wydarzenia”. Znajduje się na niej tabelka uzupełniona wszystkimi wydarzeniami, do których dołączył użytkownik.</w:t>
      </w:r>
    </w:p>
    <w:p w:rsidR="00B42833" w:rsidRDefault="00B42833" w:rsidP="002A41BA">
      <w:pPr>
        <w:pStyle w:val="Nagwek3"/>
      </w:pPr>
      <w:bookmarkStart w:id="2036" w:name="_Toc437097118"/>
      <w:bookmarkStart w:id="2037" w:name="_Toc437130564"/>
      <w:bookmarkStart w:id="2038" w:name="_Toc437190869"/>
      <w:r>
        <w:lastRenderedPageBreak/>
        <w:t>Wydarzenia</w:t>
      </w:r>
      <w:bookmarkEnd w:id="2036"/>
      <w:bookmarkEnd w:id="2037"/>
      <w:bookmarkEnd w:id="2038"/>
    </w:p>
    <w:p w:rsidR="00A41402" w:rsidRDefault="00A41402" w:rsidP="00A41402">
      <w:pPr>
        <w:keepNext/>
      </w:pPr>
      <w:r>
        <w:rPr>
          <w:noProof/>
        </w:rPr>
        <w:drawing>
          <wp:inline distT="0" distB="0" distL="0" distR="0">
            <wp:extent cx="5398770" cy="3523615"/>
            <wp:effectExtent l="19050" t="0" r="0" b="0"/>
            <wp:docPr id="7" name="Obraz 6" descr="wydarzen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darzenia.jpg"/>
                    <pic:cNvPicPr/>
                  </pic:nvPicPr>
                  <pic:blipFill>
                    <a:blip r:embed="rId58" cstate="print"/>
                    <a:stretch>
                      <a:fillRect/>
                    </a:stretch>
                  </pic:blipFill>
                  <pic:spPr>
                    <a:xfrm>
                      <a:off x="0" y="0"/>
                      <a:ext cx="5398770" cy="3523615"/>
                    </a:xfrm>
                    <a:prstGeom prst="rect">
                      <a:avLst/>
                    </a:prstGeom>
                  </pic:spPr>
                </pic:pic>
              </a:graphicData>
            </a:graphic>
          </wp:inline>
        </w:drawing>
      </w:r>
    </w:p>
    <w:p w:rsidR="00A41402" w:rsidRPr="00A41402" w:rsidRDefault="00A41402" w:rsidP="00A41402">
      <w:pPr>
        <w:pStyle w:val="Podpisobrazka"/>
      </w:pPr>
      <w:bookmarkStart w:id="2039" w:name="_Ref437188522"/>
      <w:bookmarkStart w:id="2040" w:name="_Toc437271164"/>
      <w:r>
        <w:t xml:space="preserve">Rys. </w:t>
      </w:r>
      <w:fldSimple w:instr=" STYLEREF 1 \s ">
        <w:r w:rsidR="00252F3E">
          <w:rPr>
            <w:noProof/>
          </w:rPr>
          <w:t>6</w:t>
        </w:r>
      </w:fldSimple>
      <w:r>
        <w:t>.</w:t>
      </w:r>
      <w:fldSimple w:instr=" SEQ Rys. \* ARABIC \s 1 ">
        <w:r w:rsidR="00252F3E">
          <w:rPr>
            <w:noProof/>
          </w:rPr>
          <w:t>10</w:t>
        </w:r>
      </w:fldSimple>
      <w:bookmarkEnd w:id="2039"/>
      <w:r>
        <w:t>. Fragment widoku wydarzeń</w:t>
      </w:r>
      <w:bookmarkEnd w:id="2040"/>
    </w:p>
    <w:p w:rsidR="00B42833" w:rsidRDefault="00B42833" w:rsidP="009F5055">
      <w:pPr>
        <w:pStyle w:val="Zwykyakapit"/>
      </w:pPr>
      <w:r>
        <w:t xml:space="preserve">Ekran wyszukiwania wydarzeń, pokazany na </w:t>
      </w:r>
      <w:fldSimple w:instr=" REF _Ref437188522 \h  \* MERGEFORMAT ">
        <w:ins w:id="2041" w:author="DeeM" w:date="2015-12-07T17:03:00Z">
          <w:r w:rsidR="00CC4170" w:rsidRPr="00CC4170">
            <w:rPr>
              <w:i/>
              <w:rPrChange w:id="2042" w:author="DeeM" w:date="2015-12-07T17:03:00Z">
                <w:rPr/>
              </w:rPrChange>
            </w:rPr>
            <w:t xml:space="preserve">Rys. </w:t>
          </w:r>
          <w:r w:rsidR="00CC4170" w:rsidRPr="00CC4170">
            <w:rPr>
              <w:i/>
              <w:noProof/>
              <w:rPrChange w:id="2043" w:author="DeeM" w:date="2015-12-07T17:03:00Z">
                <w:rPr>
                  <w:noProof/>
                </w:rPr>
              </w:rPrChange>
            </w:rPr>
            <w:t>6</w:t>
          </w:r>
          <w:r w:rsidR="00CC4170" w:rsidRPr="00CC4170">
            <w:rPr>
              <w:i/>
              <w:rPrChange w:id="2044" w:author="DeeM" w:date="2015-12-07T17:03:00Z">
                <w:rPr/>
              </w:rPrChange>
            </w:rPr>
            <w:t>.</w:t>
          </w:r>
          <w:r w:rsidR="00CC4170" w:rsidRPr="00CC4170">
            <w:rPr>
              <w:i/>
              <w:noProof/>
              <w:rPrChange w:id="2045" w:author="DeeM" w:date="2015-12-07T17:03:00Z">
                <w:rPr>
                  <w:noProof/>
                </w:rPr>
              </w:rPrChange>
            </w:rPr>
            <w:t>10</w:t>
          </w:r>
        </w:ins>
        <w:del w:id="2046" w:author="DeeM" w:date="2015-12-07T17:03:00Z">
          <w:r w:rsidR="00CF274A" w:rsidRPr="00CF274A" w:rsidDel="00252F3E">
            <w:rPr>
              <w:i/>
            </w:rPr>
            <w:delText xml:space="preserve">Rys. </w:delText>
          </w:r>
          <w:r w:rsidR="00CF274A" w:rsidRPr="00CF274A" w:rsidDel="00252F3E">
            <w:rPr>
              <w:i/>
              <w:noProof/>
            </w:rPr>
            <w:delText>6</w:delText>
          </w:r>
          <w:r w:rsidR="00CF274A" w:rsidRPr="00CF274A" w:rsidDel="00252F3E">
            <w:rPr>
              <w:i/>
            </w:rPr>
            <w:delText>.</w:delText>
          </w:r>
          <w:r w:rsidR="00CF274A" w:rsidRPr="00CF274A" w:rsidDel="00252F3E">
            <w:rPr>
              <w:i/>
              <w:noProof/>
            </w:rPr>
            <w:delText>10</w:delText>
          </w:r>
        </w:del>
      </w:fldSimple>
      <w:r>
        <w:t xml:space="preserve">, prezentowany jest użytkownikowi po kliknięciu na pozycję </w:t>
      </w:r>
      <w:r w:rsidRPr="00BC2AE3">
        <w:rPr>
          <w:rStyle w:val="OdsyaczZnak"/>
        </w:rPr>
        <w:t>Wydarzenia w menu głównym aplikacji</w:t>
      </w:r>
      <w:r>
        <w:t>.</w:t>
      </w:r>
    </w:p>
    <w:p w:rsidR="00B42833" w:rsidRDefault="00B42833" w:rsidP="009F5055">
      <w:pPr>
        <w:pStyle w:val="Zwykyakapit"/>
      </w:pPr>
      <w:r>
        <w:t xml:space="preserve">Lista wydarzeń prezentowana jest w trybie kafelkowym, za zdjęcie przyjmując główne zdjęcie miejsca, do którego jest przypisane. W lewej części ekranu znajduje się filtr umożliwiający wyszukiwanie po nazwie wydarzenia, bądź czasie, w jakim ono trwa. Na stronie widoczny jest również przycisk </w:t>
      </w:r>
      <w:r w:rsidRPr="00BC2AE3">
        <w:rPr>
          <w:rStyle w:val="OdsyaczZnak"/>
        </w:rPr>
        <w:t>Utwórz</w:t>
      </w:r>
      <w:r>
        <w:t>, który przenosi do strony tworzenia nowego wydarzenia.</w:t>
      </w:r>
    </w:p>
    <w:p w:rsidR="00B42833" w:rsidRDefault="00B42833" w:rsidP="009F5055">
      <w:pPr>
        <w:pStyle w:val="Zwykyakapit"/>
      </w:pPr>
      <w:r>
        <w:t xml:space="preserve">Kreator wydarzenia zawiera pięć pól i wszystkie one są wymagane. Lista rozwijalna Miejsce wydarzenia umożliwia nam wybranie miejsca z listy rozwijalnej oraz upraszcza wyszukiwanie atrakcji poprzez możliwość wpisywania nazwy ręcznie zawężając jednocześnie pulę wyboru. Po kliknięciu na pole </w:t>
      </w:r>
      <w:r w:rsidRPr="0089112A">
        <w:rPr>
          <w:rStyle w:val="OdsyaczZnak"/>
        </w:rPr>
        <w:t>Data rozpoczęcia</w:t>
      </w:r>
      <w:r>
        <w:t xml:space="preserve">, bądź </w:t>
      </w:r>
      <w:r w:rsidRPr="0089112A">
        <w:rPr>
          <w:rStyle w:val="OdsyaczZnak"/>
        </w:rPr>
        <w:t>Data zakończenia</w:t>
      </w:r>
      <w:r>
        <w:rPr>
          <w:rStyle w:val="OdsyaczZnak"/>
        </w:rPr>
        <w:t>,</w:t>
      </w:r>
      <w:r>
        <w:t xml:space="preserve"> wyświetla się kalendarz, z którego należy wybrać czas wydarzenia. </w:t>
      </w:r>
      <w:r w:rsidRPr="0089112A">
        <w:rPr>
          <w:rStyle w:val="OdsyaczZnak"/>
        </w:rPr>
        <w:t>Data rozpoczęcia</w:t>
      </w:r>
      <w:r>
        <w:t xml:space="preserve"> musi być późniejsza od aktualnej daty, natomiast </w:t>
      </w:r>
      <w:r w:rsidRPr="0089112A">
        <w:rPr>
          <w:rStyle w:val="OdsyaczZnak"/>
        </w:rPr>
        <w:t>Data zakończenia</w:t>
      </w:r>
      <w:r>
        <w:t xml:space="preserve"> nie może być wcześniejsza niż wartość poprzedniego pola. Po kliknięciu przycisku </w:t>
      </w:r>
      <w:r w:rsidRPr="0089112A">
        <w:rPr>
          <w:rStyle w:val="OdsyaczZnak"/>
        </w:rPr>
        <w:t>Utwórz</w:t>
      </w:r>
      <w:r>
        <w:t xml:space="preserve"> serwis przekierowuje na stronę wydarzenia.</w:t>
      </w:r>
    </w:p>
    <w:p w:rsidR="00B42833" w:rsidRDefault="00B42833" w:rsidP="009F5055">
      <w:pPr>
        <w:pStyle w:val="Zwykyakapit"/>
      </w:pPr>
      <w:r>
        <w:t xml:space="preserve">Szczegóły wydarzeń posiadają dwie zakładki. Pierwszą z nich są informacje, w których zawarty jest opis atrakcji. W drugiej zakładce widoczna jest lista użytkowników, którzy zgłosili chęć wzięcia udziału w wydarzeniu. Klikając na nazwę jednego z użytkowników biorących udział w wydarzeniu, możemy przenieść się do jego profilu. Zalogowani użytkownicy mają na tej zakładce możliwość zapisywania się oraz wypisywania z wydarzenia. </w:t>
      </w:r>
    </w:p>
    <w:p w:rsidR="00B42833" w:rsidRDefault="00B42833" w:rsidP="009F5055">
      <w:pPr>
        <w:pStyle w:val="Zwykyakapit"/>
      </w:pPr>
      <w:r>
        <w:t>Poniżej sekcji z zakładkami znajduje się sekcja komentarzy. Zalogowany użytkownik ma możliwość dodania komentarza, który wyświetli się z jego awatarem i nazwą</w:t>
      </w:r>
      <w:del w:id="2047" w:author="DeeM" w:date="2015-12-07T17:01:00Z">
        <w:r w:rsidDel="00950194">
          <w:delText xml:space="preserve"> konta</w:delText>
        </w:r>
      </w:del>
      <w:r>
        <w:t>. Tak samo, jak w liście zapisanych użytkowników, tak i w komentarzach można przenieść się do strony z profilem użytkownika komentującego.</w:t>
      </w:r>
    </w:p>
    <w:p w:rsidR="00B42833" w:rsidRDefault="00B42833" w:rsidP="002A41BA">
      <w:pPr>
        <w:pStyle w:val="Nagwek2"/>
      </w:pPr>
      <w:bookmarkStart w:id="2048" w:name="_Toc437097119"/>
      <w:bookmarkStart w:id="2049" w:name="_Toc437130565"/>
      <w:bookmarkStart w:id="2050" w:name="_Toc437190870"/>
      <w:r>
        <w:lastRenderedPageBreak/>
        <w:t>Wersja mobilna aplikacji</w:t>
      </w:r>
      <w:bookmarkEnd w:id="2048"/>
      <w:bookmarkEnd w:id="2049"/>
      <w:bookmarkEnd w:id="2050"/>
    </w:p>
    <w:p w:rsidR="00B42833" w:rsidRPr="00943F87" w:rsidRDefault="00B42833" w:rsidP="009F5055">
      <w:pPr>
        <w:pStyle w:val="Zwykyakapit"/>
      </w:pPr>
      <w:r w:rsidRPr="00943F87">
        <w:t xml:space="preserve">Oprócz wersji webowej produkt posiada także dedykowaną aplikację </w:t>
      </w:r>
      <w:r>
        <w:t>dla użytkowników urządzeń mobilnych z systemem Android</w:t>
      </w:r>
      <w:r w:rsidRPr="00943F87">
        <w:t>. Aplikacja została utworzona</w:t>
      </w:r>
      <w:r>
        <w:t xml:space="preserve"> w taki sposób,</w:t>
      </w:r>
      <w:r w:rsidRPr="00943F87">
        <w:t xml:space="preserve"> aby</w:t>
      </w:r>
      <w:r>
        <w:t xml:space="preserve"> utrzymać stylistykę interfejsu części webowej</w:t>
      </w:r>
      <w:r w:rsidRPr="00943F87">
        <w:t xml:space="preserve">. Wszystkie dane </w:t>
      </w:r>
      <w:r>
        <w:t xml:space="preserve">w aplikacji mobilnej </w:t>
      </w:r>
      <w:r w:rsidRPr="00943F87">
        <w:t>po</w:t>
      </w:r>
      <w:r>
        <w:t>bierane są na bieżąco z serwera, dzięki czemu prezentuje ona jednolitą zawartość z aplikacją dostępną poprzez przeglądarkę internetową.</w:t>
      </w:r>
    </w:p>
    <w:p w:rsidR="00B42833" w:rsidRDefault="00B42833" w:rsidP="002A41BA">
      <w:pPr>
        <w:pStyle w:val="Nagwek3"/>
      </w:pPr>
      <w:bookmarkStart w:id="2051" w:name="_Toc437097120"/>
      <w:bookmarkStart w:id="2052" w:name="_Toc437130566"/>
      <w:bookmarkStart w:id="2053" w:name="_Toc437190871"/>
      <w:r>
        <w:t>Ekran startowy aplikacji</w:t>
      </w:r>
      <w:bookmarkEnd w:id="2051"/>
      <w:bookmarkEnd w:id="2052"/>
      <w:bookmarkEnd w:id="2053"/>
    </w:p>
    <w:p w:rsidR="00B42833" w:rsidRDefault="00B42833" w:rsidP="00B42833">
      <w:pPr>
        <w:keepNext/>
        <w:jc w:val="center"/>
      </w:pPr>
      <w:r>
        <w:rPr>
          <w:noProof/>
        </w:rPr>
        <w:drawing>
          <wp:inline distT="0" distB="0" distL="0" distR="0">
            <wp:extent cx="2879999" cy="4800000"/>
            <wp:effectExtent l="19050" t="0" r="0" b="0"/>
            <wp:docPr id="211" name="Obraz 2" descr="imag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4.png"/>
                    <pic:cNvPicPr/>
                  </pic:nvPicPr>
                  <pic:blipFill>
                    <a:blip r:embed="rId59" cstate="print"/>
                    <a:stretch>
                      <a:fillRect/>
                    </a:stretch>
                  </pic:blipFill>
                  <pic:spPr>
                    <a:xfrm>
                      <a:off x="0" y="0"/>
                      <a:ext cx="2879999" cy="4800000"/>
                    </a:xfrm>
                    <a:prstGeom prst="rect">
                      <a:avLst/>
                    </a:prstGeom>
                  </pic:spPr>
                </pic:pic>
              </a:graphicData>
            </a:graphic>
          </wp:inline>
        </w:drawing>
      </w:r>
    </w:p>
    <w:p w:rsidR="00B42833" w:rsidRDefault="00B42833" w:rsidP="00B42833">
      <w:pPr>
        <w:pStyle w:val="Podpisobrazka"/>
      </w:pPr>
      <w:bookmarkStart w:id="2054" w:name="_Ref437128540"/>
      <w:bookmarkStart w:id="2055" w:name="_Toc437271165"/>
      <w:r>
        <w:t xml:space="preserve">Rys. </w:t>
      </w:r>
      <w:fldSimple w:instr=" STYLEREF 1 \s ">
        <w:r w:rsidR="00252F3E">
          <w:rPr>
            <w:noProof/>
          </w:rPr>
          <w:t>6</w:t>
        </w:r>
      </w:fldSimple>
      <w:r w:rsidR="00A41402">
        <w:t>.</w:t>
      </w:r>
      <w:fldSimple w:instr=" SEQ Rys. \* ARABIC \s 1 ">
        <w:r w:rsidR="00252F3E">
          <w:rPr>
            <w:noProof/>
          </w:rPr>
          <w:t>11</w:t>
        </w:r>
      </w:fldSimple>
      <w:bookmarkEnd w:id="2054"/>
      <w:r>
        <w:t xml:space="preserve">. </w:t>
      </w:r>
      <w:r w:rsidRPr="00CA6B8A">
        <w:t>Ekran startowy aplikacji mobilnej</w:t>
      </w:r>
      <w:bookmarkEnd w:id="2055"/>
    </w:p>
    <w:p w:rsidR="00B42833" w:rsidRDefault="00B42833" w:rsidP="009F5055">
      <w:pPr>
        <w:pStyle w:val="Zwykyakapit"/>
      </w:pPr>
      <w:r w:rsidRPr="00943F87">
        <w:t>Pierwszy ekran</w:t>
      </w:r>
      <w:r>
        <w:t xml:space="preserve"> </w:t>
      </w:r>
      <w:r w:rsidRPr="00943F87">
        <w:t>(</w:t>
      </w:r>
      <w:r>
        <w:t xml:space="preserve">pokazany na </w:t>
      </w:r>
      <w:fldSimple w:instr=" REF _Ref437128540 \h  \* MERGEFORMAT ">
        <w:ins w:id="2056" w:author="DeeM" w:date="2015-12-07T17:03:00Z">
          <w:r w:rsidR="00CC4170" w:rsidRPr="00CC4170">
            <w:rPr>
              <w:rStyle w:val="OdsyaczZnak"/>
              <w:rPrChange w:id="2057" w:author="DeeM" w:date="2015-12-07T17:03:00Z">
                <w:rPr/>
              </w:rPrChange>
            </w:rPr>
            <w:t>Rys. 6.11</w:t>
          </w:r>
        </w:ins>
        <w:del w:id="2058" w:author="DeeM" w:date="2015-12-07T17:03:00Z">
          <w:r w:rsidR="00CF274A" w:rsidRPr="00CF274A" w:rsidDel="00252F3E">
            <w:rPr>
              <w:rStyle w:val="OdsyaczZnak"/>
            </w:rPr>
            <w:delText>Rys. 6.11</w:delText>
          </w:r>
        </w:del>
      </w:fldSimple>
      <w:r w:rsidRPr="00943F87">
        <w:rPr>
          <w:rStyle w:val="OdsyaczZnak"/>
        </w:rPr>
        <w:t>.</w:t>
      </w:r>
      <w:r w:rsidRPr="00943F87">
        <w:t>)</w:t>
      </w:r>
      <w:r>
        <w:t>,</w:t>
      </w:r>
      <w:r w:rsidRPr="00943F87">
        <w:t xml:space="preserve"> </w:t>
      </w:r>
      <w:r>
        <w:t xml:space="preserve">widoczny dla użytkownika po uruchomieniu aplikacji, </w:t>
      </w:r>
      <w:r w:rsidRPr="00943F87">
        <w:t xml:space="preserve">pozwala na zalogowanie się do systemu, wyszukanie atrakcji </w:t>
      </w:r>
      <w:r>
        <w:t>z podziałem na kategorie: odpowiednio restauracje, atrakcje, hotele i wszystkie na raz</w:t>
      </w:r>
      <w:r w:rsidRPr="00943F87">
        <w:t xml:space="preserve"> oraz wyświetlenie wyszukanych kategorii na mapie.</w:t>
      </w:r>
    </w:p>
    <w:p w:rsidR="00B42833" w:rsidRDefault="00B42833" w:rsidP="009F5055">
      <w:pPr>
        <w:pStyle w:val="Zwykyakapit"/>
      </w:pPr>
      <w:r w:rsidRPr="005655EA">
        <w:t xml:space="preserve">Poniżej przycisku </w:t>
      </w:r>
      <w:r>
        <w:t xml:space="preserve">służącego do </w:t>
      </w:r>
      <w:r w:rsidRPr="005655EA">
        <w:t>logowania</w:t>
      </w:r>
      <w:r>
        <w:t xml:space="preserve"> lub </w:t>
      </w:r>
      <w:r w:rsidRPr="005655EA">
        <w:t>wylogow</w:t>
      </w:r>
      <w:r>
        <w:t xml:space="preserve">ania użytkownika, ukazane są przyciski, </w:t>
      </w:r>
      <w:r w:rsidRPr="005655EA">
        <w:t xml:space="preserve">dzięki którym możliwe jest pobieranie listy atrakcji dostępnych w okolicy. </w:t>
      </w:r>
      <w:r>
        <w:t xml:space="preserve">Wybór jakiegokolwiek z tych przycisków </w:t>
      </w:r>
      <w:r w:rsidR="00430D37">
        <w:t>powoduje pobranie aktualnej pozycji</w:t>
      </w:r>
      <w:r w:rsidRPr="005655EA">
        <w:t xml:space="preserve"> użytkownika na podstawie modułu GPS</w:t>
      </w:r>
      <w:r>
        <w:t xml:space="preserve"> – jeżeli nie jest ona dostępna, pozycja jest wybierana na podstawie sieci komórkowej</w:t>
      </w:r>
      <w:r w:rsidRPr="005655EA">
        <w:t xml:space="preserve">. </w:t>
      </w:r>
    </w:p>
    <w:p w:rsidR="00B42833" w:rsidRPr="005655EA" w:rsidRDefault="00B42833" w:rsidP="009F5055">
      <w:pPr>
        <w:pStyle w:val="Zwykyakapit"/>
      </w:pPr>
      <w:r w:rsidRPr="005655EA">
        <w:lastRenderedPageBreak/>
        <w:t xml:space="preserve">Pierwszy przycisk umożliwia wyświetlenie tylko pobliskich restauracji. Drugi pozwala na wyszukanie atrakcji, trzeci </w:t>
      </w:r>
      <w:r>
        <w:t>wyświetl</w:t>
      </w:r>
      <w:r w:rsidR="00430D37">
        <w:t>a</w:t>
      </w:r>
      <w:r>
        <w:t xml:space="preserve"> listę hoteli w okolicy</w:t>
      </w:r>
      <w:r w:rsidRPr="005655EA">
        <w:t>. Ostatni przycisk nie wprowadza filtrowania i pokazuje na liście wszystkie pobliskie miejsca wprowadzone do systemu</w:t>
      </w:r>
      <w:r>
        <w:t>,</w:t>
      </w:r>
      <w:r w:rsidRPr="005655EA">
        <w:t xml:space="preserve"> bez względu na ich kategorię.</w:t>
      </w:r>
    </w:p>
    <w:p w:rsidR="00B42833" w:rsidRPr="00943F87" w:rsidRDefault="00430D37" w:rsidP="009F5055">
      <w:pPr>
        <w:pStyle w:val="Zwykyakapit"/>
      </w:pPr>
      <w:r>
        <w:t>Wybór</w:t>
      </w:r>
      <w:r w:rsidR="003C7DA7">
        <w:t xml:space="preserve"> jakiej</w:t>
      </w:r>
      <w:r w:rsidR="00B42833">
        <w:t>kolwiek atrakcj</w:t>
      </w:r>
      <w:r>
        <w:t>i</w:t>
      </w:r>
      <w:r w:rsidR="00B42833">
        <w:t xml:space="preserve"> </w:t>
      </w:r>
      <w:r>
        <w:t>z</w:t>
      </w:r>
      <w:r w:rsidR="00B42833">
        <w:t xml:space="preserve"> li</w:t>
      </w:r>
      <w:r>
        <w:t>sty</w:t>
      </w:r>
      <w:r w:rsidR="00B42833">
        <w:t xml:space="preserve"> prowadzi do wyświetlenia szczegółowych informacji o atrakcji, jak pokazano w </w:t>
      </w:r>
      <w:r w:rsidR="00B42833" w:rsidRPr="0013735B">
        <w:rPr>
          <w:rStyle w:val="OdsyaczZnak"/>
        </w:rPr>
        <w:t xml:space="preserve">punkcie </w:t>
      </w:r>
      <w:fldSimple w:instr=" REF _Ref437128579 \r \h  \* MERGEFORMAT ">
        <w:ins w:id="2059" w:author="DeeM" w:date="2015-12-07T17:03:00Z">
          <w:r w:rsidR="00CC4170" w:rsidRPr="00CC4170">
            <w:rPr>
              <w:rStyle w:val="OdsyaczZnak"/>
              <w:rPrChange w:id="2060" w:author="DeeM" w:date="2015-12-07T17:03:00Z">
                <w:rPr/>
              </w:rPrChange>
            </w:rPr>
            <w:t>6.2.3</w:t>
          </w:r>
        </w:ins>
        <w:del w:id="2061" w:author="DeeM" w:date="2015-12-07T17:03:00Z">
          <w:r w:rsidR="00CF274A" w:rsidRPr="00CF274A" w:rsidDel="00252F3E">
            <w:rPr>
              <w:rStyle w:val="OdsyaczZnak"/>
            </w:rPr>
            <w:delText>6.2.3</w:delText>
          </w:r>
        </w:del>
      </w:fldSimple>
      <w:r w:rsidR="00B42833" w:rsidRPr="005655EA">
        <w:rPr>
          <w:rStyle w:val="OdsyaczZnak"/>
        </w:rPr>
        <w:t>.</w:t>
      </w:r>
    </w:p>
    <w:p w:rsidR="00B42833" w:rsidRDefault="00B42833" w:rsidP="002A41BA">
      <w:pPr>
        <w:pStyle w:val="Nagwek3"/>
      </w:pPr>
      <w:bookmarkStart w:id="2062" w:name="_Toc437097121"/>
      <w:bookmarkStart w:id="2063" w:name="_Toc437130567"/>
      <w:bookmarkStart w:id="2064" w:name="_Toc437190872"/>
      <w:r>
        <w:t>Logowanie</w:t>
      </w:r>
      <w:bookmarkEnd w:id="2062"/>
      <w:bookmarkEnd w:id="2063"/>
      <w:bookmarkEnd w:id="2064"/>
    </w:p>
    <w:p w:rsidR="00B42833" w:rsidRDefault="00B42833" w:rsidP="00B42833">
      <w:pPr>
        <w:keepNext/>
        <w:jc w:val="center"/>
      </w:pPr>
      <w:r>
        <w:rPr>
          <w:noProof/>
        </w:rPr>
        <w:drawing>
          <wp:inline distT="0" distB="0" distL="0" distR="0">
            <wp:extent cx="2880000" cy="4800000"/>
            <wp:effectExtent l="19050" t="0" r="0" b="0"/>
            <wp:docPr id="212" name="Obraz 3" descr="imag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png"/>
                    <pic:cNvPicPr/>
                  </pic:nvPicPr>
                  <pic:blipFill>
                    <a:blip r:embed="rId60" cstate="print"/>
                    <a:stretch>
                      <a:fillRect/>
                    </a:stretch>
                  </pic:blipFill>
                  <pic:spPr>
                    <a:xfrm>
                      <a:off x="0" y="0"/>
                      <a:ext cx="2880000" cy="4800000"/>
                    </a:xfrm>
                    <a:prstGeom prst="rect">
                      <a:avLst/>
                    </a:prstGeom>
                  </pic:spPr>
                </pic:pic>
              </a:graphicData>
            </a:graphic>
          </wp:inline>
        </w:drawing>
      </w:r>
    </w:p>
    <w:p w:rsidR="00B42833" w:rsidRDefault="00B42833" w:rsidP="00B42833">
      <w:pPr>
        <w:pStyle w:val="Podpisobrazka"/>
      </w:pPr>
      <w:bookmarkStart w:id="2065" w:name="_Ref437128618"/>
      <w:bookmarkStart w:id="2066" w:name="_Toc437271166"/>
      <w:r>
        <w:t xml:space="preserve">Rys. </w:t>
      </w:r>
      <w:fldSimple w:instr=" STYLEREF 1 \s ">
        <w:r w:rsidR="00252F3E">
          <w:rPr>
            <w:noProof/>
          </w:rPr>
          <w:t>6</w:t>
        </w:r>
      </w:fldSimple>
      <w:r w:rsidR="00A41402">
        <w:t>.</w:t>
      </w:r>
      <w:fldSimple w:instr=" SEQ Rys. \* ARABIC \s 1 ">
        <w:r w:rsidR="00252F3E">
          <w:rPr>
            <w:noProof/>
          </w:rPr>
          <w:t>12</w:t>
        </w:r>
      </w:fldSimple>
      <w:bookmarkEnd w:id="2065"/>
      <w:r>
        <w:t xml:space="preserve">. </w:t>
      </w:r>
      <w:r w:rsidRPr="00322E7A">
        <w:t>Ekran logowania w aplikacji mobilnej</w:t>
      </w:r>
      <w:bookmarkEnd w:id="2066"/>
    </w:p>
    <w:p w:rsidR="00B42833" w:rsidRDefault="00B42833" w:rsidP="009F5055">
      <w:pPr>
        <w:pStyle w:val="Zwykyakapit"/>
      </w:pPr>
      <w:r>
        <w:t xml:space="preserve">Jak pokazuje </w:t>
      </w:r>
      <w:fldSimple w:instr=" REF _Ref437128618 \h  \* MERGEFORMAT ">
        <w:ins w:id="2067" w:author="DeeM" w:date="2015-12-07T17:03:00Z">
          <w:r w:rsidR="00CC4170" w:rsidRPr="00CC4170">
            <w:rPr>
              <w:i/>
              <w:rPrChange w:id="2068" w:author="DeeM" w:date="2015-12-07T17:03:00Z">
                <w:rPr/>
              </w:rPrChange>
            </w:rPr>
            <w:t xml:space="preserve">Rys. </w:t>
          </w:r>
          <w:r w:rsidR="00CC4170" w:rsidRPr="00CC4170">
            <w:rPr>
              <w:i/>
              <w:noProof/>
              <w:rPrChange w:id="2069" w:author="DeeM" w:date="2015-12-07T17:03:00Z">
                <w:rPr>
                  <w:noProof/>
                </w:rPr>
              </w:rPrChange>
            </w:rPr>
            <w:t>6</w:t>
          </w:r>
          <w:r w:rsidR="00CC4170" w:rsidRPr="00CC4170">
            <w:rPr>
              <w:i/>
              <w:rPrChange w:id="2070" w:author="DeeM" w:date="2015-12-07T17:03:00Z">
                <w:rPr/>
              </w:rPrChange>
            </w:rPr>
            <w:t>.</w:t>
          </w:r>
          <w:r w:rsidR="00CC4170" w:rsidRPr="00CC4170">
            <w:rPr>
              <w:i/>
              <w:noProof/>
              <w:rPrChange w:id="2071" w:author="DeeM" w:date="2015-12-07T17:03:00Z">
                <w:rPr>
                  <w:noProof/>
                </w:rPr>
              </w:rPrChange>
            </w:rPr>
            <w:t>12</w:t>
          </w:r>
        </w:ins>
        <w:del w:id="2072" w:author="DeeM" w:date="2015-12-07T17:03:00Z">
          <w:r w:rsidR="00CF274A" w:rsidRPr="00CF274A" w:rsidDel="00252F3E">
            <w:rPr>
              <w:i/>
            </w:rPr>
            <w:delText xml:space="preserve">Rys. </w:delText>
          </w:r>
          <w:r w:rsidR="00CF274A" w:rsidRPr="00CF274A" w:rsidDel="00252F3E">
            <w:rPr>
              <w:i/>
              <w:noProof/>
            </w:rPr>
            <w:delText>6</w:delText>
          </w:r>
          <w:r w:rsidR="00CF274A" w:rsidRPr="00CF274A" w:rsidDel="00252F3E">
            <w:rPr>
              <w:i/>
            </w:rPr>
            <w:delText>.</w:delText>
          </w:r>
          <w:r w:rsidR="00CF274A" w:rsidRPr="00CF274A" w:rsidDel="00252F3E">
            <w:rPr>
              <w:i/>
              <w:noProof/>
            </w:rPr>
            <w:delText>12</w:delText>
          </w:r>
        </w:del>
      </w:fldSimple>
      <w:r w:rsidRPr="0013735B">
        <w:rPr>
          <w:rStyle w:val="OdsyaczZnak"/>
        </w:rPr>
        <w:t>.</w:t>
      </w:r>
      <w:r>
        <w:rPr>
          <w:rStyle w:val="OdsyaczZnak"/>
        </w:rPr>
        <w:t xml:space="preserve">, </w:t>
      </w:r>
      <w:r>
        <w:t>na ekranie logowania użytkownik może podać swoje hasło i login – system umożliwia logowanie się na to samo konto, co w przypadku aplikacji webowej.</w:t>
      </w:r>
    </w:p>
    <w:p w:rsidR="00B42833" w:rsidRPr="00D247B4" w:rsidRDefault="00B42833" w:rsidP="009F5055">
      <w:pPr>
        <w:pStyle w:val="Zwykyakapit"/>
      </w:pPr>
      <w:r>
        <w:t xml:space="preserve"> Na </w:t>
      </w:r>
      <w:fldSimple w:instr=" REF _Ref437128618 \h  \* MERGEFORMAT ">
        <w:ins w:id="2073" w:author="DeeM" w:date="2015-12-07T17:03:00Z">
          <w:r w:rsidR="00CC4170" w:rsidRPr="00CC4170">
            <w:rPr>
              <w:i/>
              <w:rPrChange w:id="2074" w:author="DeeM" w:date="2015-12-07T17:03:00Z">
                <w:rPr/>
              </w:rPrChange>
            </w:rPr>
            <w:t xml:space="preserve">Rys. </w:t>
          </w:r>
          <w:r w:rsidR="00CC4170" w:rsidRPr="00CC4170">
            <w:rPr>
              <w:i/>
              <w:noProof/>
              <w:rPrChange w:id="2075" w:author="DeeM" w:date="2015-12-07T17:03:00Z">
                <w:rPr>
                  <w:noProof/>
                </w:rPr>
              </w:rPrChange>
            </w:rPr>
            <w:t>6</w:t>
          </w:r>
          <w:r w:rsidR="00CC4170" w:rsidRPr="00CC4170">
            <w:rPr>
              <w:i/>
              <w:rPrChange w:id="2076" w:author="DeeM" w:date="2015-12-07T17:03:00Z">
                <w:rPr/>
              </w:rPrChange>
            </w:rPr>
            <w:t>.</w:t>
          </w:r>
          <w:r w:rsidR="00CC4170" w:rsidRPr="00CC4170">
            <w:rPr>
              <w:i/>
              <w:noProof/>
              <w:rPrChange w:id="2077" w:author="DeeM" w:date="2015-12-07T17:03:00Z">
                <w:rPr>
                  <w:noProof/>
                </w:rPr>
              </w:rPrChange>
            </w:rPr>
            <w:t>12</w:t>
          </w:r>
        </w:ins>
        <w:del w:id="2078" w:author="DeeM" w:date="2015-12-07T17:03:00Z">
          <w:r w:rsidR="00CF274A" w:rsidRPr="00CF274A" w:rsidDel="00252F3E">
            <w:rPr>
              <w:i/>
            </w:rPr>
            <w:delText xml:space="preserve">Rys. </w:delText>
          </w:r>
          <w:r w:rsidR="00CF274A" w:rsidRPr="00CF274A" w:rsidDel="00252F3E">
            <w:rPr>
              <w:i/>
              <w:noProof/>
            </w:rPr>
            <w:delText>6</w:delText>
          </w:r>
          <w:r w:rsidR="00CF274A" w:rsidRPr="00CF274A" w:rsidDel="00252F3E">
            <w:rPr>
              <w:i/>
            </w:rPr>
            <w:delText>.</w:delText>
          </w:r>
          <w:r w:rsidR="00CF274A" w:rsidRPr="00CF274A" w:rsidDel="00252F3E">
            <w:rPr>
              <w:i/>
              <w:noProof/>
            </w:rPr>
            <w:delText>12</w:delText>
          </w:r>
        </w:del>
      </w:fldSimple>
      <w:r w:rsidRPr="0013735B">
        <w:rPr>
          <w:rStyle w:val="OdsyaczZnak"/>
        </w:rPr>
        <w:t>.</w:t>
      </w:r>
      <w:r w:rsidRPr="00D247B4">
        <w:t>,</w:t>
      </w:r>
      <w:r>
        <w:t xml:space="preserve"> można zauważyć także link do rejestracji, który otwiera stronę rejestracji wieloetapowej w domyślnej przeglądarce internetowej. Po poprawnym zalogowaniu się do systemu użytkownik zostaje przeniesiony na ekran startowy aplikacji mobilnej. Dzięki zalogowaniu się użytkownik uzyskuje dostęp do oceniania atrakcji oraz do wstawiania zdjęć prosto z aparatu fotograficznego dostępnego w telefonie.</w:t>
      </w:r>
    </w:p>
    <w:p w:rsidR="00B42833" w:rsidRDefault="00B42833" w:rsidP="002A41BA">
      <w:pPr>
        <w:pStyle w:val="Nagwek3"/>
      </w:pPr>
      <w:bookmarkStart w:id="2079" w:name="_Toc437097122"/>
      <w:bookmarkStart w:id="2080" w:name="_Ref437128579"/>
      <w:bookmarkStart w:id="2081" w:name="_Toc437130568"/>
      <w:bookmarkStart w:id="2082" w:name="_Ref437160902"/>
      <w:bookmarkStart w:id="2083" w:name="_Toc437190873"/>
      <w:r w:rsidRPr="003F57AC">
        <w:lastRenderedPageBreak/>
        <w:t>Wyświetlanie szczegółów atrakcji</w:t>
      </w:r>
      <w:bookmarkEnd w:id="2079"/>
      <w:bookmarkEnd w:id="2080"/>
      <w:bookmarkEnd w:id="2081"/>
      <w:bookmarkEnd w:id="2082"/>
      <w:bookmarkEnd w:id="2083"/>
    </w:p>
    <w:p w:rsidR="00B42833" w:rsidRDefault="00B42833" w:rsidP="00B42833">
      <w:pPr>
        <w:keepNext/>
        <w:jc w:val="center"/>
      </w:pPr>
      <w:r>
        <w:rPr>
          <w:noProof/>
        </w:rPr>
        <w:drawing>
          <wp:inline distT="0" distB="0" distL="0" distR="0">
            <wp:extent cx="2879999" cy="4800000"/>
            <wp:effectExtent l="19050" t="0" r="0" b="0"/>
            <wp:docPr id="213" name="Obraz 4" descr="imag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6.png"/>
                    <pic:cNvPicPr/>
                  </pic:nvPicPr>
                  <pic:blipFill>
                    <a:blip r:embed="rId61" cstate="print"/>
                    <a:stretch>
                      <a:fillRect/>
                    </a:stretch>
                  </pic:blipFill>
                  <pic:spPr>
                    <a:xfrm>
                      <a:off x="0" y="0"/>
                      <a:ext cx="2879999" cy="4800000"/>
                    </a:xfrm>
                    <a:prstGeom prst="rect">
                      <a:avLst/>
                    </a:prstGeom>
                  </pic:spPr>
                </pic:pic>
              </a:graphicData>
            </a:graphic>
          </wp:inline>
        </w:drawing>
      </w:r>
    </w:p>
    <w:p w:rsidR="00B42833" w:rsidRDefault="00B42833" w:rsidP="00B42833">
      <w:pPr>
        <w:pStyle w:val="Podpisobrazka"/>
      </w:pPr>
      <w:bookmarkStart w:id="2084" w:name="_Ref437128669"/>
      <w:bookmarkStart w:id="2085" w:name="_Toc437271167"/>
      <w:r>
        <w:t xml:space="preserve">Rys. </w:t>
      </w:r>
      <w:fldSimple w:instr=" STYLEREF 1 \s ">
        <w:r w:rsidR="00252F3E">
          <w:rPr>
            <w:noProof/>
          </w:rPr>
          <w:t>6</w:t>
        </w:r>
      </w:fldSimple>
      <w:r w:rsidR="00A41402">
        <w:t>.</w:t>
      </w:r>
      <w:fldSimple w:instr=" SEQ Rys. \* ARABIC \s 1 ">
        <w:r w:rsidR="00252F3E">
          <w:rPr>
            <w:noProof/>
          </w:rPr>
          <w:t>13</w:t>
        </w:r>
      </w:fldSimple>
      <w:bookmarkEnd w:id="2084"/>
      <w:r>
        <w:t xml:space="preserve">. </w:t>
      </w:r>
      <w:r w:rsidRPr="009C451A">
        <w:t>Ekran wyświetlania szczegółów atrakcji w aplikacji mobilnej</w:t>
      </w:r>
      <w:bookmarkEnd w:id="2085"/>
    </w:p>
    <w:p w:rsidR="00B42833" w:rsidRDefault="00B42833" w:rsidP="009F5055">
      <w:pPr>
        <w:pStyle w:val="Zwykyakapit"/>
      </w:pPr>
      <w:r w:rsidRPr="005655EA">
        <w:t>Widok</w:t>
      </w:r>
      <w:r>
        <w:t xml:space="preserve"> wyświetlania szczegółowych informacji o atrakcji, pokazany na </w:t>
      </w:r>
      <w:fldSimple w:instr=" REF _Ref437128669 \h  \* MERGEFORMAT ">
        <w:ins w:id="2086" w:author="DeeM" w:date="2015-12-07T17:03:00Z">
          <w:r w:rsidR="00CC4170" w:rsidRPr="00CC4170">
            <w:rPr>
              <w:i/>
              <w:rPrChange w:id="2087" w:author="DeeM" w:date="2015-12-07T17:03:00Z">
                <w:rPr/>
              </w:rPrChange>
            </w:rPr>
            <w:t xml:space="preserve">Rys. </w:t>
          </w:r>
          <w:r w:rsidR="00CC4170" w:rsidRPr="00CC4170">
            <w:rPr>
              <w:i/>
              <w:noProof/>
              <w:rPrChange w:id="2088" w:author="DeeM" w:date="2015-12-07T17:03:00Z">
                <w:rPr>
                  <w:noProof/>
                </w:rPr>
              </w:rPrChange>
            </w:rPr>
            <w:t>6</w:t>
          </w:r>
          <w:r w:rsidR="00CC4170" w:rsidRPr="00CC4170">
            <w:rPr>
              <w:i/>
              <w:rPrChange w:id="2089" w:author="DeeM" w:date="2015-12-07T17:03:00Z">
                <w:rPr/>
              </w:rPrChange>
            </w:rPr>
            <w:t>.</w:t>
          </w:r>
          <w:r w:rsidR="00CC4170" w:rsidRPr="00CC4170">
            <w:rPr>
              <w:i/>
              <w:noProof/>
              <w:rPrChange w:id="2090" w:author="DeeM" w:date="2015-12-07T17:03:00Z">
                <w:rPr>
                  <w:noProof/>
                </w:rPr>
              </w:rPrChange>
            </w:rPr>
            <w:t>13</w:t>
          </w:r>
        </w:ins>
        <w:del w:id="2091" w:author="DeeM" w:date="2015-12-07T17:03:00Z">
          <w:r w:rsidR="00CF274A" w:rsidRPr="00CF274A" w:rsidDel="00252F3E">
            <w:rPr>
              <w:i/>
            </w:rPr>
            <w:delText xml:space="preserve">Rys. </w:delText>
          </w:r>
          <w:r w:rsidR="00CF274A" w:rsidRPr="00CF274A" w:rsidDel="00252F3E">
            <w:rPr>
              <w:i/>
              <w:noProof/>
            </w:rPr>
            <w:delText>6</w:delText>
          </w:r>
          <w:r w:rsidR="00CF274A" w:rsidRPr="00CF274A" w:rsidDel="00252F3E">
            <w:rPr>
              <w:i/>
            </w:rPr>
            <w:delText>.</w:delText>
          </w:r>
          <w:r w:rsidR="00CF274A" w:rsidRPr="00CF274A" w:rsidDel="00252F3E">
            <w:rPr>
              <w:i/>
              <w:noProof/>
            </w:rPr>
            <w:delText>13</w:delText>
          </w:r>
        </w:del>
      </w:fldSimple>
      <w:r w:rsidRPr="005655EA">
        <w:rPr>
          <w:rStyle w:val="OdsyaczZnak"/>
        </w:rPr>
        <w:t>.</w:t>
      </w:r>
      <w:r>
        <w:t xml:space="preserve">, </w:t>
      </w:r>
      <w:r w:rsidRPr="005655EA">
        <w:t xml:space="preserve"> </w:t>
      </w:r>
      <w:r>
        <w:t>pozwala na pokazanie</w:t>
      </w:r>
      <w:r w:rsidRPr="005655EA">
        <w:t xml:space="preserve"> kompleksow</w:t>
      </w:r>
      <w:r>
        <w:t>ych</w:t>
      </w:r>
      <w:r w:rsidRPr="005655EA">
        <w:t xml:space="preserve"> informacj</w:t>
      </w:r>
      <w:r>
        <w:t>i</w:t>
      </w:r>
      <w:r w:rsidRPr="005655EA">
        <w:t xml:space="preserve"> potrzebn</w:t>
      </w:r>
      <w:r>
        <w:t>ych</w:t>
      </w:r>
      <w:r w:rsidRPr="005655EA">
        <w:t xml:space="preserve"> użytkownikowi</w:t>
      </w:r>
      <w:r>
        <w:t>, z podziałem na zakładki</w:t>
      </w:r>
      <w:r w:rsidRPr="005655EA">
        <w:t xml:space="preserve">. </w:t>
      </w:r>
    </w:p>
    <w:p w:rsidR="00B42833" w:rsidRDefault="00B42833" w:rsidP="009F5055">
      <w:pPr>
        <w:pStyle w:val="Zwykyakapit"/>
      </w:pPr>
      <w:r w:rsidRPr="005655EA">
        <w:t xml:space="preserve">Na pierwszej zakładce wyświetlone są podstawowe informacje, takie jak: nazwa, opis, adres miejsca oraz pokazana jest średnia ocena użytkowników. Dla zalogowanych użytkowników dostępne także na tym ekranie są przyciski pozwalające na dodanie opinii lub dodanie zdjęcia. </w:t>
      </w:r>
    </w:p>
    <w:p w:rsidR="00B42833" w:rsidRDefault="00B42833" w:rsidP="0091207B">
      <w:pPr>
        <w:keepNext/>
        <w:ind w:firstLine="360"/>
        <w:jc w:val="center"/>
      </w:pPr>
      <w:r>
        <w:rPr>
          <w:noProof/>
        </w:rPr>
        <w:lastRenderedPageBreak/>
        <w:drawing>
          <wp:inline distT="0" distB="0" distL="0" distR="0">
            <wp:extent cx="2879999" cy="4800000"/>
            <wp:effectExtent l="19050" t="0" r="0" b="0"/>
            <wp:docPr id="214" name="Obraz 6" descr="imag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png"/>
                    <pic:cNvPicPr/>
                  </pic:nvPicPr>
                  <pic:blipFill>
                    <a:blip r:embed="rId62" cstate="print"/>
                    <a:stretch>
                      <a:fillRect/>
                    </a:stretch>
                  </pic:blipFill>
                  <pic:spPr>
                    <a:xfrm>
                      <a:off x="0" y="0"/>
                      <a:ext cx="2879999" cy="4800000"/>
                    </a:xfrm>
                    <a:prstGeom prst="rect">
                      <a:avLst/>
                    </a:prstGeom>
                  </pic:spPr>
                </pic:pic>
              </a:graphicData>
            </a:graphic>
          </wp:inline>
        </w:drawing>
      </w:r>
    </w:p>
    <w:p w:rsidR="00B42833" w:rsidRDefault="00B42833" w:rsidP="00B42833">
      <w:pPr>
        <w:pStyle w:val="Podpisobrazka"/>
      </w:pPr>
      <w:bookmarkStart w:id="2092" w:name="_Ref437128714"/>
      <w:bookmarkStart w:id="2093" w:name="_Toc437271168"/>
      <w:r>
        <w:t xml:space="preserve">Rys. </w:t>
      </w:r>
      <w:fldSimple w:instr=" STYLEREF 1 \s ">
        <w:r w:rsidR="00252F3E">
          <w:rPr>
            <w:noProof/>
          </w:rPr>
          <w:t>6</w:t>
        </w:r>
      </w:fldSimple>
      <w:r w:rsidR="00A41402">
        <w:t>.</w:t>
      </w:r>
      <w:fldSimple w:instr=" SEQ Rys. \* ARABIC \s 1 ">
        <w:r w:rsidR="00252F3E">
          <w:rPr>
            <w:noProof/>
          </w:rPr>
          <w:t>14</w:t>
        </w:r>
      </w:fldSimple>
      <w:bookmarkEnd w:id="2092"/>
      <w:r>
        <w:t xml:space="preserve">. </w:t>
      </w:r>
      <w:r w:rsidRPr="00F921DC">
        <w:t>Widok zakładki Opinie w aplikacji mobilnej</w:t>
      </w:r>
      <w:bookmarkEnd w:id="2093"/>
    </w:p>
    <w:p w:rsidR="00B42833" w:rsidRDefault="00B42833" w:rsidP="009F5055">
      <w:pPr>
        <w:pStyle w:val="Zwykyakapit"/>
      </w:pPr>
      <w:r>
        <w:t xml:space="preserve">Druga zakładka (pokazana na </w:t>
      </w:r>
      <w:fldSimple w:instr=" REF _Ref437128714 \h  \* MERGEFORMAT ">
        <w:ins w:id="2094" w:author="DeeM" w:date="2015-12-07T17:03:00Z">
          <w:r w:rsidR="00CC4170" w:rsidRPr="00CC4170">
            <w:rPr>
              <w:rStyle w:val="OdsyaczZnak"/>
              <w:rPrChange w:id="2095" w:author="DeeM" w:date="2015-12-07T17:03:00Z">
                <w:rPr/>
              </w:rPrChange>
            </w:rPr>
            <w:t>Rys. 6.14</w:t>
          </w:r>
        </w:ins>
        <w:del w:id="2096" w:author="DeeM" w:date="2015-12-07T17:03:00Z">
          <w:r w:rsidR="00CF274A" w:rsidRPr="00CF274A" w:rsidDel="00252F3E">
            <w:rPr>
              <w:rStyle w:val="OdsyaczZnak"/>
            </w:rPr>
            <w:delText>Rys. 6.14</w:delText>
          </w:r>
        </w:del>
      </w:fldSimple>
      <w:r>
        <w:t>.) umożliwia wyświetlenie listy opinii, jakie wprowadzili do systemu użytkownicy na temat wybranej atrakcji. Każda recenzja na liście posiada swój tytuł i treść recenzji oraz nazwę i awatar użytkownika, który ją napisał.</w:t>
      </w:r>
    </w:p>
    <w:p w:rsidR="00B42833" w:rsidRDefault="00B42833" w:rsidP="00B42833">
      <w:pPr>
        <w:keepNext/>
        <w:ind w:firstLine="360"/>
        <w:jc w:val="center"/>
      </w:pPr>
      <w:r>
        <w:rPr>
          <w:noProof/>
        </w:rPr>
        <w:lastRenderedPageBreak/>
        <w:drawing>
          <wp:inline distT="0" distB="0" distL="0" distR="0">
            <wp:extent cx="2879999" cy="4800000"/>
            <wp:effectExtent l="19050" t="0" r="0" b="0"/>
            <wp:docPr id="215" name="Obraz 8" descr="imag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png"/>
                    <pic:cNvPicPr/>
                  </pic:nvPicPr>
                  <pic:blipFill>
                    <a:blip r:embed="rId63" cstate="print"/>
                    <a:stretch>
                      <a:fillRect/>
                    </a:stretch>
                  </pic:blipFill>
                  <pic:spPr>
                    <a:xfrm>
                      <a:off x="0" y="0"/>
                      <a:ext cx="2879999" cy="4800000"/>
                    </a:xfrm>
                    <a:prstGeom prst="rect">
                      <a:avLst/>
                    </a:prstGeom>
                  </pic:spPr>
                </pic:pic>
              </a:graphicData>
            </a:graphic>
          </wp:inline>
        </w:drawing>
      </w:r>
    </w:p>
    <w:p w:rsidR="00B42833" w:rsidRDefault="00B42833" w:rsidP="00B42833">
      <w:pPr>
        <w:pStyle w:val="Podpisobrazka"/>
      </w:pPr>
      <w:bookmarkStart w:id="2097" w:name="_Ref437128747"/>
      <w:bookmarkStart w:id="2098" w:name="_Toc437271169"/>
      <w:r>
        <w:t xml:space="preserve">Rys. </w:t>
      </w:r>
      <w:fldSimple w:instr=" STYLEREF 1 \s ">
        <w:r w:rsidR="00252F3E">
          <w:rPr>
            <w:noProof/>
          </w:rPr>
          <w:t>6</w:t>
        </w:r>
      </w:fldSimple>
      <w:r w:rsidR="00A41402">
        <w:t>.</w:t>
      </w:r>
      <w:fldSimple w:instr=" SEQ Rys. \* ARABIC \s 1 ">
        <w:r w:rsidR="00252F3E">
          <w:rPr>
            <w:noProof/>
          </w:rPr>
          <w:t>15</w:t>
        </w:r>
      </w:fldSimple>
      <w:bookmarkEnd w:id="2097"/>
      <w:r>
        <w:t xml:space="preserve">. </w:t>
      </w:r>
      <w:r w:rsidRPr="005A1C1B">
        <w:t>Widok zakładki Zdjęcia w aplikacji mobilnej</w:t>
      </w:r>
      <w:bookmarkEnd w:id="2098"/>
    </w:p>
    <w:p w:rsidR="00B42833" w:rsidRDefault="00B42833" w:rsidP="009F5055">
      <w:pPr>
        <w:pStyle w:val="Zwykyakapit"/>
      </w:pPr>
      <w:r>
        <w:t xml:space="preserve">Trzecia zakładka – widoczna na </w:t>
      </w:r>
      <w:fldSimple w:instr=" REF _Ref437128747 \h  \* MERGEFORMAT ">
        <w:ins w:id="2099" w:author="DeeM" w:date="2015-12-07T17:03:00Z">
          <w:r w:rsidR="00CC4170" w:rsidRPr="00CC4170">
            <w:rPr>
              <w:rStyle w:val="OdsyaczZnak"/>
              <w:rPrChange w:id="2100" w:author="DeeM" w:date="2015-12-07T17:03:00Z">
                <w:rPr/>
              </w:rPrChange>
            </w:rPr>
            <w:t>Rys. 6.15</w:t>
          </w:r>
        </w:ins>
        <w:del w:id="2101" w:author="DeeM" w:date="2015-12-07T17:03:00Z">
          <w:r w:rsidR="00CF274A" w:rsidRPr="00CF274A" w:rsidDel="00252F3E">
            <w:rPr>
              <w:rStyle w:val="OdsyaczZnak"/>
            </w:rPr>
            <w:delText>Rys. 6.15</w:delText>
          </w:r>
        </w:del>
      </w:fldSimple>
      <w:r w:rsidRPr="0091207B">
        <w:rPr>
          <w:rStyle w:val="OdsyaczZnak"/>
        </w:rPr>
        <w:t>.</w:t>
      </w:r>
      <w:r>
        <w:t xml:space="preserve"> -  umożliwia wyświetlenie albumu ze zdjęciami przypisanymi do wybranej atrakcji przez innych użytkowników. Lista zdjęć prezentowana jest w postaci kafelków niewielkich rozmiarów. Miniaturki pobierane są w postaci pomniejszonej z serwera, co pozwala na optymalizację korzystania z zasobów internetowych urządzenia. </w:t>
      </w:r>
    </w:p>
    <w:p w:rsidR="00B42833" w:rsidRDefault="00B42833" w:rsidP="009F5055">
      <w:pPr>
        <w:pStyle w:val="Zwykyakapit"/>
      </w:pPr>
      <w:r>
        <w:t>Po kliknięciu na dowolne zdjęcie pojawi się on</w:t>
      </w:r>
      <w:r w:rsidR="00430D37">
        <w:t>o</w:t>
      </w:r>
      <w:r>
        <w:t xml:space="preserve"> powiększone, w nowym okienku. W tym widoku można się przełączać pomiędzy zdjęciami przesuwając palcem w lewą lub prawą stronę.</w:t>
      </w:r>
    </w:p>
    <w:p w:rsidR="00B42833" w:rsidRDefault="00B42833" w:rsidP="00B42833">
      <w:pPr>
        <w:keepNext/>
        <w:ind w:firstLine="360"/>
        <w:jc w:val="center"/>
      </w:pPr>
      <w:r>
        <w:rPr>
          <w:noProof/>
        </w:rPr>
        <w:lastRenderedPageBreak/>
        <w:drawing>
          <wp:inline distT="0" distB="0" distL="0" distR="0">
            <wp:extent cx="2879999" cy="4800000"/>
            <wp:effectExtent l="19050" t="0" r="0" b="0"/>
            <wp:docPr id="216" name="Obraz 5" descr="imag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5.png"/>
                    <pic:cNvPicPr/>
                  </pic:nvPicPr>
                  <pic:blipFill>
                    <a:blip r:embed="rId64" cstate="print"/>
                    <a:stretch>
                      <a:fillRect/>
                    </a:stretch>
                  </pic:blipFill>
                  <pic:spPr>
                    <a:xfrm>
                      <a:off x="0" y="0"/>
                      <a:ext cx="2879999" cy="4800000"/>
                    </a:xfrm>
                    <a:prstGeom prst="rect">
                      <a:avLst/>
                    </a:prstGeom>
                  </pic:spPr>
                </pic:pic>
              </a:graphicData>
            </a:graphic>
          </wp:inline>
        </w:drawing>
      </w:r>
    </w:p>
    <w:p w:rsidR="00B42833" w:rsidRDefault="00B42833" w:rsidP="00B42833">
      <w:pPr>
        <w:pStyle w:val="Podpisobrazka"/>
      </w:pPr>
      <w:bookmarkStart w:id="2102" w:name="_Ref437128784"/>
      <w:bookmarkStart w:id="2103" w:name="_Toc437271170"/>
      <w:r>
        <w:t xml:space="preserve">Rys. </w:t>
      </w:r>
      <w:fldSimple w:instr=" STYLEREF 1 \s ">
        <w:r w:rsidR="00252F3E">
          <w:rPr>
            <w:noProof/>
          </w:rPr>
          <w:t>6</w:t>
        </w:r>
      </w:fldSimple>
      <w:r w:rsidR="00A41402">
        <w:t>.</w:t>
      </w:r>
      <w:fldSimple w:instr=" SEQ Rys. \* ARABIC \s 1 ">
        <w:r w:rsidR="00252F3E">
          <w:rPr>
            <w:noProof/>
          </w:rPr>
          <w:t>16</w:t>
        </w:r>
      </w:fldSimple>
      <w:bookmarkEnd w:id="2102"/>
      <w:r>
        <w:t xml:space="preserve">. </w:t>
      </w:r>
      <w:r w:rsidRPr="00B20CAF">
        <w:t>Widok zakładki Mapa w aplikacji mobilnej</w:t>
      </w:r>
      <w:bookmarkEnd w:id="2103"/>
    </w:p>
    <w:p w:rsidR="00B42833" w:rsidRDefault="00B42833" w:rsidP="009F5055">
      <w:pPr>
        <w:pStyle w:val="Zwykyakapit"/>
        <w:rPr>
          <w:rStyle w:val="OdsyaczZnak"/>
        </w:rPr>
      </w:pPr>
      <w:r>
        <w:t xml:space="preserve">Ostatnia zakładka, </w:t>
      </w:r>
      <w:r>
        <w:rPr>
          <w:i/>
        </w:rPr>
        <w:t>Mapa</w:t>
      </w:r>
      <w:r>
        <w:t xml:space="preserve">, zasługuje na szczególną uwagę. Po kliknięciu w przycisk </w:t>
      </w:r>
      <w:r w:rsidRPr="006913D3">
        <w:rPr>
          <w:rStyle w:val="OdsyaczZnak"/>
        </w:rPr>
        <w:t>Otwórz mapę</w:t>
      </w:r>
      <w:r>
        <w:t xml:space="preserve">, prezentuje ona mapę okolic wybranej atrakcji – dodatkowo, jeżeli udało </w:t>
      </w:r>
      <w:r w:rsidR="0055298E">
        <w:t xml:space="preserve">się określić prawidłową pozycję </w:t>
      </w:r>
      <w:r>
        <w:t xml:space="preserve">użytkownika przy pomocy modułu GPS, wyświetlana jest na niej także aktualne miejsce pobytu oraz najkrótsza droga do danego miejsca. Widok ten prezentuje </w:t>
      </w:r>
      <w:fldSimple w:instr=" REF _Ref437128784 \h  \* MERGEFORMAT ">
        <w:ins w:id="2104" w:author="DeeM" w:date="2015-12-07T17:03:00Z">
          <w:r w:rsidR="00CC4170" w:rsidRPr="00CC4170">
            <w:rPr>
              <w:rStyle w:val="OdsyaczZnak"/>
              <w:rPrChange w:id="2105" w:author="DeeM" w:date="2015-12-07T17:03:00Z">
                <w:rPr/>
              </w:rPrChange>
            </w:rPr>
            <w:t>Rys. 6.16</w:t>
          </w:r>
        </w:ins>
        <w:del w:id="2106" w:author="DeeM" w:date="2015-12-07T17:03:00Z">
          <w:r w:rsidR="00CF274A" w:rsidRPr="00CF274A" w:rsidDel="00252F3E">
            <w:rPr>
              <w:rStyle w:val="OdsyaczZnak"/>
            </w:rPr>
            <w:delText>Rys. 6.16</w:delText>
          </w:r>
        </w:del>
      </w:fldSimple>
      <w:r w:rsidRPr="004C2AD9">
        <w:rPr>
          <w:rStyle w:val="OdsyaczZnak"/>
        </w:rPr>
        <w:t>.</w:t>
      </w:r>
      <w:r>
        <w:rPr>
          <w:rStyle w:val="OdsyaczZnak"/>
        </w:rPr>
        <w:t xml:space="preserve"> </w:t>
      </w:r>
      <w:r>
        <w:t xml:space="preserve">Mapy wykorzystywane w aplikacji mobilnej są generowane przy pomocy systemu </w:t>
      </w:r>
      <w:r w:rsidRPr="004C2AD9">
        <w:rPr>
          <w:rStyle w:val="OdsyaczZnak"/>
        </w:rPr>
        <w:t>Google Maps</w:t>
      </w:r>
      <w:r>
        <w:rPr>
          <w:rStyle w:val="OdsyaczZnak"/>
        </w:rPr>
        <w:t>.</w:t>
      </w:r>
    </w:p>
    <w:p w:rsidR="00B42833" w:rsidRDefault="00B42833" w:rsidP="002A41BA">
      <w:pPr>
        <w:pStyle w:val="Nagwek3"/>
      </w:pPr>
      <w:bookmarkStart w:id="2107" w:name="_Toc437097123"/>
      <w:bookmarkStart w:id="2108" w:name="_Toc437130569"/>
      <w:bookmarkStart w:id="2109" w:name="_Toc437190874"/>
      <w:r>
        <w:lastRenderedPageBreak/>
        <w:t>Dodawanie zdjęć do atrakcji</w:t>
      </w:r>
      <w:bookmarkEnd w:id="2107"/>
      <w:bookmarkEnd w:id="2108"/>
      <w:bookmarkEnd w:id="2109"/>
    </w:p>
    <w:p w:rsidR="002A2FE3" w:rsidRDefault="002A2FE3" w:rsidP="002A2FE3">
      <w:pPr>
        <w:keepNext/>
        <w:jc w:val="center"/>
      </w:pPr>
      <w:r>
        <w:rPr>
          <w:noProof/>
        </w:rPr>
        <w:drawing>
          <wp:inline distT="0" distB="0" distL="0" distR="0">
            <wp:extent cx="2160000" cy="3600000"/>
            <wp:effectExtent l="19050" t="0" r="0" b="0"/>
            <wp:docPr id="5" name="Obraz 4" descr="device-2015-12-06-171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5-12-06-171546.png"/>
                    <pic:cNvPicPr/>
                  </pic:nvPicPr>
                  <pic:blipFill>
                    <a:blip r:embed="rId65" cstate="print"/>
                    <a:stretch>
                      <a:fillRect/>
                    </a:stretch>
                  </pic:blipFill>
                  <pic:spPr>
                    <a:xfrm>
                      <a:off x="0" y="0"/>
                      <a:ext cx="2160000" cy="3600000"/>
                    </a:xfrm>
                    <a:prstGeom prst="rect">
                      <a:avLst/>
                    </a:prstGeom>
                  </pic:spPr>
                </pic:pic>
              </a:graphicData>
            </a:graphic>
          </wp:inline>
        </w:drawing>
      </w:r>
    </w:p>
    <w:p w:rsidR="002A2FE3" w:rsidRPr="002A2FE3" w:rsidRDefault="002A2FE3" w:rsidP="002A2FE3">
      <w:pPr>
        <w:pStyle w:val="Podpisobrazka"/>
      </w:pPr>
      <w:bookmarkStart w:id="2110" w:name="_Ref437188236"/>
      <w:bookmarkStart w:id="2111" w:name="_Toc437271171"/>
      <w:r>
        <w:t xml:space="preserve">Rys. </w:t>
      </w:r>
      <w:fldSimple w:instr=" STYLEREF 1 \s ">
        <w:r w:rsidR="00252F3E">
          <w:rPr>
            <w:noProof/>
          </w:rPr>
          <w:t>6</w:t>
        </w:r>
      </w:fldSimple>
      <w:r w:rsidR="00A41402">
        <w:t>.</w:t>
      </w:r>
      <w:fldSimple w:instr=" SEQ Rys. \* ARABIC \s 1 ">
        <w:r w:rsidR="00252F3E">
          <w:rPr>
            <w:noProof/>
          </w:rPr>
          <w:t>17</w:t>
        </w:r>
      </w:fldSimple>
      <w:bookmarkEnd w:id="2110"/>
      <w:r>
        <w:t>. Widok dodawania zdjęcia do atrakcji w aplikacji mobilnej</w:t>
      </w:r>
      <w:bookmarkEnd w:id="2111"/>
    </w:p>
    <w:p w:rsidR="00B42833" w:rsidRPr="00231177" w:rsidRDefault="00B42833" w:rsidP="009F5055">
      <w:pPr>
        <w:pStyle w:val="Zwykyakapit"/>
      </w:pPr>
      <w:r w:rsidRPr="00231177">
        <w:t xml:space="preserve">Aplikacja dostarcza </w:t>
      </w:r>
      <w:r>
        <w:t>dla zalogowany</w:t>
      </w:r>
      <w:r w:rsidR="0055298E">
        <w:t>m</w:t>
      </w:r>
      <w:r>
        <w:t xml:space="preserve"> w systemie użytkownik</w:t>
      </w:r>
      <w:r w:rsidR="0055298E">
        <w:t>om</w:t>
      </w:r>
      <w:r w:rsidRPr="00231177">
        <w:t xml:space="preserve"> możliwość dodawania zdjęć</w:t>
      </w:r>
      <w:r>
        <w:t xml:space="preserve"> </w:t>
      </w:r>
      <w:r w:rsidRPr="00231177">
        <w:t xml:space="preserve">do galerii </w:t>
      </w:r>
      <w:r>
        <w:t xml:space="preserve">przy użyciu </w:t>
      </w:r>
      <w:r w:rsidR="0055298E">
        <w:t xml:space="preserve">aparatu </w:t>
      </w:r>
      <w:r>
        <w:t xml:space="preserve"> dostępne</w:t>
      </w:r>
      <w:r w:rsidR="0055298E">
        <w:t>go</w:t>
      </w:r>
      <w:r>
        <w:t xml:space="preserve"> w urządzeniu mobilnym</w:t>
      </w:r>
      <w:r w:rsidRPr="00231177">
        <w:t xml:space="preserve">. </w:t>
      </w:r>
      <w:r>
        <w:t xml:space="preserve">Funkcjonalność ta jest realizowana przy pomocy widoku </w:t>
      </w:r>
      <w:r>
        <w:rPr>
          <w:i/>
        </w:rPr>
        <w:t>Dodawania zdjęć do atrakcji</w:t>
      </w:r>
      <w:r>
        <w:t xml:space="preserve">, prezentowanego na </w:t>
      </w:r>
      <w:fldSimple w:instr=" REF _Ref437188236 \h  \* MERGEFORMAT ">
        <w:ins w:id="2112" w:author="DeeM" w:date="2015-12-07T17:03:00Z">
          <w:r w:rsidR="00CC4170" w:rsidRPr="00CC4170">
            <w:rPr>
              <w:rStyle w:val="OdsyaczZnak"/>
              <w:rPrChange w:id="2113" w:author="DeeM" w:date="2015-12-07T17:03:00Z">
                <w:rPr/>
              </w:rPrChange>
            </w:rPr>
            <w:t>Rys. 6.17</w:t>
          </w:r>
        </w:ins>
        <w:del w:id="2114" w:author="DeeM" w:date="2015-12-07T17:03:00Z">
          <w:r w:rsidR="00CF274A" w:rsidRPr="00CF274A" w:rsidDel="00252F3E">
            <w:rPr>
              <w:rStyle w:val="OdsyaczZnak"/>
            </w:rPr>
            <w:delText>Rys. 6.17</w:delText>
          </w:r>
        </w:del>
      </w:fldSimple>
      <w:r>
        <w:t>.</w:t>
      </w:r>
    </w:p>
    <w:p w:rsidR="00B42833" w:rsidRPr="004056EA" w:rsidRDefault="00B42833" w:rsidP="002A41BA">
      <w:pPr>
        <w:pStyle w:val="Zwykyakapit"/>
      </w:pPr>
      <w:r>
        <w:t xml:space="preserve">Po naciśnięciu przycisku </w:t>
      </w:r>
      <w:r w:rsidRPr="00231177">
        <w:rPr>
          <w:rStyle w:val="OdsyaczZnak"/>
        </w:rPr>
        <w:t>Dodaj zdjęcie</w:t>
      </w:r>
      <w:r w:rsidRPr="00231177">
        <w:t xml:space="preserve"> </w:t>
      </w:r>
      <w:r>
        <w:t>pojawia się</w:t>
      </w:r>
      <w:r w:rsidRPr="00231177">
        <w:t xml:space="preserve"> systemowy widok aparatu</w:t>
      </w:r>
      <w:r>
        <w:t>,</w:t>
      </w:r>
      <w:r w:rsidRPr="00231177">
        <w:t xml:space="preserve"> który pozwoli na z</w:t>
      </w:r>
      <w:r>
        <w:t>r</w:t>
      </w:r>
      <w:r w:rsidRPr="00231177">
        <w:t xml:space="preserve">obienie zdjęcia. </w:t>
      </w:r>
      <w:r>
        <w:t>Po zakończeniu tej czynności</w:t>
      </w:r>
      <w:r w:rsidRPr="00231177">
        <w:t xml:space="preserve"> </w:t>
      </w:r>
      <w:r>
        <w:t>otwiera</w:t>
      </w:r>
      <w:r w:rsidRPr="00231177">
        <w:t xml:space="preserve"> się widok</w:t>
      </w:r>
      <w:r>
        <w:t>,</w:t>
      </w:r>
      <w:r w:rsidRPr="00231177">
        <w:t xml:space="preserve"> </w:t>
      </w:r>
      <w:r w:rsidR="0055298E">
        <w:t>w</w:t>
      </w:r>
      <w:r w:rsidRPr="00231177">
        <w:t xml:space="preserve"> którym możemy </w:t>
      </w:r>
      <w:r>
        <w:t>można podejrzeć wykonane przed chwilą zdjęcie</w:t>
      </w:r>
      <w:r w:rsidRPr="00231177">
        <w:t xml:space="preserve"> oraz </w:t>
      </w:r>
      <w:r w:rsidR="0055298E">
        <w:t>dodać</w:t>
      </w:r>
      <w:r w:rsidRPr="00231177">
        <w:t xml:space="preserve"> zdjęci</w:t>
      </w:r>
      <w:r w:rsidR="0055298E">
        <w:t>e</w:t>
      </w:r>
      <w:r w:rsidRPr="00231177">
        <w:t xml:space="preserve"> do galerii obiektu dostępnej w systemie.</w:t>
      </w:r>
    </w:p>
    <w:p w:rsidR="00B42833" w:rsidRDefault="00B42833" w:rsidP="002A41BA">
      <w:pPr>
        <w:pStyle w:val="Nagwek3"/>
      </w:pPr>
      <w:bookmarkStart w:id="2115" w:name="_Toc437097124"/>
      <w:bookmarkStart w:id="2116" w:name="_Toc437130570"/>
      <w:bookmarkStart w:id="2117" w:name="_Toc437190875"/>
      <w:r>
        <w:lastRenderedPageBreak/>
        <w:t>Dodawanie opinii do atrakcji</w:t>
      </w:r>
      <w:bookmarkEnd w:id="2115"/>
      <w:bookmarkEnd w:id="2116"/>
      <w:bookmarkEnd w:id="2117"/>
    </w:p>
    <w:p w:rsidR="002A2FE3" w:rsidRDefault="002A2FE3" w:rsidP="002A2FE3">
      <w:pPr>
        <w:keepNext/>
        <w:jc w:val="center"/>
      </w:pPr>
      <w:r>
        <w:rPr>
          <w:noProof/>
        </w:rPr>
        <w:drawing>
          <wp:inline distT="0" distB="0" distL="0" distR="0">
            <wp:extent cx="2160000" cy="3600000"/>
            <wp:effectExtent l="19050" t="0" r="0" b="0"/>
            <wp:docPr id="6" name="Obraz 5" descr="device-2015-12-06-171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5-12-06-171447.png"/>
                    <pic:cNvPicPr/>
                  </pic:nvPicPr>
                  <pic:blipFill>
                    <a:blip r:embed="rId66" cstate="print"/>
                    <a:stretch>
                      <a:fillRect/>
                    </a:stretch>
                  </pic:blipFill>
                  <pic:spPr>
                    <a:xfrm>
                      <a:off x="0" y="0"/>
                      <a:ext cx="2160000" cy="3600000"/>
                    </a:xfrm>
                    <a:prstGeom prst="rect">
                      <a:avLst/>
                    </a:prstGeom>
                  </pic:spPr>
                </pic:pic>
              </a:graphicData>
            </a:graphic>
          </wp:inline>
        </w:drawing>
      </w:r>
    </w:p>
    <w:p w:rsidR="002A2FE3" w:rsidRPr="002A2FE3" w:rsidRDefault="002A2FE3" w:rsidP="002A2FE3">
      <w:pPr>
        <w:pStyle w:val="Podpisobrazka"/>
      </w:pPr>
      <w:bookmarkStart w:id="2118" w:name="_Ref437188301"/>
      <w:bookmarkStart w:id="2119" w:name="_Toc437271172"/>
      <w:r>
        <w:t xml:space="preserve">Rys. </w:t>
      </w:r>
      <w:fldSimple w:instr=" STYLEREF 1 \s ">
        <w:r w:rsidR="00252F3E">
          <w:rPr>
            <w:noProof/>
          </w:rPr>
          <w:t>6</w:t>
        </w:r>
      </w:fldSimple>
      <w:r w:rsidR="00A41402">
        <w:t>.</w:t>
      </w:r>
      <w:fldSimple w:instr=" SEQ Rys. \* ARABIC \s 1 ">
        <w:r w:rsidR="00252F3E">
          <w:rPr>
            <w:noProof/>
          </w:rPr>
          <w:t>18</w:t>
        </w:r>
      </w:fldSimple>
      <w:bookmarkEnd w:id="2118"/>
      <w:r>
        <w:t>. Widok dodawania opinii do atrakcji w aplikacji mobilnej</w:t>
      </w:r>
      <w:bookmarkEnd w:id="2119"/>
    </w:p>
    <w:p w:rsidR="00B42833" w:rsidRDefault="00B42833" w:rsidP="009F5055">
      <w:pPr>
        <w:pStyle w:val="Zwykyakapit"/>
      </w:pPr>
      <w:r w:rsidRPr="007B0994">
        <w:t xml:space="preserve">Dla osób zalogowanych dostępna jest również opcja dodawania opinii </w:t>
      </w:r>
      <w:r>
        <w:t xml:space="preserve">na temat atrakcji. W ten sposób osoba korzystająca z aplikacji ma </w:t>
      </w:r>
      <w:r w:rsidRPr="007B0994">
        <w:t xml:space="preserve">możliwość podzielenia się swoimi wrażeniami </w:t>
      </w:r>
      <w:r>
        <w:t>z innymi użytkownikami</w:t>
      </w:r>
      <w:r w:rsidRPr="007B0994">
        <w:t xml:space="preserve">. </w:t>
      </w:r>
    </w:p>
    <w:p w:rsidR="00B42833" w:rsidRPr="001E323E" w:rsidRDefault="00B42833" w:rsidP="009F5055">
      <w:pPr>
        <w:pStyle w:val="Zwykyakapit"/>
      </w:pPr>
      <w:r>
        <w:t xml:space="preserve">Po kliknięciu przycisku </w:t>
      </w:r>
      <w:r w:rsidRPr="007B0994">
        <w:rPr>
          <w:rStyle w:val="OdsyaczZnak"/>
        </w:rPr>
        <w:t>Dodaj opinię</w:t>
      </w:r>
      <w:r>
        <w:rPr>
          <w:rStyle w:val="OdsyaczZnak"/>
        </w:rPr>
        <w:t xml:space="preserve"> </w:t>
      </w:r>
      <w:r>
        <w:t xml:space="preserve">aplikacja przenosi użytkownika do widoku dodawania opinii do atrakcji, pokazanego na </w:t>
      </w:r>
      <w:fldSimple w:instr=" REF _Ref437188301 \h  \* MERGEFORMAT ">
        <w:ins w:id="2120" w:author="DeeM" w:date="2015-12-07T17:03:00Z">
          <w:r w:rsidR="00CC4170" w:rsidRPr="00CC4170">
            <w:rPr>
              <w:rStyle w:val="OdsyaczZnak"/>
              <w:rPrChange w:id="2121" w:author="DeeM" w:date="2015-12-07T17:03:00Z">
                <w:rPr/>
              </w:rPrChange>
            </w:rPr>
            <w:t>Rys. 6.18</w:t>
          </w:r>
        </w:ins>
        <w:del w:id="2122" w:author="DeeM" w:date="2015-12-07T17:03:00Z">
          <w:r w:rsidR="00CF274A" w:rsidRPr="00CF274A" w:rsidDel="00252F3E">
            <w:rPr>
              <w:rStyle w:val="OdsyaczZnak"/>
            </w:rPr>
            <w:delText>Rys. 6.18</w:delText>
          </w:r>
        </w:del>
      </w:fldSimple>
      <w:r>
        <w:t xml:space="preserve">. Tutaj może on uzupełnić tytuł oraz treść recenzji, a także podsumować ją oceną, prezentowaną w postaci gwiazdek. Aby dodać ocenę do opinii, należy przeciągnąć palcem po gwiazdkach tak, by wskazywały wybraną wartość. </w:t>
      </w:r>
    </w:p>
    <w:p w:rsidR="00B42833" w:rsidRPr="00B345D6" w:rsidRDefault="00B42833" w:rsidP="00B42833"/>
    <w:p w:rsidR="00B42833" w:rsidRDefault="00B42833" w:rsidP="002A41BA">
      <w:pPr>
        <w:pStyle w:val="Nagwek1"/>
      </w:pPr>
      <w:bookmarkStart w:id="2123" w:name="_Toc437097125"/>
      <w:bookmarkStart w:id="2124" w:name="_Toc437130571"/>
      <w:bookmarkStart w:id="2125" w:name="_Toc437190876"/>
      <w:r>
        <w:lastRenderedPageBreak/>
        <w:t>Testowanie aplikacji</w:t>
      </w:r>
      <w:bookmarkEnd w:id="2123"/>
      <w:bookmarkEnd w:id="2124"/>
      <w:bookmarkEnd w:id="2125"/>
    </w:p>
    <w:p w:rsidR="0091207B" w:rsidRDefault="0091207B" w:rsidP="009F5055">
      <w:pPr>
        <w:pStyle w:val="Zwykyakapit"/>
      </w:pPr>
      <w:r>
        <w:t xml:space="preserve">W ramach projektu przeprowadzono szereg kompleksowych testów, aby </w:t>
      </w:r>
      <w:r w:rsidR="008F5E3F">
        <w:t xml:space="preserve">sprawdzić </w:t>
      </w:r>
      <w:r>
        <w:t>jakość wytworzonego produktu. Proces testowania odbył się w kilku końcowych sprintach, z</w:t>
      </w:r>
      <w:r w:rsidR="008F5E3F">
        <w:t xml:space="preserve"> czego</w:t>
      </w:r>
      <w:r>
        <w:t xml:space="preserve"> w trakcie ostatniego, dziewiątego sprintu utworzono szereg przypadków testowych, przy pomocy których testowano funkcjonalność aplikacji.</w:t>
      </w:r>
    </w:p>
    <w:p w:rsidR="0091207B" w:rsidRDefault="0091207B" w:rsidP="009F5055">
      <w:pPr>
        <w:pStyle w:val="Zwykyakapit"/>
      </w:pPr>
      <w:r>
        <w:t>Zespół postanowił zrezygnować z testowania automatycznego, kładąc jednocześnie duży nacisk na te</w:t>
      </w:r>
      <w:r w:rsidR="008F5E3F">
        <w:t xml:space="preserve">sty ręczne i </w:t>
      </w:r>
      <w:r>
        <w:t xml:space="preserve">tworząc scenariusze testowe, które służyły do przeprowadzenia testów integracyjnych. </w:t>
      </w:r>
    </w:p>
    <w:p w:rsidR="008F5E3F" w:rsidRDefault="008F5E3F" w:rsidP="009F5055">
      <w:pPr>
        <w:pStyle w:val="Zwykyakapit"/>
      </w:pPr>
      <w:r>
        <w:t>Prócz testowania aplikacji przy pomocy określonych scenariuszy, sprawdzano także funkcjonalność na etapie jej wdrażania, dzięki czemu udało się znaleźć błędy produktu w bardzo wczesnym etapie jego wytwarzania.</w:t>
      </w:r>
    </w:p>
    <w:p w:rsidR="0091207B" w:rsidRDefault="0091207B" w:rsidP="009F5055">
      <w:pPr>
        <w:pStyle w:val="Zwykyakapit"/>
      </w:pPr>
      <w:r>
        <w:t xml:space="preserve">Tabele od </w:t>
      </w:r>
      <w:commentRangeStart w:id="2126"/>
      <w:r w:rsidR="00CC4170" w:rsidRPr="00CC4170">
        <w:rPr>
          <w:rStyle w:val="OdsyaczZnak"/>
          <w:rPrChange w:id="2127" w:author="DeeM" w:date="2015-12-07T16:32:00Z">
            <w:rPr/>
          </w:rPrChange>
        </w:rPr>
        <w:fldChar w:fldCharType="begin"/>
      </w:r>
      <w:r w:rsidR="00CC4170" w:rsidRPr="00CC4170">
        <w:rPr>
          <w:rStyle w:val="OdsyaczZnak"/>
          <w:rPrChange w:id="2128" w:author="DeeM" w:date="2015-12-07T16:32:00Z">
            <w:rPr/>
          </w:rPrChange>
        </w:rPr>
        <w:instrText xml:space="preserve"> REF _Ref437183415 \h  \* MERGEFORMAT </w:instrText>
      </w:r>
      <w:r w:rsidR="00CC4170" w:rsidRPr="00CC4170">
        <w:rPr>
          <w:rStyle w:val="OdsyaczZnak"/>
          <w:rPrChange w:id="2129" w:author="DeeM" w:date="2015-12-07T16:32:00Z">
            <w:rPr>
              <w:rStyle w:val="OdsyaczZnak"/>
            </w:rPr>
          </w:rPrChange>
        </w:rPr>
      </w:r>
      <w:r w:rsidR="00CC4170" w:rsidRPr="00CC4170">
        <w:rPr>
          <w:rStyle w:val="OdsyaczZnak"/>
          <w:rPrChange w:id="2130" w:author="DeeM" w:date="2015-12-07T16:32:00Z">
            <w:rPr/>
          </w:rPrChange>
        </w:rPr>
        <w:fldChar w:fldCharType="separate"/>
      </w:r>
      <w:r w:rsidR="00252F3E" w:rsidRPr="00252F3E">
        <w:rPr>
          <w:rStyle w:val="OdsyaczZnak"/>
        </w:rPr>
        <w:t>Tabela 7.1</w:t>
      </w:r>
      <w:r w:rsidR="00CC4170" w:rsidRPr="00CC4170">
        <w:rPr>
          <w:rStyle w:val="OdsyaczZnak"/>
          <w:rPrChange w:id="2131" w:author="DeeM" w:date="2015-12-07T16:32:00Z">
            <w:rPr/>
          </w:rPrChange>
        </w:rPr>
        <w:fldChar w:fldCharType="end"/>
      </w:r>
      <w:commentRangeEnd w:id="2126"/>
      <w:r w:rsidR="00CC4170" w:rsidRPr="00CC4170">
        <w:rPr>
          <w:rStyle w:val="OdsyaczZnak"/>
          <w:rPrChange w:id="2132" w:author="DeeM" w:date="2015-12-07T16:32:00Z">
            <w:rPr>
              <w:rStyle w:val="Odwoaniedokomentarza"/>
            </w:rPr>
          </w:rPrChange>
        </w:rPr>
        <w:commentReference w:id="2126"/>
      </w:r>
      <w:r>
        <w:rPr>
          <w:rStyle w:val="OdsyaczZnak"/>
        </w:rPr>
        <w:t xml:space="preserve">. </w:t>
      </w:r>
      <w:r>
        <w:t xml:space="preserve">do </w:t>
      </w:r>
      <w:fldSimple w:instr=" REF _Ref437183445 \h  \* MERGEFORMAT ">
        <w:ins w:id="2133" w:author="DeeM" w:date="2015-12-07T17:03:00Z">
          <w:r w:rsidR="00CC4170" w:rsidRPr="00CC4170">
            <w:rPr>
              <w:rStyle w:val="OdsyaczZnak"/>
              <w:rPrChange w:id="2134" w:author="DeeM" w:date="2015-12-07T17:03:00Z">
                <w:rPr>
                  <w:b/>
                  <w:sz w:val="16"/>
                  <w:szCs w:val="16"/>
                </w:rPr>
              </w:rPrChange>
            </w:rPr>
            <w:t>Tabela 7.18</w:t>
          </w:r>
        </w:ins>
        <w:del w:id="2135" w:author="DeeM" w:date="2015-12-07T17:03:00Z">
          <w:r w:rsidR="00CF274A" w:rsidRPr="00CF274A" w:rsidDel="00252F3E">
            <w:rPr>
              <w:rStyle w:val="OdsyaczZnak"/>
            </w:rPr>
            <w:delText xml:space="preserve">Tabela </w:delText>
          </w:r>
          <w:r w:rsidR="00CF274A" w:rsidRPr="00C32759" w:rsidDel="00252F3E">
            <w:rPr>
              <w:rStyle w:val="OdsyaczZnak"/>
            </w:rPr>
            <w:delText>7</w:delText>
          </w:r>
          <w:r w:rsidR="00CC4170" w:rsidRPr="00CC4170">
            <w:rPr>
              <w:rStyle w:val="OdsyaczZnak"/>
              <w:rPrChange w:id="2136" w:author="DeeM" w:date="2015-12-07T16:32:00Z">
                <w:rPr>
                  <w:b/>
                  <w:sz w:val="16"/>
                  <w:szCs w:val="16"/>
                </w:rPr>
              </w:rPrChange>
            </w:rPr>
            <w:delText>.18</w:delText>
          </w:r>
        </w:del>
      </w:fldSimple>
      <w:r>
        <w:rPr>
          <w:rStyle w:val="OdsyaczZnak"/>
        </w:rPr>
        <w:t xml:space="preserve">. </w:t>
      </w:r>
      <w:r>
        <w:t>przedstawiają charakterystykę utworzonych przypadków testowych.</w:t>
      </w:r>
    </w:p>
    <w:p w:rsidR="0091207B" w:rsidRPr="00462EB5" w:rsidRDefault="0091207B" w:rsidP="00462EB5">
      <w:pPr>
        <w:pStyle w:val="Zwykyakapit"/>
      </w:pPr>
      <w:r>
        <w:t xml:space="preserve">Tabele od </w:t>
      </w:r>
      <w:fldSimple w:instr=" REF _Ref437183493 \h  \* MERGEFORMAT ">
        <w:ins w:id="2137" w:author="DeeM" w:date="2015-12-07T17:03:00Z">
          <w:r w:rsidR="00CC4170" w:rsidRPr="00CC4170">
            <w:rPr>
              <w:rStyle w:val="OdsyaczZnak"/>
              <w:rPrChange w:id="2138" w:author="DeeM" w:date="2015-12-07T17:03:00Z">
                <w:rPr>
                  <w:b/>
                  <w:sz w:val="16"/>
                  <w:szCs w:val="16"/>
                </w:rPr>
              </w:rPrChange>
            </w:rPr>
            <w:t>Tabela 7.19</w:t>
          </w:r>
        </w:ins>
        <w:del w:id="2139" w:author="DeeM" w:date="2015-12-07T17:03:00Z">
          <w:r w:rsidR="00CF274A" w:rsidRPr="00CF274A" w:rsidDel="00252F3E">
            <w:rPr>
              <w:rStyle w:val="OdsyaczZnak"/>
            </w:rPr>
            <w:delText xml:space="preserve">Tabela </w:delText>
          </w:r>
          <w:r w:rsidR="00CF274A" w:rsidRPr="00C32759" w:rsidDel="00252F3E">
            <w:rPr>
              <w:rStyle w:val="OdsyaczZnak"/>
            </w:rPr>
            <w:delText>7</w:delText>
          </w:r>
          <w:r w:rsidR="00CC4170" w:rsidRPr="00CC4170">
            <w:rPr>
              <w:rStyle w:val="OdsyaczZnak"/>
              <w:rPrChange w:id="2140" w:author="DeeM" w:date="2015-12-07T16:32:00Z">
                <w:rPr>
                  <w:b/>
                  <w:sz w:val="16"/>
                  <w:szCs w:val="16"/>
                </w:rPr>
              </w:rPrChange>
            </w:rPr>
            <w:delText>.19</w:delText>
          </w:r>
        </w:del>
      </w:fldSimple>
      <w:r>
        <w:rPr>
          <w:rStyle w:val="OdsyaczZnak"/>
        </w:rPr>
        <w:t xml:space="preserve">. </w:t>
      </w:r>
      <w:r w:rsidRPr="0091207B">
        <w:t>do</w:t>
      </w:r>
      <w:r>
        <w:rPr>
          <w:rStyle w:val="OdsyaczZnak"/>
        </w:rPr>
        <w:t xml:space="preserve"> </w:t>
      </w:r>
      <w:fldSimple w:instr=" REF _Ref437183517 \h  \* MERGEFORMAT ">
        <w:ins w:id="2141" w:author="DeeM" w:date="2015-12-07T17:03:00Z">
          <w:r w:rsidR="00CC4170" w:rsidRPr="00CC4170">
            <w:rPr>
              <w:rStyle w:val="OdsyaczZnak"/>
              <w:rPrChange w:id="2142" w:author="DeeM" w:date="2015-12-07T17:03:00Z">
                <w:rPr>
                  <w:b/>
                  <w:sz w:val="16"/>
                  <w:szCs w:val="16"/>
                </w:rPr>
              </w:rPrChange>
            </w:rPr>
            <w:t>Tabela 7.25</w:t>
          </w:r>
        </w:ins>
        <w:del w:id="2143" w:author="DeeM" w:date="2015-12-07T17:03:00Z">
          <w:r w:rsidR="00CF274A" w:rsidRPr="00CF274A" w:rsidDel="00252F3E">
            <w:rPr>
              <w:rStyle w:val="OdsyaczZnak"/>
            </w:rPr>
            <w:delText xml:space="preserve">Tabela </w:delText>
          </w:r>
          <w:r w:rsidR="00CF274A" w:rsidRPr="00C32759" w:rsidDel="00252F3E">
            <w:rPr>
              <w:rStyle w:val="OdsyaczZnak"/>
            </w:rPr>
            <w:delText>7</w:delText>
          </w:r>
          <w:r w:rsidR="00CC4170" w:rsidRPr="00CC4170">
            <w:rPr>
              <w:rStyle w:val="OdsyaczZnak"/>
              <w:rPrChange w:id="2144" w:author="DeeM" w:date="2015-12-07T16:32:00Z">
                <w:rPr>
                  <w:b/>
                  <w:sz w:val="16"/>
                  <w:szCs w:val="16"/>
                </w:rPr>
              </w:rPrChange>
            </w:rPr>
            <w:delText>.25</w:delText>
          </w:r>
        </w:del>
      </w:fldSimple>
      <w:r>
        <w:rPr>
          <w:rStyle w:val="OdsyaczZnak"/>
        </w:rPr>
        <w:t>.</w:t>
      </w:r>
      <w:r w:rsidR="00462EB5">
        <w:rPr>
          <w:rStyle w:val="OdsyaczZnak"/>
        </w:rPr>
        <w:t xml:space="preserve"> </w:t>
      </w:r>
      <w:r w:rsidR="00462EB5" w:rsidRPr="00462EB5">
        <w:t>po</w:t>
      </w:r>
      <w:r w:rsidR="00462EB5">
        <w:t>kazują scenariusze testowe, zgodnie z którymi testowano aplikację.</w:t>
      </w:r>
    </w:p>
    <w:p w:rsidR="00B42833" w:rsidRDefault="00B42833" w:rsidP="002A41BA">
      <w:pPr>
        <w:pStyle w:val="Nagwek2"/>
      </w:pPr>
      <w:bookmarkStart w:id="2145" w:name="_Toc437097126"/>
      <w:bookmarkStart w:id="2146" w:name="_Toc437130572"/>
      <w:bookmarkStart w:id="2147" w:name="_Toc437190877"/>
      <w:r>
        <w:t>Przypadki testowe</w:t>
      </w:r>
      <w:bookmarkEnd w:id="2145"/>
      <w:bookmarkEnd w:id="2146"/>
      <w:bookmarkEnd w:id="2147"/>
    </w:p>
    <w:p w:rsidR="00426908" w:rsidRDefault="00426908" w:rsidP="00426908">
      <w:pPr>
        <w:pStyle w:val="Zwykyakapit"/>
      </w:pPr>
      <w:r>
        <w:t xml:space="preserve">Każdy członek zespołu brał udział w tworzeniu i testowaniu przypadków testowych. Wszystkie przypadki testowe uzyskały swój identyfikator, który zgadza się ze wzorcem </w:t>
      </w:r>
      <w:r>
        <w:rPr>
          <w:i/>
        </w:rPr>
        <w:t>TC-KOD_OSOBY-KOD_PRZYPADKU_TESTOWEGO</w:t>
      </w:r>
      <w:r>
        <w:t xml:space="preserve">, gdzie </w:t>
      </w:r>
      <w:r>
        <w:rPr>
          <w:i/>
        </w:rPr>
        <w:t>KOD_OSOBY</w:t>
      </w:r>
      <w:r>
        <w:t xml:space="preserve"> przypada odpowiednio dla członków zespołu:</w:t>
      </w:r>
    </w:p>
    <w:p w:rsidR="00426908" w:rsidRDefault="00426908" w:rsidP="00426908">
      <w:pPr>
        <w:pStyle w:val="Zwykyakapit"/>
        <w:numPr>
          <w:ilvl w:val="0"/>
          <w:numId w:val="66"/>
        </w:numPr>
      </w:pPr>
      <w:r>
        <w:t>Dorian Krefft – kod 01</w:t>
      </w:r>
    </w:p>
    <w:p w:rsidR="00426908" w:rsidRDefault="00426908" w:rsidP="00426908">
      <w:pPr>
        <w:pStyle w:val="Zwykyakapit"/>
        <w:numPr>
          <w:ilvl w:val="0"/>
          <w:numId w:val="66"/>
        </w:numPr>
      </w:pPr>
      <w:r>
        <w:t>Marcin Kozij – kod 02</w:t>
      </w:r>
    </w:p>
    <w:p w:rsidR="00426908" w:rsidRDefault="00426908" w:rsidP="00426908">
      <w:pPr>
        <w:pStyle w:val="Zwykyakapit"/>
        <w:numPr>
          <w:ilvl w:val="0"/>
          <w:numId w:val="66"/>
        </w:numPr>
      </w:pPr>
      <w:r>
        <w:t>Artur Kąkol – kod 03</w:t>
      </w:r>
    </w:p>
    <w:p w:rsidR="00426908" w:rsidRPr="00426908" w:rsidRDefault="00426908" w:rsidP="00426908">
      <w:pPr>
        <w:pStyle w:val="Zwykyakapit"/>
        <w:numPr>
          <w:ilvl w:val="0"/>
          <w:numId w:val="66"/>
        </w:numPr>
      </w:pPr>
      <w:r>
        <w:t>Patryk Kuśmierek – kod 04</w:t>
      </w:r>
    </w:p>
    <w:p w:rsidR="00B42833" w:rsidRDefault="00B42833" w:rsidP="00B42833">
      <w:pPr>
        <w:pStyle w:val="Nagwektabeli"/>
      </w:pPr>
      <w:bookmarkStart w:id="2148" w:name="_Ref437183415"/>
      <w:bookmarkStart w:id="2149" w:name="_Toc437271194"/>
      <w:r w:rsidRPr="00DB1FD9">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w:t>
      </w:r>
      <w:r w:rsidR="00CC4170">
        <w:rPr>
          <w:b/>
        </w:rPr>
        <w:fldChar w:fldCharType="end"/>
      </w:r>
      <w:bookmarkEnd w:id="2148"/>
      <w:r w:rsidRPr="00DB1FD9">
        <w:rPr>
          <w:b/>
        </w:rPr>
        <w:t>.</w:t>
      </w:r>
      <w:r>
        <w:t xml:space="preserve"> </w:t>
      </w:r>
      <w:r w:rsidRPr="008A3D97">
        <w:t>Przypadek testowy prawidłowego rejestrowania nowego użytkownika</w:t>
      </w:r>
      <w:bookmarkEnd w:id="2149"/>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Identyfikator</w:t>
            </w:r>
          </w:p>
        </w:tc>
        <w:tc>
          <w:tcPr>
            <w:tcW w:w="7458" w:type="dxa"/>
            <w:tcMar>
              <w:top w:w="28" w:type="dxa"/>
              <w:bottom w:w="28" w:type="dxa"/>
            </w:tcMar>
          </w:tcPr>
          <w:p w:rsidR="00B42833" w:rsidRPr="00F77CD7" w:rsidRDefault="00426908" w:rsidP="007C6741">
            <w:pPr>
              <w:pStyle w:val="Normalny-sekcjapierwsza"/>
              <w:jc w:val="left"/>
            </w:pPr>
            <w:r>
              <w:t>TC-01-001a</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Testowana funkcja</w:t>
            </w:r>
          </w:p>
        </w:tc>
        <w:tc>
          <w:tcPr>
            <w:tcW w:w="7458" w:type="dxa"/>
            <w:tcMar>
              <w:top w:w="28" w:type="dxa"/>
              <w:bottom w:w="28" w:type="dxa"/>
            </w:tcMar>
          </w:tcPr>
          <w:p w:rsidR="00B42833" w:rsidRDefault="00B42833" w:rsidP="007C6741">
            <w:pPr>
              <w:pStyle w:val="Normalny-sekcjapierwsza"/>
              <w:jc w:val="left"/>
            </w:pPr>
            <w:r>
              <w:t>Rejestrowanie nowego użytkownika</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14"/>
              </w:numPr>
              <w:jc w:val="left"/>
            </w:pPr>
            <w:r>
              <w:t>Użytkownik nie posiada konta w systemie</w:t>
            </w:r>
          </w:p>
          <w:p w:rsidR="00B42833" w:rsidRPr="003F1123" w:rsidRDefault="00B42833" w:rsidP="00B42833">
            <w:pPr>
              <w:pStyle w:val="Normalny-sekcjapierwsza"/>
              <w:numPr>
                <w:ilvl w:val="0"/>
                <w:numId w:val="14"/>
              </w:numPr>
              <w:jc w:val="left"/>
            </w:pPr>
            <w:r>
              <w:t>Użytkownik wejdzie na podstronę rejestracji</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Kroki testowania</w:t>
            </w:r>
          </w:p>
        </w:tc>
        <w:tc>
          <w:tcPr>
            <w:tcW w:w="7458" w:type="dxa"/>
            <w:tcMar>
              <w:top w:w="28" w:type="dxa"/>
              <w:bottom w:w="28" w:type="dxa"/>
            </w:tcMar>
          </w:tcPr>
          <w:p w:rsidR="00B42833" w:rsidRDefault="00B42833" w:rsidP="00B42833">
            <w:pPr>
              <w:pStyle w:val="Normalny-sekcjapierwsza"/>
              <w:numPr>
                <w:ilvl w:val="0"/>
                <w:numId w:val="13"/>
              </w:numPr>
              <w:jc w:val="left"/>
            </w:pPr>
            <w:r>
              <w:t xml:space="preserve">Na ekranie rozpoczęcia rejestracji kliknąć przycisk </w:t>
            </w:r>
            <w:r w:rsidRPr="00297C98">
              <w:t>Rozpocznij rejestrację</w:t>
            </w:r>
          </w:p>
          <w:p w:rsidR="00B42833" w:rsidRDefault="00B42833" w:rsidP="00B42833">
            <w:pPr>
              <w:pStyle w:val="Normalny-sekcjapierwsza"/>
              <w:numPr>
                <w:ilvl w:val="0"/>
                <w:numId w:val="13"/>
              </w:numPr>
              <w:jc w:val="left"/>
            </w:pPr>
            <w:r>
              <w:t xml:space="preserve">Uzupełnić pola wymagane: </w:t>
            </w:r>
            <w:r w:rsidRPr="00942033">
              <w:rPr>
                <w:i/>
              </w:rPr>
              <w:t>Nazwa</w:t>
            </w:r>
            <w:r>
              <w:t xml:space="preserve"> (“test_user”), </w:t>
            </w:r>
            <w:r w:rsidRPr="00942033">
              <w:rPr>
                <w:i/>
              </w:rPr>
              <w:t>hasło</w:t>
            </w:r>
            <w:r>
              <w:t xml:space="preserve"> (“qwerty123”), </w:t>
            </w:r>
            <w:r w:rsidRPr="00942033">
              <w:rPr>
                <w:i/>
              </w:rPr>
              <w:t>powtórz hasło</w:t>
            </w:r>
            <w:r>
              <w:t xml:space="preserve"> (“qwerty123”) oraz Adres e-mail (“test@gmail.com”) i kliknąć przycisk Przejdź dalej</w:t>
            </w:r>
          </w:p>
          <w:p w:rsidR="00B42833" w:rsidRDefault="00B42833" w:rsidP="00B42833">
            <w:pPr>
              <w:pStyle w:val="Normalny-sekcjapierwsza"/>
              <w:numPr>
                <w:ilvl w:val="0"/>
                <w:numId w:val="13"/>
              </w:numPr>
              <w:jc w:val="left"/>
            </w:pPr>
            <w:r>
              <w:t>Uzupełnić pola opcjonalne:</w:t>
            </w:r>
            <w:r w:rsidRPr="00942033">
              <w:rPr>
                <w:i/>
              </w:rPr>
              <w:t xml:space="preserve"> imię</w:t>
            </w:r>
            <w:r>
              <w:t xml:space="preserve"> (“Test name”),</w:t>
            </w:r>
            <w:r w:rsidRPr="00942033">
              <w:rPr>
                <w:i/>
              </w:rPr>
              <w:t xml:space="preserve"> nazwisko </w:t>
            </w:r>
            <w:r>
              <w:t xml:space="preserve">(“Test last name”) oraz </w:t>
            </w:r>
            <w:r w:rsidRPr="00942033">
              <w:rPr>
                <w:i/>
              </w:rPr>
              <w:t>Kilka zdań na swój temat</w:t>
            </w:r>
            <w:r>
              <w:t xml:space="preserve">, a następnie przejść na ekran podsumowania, klikając przycisk </w:t>
            </w:r>
            <w:r w:rsidRPr="00942033">
              <w:rPr>
                <w:i/>
              </w:rPr>
              <w:t>Podsumowanie</w:t>
            </w:r>
          </w:p>
          <w:p w:rsidR="00B42833" w:rsidRDefault="00B42833" w:rsidP="00B42833">
            <w:pPr>
              <w:pStyle w:val="Normalny-sekcjapierwsza"/>
              <w:numPr>
                <w:ilvl w:val="0"/>
                <w:numId w:val="13"/>
              </w:numPr>
              <w:jc w:val="left"/>
            </w:pPr>
            <w:r>
              <w:t>Sprawdzić, czy zostały prawidłowo uzupełnione pola</w:t>
            </w:r>
            <w:r w:rsidRPr="00942033">
              <w:rPr>
                <w:i/>
              </w:rPr>
              <w:t xml:space="preserve"> Nazwa użytkownika</w:t>
            </w:r>
            <w:r>
              <w:t xml:space="preserve">, </w:t>
            </w:r>
            <w:r w:rsidRPr="00942033">
              <w:rPr>
                <w:i/>
              </w:rPr>
              <w:t>Imię, Nazwisko, Email</w:t>
            </w:r>
            <w:r>
              <w:t xml:space="preserve"> oraz </w:t>
            </w:r>
            <w:r w:rsidRPr="00942033">
              <w:rPr>
                <w:i/>
              </w:rPr>
              <w:t>Kilka zdań na swój temat</w:t>
            </w:r>
          </w:p>
          <w:p w:rsidR="00B42833" w:rsidRDefault="00B42833" w:rsidP="00B42833">
            <w:pPr>
              <w:pStyle w:val="Normalny-sekcjapierwsza"/>
              <w:numPr>
                <w:ilvl w:val="0"/>
                <w:numId w:val="13"/>
              </w:numPr>
              <w:jc w:val="left"/>
            </w:pPr>
            <w:r>
              <w:lastRenderedPageBreak/>
              <w:t xml:space="preserve">Kliknąć przycisk </w:t>
            </w:r>
            <w:r w:rsidRPr="00942033">
              <w:rPr>
                <w:i/>
              </w:rPr>
              <w:t>Chcę poprawić poprzednie dane</w:t>
            </w:r>
          </w:p>
          <w:p w:rsidR="00B42833" w:rsidRDefault="00B42833" w:rsidP="00B42833">
            <w:pPr>
              <w:pStyle w:val="Normalny-sekcjapierwsza"/>
              <w:numPr>
                <w:ilvl w:val="0"/>
                <w:numId w:val="13"/>
              </w:numPr>
              <w:jc w:val="left"/>
            </w:pPr>
            <w:r>
              <w:t xml:space="preserve">Uzupełnić pola </w:t>
            </w:r>
            <w:r w:rsidRPr="00942033">
              <w:rPr>
                <w:i/>
              </w:rPr>
              <w:t>Miasto</w:t>
            </w:r>
            <w:r>
              <w:t xml:space="preserve"> (“Test town”) oraz</w:t>
            </w:r>
            <w:r w:rsidRPr="00942033">
              <w:rPr>
                <w:i/>
              </w:rPr>
              <w:t xml:space="preserve"> Adres </w:t>
            </w:r>
            <w:r>
              <w:t>(“Test adress”)</w:t>
            </w:r>
          </w:p>
          <w:p w:rsidR="00B42833" w:rsidRDefault="00B42833" w:rsidP="00B42833">
            <w:pPr>
              <w:pStyle w:val="Normalny-sekcjapierwsza"/>
              <w:numPr>
                <w:ilvl w:val="0"/>
                <w:numId w:val="13"/>
              </w:numPr>
              <w:jc w:val="left"/>
            </w:pPr>
            <w:r>
              <w:t xml:space="preserve">Ponownie kliknąć przycisk </w:t>
            </w:r>
            <w:r w:rsidRPr="00942033">
              <w:rPr>
                <w:i/>
              </w:rPr>
              <w:t>Podsumowanie</w:t>
            </w:r>
          </w:p>
          <w:p w:rsidR="00B42833" w:rsidRDefault="00B42833" w:rsidP="00B42833">
            <w:pPr>
              <w:pStyle w:val="Normalny-sekcjapierwsza"/>
              <w:numPr>
                <w:ilvl w:val="0"/>
                <w:numId w:val="13"/>
              </w:numPr>
              <w:jc w:val="left"/>
            </w:pPr>
            <w:r>
              <w:t>Sprawdzić, czy wszystkie pola zostały uzupełnione prawidłowo</w:t>
            </w:r>
          </w:p>
          <w:p w:rsidR="00B42833" w:rsidRDefault="00B42833" w:rsidP="00B42833">
            <w:pPr>
              <w:pStyle w:val="Normalny-sekcjapierwsza"/>
              <w:numPr>
                <w:ilvl w:val="0"/>
                <w:numId w:val="13"/>
              </w:numPr>
              <w:jc w:val="left"/>
            </w:pPr>
            <w:r>
              <w:t xml:space="preserve">Kliknąć przycisk </w:t>
            </w:r>
            <w:r w:rsidRPr="00942033">
              <w:rPr>
                <w:i/>
              </w:rPr>
              <w:t>Zakończ rejestrację</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lastRenderedPageBreak/>
              <w:t>Oczekiwany stan systemu</w:t>
            </w:r>
          </w:p>
        </w:tc>
        <w:tc>
          <w:tcPr>
            <w:tcW w:w="7458" w:type="dxa"/>
            <w:tcMar>
              <w:top w:w="28" w:type="dxa"/>
              <w:bottom w:w="28" w:type="dxa"/>
            </w:tcMar>
          </w:tcPr>
          <w:p w:rsidR="00B42833" w:rsidRDefault="00B42833" w:rsidP="00B42833">
            <w:pPr>
              <w:pStyle w:val="Normalny-sekcjapierwsza"/>
              <w:numPr>
                <w:ilvl w:val="0"/>
                <w:numId w:val="15"/>
              </w:numPr>
              <w:jc w:val="left"/>
            </w:pPr>
            <w:r>
              <w:t>Użytkownik powinien zostać przekierowany na stronę główną</w:t>
            </w:r>
          </w:p>
          <w:p w:rsidR="00B42833" w:rsidRDefault="00B42833" w:rsidP="00B42833">
            <w:pPr>
              <w:pStyle w:val="Normalny-sekcjapierwsza"/>
              <w:numPr>
                <w:ilvl w:val="0"/>
                <w:numId w:val="15"/>
              </w:numPr>
              <w:jc w:val="left"/>
            </w:pPr>
            <w:r>
              <w:t>W systemie powinien dodać się nowy użytkownik z danymi wypełnionymi w trakcie etapu rejestracji</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150" w:name="_Toc437271195"/>
      <w:r w:rsidRPr="00DB1FD9">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2</w:t>
      </w:r>
      <w:r w:rsidR="00CC4170">
        <w:rPr>
          <w:b/>
        </w:rPr>
        <w:fldChar w:fldCharType="end"/>
      </w:r>
      <w:r w:rsidRPr="00DB1FD9">
        <w:rPr>
          <w:b/>
        </w:rPr>
        <w:t>.</w:t>
      </w:r>
      <w:r>
        <w:t xml:space="preserve"> </w:t>
      </w:r>
      <w:r w:rsidRPr="000904B7">
        <w:t>Przypadek testowy rejestracji z podaniem błędnych danych</w:t>
      </w:r>
      <w:bookmarkEnd w:id="2150"/>
    </w:p>
    <w:tbl>
      <w:tblPr>
        <w:tblStyle w:val="Tabela-Siatka"/>
        <w:tblW w:w="0" w:type="auto"/>
        <w:tblLook w:val="04A0"/>
      </w:tblPr>
      <w:tblGrid>
        <w:gridCol w:w="1973"/>
        <w:gridCol w:w="6745"/>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TC-01-001b</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rsidRPr="003F1123">
              <w:t>Rejestrowanie nowego użytkownika z podaniem błędnych danych</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16"/>
              </w:numPr>
              <w:jc w:val="left"/>
            </w:pPr>
            <w:r>
              <w:t>Użytkownik nie posiada konta w systemie</w:t>
            </w:r>
          </w:p>
          <w:p w:rsidR="00B42833" w:rsidRDefault="00B42833" w:rsidP="00B42833">
            <w:pPr>
              <w:pStyle w:val="Normalny-sekcjapierwsza"/>
              <w:numPr>
                <w:ilvl w:val="0"/>
                <w:numId w:val="16"/>
              </w:numPr>
              <w:jc w:val="left"/>
            </w:pPr>
            <w:r>
              <w:t>Użytkownik wejdzie na podstronę rejestracji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Pr="003F1123" w:rsidRDefault="00B42833" w:rsidP="00B42833">
            <w:pPr>
              <w:pStyle w:val="Normalny-sekcjapierwsza"/>
              <w:numPr>
                <w:ilvl w:val="0"/>
                <w:numId w:val="17"/>
              </w:numPr>
              <w:jc w:val="left"/>
            </w:pPr>
            <w:r w:rsidRPr="003F1123">
              <w:t xml:space="preserve">Na ekranie rozpoczęcia rejestracji kliknąć przycisk </w:t>
            </w:r>
            <w:r w:rsidRPr="00942033">
              <w:rPr>
                <w:i/>
              </w:rPr>
              <w:t>Rozpocznij rejestrację</w:t>
            </w:r>
          </w:p>
          <w:p w:rsidR="00B42833" w:rsidRDefault="00B42833" w:rsidP="00B42833">
            <w:pPr>
              <w:pStyle w:val="Normalny-sekcjapierwsza"/>
              <w:numPr>
                <w:ilvl w:val="0"/>
                <w:numId w:val="17"/>
              </w:numPr>
              <w:jc w:val="left"/>
            </w:pPr>
            <w:r w:rsidRPr="003F1123">
              <w:t xml:space="preserve">Uzupełnić pola jak następuje: </w:t>
            </w:r>
            <w:r w:rsidRPr="00942033">
              <w:rPr>
                <w:i/>
              </w:rPr>
              <w:t>Nazwa</w:t>
            </w:r>
            <w:r w:rsidRPr="003F1123">
              <w:t xml:space="preserve"> pozostawić puste,</w:t>
            </w:r>
            <w:r w:rsidRPr="00942033">
              <w:rPr>
                <w:i/>
              </w:rPr>
              <w:t xml:space="preserve"> Hasło</w:t>
            </w:r>
            <w:r w:rsidRPr="003F1123">
              <w:t xml:space="preserve"> - “a”, </w:t>
            </w:r>
            <w:r w:rsidRPr="00942033">
              <w:rPr>
                <w:i/>
              </w:rPr>
              <w:t>Powtórz hasło</w:t>
            </w:r>
            <w:r w:rsidRPr="003F1123">
              <w:t xml:space="preserve"> - “b”,</w:t>
            </w:r>
            <w:r w:rsidRPr="00942033">
              <w:rPr>
                <w:i/>
              </w:rPr>
              <w:t xml:space="preserve"> Email</w:t>
            </w:r>
            <w:r w:rsidRPr="003F1123">
              <w:t xml:space="preserve"> - “c”</w:t>
            </w:r>
          </w:p>
          <w:p w:rsidR="00B42833" w:rsidRDefault="00B42833" w:rsidP="00B42833">
            <w:pPr>
              <w:pStyle w:val="Normalny-sekcjapierwsza"/>
              <w:numPr>
                <w:ilvl w:val="0"/>
                <w:numId w:val="17"/>
              </w:numPr>
              <w:jc w:val="left"/>
            </w:pPr>
            <w:r w:rsidRPr="003F1123">
              <w:t xml:space="preserve">Kliknąć przycisk </w:t>
            </w:r>
            <w:r w:rsidRPr="00942033">
              <w:rPr>
                <w:i/>
              </w:rPr>
              <w:t>Przejdź dalej</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B42833">
            <w:pPr>
              <w:pStyle w:val="Normalny-sekcjapierwsza"/>
              <w:numPr>
                <w:ilvl w:val="0"/>
                <w:numId w:val="18"/>
              </w:numPr>
              <w:jc w:val="left"/>
            </w:pPr>
            <w:r w:rsidRPr="003F1123">
              <w:t xml:space="preserve">Użytkownikowi nie udało się przejść na kolejny ekran. </w:t>
            </w:r>
          </w:p>
          <w:p w:rsidR="00B42833" w:rsidRPr="003F1123" w:rsidRDefault="00B42833" w:rsidP="00B42833">
            <w:pPr>
              <w:pStyle w:val="Normalny-sekcjapierwsza"/>
              <w:numPr>
                <w:ilvl w:val="0"/>
                <w:numId w:val="18"/>
              </w:numPr>
              <w:jc w:val="left"/>
            </w:pPr>
            <w:r w:rsidRPr="003F1123">
              <w:t>Na obecnym ekranie prezentowana jest lista błędów:</w:t>
            </w:r>
          </w:p>
          <w:p w:rsidR="00B42833" w:rsidRPr="003F1123" w:rsidRDefault="00B42833" w:rsidP="00B42833">
            <w:pPr>
              <w:pStyle w:val="Normalny-sekcjapierwsza"/>
              <w:numPr>
                <w:ilvl w:val="0"/>
                <w:numId w:val="19"/>
              </w:numPr>
              <w:jc w:val="left"/>
            </w:pPr>
            <w:r w:rsidRPr="003F1123">
              <w:t>Login nie może być pusty</w:t>
            </w:r>
          </w:p>
          <w:p w:rsidR="00B42833" w:rsidRPr="003F1123" w:rsidRDefault="00B42833" w:rsidP="00B42833">
            <w:pPr>
              <w:pStyle w:val="Normalny-sekcjapierwsza"/>
              <w:numPr>
                <w:ilvl w:val="0"/>
                <w:numId w:val="19"/>
              </w:numPr>
              <w:jc w:val="left"/>
            </w:pPr>
            <w:r w:rsidRPr="003F1123">
              <w:t>Podane hasło jest za krótkie.</w:t>
            </w:r>
          </w:p>
          <w:p w:rsidR="00B42833" w:rsidRPr="003F1123" w:rsidRDefault="00B42833" w:rsidP="00B42833">
            <w:pPr>
              <w:pStyle w:val="Normalny-sekcjapierwsza"/>
              <w:numPr>
                <w:ilvl w:val="0"/>
                <w:numId w:val="19"/>
              </w:numPr>
              <w:jc w:val="left"/>
            </w:pPr>
            <w:r w:rsidRPr="003F1123">
              <w:t>Podany adres email jest niepoprawny.</w:t>
            </w:r>
          </w:p>
          <w:p w:rsidR="00B42833" w:rsidRPr="003F1123" w:rsidRDefault="00B42833" w:rsidP="00B42833">
            <w:pPr>
              <w:pStyle w:val="Normalny-sekcjapierwsza"/>
              <w:numPr>
                <w:ilvl w:val="0"/>
                <w:numId w:val="19"/>
              </w:numPr>
              <w:jc w:val="left"/>
            </w:pPr>
            <w:r w:rsidRPr="003F1123">
              <w:t>Podane hasła nie są jednakowe</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151" w:name="_Toc437271196"/>
      <w:r w:rsidRPr="00DB1FD9">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3</w:t>
      </w:r>
      <w:r w:rsidR="00CC4170">
        <w:rPr>
          <w:b/>
        </w:rPr>
        <w:fldChar w:fldCharType="end"/>
      </w:r>
      <w:r w:rsidRPr="00DB1FD9">
        <w:rPr>
          <w:b/>
        </w:rPr>
        <w:t xml:space="preserve">. </w:t>
      </w:r>
      <w:r w:rsidRPr="004C5619">
        <w:t>Przypadek testowy zgłaszania nowego właściciela atrakcji</w:t>
      </w:r>
      <w:bookmarkEnd w:id="2151"/>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TC-01-002a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B42833">
            <w:pPr>
              <w:pStyle w:val="Normalny-sekcjapierwsza"/>
              <w:numPr>
                <w:ilvl w:val="0"/>
                <w:numId w:val="20"/>
              </w:numPr>
              <w:jc w:val="left"/>
            </w:pPr>
            <w:r>
              <w:t>Zgłaszanie konta zalogowanego użytkownika jako właściciela atrakcji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20"/>
              </w:numPr>
              <w:jc w:val="left"/>
            </w:pPr>
            <w:r>
              <w:t>Użytkownik posiada konto w systemie i jest na nim zalogowany</w:t>
            </w:r>
          </w:p>
          <w:p w:rsidR="00B42833" w:rsidRDefault="00B42833" w:rsidP="00B42833">
            <w:pPr>
              <w:pStyle w:val="Normalny-sekcjapierwsza"/>
              <w:numPr>
                <w:ilvl w:val="0"/>
                <w:numId w:val="20"/>
              </w:numPr>
              <w:jc w:val="left"/>
            </w:pPr>
            <w:r>
              <w:t>Wybrana atrakcja nie posiada jeszcze właściciela</w:t>
            </w:r>
          </w:p>
          <w:p w:rsidR="00B42833" w:rsidRDefault="00B42833" w:rsidP="00B42833">
            <w:pPr>
              <w:pStyle w:val="Normalny-sekcjapierwsza"/>
              <w:numPr>
                <w:ilvl w:val="0"/>
                <w:numId w:val="20"/>
              </w:numPr>
              <w:jc w:val="left"/>
            </w:pPr>
            <w:r>
              <w:t>Użytkownik wyświetlił atrakcję, do której chce zgłosić siebie jako kandydata na właściciela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21"/>
              </w:numPr>
              <w:jc w:val="left"/>
            </w:pPr>
            <w:r>
              <w:t xml:space="preserve">Na ekranie wyświetlania atrakcji przełączyć się na zakładkę </w:t>
            </w:r>
            <w:r w:rsidRPr="00B528D7">
              <w:rPr>
                <w:i/>
              </w:rPr>
              <w:t>Kontakt</w:t>
            </w:r>
          </w:p>
          <w:p w:rsidR="00B42833" w:rsidRDefault="00B42833" w:rsidP="00B42833">
            <w:pPr>
              <w:pStyle w:val="Normalny-sekcjapierwsza"/>
              <w:numPr>
                <w:ilvl w:val="0"/>
                <w:numId w:val="21"/>
              </w:numPr>
              <w:jc w:val="left"/>
            </w:pPr>
            <w:r>
              <w:t xml:space="preserve">W sekcji </w:t>
            </w:r>
            <w:r w:rsidRPr="00B528D7">
              <w:rPr>
                <w:i/>
              </w:rPr>
              <w:t>Kontakt z właścicielem</w:t>
            </w:r>
            <w:r>
              <w:t xml:space="preserve"> wybrać </w:t>
            </w:r>
            <w:r w:rsidRPr="00B528D7">
              <w:rPr>
                <w:i/>
              </w:rPr>
              <w:t>Zarejestruj swoje konto jako właściciela obiektu</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7C6741">
            <w:pPr>
              <w:pStyle w:val="Normalny-sekcjapierwsza"/>
              <w:jc w:val="left"/>
            </w:pPr>
            <w:r>
              <w:t xml:space="preserve">W sekcji </w:t>
            </w:r>
            <w:r w:rsidRPr="00B528D7">
              <w:rPr>
                <w:i/>
              </w:rPr>
              <w:t>Kontakt z właścicielem</w:t>
            </w:r>
            <w:r>
              <w:t xml:space="preserve">, na zakładce </w:t>
            </w:r>
            <w:r w:rsidRPr="00B528D7">
              <w:rPr>
                <w:i/>
              </w:rPr>
              <w:t xml:space="preserve">Kontakt </w:t>
            </w:r>
            <w:r>
              <w:t xml:space="preserve">na ekranie wyświetlania atrakcji powinna pojawić się informacja </w:t>
            </w:r>
            <w:r w:rsidRPr="00B528D7">
              <w:rPr>
                <w:i/>
              </w:rPr>
              <w:t>Ten obiekt oczekuje na akceptację właściciela przez administrację.</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152" w:name="_Toc437271197"/>
      <w:r w:rsidRPr="00DB1FD9">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4</w:t>
      </w:r>
      <w:r w:rsidR="00CC4170">
        <w:rPr>
          <w:b/>
        </w:rPr>
        <w:fldChar w:fldCharType="end"/>
      </w:r>
      <w:r w:rsidRPr="00DB1FD9">
        <w:rPr>
          <w:b/>
        </w:rPr>
        <w:t>.</w:t>
      </w:r>
      <w:r>
        <w:t xml:space="preserve"> </w:t>
      </w:r>
      <w:r w:rsidRPr="00A40D51">
        <w:t>Przypadek testowy akceptacji prośby o bycie właścicielem</w:t>
      </w:r>
      <w:bookmarkEnd w:id="2152"/>
    </w:p>
    <w:tbl>
      <w:tblPr>
        <w:tblStyle w:val="Tabela-Siatka"/>
        <w:tblW w:w="0" w:type="auto"/>
        <w:tblLook w:val="04A0"/>
      </w:tblPr>
      <w:tblGrid>
        <w:gridCol w:w="1993"/>
        <w:gridCol w:w="6725"/>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TC-01-002b</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Akceptacja zgłoszenia konta użytkownika jako właściciela obiektu</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22"/>
              </w:numPr>
              <w:jc w:val="left"/>
            </w:pPr>
            <w:r>
              <w:t>Użytkownik zgłosił swoją kandydaturę jako właściciela atrakcji</w:t>
            </w:r>
          </w:p>
          <w:p w:rsidR="00B42833" w:rsidRDefault="00B42833" w:rsidP="00B42833">
            <w:pPr>
              <w:pStyle w:val="Normalny-sekcjapierwsza"/>
              <w:numPr>
                <w:ilvl w:val="0"/>
                <w:numId w:val="22"/>
              </w:numPr>
              <w:jc w:val="left"/>
            </w:pPr>
            <w:r>
              <w:t>Użytkownik, który akceptuje zgłoszenie, posiada prawa administratora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lastRenderedPageBreak/>
              <w:t>Kroki testowania</w:t>
            </w:r>
          </w:p>
        </w:tc>
        <w:tc>
          <w:tcPr>
            <w:tcW w:w="7458" w:type="dxa"/>
            <w:tcMar>
              <w:top w:w="28" w:type="dxa"/>
              <w:bottom w:w="28" w:type="dxa"/>
            </w:tcMar>
          </w:tcPr>
          <w:p w:rsidR="00B42833" w:rsidRDefault="00B42833" w:rsidP="00B42833">
            <w:pPr>
              <w:pStyle w:val="Normalny-sekcjapierwsza"/>
              <w:numPr>
                <w:ilvl w:val="0"/>
                <w:numId w:val="23"/>
              </w:numPr>
              <w:jc w:val="left"/>
            </w:pPr>
            <w:r>
              <w:t xml:space="preserve">Administrator wchodzi w </w:t>
            </w:r>
            <w:r w:rsidRPr="00B528D7">
              <w:rPr>
                <w:i/>
              </w:rPr>
              <w:t>Panel administratora</w:t>
            </w:r>
            <w:r>
              <w:t xml:space="preserve">, na zakładkę </w:t>
            </w:r>
            <w:r w:rsidRPr="00B528D7">
              <w:rPr>
                <w:i/>
              </w:rPr>
              <w:t>Atrakcje</w:t>
            </w:r>
          </w:p>
          <w:p w:rsidR="00B42833" w:rsidRDefault="00B42833" w:rsidP="00B42833">
            <w:pPr>
              <w:pStyle w:val="Normalny-sekcjapierwsza"/>
              <w:numPr>
                <w:ilvl w:val="0"/>
                <w:numId w:val="23"/>
              </w:numPr>
              <w:jc w:val="left"/>
            </w:pPr>
            <w:r>
              <w:t xml:space="preserve">W sekcji </w:t>
            </w:r>
            <w:r w:rsidRPr="00B528D7">
              <w:rPr>
                <w:i/>
              </w:rPr>
              <w:t>Prośby o akceptację administracji obiektem</w:t>
            </w:r>
            <w:r>
              <w:t xml:space="preserve"> wybrać wpis z utworzoną wcześniej prośbą i wybrać </w:t>
            </w:r>
            <w:r w:rsidRPr="00B528D7">
              <w:rPr>
                <w:i/>
              </w:rPr>
              <w:t>Akceptuj</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B42833">
            <w:pPr>
              <w:pStyle w:val="Normalny-sekcjapierwsza"/>
              <w:numPr>
                <w:ilvl w:val="0"/>
                <w:numId w:val="24"/>
              </w:numPr>
              <w:jc w:val="left"/>
            </w:pPr>
            <w:r>
              <w:t xml:space="preserve">Na liście </w:t>
            </w:r>
            <w:r w:rsidRPr="00B528D7">
              <w:rPr>
                <w:i/>
              </w:rPr>
              <w:t xml:space="preserve">Prośby o akceptację administracji obiektem </w:t>
            </w:r>
            <w:r>
              <w:t>znika akceptowany wpis.</w:t>
            </w:r>
          </w:p>
          <w:p w:rsidR="00B42833" w:rsidRDefault="00B42833" w:rsidP="00B42833">
            <w:pPr>
              <w:pStyle w:val="Normalny-sekcjapierwsza"/>
              <w:numPr>
                <w:ilvl w:val="0"/>
                <w:numId w:val="24"/>
              </w:numPr>
              <w:jc w:val="left"/>
            </w:pPr>
            <w:r>
              <w:t>Użytkownik otrzymuje prawa do edycji atrakcji.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153" w:name="_Toc437271198"/>
      <w:r w:rsidRPr="00DB1FD9">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5</w:t>
      </w:r>
      <w:r w:rsidR="00CC4170">
        <w:rPr>
          <w:b/>
        </w:rPr>
        <w:fldChar w:fldCharType="end"/>
      </w:r>
      <w:r w:rsidRPr="00DB1FD9">
        <w:rPr>
          <w:b/>
        </w:rPr>
        <w:t>.</w:t>
      </w:r>
      <w:r>
        <w:t xml:space="preserve"> </w:t>
      </w:r>
      <w:r w:rsidRPr="00F16D22">
        <w:t>Przypadek testowy wysyłania propozycji zawarcia nowej przyjaźni</w:t>
      </w:r>
      <w:bookmarkEnd w:id="2153"/>
    </w:p>
    <w:tbl>
      <w:tblPr>
        <w:tblStyle w:val="Tabela-Siatka"/>
        <w:tblW w:w="0" w:type="auto"/>
        <w:tblLook w:val="04A0"/>
      </w:tblPr>
      <w:tblGrid>
        <w:gridCol w:w="1997"/>
        <w:gridCol w:w="6721"/>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TC-01-003a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Wysyłanie zaproszenia do znajomych</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25"/>
              </w:numPr>
              <w:jc w:val="left"/>
            </w:pPr>
            <w:r>
              <w:t>Dwaj użytkownicy posiadają konto w systemie</w:t>
            </w:r>
          </w:p>
          <w:p w:rsidR="00B42833" w:rsidRDefault="00B42833" w:rsidP="00B42833">
            <w:pPr>
              <w:pStyle w:val="Normalny-sekcjapierwsza"/>
              <w:numPr>
                <w:ilvl w:val="0"/>
                <w:numId w:val="25"/>
              </w:numPr>
              <w:jc w:val="left"/>
            </w:pPr>
            <w:r>
              <w:t>Dodający znajomego użytkownik powinien być zalogowany</w:t>
            </w:r>
          </w:p>
          <w:p w:rsidR="00B42833" w:rsidRDefault="00B42833" w:rsidP="00B42833">
            <w:pPr>
              <w:pStyle w:val="Normalny-sekcjapierwsza"/>
              <w:numPr>
                <w:ilvl w:val="0"/>
                <w:numId w:val="25"/>
              </w:numPr>
              <w:jc w:val="left"/>
            </w:pPr>
            <w:r>
              <w:t xml:space="preserve">Dodający znajomego użytkownik znajduje się w swoim </w:t>
            </w:r>
            <w:r w:rsidRPr="00B528D7">
              <w:rPr>
                <w:i/>
              </w:rPr>
              <w:t>Profilu użytkownika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26"/>
              </w:numPr>
              <w:jc w:val="left"/>
            </w:pPr>
            <w:r>
              <w:t xml:space="preserve">W Profilu użytkownika przejść do zakładki </w:t>
            </w:r>
            <w:r w:rsidRPr="00B528D7">
              <w:rPr>
                <w:i/>
              </w:rPr>
              <w:t>Znajomi</w:t>
            </w:r>
          </w:p>
          <w:p w:rsidR="00B42833" w:rsidRDefault="00B42833" w:rsidP="00B42833">
            <w:pPr>
              <w:pStyle w:val="Normalny-sekcjapierwsza"/>
              <w:numPr>
                <w:ilvl w:val="0"/>
                <w:numId w:val="26"/>
              </w:numPr>
              <w:jc w:val="left"/>
            </w:pPr>
            <w:r>
              <w:t>W polu tekstowym wprowadzić nazwę użytkownika, którego należy dodać do znajomych</w:t>
            </w:r>
          </w:p>
          <w:p w:rsidR="00B42833" w:rsidRDefault="00B42833" w:rsidP="00B42833">
            <w:pPr>
              <w:pStyle w:val="Normalny-sekcjapierwsza"/>
              <w:numPr>
                <w:ilvl w:val="0"/>
                <w:numId w:val="26"/>
              </w:numPr>
              <w:jc w:val="left"/>
            </w:pPr>
            <w:r>
              <w:t>Na wyświetlonej poniżej pola liście wyszukać użytkownika i kliknąć przycisk “+”</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B42833">
            <w:pPr>
              <w:pStyle w:val="Normalny-sekcjapierwsza"/>
              <w:numPr>
                <w:ilvl w:val="0"/>
                <w:numId w:val="27"/>
              </w:numPr>
              <w:jc w:val="left"/>
            </w:pPr>
            <w:r>
              <w:t xml:space="preserve">W zakładce Zaproszenia do znajomych w </w:t>
            </w:r>
            <w:r w:rsidRPr="00B528D7">
              <w:rPr>
                <w:i/>
              </w:rPr>
              <w:t>Profilu użytkownika</w:t>
            </w:r>
            <w:r>
              <w:t xml:space="preserve"> pojawił się nowy wpis z dodawaną do znajomych osobą</w:t>
            </w:r>
          </w:p>
          <w:p w:rsidR="00B42833" w:rsidRDefault="00B42833" w:rsidP="00B42833">
            <w:pPr>
              <w:pStyle w:val="Normalny-sekcjapierwsza"/>
              <w:numPr>
                <w:ilvl w:val="0"/>
                <w:numId w:val="27"/>
              </w:numPr>
              <w:jc w:val="left"/>
            </w:pPr>
            <w:r>
              <w:t>Dodawana do znajomych osoba otrzymuje informację o nowej propozycji znajomości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154" w:name="_Toc437271199"/>
      <w:r w:rsidRPr="00DB1FD9">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6</w:t>
      </w:r>
      <w:r w:rsidR="00CC4170">
        <w:rPr>
          <w:b/>
        </w:rPr>
        <w:fldChar w:fldCharType="end"/>
      </w:r>
      <w:r w:rsidRPr="00DB1FD9">
        <w:rPr>
          <w:b/>
        </w:rPr>
        <w:t>.</w:t>
      </w:r>
      <w:r>
        <w:t xml:space="preserve"> </w:t>
      </w:r>
      <w:r w:rsidRPr="00DD45A3">
        <w:t>Przypadek testowy akceptacji wysłanej propozycji przyjaźni</w:t>
      </w:r>
      <w:bookmarkEnd w:id="2154"/>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TC-01-003b</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Akceptacja propozycji znajomości</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28"/>
              </w:numPr>
              <w:jc w:val="left"/>
            </w:pPr>
            <w:r>
              <w:t>Użytkownik posiada konto w systemie i jest zalogowany</w:t>
            </w:r>
          </w:p>
          <w:p w:rsidR="00B42833" w:rsidRDefault="00B42833" w:rsidP="00B42833">
            <w:pPr>
              <w:pStyle w:val="Normalny-sekcjapierwsza"/>
              <w:numPr>
                <w:ilvl w:val="0"/>
                <w:numId w:val="28"/>
              </w:numPr>
              <w:jc w:val="left"/>
            </w:pPr>
            <w:r>
              <w:t>Użytkownik posiada niezaakceptowaną propozycję znajomości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29"/>
              </w:numPr>
              <w:jc w:val="left"/>
            </w:pPr>
            <w:r>
              <w:t xml:space="preserve">Wejść w Profil użytkownika, na zakładkę </w:t>
            </w:r>
            <w:r w:rsidRPr="00B528D7">
              <w:rPr>
                <w:i/>
              </w:rPr>
              <w:t>Znajomi</w:t>
            </w:r>
          </w:p>
          <w:p w:rsidR="00B42833" w:rsidRDefault="00B42833" w:rsidP="00B42833">
            <w:pPr>
              <w:pStyle w:val="Normalny-sekcjapierwsza"/>
              <w:numPr>
                <w:ilvl w:val="0"/>
                <w:numId w:val="29"/>
              </w:numPr>
              <w:jc w:val="left"/>
            </w:pPr>
            <w:r>
              <w:t xml:space="preserve">Wybrać </w:t>
            </w:r>
            <w:r w:rsidRPr="00B528D7">
              <w:rPr>
                <w:i/>
              </w:rPr>
              <w:t>Zaproszenia do znajomych</w:t>
            </w:r>
            <w:r>
              <w:t xml:space="preserve">, a następnie w sekcji </w:t>
            </w:r>
            <w:r w:rsidRPr="00B528D7">
              <w:rPr>
                <w:i/>
              </w:rPr>
              <w:t>Zaprosili Ciebie</w:t>
            </w:r>
            <w:r>
              <w:t xml:space="preserve"> kliknąć przycisk “+”</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7C6741">
            <w:pPr>
              <w:pStyle w:val="Normalny-sekcjapierwsza"/>
              <w:jc w:val="left"/>
            </w:pPr>
            <w:r>
              <w:t xml:space="preserve">Na zakładce </w:t>
            </w:r>
            <w:r w:rsidRPr="00B528D7">
              <w:rPr>
                <w:i/>
              </w:rPr>
              <w:t xml:space="preserve">Znajomi </w:t>
            </w:r>
            <w:r w:rsidRPr="00B528D7">
              <w:t>w</w:t>
            </w:r>
            <w:r w:rsidRPr="00B528D7">
              <w:rPr>
                <w:i/>
              </w:rPr>
              <w:t xml:space="preserve"> Profilu użytkownika</w:t>
            </w:r>
            <w:r>
              <w:t xml:space="preserve"> powinna pojawić się pozycja z zaakceptowaną znajomością. Dodatkowo w zakładce </w:t>
            </w:r>
            <w:r w:rsidRPr="00B528D7">
              <w:rPr>
                <w:i/>
              </w:rPr>
              <w:t>Profil</w:t>
            </w:r>
            <w:r>
              <w:t xml:space="preserve"> pojawia się aktywność “</w:t>
            </w:r>
            <w:r w:rsidRPr="00B528D7">
              <w:rPr>
                <w:i/>
              </w:rPr>
              <w:t>został Twoim znajomym</w:t>
            </w:r>
            <w:r>
              <w:t>”.</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155" w:name="_Toc437271200"/>
      <w:r w:rsidRPr="00DB1FD9">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7</w:t>
      </w:r>
      <w:r w:rsidR="00CC4170">
        <w:rPr>
          <w:b/>
        </w:rPr>
        <w:fldChar w:fldCharType="end"/>
      </w:r>
      <w:r w:rsidRPr="00DB1FD9">
        <w:rPr>
          <w:b/>
        </w:rPr>
        <w:t>.</w:t>
      </w:r>
      <w:r>
        <w:t xml:space="preserve"> </w:t>
      </w:r>
      <w:r w:rsidRPr="001428F8">
        <w:t>Przypadek testowy dodawania opinii do atrakcji</w:t>
      </w:r>
      <w:bookmarkEnd w:id="2155"/>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TC-01-004</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Dodawanie opinii do atrakcji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30"/>
              </w:numPr>
              <w:jc w:val="left"/>
            </w:pPr>
            <w:r>
              <w:t>Użytkownik posiada konto w systemie i jest zalogowany</w:t>
            </w:r>
          </w:p>
          <w:p w:rsidR="00B42833" w:rsidRDefault="00B42833" w:rsidP="00B42833">
            <w:pPr>
              <w:pStyle w:val="Normalny-sekcjapierwsza"/>
              <w:numPr>
                <w:ilvl w:val="0"/>
                <w:numId w:val="30"/>
              </w:numPr>
              <w:jc w:val="left"/>
            </w:pPr>
            <w:r>
              <w:t>Użytkownik znajduje się na ekranie wyświetlania atrakcji, do której chce dodać opinię</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31"/>
              </w:numPr>
              <w:jc w:val="left"/>
            </w:pPr>
            <w:r>
              <w:t xml:space="preserve">W sekcji dodawania komentarza uzupełnić pola: </w:t>
            </w:r>
            <w:r w:rsidRPr="00B528D7">
              <w:rPr>
                <w:i/>
              </w:rPr>
              <w:t>Tytuł recenzji</w:t>
            </w:r>
            <w:r>
              <w:t xml:space="preserve"> (“Testowy tytuł recenzji”), w polu treści komentarza wprowadzić “Testowa treść komentarza”, jako ocenę wybrać 4 gwiazdki.</w:t>
            </w:r>
          </w:p>
          <w:p w:rsidR="00B42833" w:rsidRDefault="00B42833" w:rsidP="00B42833">
            <w:pPr>
              <w:pStyle w:val="Normalny-sekcjapierwsza"/>
              <w:numPr>
                <w:ilvl w:val="0"/>
                <w:numId w:val="31"/>
              </w:numPr>
              <w:jc w:val="left"/>
            </w:pPr>
            <w:r>
              <w:t xml:space="preserve">Kliknąć przycisk </w:t>
            </w:r>
            <w:r w:rsidRPr="00B528D7">
              <w:rPr>
                <w:i/>
              </w:rPr>
              <w:t>Dodaj</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lastRenderedPageBreak/>
              <w:t>Oczekiwany stan systemu</w:t>
            </w:r>
          </w:p>
        </w:tc>
        <w:tc>
          <w:tcPr>
            <w:tcW w:w="7458" w:type="dxa"/>
            <w:tcMar>
              <w:top w:w="28" w:type="dxa"/>
              <w:bottom w:w="28" w:type="dxa"/>
            </w:tcMar>
          </w:tcPr>
          <w:p w:rsidR="00B42833" w:rsidRDefault="00B42833" w:rsidP="007C6741">
            <w:pPr>
              <w:pStyle w:val="Normalny-sekcjapierwsza"/>
              <w:jc w:val="left"/>
            </w:pPr>
            <w:r>
              <w:t xml:space="preserve">Na liście opinii pod wybraną atrakcją dodał się nowy komentarz z polami wypełnionymi wcześniej. Dodatkowo na liście ostatnich aktywności </w:t>
            </w:r>
            <w:r w:rsidRPr="00B528D7">
              <w:rPr>
                <w:i/>
              </w:rPr>
              <w:t>w Profilu użytkownika</w:t>
            </w:r>
            <w:r>
              <w:t xml:space="preserve"> pojawia się aktywność </w:t>
            </w:r>
            <w:r w:rsidRPr="00B528D7">
              <w:rPr>
                <w:i/>
              </w:rPr>
              <w:t>Napisał Testowy tytuł recenzji</w:t>
            </w:r>
            <w:r>
              <w:t>.</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156" w:name="_Toc437271201"/>
      <w:r w:rsidRPr="00DB1FD9">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8</w:t>
      </w:r>
      <w:r w:rsidR="00CC4170">
        <w:rPr>
          <w:b/>
        </w:rPr>
        <w:fldChar w:fldCharType="end"/>
      </w:r>
      <w:r w:rsidRPr="00DB1FD9">
        <w:rPr>
          <w:b/>
        </w:rPr>
        <w:t>.</w:t>
      </w:r>
      <w:r>
        <w:t xml:space="preserve"> </w:t>
      </w:r>
      <w:r w:rsidRPr="004B7F5B">
        <w:t>Przypadek testowy wyszukiwania określonej atrakcji</w:t>
      </w:r>
      <w:bookmarkEnd w:id="2156"/>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8F5E3F" w:rsidP="008F5E3F">
            <w:pPr>
              <w:pStyle w:val="Normalny-sekcjapierwsza"/>
              <w:jc w:val="left"/>
            </w:pPr>
            <w:r>
              <w:t>TC-01-005</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Wyszukiwanie atrakcji z wykorzystaniem kryteriów</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32"/>
              </w:numPr>
              <w:jc w:val="left"/>
            </w:pPr>
            <w:r>
              <w:t>Użytkownik znajduje się na ekranie wyświetlania listy miejsc</w:t>
            </w:r>
          </w:p>
          <w:p w:rsidR="00B42833" w:rsidRDefault="00B42833" w:rsidP="00B42833">
            <w:pPr>
              <w:pStyle w:val="Normalny-sekcjapierwsza"/>
              <w:numPr>
                <w:ilvl w:val="0"/>
                <w:numId w:val="32"/>
              </w:numPr>
              <w:jc w:val="left"/>
            </w:pPr>
            <w:r>
              <w:t>W systemie znajduje się przynajmniej jedna atrakcja spełniająca podane poniżej kryteria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33"/>
              </w:numPr>
              <w:jc w:val="left"/>
            </w:pPr>
            <w:r>
              <w:t xml:space="preserve">Na ekranie wyszukiwania atrakcji w polach filtrowania wprowadzić: </w:t>
            </w:r>
            <w:r w:rsidRPr="00B528D7">
              <w:rPr>
                <w:i/>
              </w:rPr>
              <w:t>Nazwa</w:t>
            </w:r>
            <w:r>
              <w:t xml:space="preserve"> - “Testowa atrakcja”, </w:t>
            </w:r>
            <w:r w:rsidRPr="00B528D7">
              <w:rPr>
                <w:i/>
              </w:rPr>
              <w:t>Miejscowość</w:t>
            </w:r>
            <w:r>
              <w:t xml:space="preserve"> - “Testowa miejscowość”, jako </w:t>
            </w:r>
            <w:r w:rsidRPr="00B528D7">
              <w:rPr>
                <w:i/>
              </w:rPr>
              <w:t>Typ</w:t>
            </w:r>
            <w:r>
              <w:t xml:space="preserve"> zaznaczyć “Testowy typ”</w:t>
            </w:r>
          </w:p>
          <w:p w:rsidR="00B42833" w:rsidRDefault="00B42833" w:rsidP="00B42833">
            <w:pPr>
              <w:pStyle w:val="Normalny-sekcjapierwsza"/>
              <w:numPr>
                <w:ilvl w:val="0"/>
                <w:numId w:val="33"/>
              </w:numPr>
              <w:jc w:val="left"/>
            </w:pPr>
            <w:r>
              <w:t xml:space="preserve">Kliknąć przycisk Filtruj </w:t>
            </w:r>
          </w:p>
        </w:tc>
      </w:tr>
      <w:tr w:rsidR="00B42833" w:rsidTr="007C6741">
        <w:trPr>
          <w:trHeight w:val="42"/>
        </w:trPr>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7C6741">
            <w:pPr>
              <w:pStyle w:val="Normalny-sekcjapierwsza"/>
              <w:jc w:val="left"/>
            </w:pPr>
            <w:r>
              <w:t>Na widoku wyszukiwania atrakcji pojawią się wszystkie atrakcje, które w nazwie zawierają podciąg “testowa atrakcja”, w miejscowości “testowa miejscowość” i są typy “testowy typ”.</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157" w:name="_Toc437271202"/>
      <w:r w:rsidRPr="008C67BF">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9</w:t>
      </w:r>
      <w:r w:rsidR="00CC4170">
        <w:rPr>
          <w:b/>
        </w:rPr>
        <w:fldChar w:fldCharType="end"/>
      </w:r>
      <w:r w:rsidRPr="008C67BF">
        <w:rPr>
          <w:b/>
        </w:rPr>
        <w:t>.</w:t>
      </w:r>
      <w:r>
        <w:t xml:space="preserve"> </w:t>
      </w:r>
      <w:r w:rsidRPr="007E7CF3">
        <w:t>Przypadek testowy akceptacji proponowanej przez użytkownika atrakcji</w:t>
      </w:r>
      <w:bookmarkEnd w:id="2157"/>
    </w:p>
    <w:tbl>
      <w:tblPr>
        <w:tblStyle w:val="Tabela-Siatka"/>
        <w:tblW w:w="0" w:type="auto"/>
        <w:tblLook w:val="04A0"/>
      </w:tblPr>
      <w:tblGrid>
        <w:gridCol w:w="1994"/>
        <w:gridCol w:w="6724"/>
      </w:tblGrid>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Identyfikator</w:t>
            </w:r>
          </w:p>
        </w:tc>
        <w:tc>
          <w:tcPr>
            <w:tcW w:w="7458" w:type="dxa"/>
            <w:tcMar>
              <w:top w:w="28" w:type="dxa"/>
              <w:bottom w:w="28" w:type="dxa"/>
            </w:tcMar>
          </w:tcPr>
          <w:p w:rsidR="00B42833" w:rsidRPr="00F77CD7" w:rsidRDefault="008F5E3F" w:rsidP="008F5E3F">
            <w:pPr>
              <w:pStyle w:val="Normalny-sekcjapierwsza"/>
              <w:jc w:val="left"/>
            </w:pPr>
            <w:r>
              <w:t>TC-02-001</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Testowana funkcja</w:t>
            </w:r>
          </w:p>
        </w:tc>
        <w:tc>
          <w:tcPr>
            <w:tcW w:w="7458" w:type="dxa"/>
            <w:tcMar>
              <w:top w:w="28" w:type="dxa"/>
              <w:bottom w:w="28" w:type="dxa"/>
            </w:tcMar>
          </w:tcPr>
          <w:p w:rsidR="00B42833" w:rsidRDefault="00B42833" w:rsidP="007C6741">
            <w:pPr>
              <w:pStyle w:val="Normalny-sekcjapierwsza"/>
              <w:jc w:val="left"/>
            </w:pPr>
            <w:r>
              <w:t>Akceptacja nowej atrakcji proponowanej przez użytkownika</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34"/>
              </w:numPr>
              <w:jc w:val="left"/>
            </w:pPr>
            <w:r>
              <w:t>Użytkownik jest zalogowany na koncie administratora</w:t>
            </w:r>
          </w:p>
          <w:p w:rsidR="00B42833" w:rsidRDefault="00B42833" w:rsidP="00B42833">
            <w:pPr>
              <w:pStyle w:val="Normalny-sekcjapierwsza"/>
              <w:numPr>
                <w:ilvl w:val="0"/>
                <w:numId w:val="34"/>
              </w:numPr>
              <w:jc w:val="left"/>
            </w:pPr>
            <w:r>
              <w:t>W systemie istnieje co najmniej jedna atrakcja, która została zgłoszona, ale nie została zaakceptowana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Kroki testowania</w:t>
            </w:r>
          </w:p>
        </w:tc>
        <w:tc>
          <w:tcPr>
            <w:tcW w:w="7458" w:type="dxa"/>
            <w:tcMar>
              <w:top w:w="28" w:type="dxa"/>
              <w:bottom w:w="28" w:type="dxa"/>
            </w:tcMar>
          </w:tcPr>
          <w:p w:rsidR="00B42833" w:rsidRDefault="00B42833" w:rsidP="00B42833">
            <w:pPr>
              <w:pStyle w:val="Normalny-sekcjapierwsza"/>
              <w:numPr>
                <w:ilvl w:val="0"/>
                <w:numId w:val="35"/>
              </w:numPr>
              <w:jc w:val="left"/>
            </w:pPr>
            <w:r>
              <w:t>Użytkownik przechodzi do widoku panelu administracyjnego</w:t>
            </w:r>
          </w:p>
          <w:p w:rsidR="00B42833" w:rsidRDefault="00B42833" w:rsidP="00B42833">
            <w:pPr>
              <w:pStyle w:val="Normalny-sekcjapierwsza"/>
              <w:numPr>
                <w:ilvl w:val="0"/>
                <w:numId w:val="35"/>
              </w:numPr>
              <w:jc w:val="left"/>
            </w:pPr>
            <w:r>
              <w:t>Użytkownik upewnia się, że na otwartym widoku jest aktywna zakładka “Atrakcje”</w:t>
            </w:r>
          </w:p>
          <w:p w:rsidR="00B42833" w:rsidRDefault="00B42833" w:rsidP="00B42833">
            <w:pPr>
              <w:pStyle w:val="Normalny-sekcjapierwsza"/>
              <w:numPr>
                <w:ilvl w:val="0"/>
                <w:numId w:val="35"/>
              </w:numPr>
              <w:jc w:val="left"/>
            </w:pPr>
            <w:r>
              <w:t>Użytkownik na liście niezaakceptowanych atrakcji wybiera opcję “Potwierdź” na konkretnym elemencie</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Oczekiwany stan systemu</w:t>
            </w:r>
          </w:p>
        </w:tc>
        <w:tc>
          <w:tcPr>
            <w:tcW w:w="7458" w:type="dxa"/>
            <w:tcMar>
              <w:top w:w="28" w:type="dxa"/>
              <w:bottom w:w="28" w:type="dxa"/>
            </w:tcMar>
          </w:tcPr>
          <w:p w:rsidR="00B42833" w:rsidRDefault="00B42833" w:rsidP="00B42833">
            <w:pPr>
              <w:pStyle w:val="Normalny-sekcjapierwsza"/>
              <w:numPr>
                <w:ilvl w:val="0"/>
                <w:numId w:val="36"/>
              </w:numPr>
              <w:jc w:val="left"/>
            </w:pPr>
            <w:r>
              <w:t>Lista niezaakceptowanych atrakcji została pomniejszona o jeden wiersz (w przypadku, kiedy niezaakceptowana atrakcja była jedyną na liście to cała tabelka zostanie zastąpiona komunikatem o braku oczekujących atrakcji).</w:t>
            </w:r>
          </w:p>
          <w:p w:rsidR="00B42833" w:rsidRDefault="00B42833" w:rsidP="00B42833">
            <w:pPr>
              <w:pStyle w:val="Normalny-sekcjapierwsza"/>
              <w:numPr>
                <w:ilvl w:val="0"/>
                <w:numId w:val="36"/>
              </w:numPr>
              <w:jc w:val="left"/>
            </w:pPr>
            <w:r>
              <w:t>Na liście miejsc można odszukać zaakceptowaną atrakcję.</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158" w:name="_Toc437271203"/>
      <w:r w:rsidRPr="008C67BF">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10</w:t>
      </w:r>
      <w:r w:rsidR="00CC4170">
        <w:rPr>
          <w:b/>
        </w:rPr>
        <w:fldChar w:fldCharType="end"/>
      </w:r>
      <w:r w:rsidRPr="008C67BF">
        <w:rPr>
          <w:b/>
        </w:rPr>
        <w:t>.</w:t>
      </w:r>
      <w:r>
        <w:t xml:space="preserve"> </w:t>
      </w:r>
      <w:r w:rsidRPr="004420A6">
        <w:t>Przypadek testowy zgłaszania wybranej opinii</w:t>
      </w:r>
      <w:bookmarkEnd w:id="2158"/>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Identyfikator</w:t>
            </w:r>
          </w:p>
        </w:tc>
        <w:tc>
          <w:tcPr>
            <w:tcW w:w="7458" w:type="dxa"/>
            <w:tcMar>
              <w:top w:w="28" w:type="dxa"/>
              <w:bottom w:w="28" w:type="dxa"/>
            </w:tcMar>
          </w:tcPr>
          <w:p w:rsidR="00B42833" w:rsidRPr="00F77CD7" w:rsidRDefault="008F5E3F" w:rsidP="008F5E3F">
            <w:pPr>
              <w:pStyle w:val="Normalny-sekcjapierwsza"/>
              <w:jc w:val="left"/>
            </w:pPr>
            <w:r>
              <w:t>TC-02-001a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Testowana funkcja</w:t>
            </w:r>
          </w:p>
        </w:tc>
        <w:tc>
          <w:tcPr>
            <w:tcW w:w="7458" w:type="dxa"/>
            <w:tcMar>
              <w:top w:w="28" w:type="dxa"/>
              <w:bottom w:w="28" w:type="dxa"/>
            </w:tcMar>
          </w:tcPr>
          <w:p w:rsidR="00B42833" w:rsidRDefault="00B42833" w:rsidP="007C6741">
            <w:pPr>
              <w:pStyle w:val="Normalny-sekcjapierwsza"/>
              <w:jc w:val="left"/>
            </w:pPr>
            <w:r>
              <w:t>Zgłaszanie opinii o atrakcji</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37"/>
              </w:numPr>
              <w:jc w:val="left"/>
            </w:pPr>
            <w:r>
              <w:t xml:space="preserve">Użytkownik jest zalogowany </w:t>
            </w:r>
          </w:p>
          <w:p w:rsidR="00B42833" w:rsidRDefault="00B42833" w:rsidP="00B42833">
            <w:pPr>
              <w:pStyle w:val="Normalny-sekcjapierwsza"/>
              <w:numPr>
                <w:ilvl w:val="0"/>
                <w:numId w:val="37"/>
              </w:numPr>
              <w:jc w:val="left"/>
            </w:pPr>
            <w:r>
              <w:t>W systemie istnieje co najmniej jedna zaakceptowana atrakcja, do której użytkownik może dodać recenzję</w:t>
            </w:r>
          </w:p>
          <w:p w:rsidR="00B42833" w:rsidRDefault="00B42833" w:rsidP="00B42833">
            <w:pPr>
              <w:pStyle w:val="Normalny-sekcjapierwsza"/>
              <w:numPr>
                <w:ilvl w:val="0"/>
                <w:numId w:val="37"/>
              </w:numPr>
              <w:jc w:val="left"/>
            </w:pPr>
            <w:r>
              <w:t>Wybrana atrakcja ma co najmniej jedną opinię, która nie została przez niego wcześniej zgłoszona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Kroki testowania</w:t>
            </w:r>
          </w:p>
        </w:tc>
        <w:tc>
          <w:tcPr>
            <w:tcW w:w="7458" w:type="dxa"/>
            <w:tcMar>
              <w:top w:w="28" w:type="dxa"/>
              <w:bottom w:w="28" w:type="dxa"/>
            </w:tcMar>
          </w:tcPr>
          <w:p w:rsidR="00B42833" w:rsidRDefault="00B42833" w:rsidP="00B42833">
            <w:pPr>
              <w:pStyle w:val="Normalny-sekcjapierwsza"/>
              <w:numPr>
                <w:ilvl w:val="0"/>
                <w:numId w:val="38"/>
              </w:numPr>
              <w:jc w:val="left"/>
            </w:pPr>
            <w:r>
              <w:t>Użytkownik przechodzi do widoku listy atrakcji i wybiera z niej konkretną atrakcję</w:t>
            </w:r>
          </w:p>
          <w:p w:rsidR="00B42833" w:rsidRDefault="00B42833" w:rsidP="00B42833">
            <w:pPr>
              <w:pStyle w:val="Normalny-sekcjapierwsza"/>
              <w:numPr>
                <w:ilvl w:val="0"/>
                <w:numId w:val="38"/>
              </w:numPr>
              <w:jc w:val="left"/>
            </w:pPr>
            <w:r>
              <w:t>Użytkownik przeszukuje listę opinii w poszukiwaniu tej, którą chce zgłosić</w:t>
            </w:r>
          </w:p>
          <w:p w:rsidR="00B42833" w:rsidRDefault="00B42833" w:rsidP="00B42833">
            <w:pPr>
              <w:pStyle w:val="Normalny-sekcjapierwsza"/>
              <w:numPr>
                <w:ilvl w:val="0"/>
                <w:numId w:val="38"/>
              </w:numPr>
              <w:jc w:val="left"/>
            </w:pPr>
            <w:r>
              <w:t>Użytkownik klika “Zgłoś”</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lastRenderedPageBreak/>
              <w:t>Oczekiwany stan systemu</w:t>
            </w:r>
          </w:p>
        </w:tc>
        <w:tc>
          <w:tcPr>
            <w:tcW w:w="7458" w:type="dxa"/>
            <w:tcMar>
              <w:top w:w="28" w:type="dxa"/>
              <w:bottom w:w="28" w:type="dxa"/>
            </w:tcMar>
          </w:tcPr>
          <w:p w:rsidR="00B42833" w:rsidRDefault="00B42833" w:rsidP="00B42833">
            <w:pPr>
              <w:pStyle w:val="Normalny-sekcjapierwsza"/>
              <w:numPr>
                <w:ilvl w:val="0"/>
                <w:numId w:val="39"/>
              </w:numPr>
              <w:jc w:val="left"/>
            </w:pPr>
            <w:r>
              <w:t xml:space="preserve">Użytkownik nie ma dostępnego przycisku </w:t>
            </w:r>
            <w:r w:rsidRPr="00B528D7">
              <w:rPr>
                <w:i/>
              </w:rPr>
              <w:t>Zgłoś</w:t>
            </w:r>
            <w:r>
              <w:t xml:space="preserve"> dla tej recenzji.</w:t>
            </w:r>
          </w:p>
          <w:p w:rsidR="00B42833" w:rsidRDefault="00B42833" w:rsidP="00B42833">
            <w:pPr>
              <w:pStyle w:val="Normalny-sekcjapierwsza"/>
              <w:numPr>
                <w:ilvl w:val="0"/>
                <w:numId w:val="39"/>
              </w:numPr>
              <w:jc w:val="left"/>
            </w:pPr>
            <w:r>
              <w:t>W panelu administratora pojawił się nowy wiersz ze zgłoszoną opinią lub zwiększyła się liczba zgłoszeń dla danego wiersza, jeżeli istniał wcześniej.</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159" w:name="_Toc437271204"/>
      <w:r w:rsidRPr="008C67BF">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11</w:t>
      </w:r>
      <w:r w:rsidR="00CC4170">
        <w:rPr>
          <w:b/>
        </w:rPr>
        <w:fldChar w:fldCharType="end"/>
      </w:r>
      <w:r w:rsidRPr="008C67BF">
        <w:rPr>
          <w:b/>
        </w:rPr>
        <w:t>.</w:t>
      </w:r>
      <w:r>
        <w:t xml:space="preserve"> </w:t>
      </w:r>
      <w:r w:rsidRPr="00184CFE">
        <w:t>Przypadek testowy usuwania zgłoszonej przez użytkowników opinii</w:t>
      </w:r>
      <w:bookmarkEnd w:id="2159"/>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Identyfikator</w:t>
            </w:r>
          </w:p>
        </w:tc>
        <w:tc>
          <w:tcPr>
            <w:tcW w:w="7458" w:type="dxa"/>
            <w:tcMar>
              <w:top w:w="28" w:type="dxa"/>
              <w:bottom w:w="28" w:type="dxa"/>
            </w:tcMar>
          </w:tcPr>
          <w:p w:rsidR="00B42833" w:rsidRPr="00F77CD7" w:rsidRDefault="008F5E3F" w:rsidP="008F5E3F">
            <w:pPr>
              <w:pStyle w:val="Normalny-sekcjapierwsza"/>
              <w:jc w:val="left"/>
            </w:pPr>
            <w:r>
              <w:t>TC-02-001b</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Testowana funkcja</w:t>
            </w:r>
          </w:p>
        </w:tc>
        <w:tc>
          <w:tcPr>
            <w:tcW w:w="7458" w:type="dxa"/>
            <w:tcMar>
              <w:top w:w="28" w:type="dxa"/>
              <w:bottom w:w="28" w:type="dxa"/>
            </w:tcMar>
          </w:tcPr>
          <w:p w:rsidR="00B42833" w:rsidRDefault="00B42833" w:rsidP="007C6741">
            <w:pPr>
              <w:pStyle w:val="Normalny-sekcjapierwsza"/>
              <w:jc w:val="left"/>
            </w:pPr>
            <w:r>
              <w:t>Usuwanie zgłoszonych komentarzy</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40"/>
              </w:numPr>
              <w:jc w:val="left"/>
            </w:pPr>
            <w:r>
              <w:t>Użytkownik jest zalogowany na koncie administratora</w:t>
            </w:r>
          </w:p>
          <w:p w:rsidR="00B42833" w:rsidRDefault="00B42833" w:rsidP="00B42833">
            <w:pPr>
              <w:pStyle w:val="Normalny-sekcjapierwsza"/>
              <w:numPr>
                <w:ilvl w:val="0"/>
                <w:numId w:val="40"/>
              </w:numPr>
              <w:jc w:val="left"/>
            </w:pPr>
            <w:r>
              <w:t>W systemie istnieje co najmniej jedna recenzja, która została zgłoszona przez użytkownika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Kroki testowania</w:t>
            </w:r>
          </w:p>
        </w:tc>
        <w:tc>
          <w:tcPr>
            <w:tcW w:w="7458" w:type="dxa"/>
            <w:tcMar>
              <w:top w:w="28" w:type="dxa"/>
              <w:bottom w:w="28" w:type="dxa"/>
            </w:tcMar>
          </w:tcPr>
          <w:p w:rsidR="00B42833" w:rsidRDefault="00B42833" w:rsidP="00B42833">
            <w:pPr>
              <w:pStyle w:val="Normalny-sekcjapierwsza"/>
              <w:numPr>
                <w:ilvl w:val="0"/>
                <w:numId w:val="41"/>
              </w:numPr>
              <w:jc w:val="left"/>
            </w:pPr>
            <w:r>
              <w:t>Użytkownik przechodzi do widoku panelu administracyjnego</w:t>
            </w:r>
          </w:p>
          <w:p w:rsidR="00B42833" w:rsidRDefault="00B42833" w:rsidP="00B42833">
            <w:pPr>
              <w:pStyle w:val="Normalny-sekcjapierwsza"/>
              <w:numPr>
                <w:ilvl w:val="0"/>
                <w:numId w:val="41"/>
              </w:numPr>
              <w:jc w:val="left"/>
            </w:pPr>
            <w:r>
              <w:t>Użytkownik przechodzi na zakładkę “Komentarze użytkowników”</w:t>
            </w:r>
          </w:p>
          <w:p w:rsidR="00B42833" w:rsidRDefault="00B42833" w:rsidP="00B42833">
            <w:pPr>
              <w:pStyle w:val="Normalny-sekcjapierwsza"/>
              <w:numPr>
                <w:ilvl w:val="0"/>
                <w:numId w:val="41"/>
              </w:numPr>
              <w:jc w:val="left"/>
            </w:pPr>
            <w:r>
              <w:t>Użytkownik na liście zgłoszonych komentarzy i wybiera opcję “Usuń” na wybranym elemencie</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Oczekiwany stan systemu</w:t>
            </w:r>
          </w:p>
        </w:tc>
        <w:tc>
          <w:tcPr>
            <w:tcW w:w="7458" w:type="dxa"/>
            <w:tcMar>
              <w:top w:w="28" w:type="dxa"/>
              <w:bottom w:w="28" w:type="dxa"/>
            </w:tcMar>
          </w:tcPr>
          <w:p w:rsidR="00B42833" w:rsidRDefault="00B42833" w:rsidP="00B42833">
            <w:pPr>
              <w:pStyle w:val="Normalny-sekcjapierwsza"/>
              <w:numPr>
                <w:ilvl w:val="0"/>
                <w:numId w:val="42"/>
              </w:numPr>
              <w:jc w:val="left"/>
            </w:pPr>
            <w:r>
              <w:t>Lista zgłoszonych komentarzy została pomniejszona o jeden wiersz (w przypadku, kiedy komentarz był jedynym na liście to cała tabelka zostanie zastąpiona komunikatem o braku oczekujących atrakcji).</w:t>
            </w:r>
          </w:p>
          <w:p w:rsidR="00B42833" w:rsidRDefault="00B42833" w:rsidP="00B42833">
            <w:pPr>
              <w:pStyle w:val="Normalny-sekcjapierwsza"/>
              <w:numPr>
                <w:ilvl w:val="0"/>
                <w:numId w:val="42"/>
              </w:numPr>
              <w:jc w:val="left"/>
            </w:pPr>
            <w:r>
              <w:t>Recenzja została usunięta.</w:t>
            </w:r>
          </w:p>
          <w:p w:rsidR="00B42833" w:rsidRDefault="00B42833" w:rsidP="00B42833">
            <w:pPr>
              <w:pStyle w:val="Normalny-sekcjapierwsza"/>
              <w:numPr>
                <w:ilvl w:val="0"/>
                <w:numId w:val="42"/>
              </w:numPr>
              <w:jc w:val="left"/>
            </w:pPr>
            <w:r>
              <w:t>Komentarz nie wyświetla się na liście komentarzy dla konkretnego miejsca.</w:t>
            </w:r>
          </w:p>
          <w:p w:rsidR="00B42833" w:rsidRDefault="00B42833" w:rsidP="00B42833">
            <w:pPr>
              <w:pStyle w:val="Normalny-sekcjapierwsza"/>
              <w:numPr>
                <w:ilvl w:val="0"/>
                <w:numId w:val="42"/>
              </w:numPr>
              <w:jc w:val="left"/>
            </w:pPr>
            <w:r>
              <w:t>Komentarz nie wlicza się do liczby recenzji na profilu użytkownika.</w:t>
            </w:r>
          </w:p>
          <w:p w:rsidR="00B42833" w:rsidRDefault="00B42833" w:rsidP="00B42833">
            <w:pPr>
              <w:pStyle w:val="Normalny-sekcjapierwsza"/>
              <w:numPr>
                <w:ilvl w:val="0"/>
                <w:numId w:val="42"/>
              </w:numPr>
              <w:jc w:val="left"/>
            </w:pPr>
            <w:r>
              <w:t>Ocena recenzji nie będzie wliczana do średniej oceny dla konkretnego miejsca.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160" w:name="_Toc437271205"/>
      <w:r w:rsidRPr="008C67BF">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12</w:t>
      </w:r>
      <w:r w:rsidR="00CC4170">
        <w:rPr>
          <w:b/>
        </w:rPr>
        <w:fldChar w:fldCharType="end"/>
      </w:r>
      <w:r>
        <w:t xml:space="preserve">. </w:t>
      </w:r>
      <w:r w:rsidRPr="006008DC">
        <w:t>Przypadek testowy dodawania menu do atrakcji</w:t>
      </w:r>
      <w:bookmarkEnd w:id="2160"/>
    </w:p>
    <w:tbl>
      <w:tblPr>
        <w:tblStyle w:val="Tabela-Siatka"/>
        <w:tblW w:w="0" w:type="auto"/>
        <w:tblLook w:val="04A0"/>
      </w:tblPr>
      <w:tblGrid>
        <w:gridCol w:w="1994"/>
        <w:gridCol w:w="6724"/>
      </w:tblGrid>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Identyfikator</w:t>
            </w:r>
          </w:p>
        </w:tc>
        <w:tc>
          <w:tcPr>
            <w:tcW w:w="7458" w:type="dxa"/>
            <w:tcMar>
              <w:top w:w="28" w:type="dxa"/>
              <w:bottom w:w="28" w:type="dxa"/>
            </w:tcMar>
          </w:tcPr>
          <w:p w:rsidR="00B42833" w:rsidRPr="00F77CD7" w:rsidRDefault="008F5E3F" w:rsidP="008F5E3F">
            <w:pPr>
              <w:pStyle w:val="Normalny-sekcjapierwsza"/>
              <w:jc w:val="left"/>
            </w:pPr>
            <w:r>
              <w:t>TC-02-002</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Testowana funkcja</w:t>
            </w:r>
          </w:p>
        </w:tc>
        <w:tc>
          <w:tcPr>
            <w:tcW w:w="7458" w:type="dxa"/>
            <w:tcMar>
              <w:top w:w="28" w:type="dxa"/>
              <w:bottom w:w="28" w:type="dxa"/>
            </w:tcMar>
          </w:tcPr>
          <w:p w:rsidR="00B42833" w:rsidRDefault="00B42833" w:rsidP="007C6741">
            <w:pPr>
              <w:pStyle w:val="Normalny-sekcjapierwsza"/>
              <w:jc w:val="left"/>
            </w:pPr>
            <w:r>
              <w:t>Dodawanie menu do atrakcji</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43"/>
              </w:numPr>
              <w:jc w:val="left"/>
            </w:pPr>
            <w:r>
              <w:t>Użytkownik jest zalogowany do systemu</w:t>
            </w:r>
          </w:p>
          <w:p w:rsidR="00B42833" w:rsidRDefault="00B42833" w:rsidP="00B42833">
            <w:pPr>
              <w:pStyle w:val="Normalny-sekcjapierwsza"/>
              <w:numPr>
                <w:ilvl w:val="0"/>
                <w:numId w:val="43"/>
              </w:numPr>
              <w:jc w:val="left"/>
            </w:pPr>
            <w:r>
              <w:t>W systemie istnieje co najmniej jedna zaakceptowana atrakcja, której właścicielem jest zalogowany użytkownik</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Kroki testowania</w:t>
            </w:r>
          </w:p>
        </w:tc>
        <w:tc>
          <w:tcPr>
            <w:tcW w:w="7458" w:type="dxa"/>
            <w:tcMar>
              <w:top w:w="28" w:type="dxa"/>
              <w:bottom w:w="28" w:type="dxa"/>
            </w:tcMar>
          </w:tcPr>
          <w:p w:rsidR="00B42833" w:rsidRDefault="00B42833" w:rsidP="00B42833">
            <w:pPr>
              <w:pStyle w:val="Normalny-sekcjapierwsza"/>
              <w:numPr>
                <w:ilvl w:val="0"/>
                <w:numId w:val="44"/>
              </w:numPr>
              <w:jc w:val="left"/>
            </w:pPr>
            <w:r>
              <w:t>Użytkownik przechodzi do widoku listy atrakcji i wybiera z niej konkretną atrakcję</w:t>
            </w:r>
          </w:p>
          <w:p w:rsidR="00B42833" w:rsidRDefault="00B42833" w:rsidP="00B42833">
            <w:pPr>
              <w:pStyle w:val="Normalny-sekcjapierwsza"/>
              <w:numPr>
                <w:ilvl w:val="0"/>
                <w:numId w:val="44"/>
              </w:numPr>
              <w:jc w:val="left"/>
            </w:pPr>
            <w:r>
              <w:t>Użytkownik wybiera zakładkę “Cennik”</w:t>
            </w:r>
          </w:p>
          <w:p w:rsidR="00B42833" w:rsidRDefault="00B42833" w:rsidP="00B42833">
            <w:pPr>
              <w:pStyle w:val="Normalny-sekcjapierwsza"/>
              <w:numPr>
                <w:ilvl w:val="0"/>
                <w:numId w:val="44"/>
              </w:numPr>
              <w:jc w:val="left"/>
            </w:pPr>
            <w:r>
              <w:t>Użytkownik klika “Dodaj nową kategorię”</w:t>
            </w:r>
          </w:p>
          <w:p w:rsidR="00B42833" w:rsidRDefault="00B42833" w:rsidP="00B42833">
            <w:pPr>
              <w:pStyle w:val="Normalny-sekcjapierwsza"/>
              <w:numPr>
                <w:ilvl w:val="0"/>
                <w:numId w:val="44"/>
              </w:numPr>
              <w:jc w:val="left"/>
            </w:pPr>
            <w:r>
              <w:t>Użytkownika uzupełnia następujące pola: “Podkategoria menu” - Rollercoasters, “Ogólny opis podkategorii menu:” - “Niebezpieczne kolejki górskie dla osób od 14 lat”</w:t>
            </w:r>
          </w:p>
          <w:p w:rsidR="00B42833" w:rsidRDefault="00B42833" w:rsidP="00B42833">
            <w:pPr>
              <w:pStyle w:val="Normalny-sekcjapierwsza"/>
              <w:numPr>
                <w:ilvl w:val="0"/>
                <w:numId w:val="44"/>
              </w:numPr>
              <w:jc w:val="left"/>
            </w:pPr>
            <w:r>
              <w:t>Użytkownik klika “Utwórz”</w:t>
            </w:r>
          </w:p>
          <w:p w:rsidR="00B42833" w:rsidRDefault="00B42833" w:rsidP="00B42833">
            <w:pPr>
              <w:pStyle w:val="Normalny-sekcjapierwsza"/>
              <w:numPr>
                <w:ilvl w:val="0"/>
                <w:numId w:val="44"/>
              </w:numPr>
              <w:jc w:val="left"/>
            </w:pPr>
            <w:r>
              <w:t>Użytkownik wybiera opcję “Dodaj nowy element”</w:t>
            </w:r>
          </w:p>
          <w:p w:rsidR="00B42833" w:rsidRDefault="00B42833" w:rsidP="00B42833">
            <w:pPr>
              <w:pStyle w:val="Normalny-sekcjapierwsza"/>
              <w:numPr>
                <w:ilvl w:val="0"/>
                <w:numId w:val="44"/>
              </w:numPr>
              <w:jc w:val="left"/>
            </w:pPr>
            <w:r>
              <w:t>Użytkownik uzupełnia następujące pola: “Nazwa” - Flying Roller Coaster, “Opis” - 30% zniżki dla studentów, “Cena” - 40</w:t>
            </w:r>
          </w:p>
          <w:p w:rsidR="00B42833" w:rsidRDefault="00B42833" w:rsidP="00B42833">
            <w:pPr>
              <w:pStyle w:val="Normalny-sekcjapierwsza"/>
              <w:numPr>
                <w:ilvl w:val="0"/>
                <w:numId w:val="44"/>
              </w:numPr>
              <w:jc w:val="left"/>
            </w:pPr>
            <w:r>
              <w:t xml:space="preserve">Użytkownik klika “Utwórz” </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Oczekiwany stan systemu</w:t>
            </w:r>
          </w:p>
        </w:tc>
        <w:tc>
          <w:tcPr>
            <w:tcW w:w="7458" w:type="dxa"/>
            <w:tcMar>
              <w:top w:w="28" w:type="dxa"/>
              <w:bottom w:w="28" w:type="dxa"/>
            </w:tcMar>
          </w:tcPr>
          <w:p w:rsidR="00B42833" w:rsidRDefault="00B42833" w:rsidP="007C6741">
            <w:pPr>
              <w:pStyle w:val="Normalny-sekcjapierwsza"/>
              <w:jc w:val="left"/>
            </w:pPr>
            <w:r>
              <w:t>W cenniku pojawił się nowy panel reprezentujący nową kategorię menu - “Rollercoasters” z tabelką z elementami menu, z wierszem “Flying Roller Coaster”.</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161" w:name="_Toc437271206"/>
      <w:r w:rsidRPr="008C67BF">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13</w:t>
      </w:r>
      <w:r w:rsidR="00CC4170">
        <w:rPr>
          <w:b/>
        </w:rPr>
        <w:fldChar w:fldCharType="end"/>
      </w:r>
      <w:r>
        <w:t xml:space="preserve">. </w:t>
      </w:r>
      <w:r w:rsidRPr="000A3EC7">
        <w:t>Przypadek testowy poprawnego logowania do systemu</w:t>
      </w:r>
      <w:bookmarkEnd w:id="2161"/>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lastRenderedPageBreak/>
              <w:t>Identyfikator</w:t>
            </w:r>
          </w:p>
        </w:tc>
        <w:tc>
          <w:tcPr>
            <w:tcW w:w="7458" w:type="dxa"/>
            <w:tcMar>
              <w:top w:w="28" w:type="dxa"/>
              <w:bottom w:w="28" w:type="dxa"/>
            </w:tcMar>
          </w:tcPr>
          <w:p w:rsidR="00B42833" w:rsidRPr="00C62558" w:rsidRDefault="00C62558" w:rsidP="007C6741">
            <w:pPr>
              <w:pStyle w:val="Normalny-sekcjapierwsza"/>
              <w:jc w:val="left"/>
            </w:pPr>
            <w:r>
              <w:t>TC-03-001a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Logowanie do systemu</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45"/>
              </w:numPr>
              <w:jc w:val="left"/>
            </w:pPr>
            <w:r>
              <w:t>Użytkownik posiada konto w systemie</w:t>
            </w:r>
          </w:p>
          <w:p w:rsidR="00B42833" w:rsidRDefault="00B42833" w:rsidP="00B42833">
            <w:pPr>
              <w:pStyle w:val="Normalny-sekcjapierwsza"/>
              <w:numPr>
                <w:ilvl w:val="0"/>
                <w:numId w:val="45"/>
              </w:numPr>
              <w:jc w:val="left"/>
            </w:pPr>
            <w:r>
              <w:t>Użytkownik nie jest zalogowany</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46"/>
              </w:numPr>
              <w:jc w:val="left"/>
            </w:pPr>
            <w:r>
              <w:t>Użytkownik przechodzi na stronę główną aplikacji.</w:t>
            </w:r>
          </w:p>
          <w:p w:rsidR="00B42833" w:rsidRDefault="00B42833" w:rsidP="00B42833">
            <w:pPr>
              <w:pStyle w:val="Normalny-sekcjapierwsza"/>
              <w:numPr>
                <w:ilvl w:val="0"/>
                <w:numId w:val="46"/>
              </w:numPr>
              <w:jc w:val="left"/>
            </w:pPr>
            <w:r>
              <w:t>W prawym górnym rogu wybiera opcję “Zaloguj się”</w:t>
            </w:r>
          </w:p>
          <w:p w:rsidR="00B42833" w:rsidRDefault="00B42833" w:rsidP="00B42833">
            <w:pPr>
              <w:pStyle w:val="Normalny-sekcjapierwsza"/>
              <w:numPr>
                <w:ilvl w:val="0"/>
                <w:numId w:val="46"/>
              </w:numPr>
              <w:jc w:val="left"/>
            </w:pPr>
            <w:r>
              <w:t>Na ekranie logowania wpisuje:</w:t>
            </w:r>
          </w:p>
          <w:p w:rsidR="00B42833" w:rsidRDefault="00B42833" w:rsidP="00B42833">
            <w:pPr>
              <w:pStyle w:val="Normalny-sekcjapierwsza"/>
              <w:numPr>
                <w:ilvl w:val="0"/>
                <w:numId w:val="46"/>
              </w:numPr>
              <w:jc w:val="left"/>
            </w:pPr>
            <w:r>
              <w:t xml:space="preserve">Nazwa użytkownika - </w:t>
            </w:r>
            <w:r w:rsidRPr="00484240">
              <w:rPr>
                <w:i/>
              </w:rPr>
              <w:t>user</w:t>
            </w:r>
          </w:p>
          <w:p w:rsidR="00B42833" w:rsidRDefault="00B42833" w:rsidP="00B42833">
            <w:pPr>
              <w:pStyle w:val="Normalny-sekcjapierwsza"/>
              <w:numPr>
                <w:ilvl w:val="0"/>
                <w:numId w:val="46"/>
              </w:numPr>
              <w:jc w:val="left"/>
            </w:pPr>
            <w:r>
              <w:t xml:space="preserve">Hasło - </w:t>
            </w:r>
            <w:r w:rsidRPr="00484240">
              <w:rPr>
                <w:i/>
              </w:rPr>
              <w:t>user123123</w:t>
            </w:r>
          </w:p>
          <w:p w:rsidR="00B42833" w:rsidRDefault="00B42833" w:rsidP="00B42833">
            <w:pPr>
              <w:pStyle w:val="Normalny-sekcjapierwsza"/>
              <w:numPr>
                <w:ilvl w:val="0"/>
                <w:numId w:val="46"/>
              </w:numPr>
              <w:jc w:val="left"/>
            </w:pPr>
            <w:r>
              <w:t xml:space="preserve">Klika przycisk </w:t>
            </w:r>
            <w:r w:rsidRPr="00484240">
              <w:rPr>
                <w:i/>
              </w:rPr>
              <w:t>Zaloguj</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47"/>
              </w:numPr>
              <w:jc w:val="left"/>
            </w:pPr>
            <w:r>
              <w:t>Użytkownik zostanie przeniesiony na stronę główną aplikacji</w:t>
            </w:r>
          </w:p>
          <w:p w:rsidR="00B42833" w:rsidRDefault="00B42833" w:rsidP="00B42833">
            <w:pPr>
              <w:pStyle w:val="Normalny-sekcjapierwsza"/>
              <w:numPr>
                <w:ilvl w:val="0"/>
                <w:numId w:val="47"/>
              </w:numPr>
              <w:jc w:val="left"/>
            </w:pPr>
            <w:r>
              <w:t>Zamiast przycisku “Zaloguj się” pokazał się przycisk “Wyloguj” na stronie głównej.</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162" w:name="_Toc437271207"/>
      <w:r w:rsidRPr="008C67BF">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14</w:t>
      </w:r>
      <w:r w:rsidR="00CC4170">
        <w:rPr>
          <w:b/>
        </w:rPr>
        <w:fldChar w:fldCharType="end"/>
      </w:r>
      <w:r>
        <w:t xml:space="preserve">. </w:t>
      </w:r>
      <w:r w:rsidRPr="00C80BBA">
        <w:t>Przypadek testowy błędnego logowania do systemu</w:t>
      </w:r>
      <w:bookmarkEnd w:id="2162"/>
    </w:p>
    <w:tbl>
      <w:tblPr>
        <w:tblStyle w:val="Tabela-Siatka"/>
        <w:tblW w:w="0" w:type="auto"/>
        <w:tblLook w:val="04A0"/>
      </w:tblPr>
      <w:tblGrid>
        <w:gridCol w:w="1991"/>
        <w:gridCol w:w="6727"/>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C62558" w:rsidRDefault="00C62558" w:rsidP="007C6741">
            <w:pPr>
              <w:pStyle w:val="Normalny-sekcjapierwsza"/>
              <w:jc w:val="left"/>
            </w:pPr>
            <w:r w:rsidRPr="00C62558">
              <w:t>TC-03-001b</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Logowanie do systemu z błędnym hasłem</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48"/>
              </w:numPr>
              <w:jc w:val="left"/>
            </w:pPr>
            <w:r>
              <w:t>Użytkownik posiada konto w systemie z danymi – login: user, hasło: user123123</w:t>
            </w:r>
          </w:p>
          <w:p w:rsidR="00B42833" w:rsidRDefault="00B42833" w:rsidP="00B42833">
            <w:pPr>
              <w:pStyle w:val="Normalny-sekcjapierwsza"/>
              <w:numPr>
                <w:ilvl w:val="0"/>
                <w:numId w:val="48"/>
              </w:numPr>
              <w:jc w:val="left"/>
            </w:pPr>
            <w:r>
              <w:t>Użytkownik nie jest zalogowany</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49"/>
              </w:numPr>
              <w:jc w:val="left"/>
            </w:pPr>
            <w:r>
              <w:t>Użytkownik przechodzi na stronę główną aplikacji.</w:t>
            </w:r>
          </w:p>
          <w:p w:rsidR="00B42833" w:rsidRDefault="00B42833" w:rsidP="00B42833">
            <w:pPr>
              <w:pStyle w:val="Normalny-sekcjapierwsza"/>
              <w:numPr>
                <w:ilvl w:val="0"/>
                <w:numId w:val="49"/>
              </w:numPr>
              <w:jc w:val="left"/>
            </w:pPr>
            <w:r>
              <w:t>W prawym górnym rogu wybiera opcję “Zaloguj się”</w:t>
            </w:r>
          </w:p>
          <w:p w:rsidR="00B42833" w:rsidRDefault="00B42833" w:rsidP="00B42833">
            <w:pPr>
              <w:pStyle w:val="Normalny-sekcjapierwsza"/>
              <w:numPr>
                <w:ilvl w:val="0"/>
                <w:numId w:val="49"/>
              </w:numPr>
              <w:jc w:val="left"/>
            </w:pPr>
            <w:r>
              <w:t>Na ekranie logowania wpisuje:</w:t>
            </w:r>
          </w:p>
          <w:p w:rsidR="00B42833" w:rsidRDefault="00B42833" w:rsidP="00B42833">
            <w:pPr>
              <w:pStyle w:val="Normalny-sekcjapierwsza"/>
              <w:numPr>
                <w:ilvl w:val="0"/>
                <w:numId w:val="49"/>
              </w:numPr>
              <w:jc w:val="left"/>
            </w:pPr>
            <w:r>
              <w:t xml:space="preserve">Nazwa użytkownika - </w:t>
            </w:r>
            <w:r w:rsidRPr="00484240">
              <w:rPr>
                <w:i/>
              </w:rPr>
              <w:t xml:space="preserve">user </w:t>
            </w:r>
          </w:p>
          <w:p w:rsidR="00B42833" w:rsidRDefault="00B42833" w:rsidP="00B42833">
            <w:pPr>
              <w:pStyle w:val="Normalny-sekcjapierwsza"/>
              <w:numPr>
                <w:ilvl w:val="0"/>
                <w:numId w:val="49"/>
              </w:numPr>
              <w:jc w:val="left"/>
            </w:pPr>
            <w:r>
              <w:t xml:space="preserve">Hasło - </w:t>
            </w:r>
            <w:r w:rsidRPr="00484240">
              <w:rPr>
                <w:i/>
              </w:rPr>
              <w:t>blad123</w:t>
            </w:r>
          </w:p>
          <w:p w:rsidR="00B42833" w:rsidRDefault="00B42833" w:rsidP="00B42833">
            <w:pPr>
              <w:pStyle w:val="Normalny-sekcjapierwsza"/>
              <w:numPr>
                <w:ilvl w:val="0"/>
                <w:numId w:val="49"/>
              </w:numPr>
              <w:jc w:val="left"/>
            </w:pPr>
            <w:r>
              <w:t xml:space="preserve">Klika przycisk </w:t>
            </w:r>
            <w:r w:rsidRPr="00484240">
              <w:rPr>
                <w:i/>
              </w:rPr>
              <w:t>Zaloguj</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50"/>
              </w:numPr>
              <w:jc w:val="left"/>
            </w:pPr>
            <w:r>
              <w:t>Użytkownik pozostaje na stronie logowania.</w:t>
            </w:r>
          </w:p>
          <w:p w:rsidR="00B42833" w:rsidRDefault="00B42833" w:rsidP="00B42833">
            <w:pPr>
              <w:pStyle w:val="Normalny-sekcjapierwsza"/>
              <w:numPr>
                <w:ilvl w:val="0"/>
                <w:numId w:val="50"/>
              </w:numPr>
              <w:jc w:val="left"/>
            </w:pPr>
            <w:r>
              <w:t xml:space="preserve">Użytkownikowi pokazuje się komunikat: </w:t>
            </w:r>
            <w:r w:rsidRPr="00484240">
              <w:rPr>
                <w:i/>
              </w:rPr>
              <w:t>Podałeś błędny login lub hasło</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163" w:name="_Toc437271208"/>
      <w:r w:rsidRPr="008C67BF">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15</w:t>
      </w:r>
      <w:r w:rsidR="00CC4170">
        <w:rPr>
          <w:b/>
        </w:rPr>
        <w:fldChar w:fldCharType="end"/>
      </w:r>
      <w:r w:rsidRPr="008C67BF">
        <w:rPr>
          <w:b/>
        </w:rPr>
        <w:t>.</w:t>
      </w:r>
      <w:r>
        <w:t xml:space="preserve"> </w:t>
      </w:r>
      <w:r w:rsidRPr="005653F0">
        <w:t>Przypadek testowy dodawania nowej atrakcji</w:t>
      </w:r>
      <w:bookmarkEnd w:id="2163"/>
    </w:p>
    <w:tbl>
      <w:tblPr>
        <w:tblStyle w:val="Tabela-Siatka"/>
        <w:tblW w:w="0" w:type="auto"/>
        <w:tblLook w:val="04A0"/>
      </w:tblPr>
      <w:tblGrid>
        <w:gridCol w:w="1983"/>
        <w:gridCol w:w="6735"/>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C62558" w:rsidRDefault="00C62558" w:rsidP="00C62558">
            <w:pPr>
              <w:pStyle w:val="Normalny-sekcjapierwsza"/>
              <w:jc w:val="left"/>
            </w:pPr>
            <w:r w:rsidRPr="00C62558">
              <w:t>TC-0</w:t>
            </w:r>
            <w:r>
              <w:t>3</w:t>
            </w:r>
            <w:r w:rsidRPr="00C62558">
              <w:t>-002</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 xml:space="preserve">Dodawanie nowej atrakcji </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51"/>
              </w:numPr>
              <w:jc w:val="left"/>
            </w:pPr>
            <w:r>
              <w:t>Użytkownik jest zalogowany</w:t>
            </w:r>
          </w:p>
          <w:p w:rsidR="00B42833" w:rsidRDefault="00B42833" w:rsidP="00B42833">
            <w:pPr>
              <w:pStyle w:val="Normalny-sekcjapierwsza"/>
              <w:numPr>
                <w:ilvl w:val="0"/>
                <w:numId w:val="51"/>
              </w:numPr>
              <w:jc w:val="left"/>
            </w:pPr>
            <w:r>
              <w:t>Użytkownik jest na podstronie dodawania atrakcji</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52"/>
              </w:numPr>
              <w:jc w:val="left"/>
            </w:pPr>
            <w:r>
              <w:t>Użytkownik wpisuje poniższe dane:</w:t>
            </w:r>
          </w:p>
          <w:p w:rsidR="00B42833" w:rsidRDefault="00B42833" w:rsidP="00B42833">
            <w:pPr>
              <w:pStyle w:val="Normalny-sekcjapierwsza"/>
              <w:numPr>
                <w:ilvl w:val="0"/>
                <w:numId w:val="52"/>
              </w:numPr>
              <w:jc w:val="left"/>
            </w:pPr>
            <w:r>
              <w:t xml:space="preserve">Nazwa - </w:t>
            </w:r>
            <w:r w:rsidRPr="00484240">
              <w:rPr>
                <w:i/>
              </w:rPr>
              <w:t>Przykładowa nazwa</w:t>
            </w:r>
          </w:p>
          <w:p w:rsidR="00B42833" w:rsidRDefault="00B42833" w:rsidP="00B42833">
            <w:pPr>
              <w:pStyle w:val="Normalny-sekcjapierwsza"/>
              <w:numPr>
                <w:ilvl w:val="0"/>
                <w:numId w:val="52"/>
              </w:numPr>
              <w:jc w:val="left"/>
            </w:pPr>
            <w:r>
              <w:t xml:space="preserve">Opis - </w:t>
            </w:r>
            <w:r w:rsidRPr="00484240">
              <w:rPr>
                <w:i/>
              </w:rPr>
              <w:t>Przykładowy opis</w:t>
            </w:r>
          </w:p>
          <w:p w:rsidR="00B42833" w:rsidRDefault="00B42833" w:rsidP="00B42833">
            <w:pPr>
              <w:pStyle w:val="Normalny-sekcjapierwsza"/>
              <w:numPr>
                <w:ilvl w:val="0"/>
                <w:numId w:val="52"/>
              </w:numPr>
              <w:jc w:val="left"/>
            </w:pPr>
            <w:r>
              <w:t>Miasto -</w:t>
            </w:r>
            <w:r w:rsidRPr="00484240">
              <w:rPr>
                <w:i/>
              </w:rPr>
              <w:t xml:space="preserve"> Gdańsk</w:t>
            </w:r>
          </w:p>
          <w:p w:rsidR="00B42833" w:rsidRDefault="00B42833" w:rsidP="00B42833">
            <w:pPr>
              <w:pStyle w:val="Normalny-sekcjapierwsza"/>
              <w:numPr>
                <w:ilvl w:val="0"/>
                <w:numId w:val="52"/>
              </w:numPr>
              <w:jc w:val="left"/>
            </w:pPr>
            <w:r>
              <w:t xml:space="preserve">Adres - </w:t>
            </w:r>
            <w:r w:rsidRPr="00484240">
              <w:rPr>
                <w:i/>
              </w:rPr>
              <w:t>Biała 6</w:t>
            </w:r>
          </w:p>
          <w:p w:rsidR="00B42833" w:rsidRPr="00484240" w:rsidRDefault="00B42833" w:rsidP="00B42833">
            <w:pPr>
              <w:pStyle w:val="Normalny-sekcjapierwsza"/>
              <w:numPr>
                <w:ilvl w:val="0"/>
                <w:numId w:val="52"/>
              </w:numPr>
              <w:jc w:val="left"/>
              <w:rPr>
                <w:i/>
                <w:lang w:val="en-US"/>
              </w:rPr>
            </w:pPr>
            <w:r w:rsidRPr="006D1871">
              <w:rPr>
                <w:lang w:val="en-US"/>
              </w:rPr>
              <w:t xml:space="preserve">E-mail - </w:t>
            </w:r>
            <w:r w:rsidRPr="00484240">
              <w:rPr>
                <w:i/>
                <w:lang w:val="en-US"/>
              </w:rPr>
              <w:t>nazwa@email.com</w:t>
            </w:r>
          </w:p>
          <w:p w:rsidR="00B42833" w:rsidRPr="006D1871" w:rsidRDefault="00B42833" w:rsidP="00B42833">
            <w:pPr>
              <w:pStyle w:val="Normalny-sekcjapierwsza"/>
              <w:numPr>
                <w:ilvl w:val="0"/>
                <w:numId w:val="52"/>
              </w:numPr>
              <w:jc w:val="left"/>
              <w:rPr>
                <w:lang w:val="en-US"/>
              </w:rPr>
            </w:pPr>
            <w:r w:rsidRPr="006D1871">
              <w:rPr>
                <w:lang w:val="en-US"/>
              </w:rPr>
              <w:t xml:space="preserve">Telefon - </w:t>
            </w:r>
            <w:r w:rsidRPr="00484240">
              <w:rPr>
                <w:i/>
                <w:lang w:val="en-US"/>
              </w:rPr>
              <w:t>661-123-123</w:t>
            </w:r>
          </w:p>
          <w:p w:rsidR="00B42833" w:rsidRDefault="00B42833" w:rsidP="00B42833">
            <w:pPr>
              <w:pStyle w:val="Normalny-sekcjapierwsza"/>
              <w:numPr>
                <w:ilvl w:val="0"/>
                <w:numId w:val="52"/>
              </w:numPr>
              <w:jc w:val="left"/>
            </w:pPr>
            <w:r>
              <w:t xml:space="preserve">Strona internetowa - </w:t>
            </w:r>
            <w:r w:rsidRPr="00484240">
              <w:rPr>
                <w:i/>
              </w:rPr>
              <w:t>www.przykladowa.strona.pl</w:t>
            </w:r>
          </w:p>
          <w:p w:rsidR="00B42833" w:rsidRDefault="00B42833" w:rsidP="00B42833">
            <w:pPr>
              <w:pStyle w:val="Normalny-sekcjapierwsza"/>
              <w:numPr>
                <w:ilvl w:val="0"/>
                <w:numId w:val="52"/>
              </w:numPr>
              <w:jc w:val="left"/>
            </w:pPr>
            <w:r>
              <w:t xml:space="preserve">Jako atrakcja zaznacza dwa typy: </w:t>
            </w:r>
            <w:r w:rsidRPr="00484240">
              <w:rPr>
                <w:i/>
              </w:rPr>
              <w:t>Restauracja</w:t>
            </w:r>
            <w:r>
              <w:t xml:space="preserve"> oraz </w:t>
            </w:r>
            <w:r w:rsidRPr="00484240">
              <w:rPr>
                <w:i/>
              </w:rPr>
              <w:t>Hotel</w:t>
            </w:r>
          </w:p>
          <w:p w:rsidR="00B42833" w:rsidRDefault="00B42833" w:rsidP="00B42833">
            <w:pPr>
              <w:pStyle w:val="Normalny-sekcjapierwsza"/>
              <w:numPr>
                <w:ilvl w:val="0"/>
                <w:numId w:val="52"/>
              </w:numPr>
              <w:jc w:val="left"/>
            </w:pPr>
            <w:r>
              <w:t>Klika przycisk “</w:t>
            </w:r>
            <w:r w:rsidRPr="00484240">
              <w:rPr>
                <w:i/>
              </w:rPr>
              <w:t>Utwórz</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53"/>
              </w:numPr>
              <w:jc w:val="left"/>
            </w:pPr>
            <w:r>
              <w:t>Użytkownik zostanie przeniesiony na stronę szczegółów atrakcji.</w:t>
            </w:r>
          </w:p>
          <w:p w:rsidR="00B42833" w:rsidRDefault="00B42833" w:rsidP="00B42833">
            <w:pPr>
              <w:pStyle w:val="Normalny-sekcjapierwsza"/>
              <w:numPr>
                <w:ilvl w:val="0"/>
                <w:numId w:val="53"/>
              </w:numPr>
              <w:jc w:val="left"/>
            </w:pPr>
            <w:r>
              <w:t xml:space="preserve">Atrakcja została dodana do panelu admina jako atrakcja do </w:t>
            </w:r>
            <w:r>
              <w:lastRenderedPageBreak/>
              <w:t>zaakceptowania.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lastRenderedPageBreak/>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164" w:name="_Toc437271209"/>
      <w:r w:rsidRPr="008C67BF">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16</w:t>
      </w:r>
      <w:r w:rsidR="00CC4170">
        <w:rPr>
          <w:b/>
        </w:rPr>
        <w:fldChar w:fldCharType="end"/>
      </w:r>
      <w:r w:rsidRPr="008C67BF">
        <w:rPr>
          <w:b/>
        </w:rPr>
        <w:t>.</w:t>
      </w:r>
      <w:r>
        <w:t xml:space="preserve"> </w:t>
      </w:r>
      <w:r w:rsidRPr="001B5AB4">
        <w:t>Przypadek testowy dodawania nowego wydarzenia</w:t>
      </w:r>
      <w:bookmarkEnd w:id="2164"/>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C62558" w:rsidRDefault="00C62558" w:rsidP="007C6741">
            <w:pPr>
              <w:pStyle w:val="Normalny-sekcjapierwsza"/>
              <w:jc w:val="left"/>
            </w:pPr>
            <w:r w:rsidRPr="00C62558">
              <w:t>TC-04-001</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Dodawanie nowego wydarzenia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54"/>
              </w:numPr>
              <w:jc w:val="left"/>
            </w:pPr>
            <w:r>
              <w:t>Użytkownik jest zalogowany</w:t>
            </w:r>
          </w:p>
          <w:p w:rsidR="00B42833" w:rsidRDefault="00B42833" w:rsidP="00B42833">
            <w:pPr>
              <w:pStyle w:val="Normalny-sekcjapierwsza"/>
              <w:numPr>
                <w:ilvl w:val="0"/>
                <w:numId w:val="54"/>
              </w:numPr>
              <w:jc w:val="left"/>
            </w:pPr>
            <w:r>
              <w:t>Użytkownik jest na podstronie dodawania wydarzeń</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55"/>
              </w:numPr>
              <w:jc w:val="left"/>
            </w:pPr>
            <w:r>
              <w:t>Użytkownik wpisuje poniższe dane:</w:t>
            </w:r>
          </w:p>
          <w:p w:rsidR="00B42833" w:rsidRDefault="00B42833" w:rsidP="00B42833">
            <w:pPr>
              <w:pStyle w:val="Normalny-sekcjapierwsza"/>
              <w:numPr>
                <w:ilvl w:val="0"/>
                <w:numId w:val="55"/>
              </w:numPr>
              <w:jc w:val="left"/>
            </w:pPr>
            <w:r>
              <w:t xml:space="preserve">Tytuł - </w:t>
            </w:r>
            <w:r w:rsidRPr="00484240">
              <w:rPr>
                <w:i/>
              </w:rPr>
              <w:t>Przykładowy tytuł</w:t>
            </w:r>
          </w:p>
          <w:p w:rsidR="00B42833" w:rsidRDefault="00B42833" w:rsidP="00B42833">
            <w:pPr>
              <w:pStyle w:val="Normalny-sekcjapierwsza"/>
              <w:numPr>
                <w:ilvl w:val="0"/>
                <w:numId w:val="55"/>
              </w:numPr>
              <w:jc w:val="left"/>
            </w:pPr>
            <w:r>
              <w:t xml:space="preserve">Opis - </w:t>
            </w:r>
            <w:r w:rsidRPr="00484240">
              <w:rPr>
                <w:i/>
              </w:rPr>
              <w:t>Przykładowy opis</w:t>
            </w:r>
          </w:p>
          <w:p w:rsidR="00B42833" w:rsidRDefault="00B42833" w:rsidP="00B42833">
            <w:pPr>
              <w:pStyle w:val="Normalny-sekcjapierwsza"/>
              <w:numPr>
                <w:ilvl w:val="0"/>
                <w:numId w:val="55"/>
              </w:numPr>
              <w:jc w:val="left"/>
            </w:pPr>
            <w:r>
              <w:t>Miejsce wydarzenia - wybiera atrakcje z dropdown list</w:t>
            </w:r>
          </w:p>
          <w:p w:rsidR="00B42833" w:rsidRDefault="00B42833" w:rsidP="00B42833">
            <w:pPr>
              <w:pStyle w:val="Normalny-sekcjapierwsza"/>
              <w:numPr>
                <w:ilvl w:val="0"/>
                <w:numId w:val="55"/>
              </w:numPr>
              <w:jc w:val="left"/>
            </w:pPr>
            <w:r>
              <w:t>Data rozpoczęcia - wybiera z kalendarza po kliknięciu na pole do wpisywania datę późniejszą od teraźniejszej</w:t>
            </w:r>
          </w:p>
          <w:p w:rsidR="00B42833" w:rsidRDefault="00B42833" w:rsidP="00B42833">
            <w:pPr>
              <w:pStyle w:val="Normalny-sekcjapierwsza"/>
              <w:numPr>
                <w:ilvl w:val="0"/>
                <w:numId w:val="55"/>
              </w:numPr>
              <w:jc w:val="left"/>
            </w:pPr>
            <w:r>
              <w:t>Data zakończenia - wybiera z kalendarza po kliknięciu na pole do wpisywania datę późniejszą od daty rozpoczęcia</w:t>
            </w:r>
          </w:p>
          <w:p w:rsidR="00B42833" w:rsidRDefault="00B42833" w:rsidP="00B42833">
            <w:pPr>
              <w:pStyle w:val="Normalny-sekcjapierwsza"/>
              <w:numPr>
                <w:ilvl w:val="0"/>
                <w:numId w:val="55"/>
              </w:numPr>
              <w:jc w:val="left"/>
            </w:pPr>
            <w:r>
              <w:t>Klika przycisk “</w:t>
            </w:r>
            <w:r w:rsidRPr="00484240">
              <w:rPr>
                <w:i/>
              </w:rPr>
              <w:t>Utwórz</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56"/>
              </w:numPr>
              <w:jc w:val="left"/>
            </w:pPr>
            <w:r>
              <w:t>Użytkownik zostanie przeniesiony na stronę szczegółów wydarzenia.</w:t>
            </w:r>
          </w:p>
          <w:p w:rsidR="00B42833" w:rsidRDefault="00B42833" w:rsidP="00B42833">
            <w:pPr>
              <w:pStyle w:val="Normalny-sekcjapierwsza"/>
              <w:numPr>
                <w:ilvl w:val="0"/>
                <w:numId w:val="56"/>
              </w:numPr>
              <w:jc w:val="left"/>
            </w:pPr>
            <w:r>
              <w:t>Wydarzenie zostanie wyświetlone na liście wydarzeń.</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165" w:name="_Toc437271210"/>
      <w:r w:rsidRPr="008C67BF">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17</w:t>
      </w:r>
      <w:r w:rsidR="00CC4170">
        <w:rPr>
          <w:b/>
        </w:rPr>
        <w:fldChar w:fldCharType="end"/>
      </w:r>
      <w:r w:rsidRPr="008C67BF">
        <w:rPr>
          <w:b/>
        </w:rPr>
        <w:t>.</w:t>
      </w:r>
      <w:r>
        <w:t xml:space="preserve"> </w:t>
      </w:r>
      <w:r w:rsidRPr="005B246E">
        <w:t>Przypadek testowy dołączania do utworzonego wydarzenia</w:t>
      </w:r>
      <w:bookmarkEnd w:id="2165"/>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C62558" w:rsidRDefault="00C62558" w:rsidP="007C6741">
            <w:pPr>
              <w:pStyle w:val="Normalny-sekcjapierwsza"/>
              <w:jc w:val="left"/>
            </w:pPr>
            <w:r w:rsidRPr="00C62558">
              <w:t>TC-0</w:t>
            </w:r>
            <w:r>
              <w:t>4-002</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Dołączanie do wydarzenia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57"/>
              </w:numPr>
              <w:jc w:val="left"/>
            </w:pPr>
            <w:r>
              <w:t>Użytkownik jest zalogowany</w:t>
            </w:r>
          </w:p>
          <w:p w:rsidR="00B42833" w:rsidRDefault="00B42833" w:rsidP="00B42833">
            <w:pPr>
              <w:pStyle w:val="Normalny-sekcjapierwsza"/>
              <w:numPr>
                <w:ilvl w:val="0"/>
                <w:numId w:val="57"/>
              </w:numPr>
              <w:jc w:val="left"/>
            </w:pPr>
            <w:r>
              <w:t>Użytkownik jest na podstronie wydarzenia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58"/>
              </w:numPr>
              <w:jc w:val="left"/>
            </w:pPr>
            <w:r>
              <w:t>Użytkownik przechodzi do zakładki uczestnicy</w:t>
            </w:r>
          </w:p>
          <w:p w:rsidR="00B42833" w:rsidRDefault="00B42833" w:rsidP="00B42833">
            <w:pPr>
              <w:pStyle w:val="Normalny-sekcjapierwsza"/>
              <w:numPr>
                <w:ilvl w:val="0"/>
                <w:numId w:val="58"/>
              </w:numPr>
              <w:jc w:val="left"/>
            </w:pPr>
            <w:r>
              <w:t>Użytkownik klika przycisk “</w:t>
            </w:r>
            <w:r w:rsidRPr="00484240">
              <w:rPr>
                <w:i/>
              </w:rPr>
              <w:t>Dołącz</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59"/>
              </w:numPr>
              <w:jc w:val="left"/>
            </w:pPr>
            <w:r>
              <w:t>Użytkownik zostanie przeniesiony na stronę szczegółów wydarzenia</w:t>
            </w:r>
          </w:p>
          <w:p w:rsidR="00B42833" w:rsidRDefault="00B42833" w:rsidP="00B42833">
            <w:pPr>
              <w:pStyle w:val="Normalny-sekcjapierwsza"/>
              <w:numPr>
                <w:ilvl w:val="0"/>
                <w:numId w:val="59"/>
              </w:numPr>
              <w:jc w:val="left"/>
            </w:pPr>
            <w:r>
              <w:t>Na zakładce uczestników użytkownik będzie widział swoją nazwę i przycisk “</w:t>
            </w:r>
            <w:r w:rsidRPr="00484240">
              <w:rPr>
                <w:i/>
              </w:rPr>
              <w:t>Opuść</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166" w:name="_Ref437183445"/>
      <w:bookmarkStart w:id="2167" w:name="_Toc437271211"/>
      <w:r w:rsidRPr="008C67BF">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18</w:t>
      </w:r>
      <w:r w:rsidR="00CC4170">
        <w:rPr>
          <w:b/>
        </w:rPr>
        <w:fldChar w:fldCharType="end"/>
      </w:r>
      <w:bookmarkEnd w:id="2166"/>
      <w:r w:rsidRPr="008C67BF">
        <w:rPr>
          <w:b/>
        </w:rPr>
        <w:t>.</w:t>
      </w:r>
      <w:r>
        <w:t xml:space="preserve"> </w:t>
      </w:r>
      <w:r w:rsidRPr="008E03B7">
        <w:t>Przypadek testowy wyświetlenia trasy i informacji o atrakcji w aplikacji mobilnej</w:t>
      </w:r>
      <w:bookmarkEnd w:id="2167"/>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C62558" w:rsidRDefault="00C62558" w:rsidP="00C62558">
            <w:pPr>
              <w:pStyle w:val="Normalny-sekcjapierwsza"/>
              <w:jc w:val="left"/>
            </w:pPr>
            <w:r w:rsidRPr="00C62558">
              <w:t>TC-03-00</w:t>
            </w:r>
            <w:r>
              <w:t>3</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Wyszukanie atrakcji i wyświetlenie trasy na urządzeniu mobilnym</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60"/>
              </w:numPr>
              <w:jc w:val="left"/>
            </w:pPr>
            <w:r>
              <w:t>Użytkownik ma zainstalowaną aplikację na telefonie</w:t>
            </w:r>
          </w:p>
          <w:p w:rsidR="00B42833" w:rsidRDefault="00B42833" w:rsidP="00B42833">
            <w:pPr>
              <w:pStyle w:val="Normalny-sekcjapierwsza"/>
              <w:numPr>
                <w:ilvl w:val="0"/>
                <w:numId w:val="60"/>
              </w:numPr>
              <w:jc w:val="left"/>
            </w:pPr>
            <w:r>
              <w:t>Użytkownik ma włączony moduł GPS</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61"/>
              </w:numPr>
              <w:jc w:val="left"/>
            </w:pPr>
            <w:r>
              <w:t>Na stronie głównej aplikacji użytkownik wyszukuje listę atrakcji poprzez odpowiedni przycisk</w:t>
            </w:r>
          </w:p>
          <w:p w:rsidR="00B42833" w:rsidRDefault="00B42833" w:rsidP="00B42833">
            <w:pPr>
              <w:pStyle w:val="Normalny-sekcjapierwsza"/>
              <w:numPr>
                <w:ilvl w:val="0"/>
                <w:numId w:val="61"/>
              </w:numPr>
              <w:jc w:val="left"/>
            </w:pPr>
            <w:r>
              <w:t>Z listy wybiera pierwszą atrakcję.</w:t>
            </w:r>
          </w:p>
          <w:p w:rsidR="00B42833" w:rsidRDefault="00B42833" w:rsidP="00B42833">
            <w:pPr>
              <w:pStyle w:val="Normalny-sekcjapierwsza"/>
              <w:numPr>
                <w:ilvl w:val="0"/>
                <w:numId w:val="61"/>
              </w:numPr>
              <w:jc w:val="left"/>
            </w:pPr>
            <w:r>
              <w:t>Z menu górnego wybiera pozycję “</w:t>
            </w:r>
            <w:r w:rsidRPr="00484240">
              <w:rPr>
                <w:i/>
              </w:rPr>
              <w:t>Mapa</w:t>
            </w:r>
            <w:r>
              <w:t xml:space="preserve">” </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62"/>
              </w:numPr>
              <w:jc w:val="left"/>
            </w:pPr>
            <w:r>
              <w:t>Zostanie otworzony ekran z mapą</w:t>
            </w:r>
          </w:p>
          <w:p w:rsidR="00B42833" w:rsidRDefault="00B42833" w:rsidP="00B42833">
            <w:pPr>
              <w:pStyle w:val="Normalny-sekcjapierwsza"/>
              <w:numPr>
                <w:ilvl w:val="0"/>
                <w:numId w:val="62"/>
              </w:numPr>
              <w:jc w:val="left"/>
            </w:pPr>
            <w:r>
              <w:t>Na mapie będzie pokazana aktualna lokalizacja</w:t>
            </w:r>
          </w:p>
          <w:p w:rsidR="00B42833" w:rsidRDefault="00B42833" w:rsidP="00B42833">
            <w:pPr>
              <w:pStyle w:val="Normalny-sekcjapierwsza"/>
              <w:numPr>
                <w:ilvl w:val="0"/>
                <w:numId w:val="62"/>
              </w:numPr>
              <w:jc w:val="left"/>
            </w:pPr>
            <w:r>
              <w:t>Na mapie będzie pokazana trasa do punku docelowego</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lastRenderedPageBreak/>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2A41BA">
      <w:pPr>
        <w:pStyle w:val="Nagwek2"/>
      </w:pPr>
      <w:bookmarkStart w:id="2168" w:name="_Toc437097127"/>
      <w:bookmarkStart w:id="2169" w:name="_Toc437130573"/>
      <w:bookmarkStart w:id="2170" w:name="_Toc437190878"/>
      <w:r>
        <w:t>Scenariusze testowe</w:t>
      </w:r>
      <w:bookmarkEnd w:id="2168"/>
      <w:bookmarkEnd w:id="2169"/>
      <w:bookmarkEnd w:id="2170"/>
    </w:p>
    <w:p w:rsidR="00B42833" w:rsidRDefault="00B42833" w:rsidP="00B42833">
      <w:pPr>
        <w:pStyle w:val="Nagwektabeli"/>
      </w:pPr>
      <w:bookmarkStart w:id="2171" w:name="_Ref437183493"/>
      <w:bookmarkStart w:id="2172" w:name="_Toc437271212"/>
      <w:r w:rsidRPr="008B04B5">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19</w:t>
      </w:r>
      <w:r w:rsidR="00CC4170">
        <w:rPr>
          <w:b/>
        </w:rPr>
        <w:fldChar w:fldCharType="end"/>
      </w:r>
      <w:bookmarkEnd w:id="2171"/>
      <w:r w:rsidRPr="008B04B5">
        <w:rPr>
          <w:b/>
        </w:rPr>
        <w:t>.</w:t>
      </w:r>
      <w:r>
        <w:t xml:space="preserve"> </w:t>
      </w:r>
      <w:r w:rsidRPr="00FE626F">
        <w:t>Scenariusz testowy rejestracji konta użytkownika</w:t>
      </w:r>
      <w:bookmarkEnd w:id="2172"/>
    </w:p>
    <w:tbl>
      <w:tblPr>
        <w:tblStyle w:val="Tabela-Siatka"/>
        <w:tblW w:w="0" w:type="auto"/>
        <w:tblLook w:val="04A0"/>
      </w:tblPr>
      <w:tblGrid>
        <w:gridCol w:w="2902"/>
        <w:gridCol w:w="5816"/>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SC-001</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Rejestracja użytkownika do systemu</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Rejestrowanie nowego użytkownika i logowanie się nim do systemu</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w aplikacji wybrać przycisk </w:t>
            </w:r>
            <w:r w:rsidRPr="00484240">
              <w:rPr>
                <w:i/>
              </w:rPr>
              <w:t>Zaloguj</w:t>
            </w:r>
            <w:r>
              <w:t xml:space="preserve">, a następnie </w:t>
            </w:r>
            <w:r w:rsidRPr="00484240">
              <w:rPr>
                <w:i/>
              </w:rPr>
              <w:t>Zarejestruj</w:t>
            </w:r>
            <w:r>
              <w:t>. Wypełnić wymagane pola i po przejściu formularza zalogować się nowymi danymi.</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Rejestrowanie nowego użytkownika</w:t>
            </w:r>
          </w:p>
          <w:p w:rsidR="00B42833" w:rsidRDefault="00B42833" w:rsidP="007C6741">
            <w:pPr>
              <w:pStyle w:val="Normalny-sekcjapierwsza"/>
              <w:jc w:val="left"/>
            </w:pPr>
            <w:r>
              <w:t>Logowanie do systemu</w:t>
            </w:r>
          </w:p>
        </w:tc>
      </w:tr>
    </w:tbl>
    <w:p w:rsidR="00B42833" w:rsidRDefault="00B42833" w:rsidP="00B42833">
      <w:pPr>
        <w:pStyle w:val="Nagwektabeli"/>
      </w:pPr>
      <w:bookmarkStart w:id="2173" w:name="_Toc437271213"/>
      <w:r w:rsidRPr="008B04B5">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20</w:t>
      </w:r>
      <w:r w:rsidR="00CC4170">
        <w:rPr>
          <w:b/>
        </w:rPr>
        <w:fldChar w:fldCharType="end"/>
      </w:r>
      <w:r w:rsidRPr="008B04B5">
        <w:rPr>
          <w:b/>
        </w:rPr>
        <w:t>.</w:t>
      </w:r>
      <w:r>
        <w:t xml:space="preserve"> </w:t>
      </w:r>
      <w:r w:rsidRPr="00250EC7">
        <w:t>Scenariusz testowy dodawania nowych atrakcji</w:t>
      </w:r>
      <w:bookmarkEnd w:id="2173"/>
    </w:p>
    <w:tbl>
      <w:tblPr>
        <w:tblStyle w:val="Tabela-Siatka"/>
        <w:tblW w:w="0" w:type="auto"/>
        <w:tblLook w:val="04A0"/>
      </w:tblPr>
      <w:tblGrid>
        <w:gridCol w:w="2902"/>
        <w:gridCol w:w="5816"/>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SC-002</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Rejestracja nowych atrakcji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Dodawanie nowej atrakcji, aby była widoczna na liście miejsc</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Jako zalogowany użytkownik należy w aplikacji wybrać przycisk Miejsca, następnie z lewego panelu wybrać </w:t>
            </w:r>
            <w:r w:rsidRPr="00484240">
              <w:rPr>
                <w:i/>
              </w:rPr>
              <w:t>Dodaj nowe miejsce</w:t>
            </w:r>
            <w:r>
              <w:t xml:space="preserve"> i wypełnić formularz poprawnymi danymi. Przelogować się na konto administratora i zaakceptować atrakcję.</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Dodawanie nowej atrakcji</w:t>
            </w:r>
          </w:p>
          <w:p w:rsidR="00B42833" w:rsidRDefault="00B42833" w:rsidP="007C6741">
            <w:pPr>
              <w:pStyle w:val="Normalny-sekcjapierwsza"/>
              <w:jc w:val="left"/>
            </w:pPr>
            <w:r>
              <w:t>Akceptacja nowej atrakcji zgłoszonej przez użytkownika</w:t>
            </w:r>
          </w:p>
        </w:tc>
      </w:tr>
    </w:tbl>
    <w:p w:rsidR="00B42833" w:rsidRDefault="00B42833" w:rsidP="00B42833">
      <w:pPr>
        <w:pStyle w:val="Nagwektabeli"/>
      </w:pPr>
      <w:bookmarkStart w:id="2174" w:name="_Toc437271214"/>
      <w:r w:rsidRPr="008B04B5">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21</w:t>
      </w:r>
      <w:r w:rsidR="00CC4170">
        <w:rPr>
          <w:b/>
        </w:rPr>
        <w:fldChar w:fldCharType="end"/>
      </w:r>
      <w:r w:rsidRPr="008B04B5">
        <w:rPr>
          <w:b/>
        </w:rPr>
        <w:t>.</w:t>
      </w:r>
      <w:r>
        <w:t xml:space="preserve"> </w:t>
      </w:r>
      <w:r w:rsidRPr="003B1491">
        <w:t>Scenariusz testowy uzupełniania szczegółów atrakcji</w:t>
      </w:r>
      <w:bookmarkEnd w:id="2174"/>
    </w:p>
    <w:tbl>
      <w:tblPr>
        <w:tblStyle w:val="Tabela-Siatka"/>
        <w:tblW w:w="0" w:type="auto"/>
        <w:tblLook w:val="04A0"/>
      </w:tblPr>
      <w:tblGrid>
        <w:gridCol w:w="2903"/>
        <w:gridCol w:w="5815"/>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SC-003</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Szczegóły atrakcji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Wypełnianie atrakcji szczegółami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wybrać atrakcję której jest się właścicielem, a następnie przejść do zakładki </w:t>
            </w:r>
            <w:r w:rsidRPr="00484240">
              <w:rPr>
                <w:i/>
              </w:rPr>
              <w:t>Cennik</w:t>
            </w:r>
            <w:r>
              <w:t xml:space="preserve"> i dodać tam swoje wartości, następnie w zakładce Zdjęcia dodać zdjęcie.</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Dodawanie menu do atrakcji</w:t>
            </w:r>
          </w:p>
          <w:p w:rsidR="00B42833" w:rsidRDefault="00B42833" w:rsidP="007C6741">
            <w:pPr>
              <w:pStyle w:val="Normalny-sekcjapierwsza"/>
              <w:jc w:val="left"/>
            </w:pPr>
            <w:r>
              <w:t>DODAWANIE ZDJECIA TC</w:t>
            </w:r>
          </w:p>
        </w:tc>
      </w:tr>
    </w:tbl>
    <w:p w:rsidR="00B42833" w:rsidRDefault="00B42833" w:rsidP="00B42833">
      <w:pPr>
        <w:pStyle w:val="Nagwektabeli"/>
      </w:pPr>
      <w:bookmarkStart w:id="2175" w:name="_Toc437271215"/>
      <w:r w:rsidRPr="008B04B5">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22</w:t>
      </w:r>
      <w:r w:rsidR="00CC4170">
        <w:rPr>
          <w:b/>
        </w:rPr>
        <w:fldChar w:fldCharType="end"/>
      </w:r>
      <w:r w:rsidRPr="008B04B5">
        <w:rPr>
          <w:b/>
        </w:rPr>
        <w:t>.</w:t>
      </w:r>
      <w:r>
        <w:t xml:space="preserve"> </w:t>
      </w:r>
      <w:r w:rsidRPr="00892BA8">
        <w:t>Scenariusz testowy dodawania, zgłaszania i usuwania opinii</w:t>
      </w:r>
      <w:bookmarkEnd w:id="2175"/>
    </w:p>
    <w:tbl>
      <w:tblPr>
        <w:tblStyle w:val="Tabela-Siatka"/>
        <w:tblW w:w="0" w:type="auto"/>
        <w:tblLook w:val="04A0"/>
      </w:tblPr>
      <w:tblGrid>
        <w:gridCol w:w="2902"/>
        <w:gridCol w:w="5816"/>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SC-004</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Operacje na opiniach</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Dodawanie, zgłaszanie i usuwanie opinii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jako zalogowany użytkownik wybrać atrakcję i dodać do niej opinię, następnie jako inny użytkownik zgłosić opinię poprzez przycisk </w:t>
            </w:r>
            <w:r w:rsidRPr="00D66887">
              <w:rPr>
                <w:i/>
              </w:rPr>
              <w:t>Zgłoś</w:t>
            </w:r>
            <w:r>
              <w:t xml:space="preserve">. Po tej czynności zalogować się na administratora i w panelu administratora w zakładce </w:t>
            </w:r>
            <w:r w:rsidRPr="00D66887">
              <w:rPr>
                <w:i/>
              </w:rPr>
              <w:t>Komentarze</w:t>
            </w:r>
            <w:r>
              <w:t xml:space="preserve"> użytkowników należy usunąć wybrany komentarz </w:t>
            </w:r>
            <w:r>
              <w:lastRenderedPageBreak/>
              <w:t xml:space="preserve">poprzez przycisk </w:t>
            </w:r>
            <w:r w:rsidRPr="00D66887">
              <w:rPr>
                <w:i/>
              </w:rPr>
              <w:t>Usuń</w:t>
            </w:r>
            <w:r>
              <w:t>.</w:t>
            </w:r>
          </w:p>
        </w:tc>
      </w:tr>
      <w:tr w:rsidR="00B42833" w:rsidTr="007C6741">
        <w:tc>
          <w:tcPr>
            <w:tcW w:w="3085" w:type="dxa"/>
          </w:tcPr>
          <w:p w:rsidR="00B42833" w:rsidRPr="008B04B5" w:rsidRDefault="00B42833" w:rsidP="007C6741">
            <w:pPr>
              <w:pStyle w:val="Normalny-sekcjapierwsza"/>
              <w:jc w:val="left"/>
              <w:rPr>
                <w:b/>
              </w:rPr>
            </w:pPr>
            <w:r w:rsidRPr="008B04B5">
              <w:rPr>
                <w:b/>
              </w:rPr>
              <w:lastRenderedPageBreak/>
              <w:t>Sygnatury kolejnych przypadków testowych</w:t>
            </w:r>
          </w:p>
        </w:tc>
        <w:tc>
          <w:tcPr>
            <w:tcW w:w="6466" w:type="dxa"/>
          </w:tcPr>
          <w:p w:rsidR="00B42833" w:rsidRDefault="00B42833" w:rsidP="007C6741">
            <w:pPr>
              <w:pStyle w:val="Normalny-sekcjapierwsza"/>
              <w:jc w:val="left"/>
            </w:pPr>
            <w:r>
              <w:t>Dodawanie opinii do atrakcji</w:t>
            </w:r>
          </w:p>
          <w:p w:rsidR="00B42833" w:rsidRDefault="00B42833" w:rsidP="007C6741">
            <w:pPr>
              <w:pStyle w:val="Normalny-sekcjapierwsza"/>
              <w:jc w:val="left"/>
            </w:pPr>
            <w:r>
              <w:t>Zgłaszanie opinii o atrakcji</w:t>
            </w:r>
          </w:p>
          <w:p w:rsidR="00B42833" w:rsidRDefault="00B42833" w:rsidP="007C6741">
            <w:pPr>
              <w:pStyle w:val="Normalny-sekcjapierwsza"/>
              <w:jc w:val="left"/>
            </w:pPr>
            <w:r>
              <w:t>Usuwanie zgłoszonych komentarzy</w:t>
            </w:r>
          </w:p>
        </w:tc>
      </w:tr>
    </w:tbl>
    <w:p w:rsidR="00B42833" w:rsidRDefault="00B42833" w:rsidP="00B42833">
      <w:pPr>
        <w:pStyle w:val="Nagwektabeli"/>
      </w:pPr>
      <w:bookmarkStart w:id="2176" w:name="_Toc437271216"/>
      <w:r w:rsidRPr="008B04B5">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23</w:t>
      </w:r>
      <w:r w:rsidR="00CC4170">
        <w:rPr>
          <w:b/>
        </w:rPr>
        <w:fldChar w:fldCharType="end"/>
      </w:r>
      <w:r w:rsidRPr="008B04B5">
        <w:rPr>
          <w:b/>
        </w:rPr>
        <w:t>.</w:t>
      </w:r>
      <w:r>
        <w:t xml:space="preserve"> </w:t>
      </w:r>
      <w:r w:rsidRPr="00964BCF">
        <w:t>Scenariusz testowy dodawania, zgłaszania i usuwania opinii</w:t>
      </w:r>
      <w:bookmarkEnd w:id="2176"/>
    </w:p>
    <w:tbl>
      <w:tblPr>
        <w:tblStyle w:val="Tabela-Siatka"/>
        <w:tblW w:w="0" w:type="auto"/>
        <w:tblLook w:val="04A0"/>
      </w:tblPr>
      <w:tblGrid>
        <w:gridCol w:w="2905"/>
        <w:gridCol w:w="5813"/>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SC-005</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Obsługa wydarzeń</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Utworzenie i dopisanie się do wydarzenia</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jako zalogowany użytkownik wybrać zakładkę </w:t>
            </w:r>
            <w:r w:rsidRPr="00D66887">
              <w:rPr>
                <w:i/>
              </w:rPr>
              <w:t>Wydarzenia</w:t>
            </w:r>
            <w:r>
              <w:t xml:space="preserve"> i utworzyć nowe wydarzenie. Wypełnić formularz i przenieść się do utworzonego wydarzenia. W zakładce uczestnicy wcisnąć </w:t>
            </w:r>
            <w:r w:rsidRPr="00D66887">
              <w:rPr>
                <w:i/>
              </w:rPr>
              <w:t>Dołącz</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Akceptacja zgłoszenia konta użytkownika jako właściciela obiektu</w:t>
            </w:r>
          </w:p>
          <w:p w:rsidR="00B42833" w:rsidRDefault="00B42833" w:rsidP="007C6741">
            <w:pPr>
              <w:pStyle w:val="Normalny-sekcjapierwsza"/>
              <w:jc w:val="left"/>
            </w:pPr>
            <w:r>
              <w:t>Akceptacja zgłoszenia konta użytkownika jako właściciela obiektu</w:t>
            </w:r>
          </w:p>
          <w:p w:rsidR="00B42833" w:rsidRDefault="00B42833" w:rsidP="007C6741">
            <w:pPr>
              <w:pStyle w:val="Normalny-sekcjapierwsza"/>
              <w:jc w:val="left"/>
            </w:pPr>
          </w:p>
        </w:tc>
      </w:tr>
    </w:tbl>
    <w:p w:rsidR="00B42833" w:rsidRDefault="00B42833" w:rsidP="00B42833">
      <w:pPr>
        <w:pStyle w:val="Nagwektabeli"/>
      </w:pPr>
      <w:bookmarkStart w:id="2177" w:name="_Toc437271217"/>
      <w:r w:rsidRPr="008B04B5">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24</w:t>
      </w:r>
      <w:r w:rsidR="00CC4170">
        <w:rPr>
          <w:b/>
        </w:rPr>
        <w:fldChar w:fldCharType="end"/>
      </w:r>
      <w:r w:rsidRPr="008B04B5">
        <w:rPr>
          <w:b/>
        </w:rPr>
        <w:t>.</w:t>
      </w:r>
      <w:r>
        <w:t xml:space="preserve"> </w:t>
      </w:r>
      <w:r w:rsidRPr="004110D8">
        <w:t>Scenariusz testowy dodawania właściciela do atrakcji</w:t>
      </w:r>
      <w:bookmarkEnd w:id="2177"/>
    </w:p>
    <w:tbl>
      <w:tblPr>
        <w:tblStyle w:val="Tabela-Siatka"/>
        <w:tblW w:w="0" w:type="auto"/>
        <w:tblLook w:val="04A0"/>
      </w:tblPr>
      <w:tblGrid>
        <w:gridCol w:w="2902"/>
        <w:gridCol w:w="5816"/>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SC-006</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Nowy właściciel obiektu</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Zgłaszanie użytkownika jako właściciela obiektu i akceptacja przez administrację.</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jako zalogowany użytkownik wybrać atrakcję, która nie posiada jeszcze właściciela i w zakładce </w:t>
            </w:r>
            <w:r w:rsidRPr="00D66887">
              <w:rPr>
                <w:i/>
              </w:rPr>
              <w:t>Kontakt</w:t>
            </w:r>
            <w:r>
              <w:t xml:space="preserve"> wybrać </w:t>
            </w:r>
            <w:r>
              <w:rPr>
                <w:i/>
              </w:rPr>
              <w:t>Z</w:t>
            </w:r>
            <w:r w:rsidRPr="00D66887">
              <w:rPr>
                <w:i/>
              </w:rPr>
              <w:t>arejestruj swoje konto</w:t>
            </w:r>
            <w:r>
              <w:t xml:space="preserve">. Administrator w panelu administratora będzie miał możliwość akceptacji prośby na zakładce </w:t>
            </w:r>
            <w:r w:rsidRPr="00D66887">
              <w:rPr>
                <w:i/>
              </w:rPr>
              <w:t>Atrakcje</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Dodawanie nowego wydarzenia</w:t>
            </w:r>
          </w:p>
          <w:p w:rsidR="00B42833" w:rsidRDefault="00B42833" w:rsidP="007C6741">
            <w:pPr>
              <w:pStyle w:val="Normalny-sekcjapierwsza"/>
              <w:jc w:val="left"/>
            </w:pPr>
            <w:r>
              <w:t>Dołączanie do wydarzenia</w:t>
            </w:r>
          </w:p>
        </w:tc>
      </w:tr>
    </w:tbl>
    <w:p w:rsidR="00B42833" w:rsidRDefault="00B42833" w:rsidP="00B42833">
      <w:pPr>
        <w:pStyle w:val="Nagwektabeli"/>
      </w:pPr>
      <w:bookmarkStart w:id="2178" w:name="_Ref437183517"/>
      <w:bookmarkStart w:id="2179" w:name="_Toc437271218"/>
      <w:r w:rsidRPr="008B04B5">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25</w:t>
      </w:r>
      <w:r w:rsidR="00CC4170">
        <w:rPr>
          <w:b/>
        </w:rPr>
        <w:fldChar w:fldCharType="end"/>
      </w:r>
      <w:bookmarkEnd w:id="2178"/>
      <w:r>
        <w:t xml:space="preserve">. </w:t>
      </w:r>
      <w:r w:rsidRPr="005C515F">
        <w:t>Scenariusz testowy rejestracji konta użytkownika</w:t>
      </w:r>
      <w:bookmarkEnd w:id="2179"/>
    </w:p>
    <w:tbl>
      <w:tblPr>
        <w:tblStyle w:val="Tabela-Siatka"/>
        <w:tblW w:w="0" w:type="auto"/>
        <w:tblLook w:val="04A0"/>
      </w:tblPr>
      <w:tblGrid>
        <w:gridCol w:w="2901"/>
        <w:gridCol w:w="5817"/>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SC-007</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Znajomi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Dodawanie i akceptacja znajomych</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jako zalogowany użytkownik przejść do swojego profilu i w zakładce </w:t>
            </w:r>
            <w:r w:rsidRPr="00D66887">
              <w:rPr>
                <w:i/>
              </w:rPr>
              <w:t>Znajomi</w:t>
            </w:r>
            <w:r>
              <w:t xml:space="preserve"> wpisać kontakt, który chcemy dodać. Po przelogowaniu na dodanego użytkownika należy w profilu w zakładce </w:t>
            </w:r>
            <w:r w:rsidRPr="00D66887">
              <w:rPr>
                <w:i/>
              </w:rPr>
              <w:t xml:space="preserve">Znajomi </w:t>
            </w:r>
            <w:r>
              <w:t>wybrać ‘+’ przy zaproszeniu.</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Wysyłanie zaproszenia do znajomych</w:t>
            </w:r>
          </w:p>
          <w:p w:rsidR="00B42833" w:rsidRDefault="00B42833" w:rsidP="007C6741">
            <w:pPr>
              <w:pStyle w:val="Normalny-sekcjapierwsza"/>
              <w:jc w:val="left"/>
            </w:pPr>
            <w:r>
              <w:t>Akceptacja propozycji znajomości</w:t>
            </w:r>
          </w:p>
        </w:tc>
      </w:tr>
    </w:tbl>
    <w:p w:rsidR="00B42833" w:rsidRDefault="00B42833" w:rsidP="002A41BA">
      <w:pPr>
        <w:pStyle w:val="Nagwek2"/>
      </w:pPr>
      <w:bookmarkStart w:id="2180" w:name="_Toc437097128"/>
      <w:bookmarkStart w:id="2181" w:name="_Toc437130574"/>
      <w:bookmarkStart w:id="2182" w:name="_Toc437190879"/>
      <w:r>
        <w:t>Podsumowanie testów aplikacji</w:t>
      </w:r>
      <w:bookmarkEnd w:id="2180"/>
      <w:bookmarkEnd w:id="2181"/>
      <w:bookmarkEnd w:id="2182"/>
    </w:p>
    <w:p w:rsidR="00B42833" w:rsidRDefault="00B42833" w:rsidP="009F5055">
      <w:pPr>
        <w:pStyle w:val="Zwykyakapit"/>
      </w:pPr>
      <w:r>
        <w:t xml:space="preserve">Produkt testowano w sprintach </w:t>
      </w:r>
      <w:r w:rsidR="008F5E3F">
        <w:t xml:space="preserve">5-9, z czego duży nacisk na sprawdzanie funkcjonalności aplikacji </w:t>
      </w:r>
      <w:r>
        <w:t xml:space="preserve">postawiono w trakcie trwania ósmej i dziewiątej iteracji. </w:t>
      </w:r>
    </w:p>
    <w:p w:rsidR="00B42833" w:rsidRDefault="00B42833" w:rsidP="009F5055">
      <w:pPr>
        <w:pStyle w:val="Zwykyakapit"/>
      </w:pPr>
      <w:r>
        <w:lastRenderedPageBreak/>
        <w:t xml:space="preserve">Proces testowania zakończył się zgłoszeniem 89 błędów lub drobnych braków implementacji. </w:t>
      </w:r>
      <w:fldSimple w:instr=" REF _Ref437129887 \h  \* MERGEFORMAT ">
        <w:ins w:id="2183" w:author="DeeM" w:date="2015-12-07T17:03:00Z">
          <w:r w:rsidR="00CC4170" w:rsidRPr="00CC4170">
            <w:rPr>
              <w:rStyle w:val="OdsyaczZnak"/>
              <w:rPrChange w:id="2184" w:author="DeeM" w:date="2015-12-07T17:03:00Z">
                <w:rPr>
                  <w:b/>
                  <w:sz w:val="16"/>
                  <w:szCs w:val="16"/>
                </w:rPr>
              </w:rPrChange>
            </w:rPr>
            <w:t>Tabela 7.26</w:t>
          </w:r>
          <w:r w:rsidR="00252F3E" w:rsidRPr="008B04B5">
            <w:rPr>
              <w:b/>
            </w:rPr>
            <w:t>.</w:t>
          </w:r>
          <w:r w:rsidR="00252F3E">
            <w:t xml:space="preserve"> </w:t>
          </w:r>
          <w:r w:rsidR="00252F3E" w:rsidRPr="00726120">
            <w:t>Statystyki zgłoszonych błędów</w:t>
          </w:r>
        </w:ins>
        <w:del w:id="2185" w:author="DeeM" w:date="2015-12-07T17:03:00Z">
          <w:r w:rsidR="00CF274A" w:rsidRPr="00CF274A" w:rsidDel="00252F3E">
            <w:rPr>
              <w:rStyle w:val="OdsyaczZnak"/>
            </w:rPr>
            <w:delText>Tabela 7.26</w:delText>
          </w:r>
          <w:r w:rsidR="00CF274A" w:rsidRPr="008B04B5" w:rsidDel="00252F3E">
            <w:rPr>
              <w:b/>
            </w:rPr>
            <w:delText>.</w:delText>
          </w:r>
          <w:r w:rsidR="00CF274A" w:rsidDel="00252F3E">
            <w:delText xml:space="preserve"> </w:delText>
          </w:r>
          <w:r w:rsidR="00CF274A" w:rsidRPr="00726120" w:rsidDel="00252F3E">
            <w:delText>Statystyki zgłoszonych błędów</w:delText>
          </w:r>
        </w:del>
      </w:fldSimple>
      <w:r>
        <w:t>. przedstawia informacje o liczebności błędów w zależności od statusu błędu lub poprawki.</w:t>
      </w:r>
    </w:p>
    <w:p w:rsidR="00B42833" w:rsidRDefault="00B42833" w:rsidP="00B42833">
      <w:pPr>
        <w:pStyle w:val="Nagwektabeli"/>
      </w:pPr>
      <w:bookmarkStart w:id="2186" w:name="_Ref437129887"/>
      <w:bookmarkStart w:id="2187" w:name="_Toc437271219"/>
      <w:r w:rsidRPr="008B04B5">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26</w:t>
      </w:r>
      <w:r w:rsidR="00CC4170">
        <w:rPr>
          <w:b/>
        </w:rPr>
        <w:fldChar w:fldCharType="end"/>
      </w:r>
      <w:r w:rsidRPr="008B04B5">
        <w:rPr>
          <w:b/>
        </w:rPr>
        <w:t>.</w:t>
      </w:r>
      <w:r>
        <w:t xml:space="preserve"> </w:t>
      </w:r>
      <w:r w:rsidRPr="00726120">
        <w:t>Statystyki zgłoszonych błędów</w:t>
      </w:r>
      <w:bookmarkEnd w:id="2186"/>
      <w:bookmarkEnd w:id="2187"/>
    </w:p>
    <w:tbl>
      <w:tblPr>
        <w:tblStyle w:val="Tabela-Siatka"/>
        <w:tblW w:w="0" w:type="auto"/>
        <w:tblLook w:val="04A0"/>
      </w:tblPr>
      <w:tblGrid>
        <w:gridCol w:w="4391"/>
        <w:gridCol w:w="4327"/>
      </w:tblGrid>
      <w:tr w:rsidR="00B42833" w:rsidTr="007C6741">
        <w:trPr>
          <w:tblHeader/>
        </w:trPr>
        <w:tc>
          <w:tcPr>
            <w:tcW w:w="4775" w:type="dxa"/>
            <w:tcMar>
              <w:top w:w="28" w:type="dxa"/>
              <w:bottom w:w="28" w:type="dxa"/>
            </w:tcMar>
          </w:tcPr>
          <w:p w:rsidR="00B42833" w:rsidRPr="008B04B5" w:rsidRDefault="00B42833" w:rsidP="007C6741">
            <w:pPr>
              <w:pStyle w:val="Normalny-sekcjapierwsza"/>
              <w:jc w:val="left"/>
              <w:rPr>
                <w:b/>
              </w:rPr>
            </w:pPr>
            <w:r w:rsidRPr="008B04B5">
              <w:rPr>
                <w:b/>
              </w:rPr>
              <w:t>Status błędu / poprawki implementacji</w:t>
            </w:r>
          </w:p>
        </w:tc>
        <w:tc>
          <w:tcPr>
            <w:tcW w:w="4776" w:type="dxa"/>
            <w:tcMar>
              <w:top w:w="28" w:type="dxa"/>
              <w:bottom w:w="28" w:type="dxa"/>
            </w:tcMar>
          </w:tcPr>
          <w:p w:rsidR="00B42833" w:rsidRPr="008B04B5" w:rsidRDefault="00B42833" w:rsidP="007C6741">
            <w:pPr>
              <w:pStyle w:val="Normalny-sekcjapierwsza"/>
              <w:jc w:val="left"/>
              <w:rPr>
                <w:b/>
              </w:rPr>
            </w:pPr>
            <w:r w:rsidRPr="008B04B5">
              <w:rPr>
                <w:b/>
              </w:rPr>
              <w:t>Wartość</w:t>
            </w:r>
          </w:p>
        </w:tc>
      </w:tr>
      <w:tr w:rsidR="00B42833" w:rsidTr="007C6741">
        <w:tc>
          <w:tcPr>
            <w:tcW w:w="4775" w:type="dxa"/>
            <w:tcMar>
              <w:top w:w="28" w:type="dxa"/>
              <w:bottom w:w="28" w:type="dxa"/>
            </w:tcMar>
          </w:tcPr>
          <w:p w:rsidR="00B42833" w:rsidRDefault="00B42833" w:rsidP="007C6741">
            <w:pPr>
              <w:pStyle w:val="Normalny-sekcjapierwsza"/>
              <w:jc w:val="left"/>
            </w:pPr>
            <w:r>
              <w:t>Completed</w:t>
            </w:r>
          </w:p>
        </w:tc>
        <w:tc>
          <w:tcPr>
            <w:tcW w:w="4776" w:type="dxa"/>
            <w:tcMar>
              <w:top w:w="28" w:type="dxa"/>
              <w:bottom w:w="28" w:type="dxa"/>
            </w:tcMar>
          </w:tcPr>
          <w:p w:rsidR="00B42833" w:rsidRDefault="00B42833" w:rsidP="007C6741">
            <w:pPr>
              <w:pStyle w:val="Normalny-sekcjapierwsza"/>
              <w:jc w:val="left"/>
            </w:pPr>
            <w:r>
              <w:t>79</w:t>
            </w:r>
          </w:p>
        </w:tc>
      </w:tr>
      <w:tr w:rsidR="00B42833" w:rsidTr="007C6741">
        <w:tc>
          <w:tcPr>
            <w:tcW w:w="4775" w:type="dxa"/>
            <w:tcMar>
              <w:top w:w="28" w:type="dxa"/>
              <w:bottom w:w="28" w:type="dxa"/>
            </w:tcMar>
          </w:tcPr>
          <w:p w:rsidR="00B42833" w:rsidRDefault="00B42833" w:rsidP="007C6741">
            <w:pPr>
              <w:pStyle w:val="Normalny-sekcjapierwsza"/>
              <w:jc w:val="left"/>
            </w:pPr>
            <w:r>
              <w:t>Not started</w:t>
            </w:r>
          </w:p>
        </w:tc>
        <w:tc>
          <w:tcPr>
            <w:tcW w:w="4776" w:type="dxa"/>
            <w:tcMar>
              <w:top w:w="28" w:type="dxa"/>
              <w:bottom w:w="28" w:type="dxa"/>
            </w:tcMar>
          </w:tcPr>
          <w:p w:rsidR="00B42833" w:rsidRDefault="00B42833" w:rsidP="007C6741">
            <w:pPr>
              <w:pStyle w:val="Normalny-sekcjapierwsza"/>
              <w:jc w:val="left"/>
            </w:pPr>
            <w:r>
              <w:t>7</w:t>
            </w:r>
          </w:p>
        </w:tc>
      </w:tr>
      <w:tr w:rsidR="00B42833" w:rsidTr="007C6741">
        <w:tc>
          <w:tcPr>
            <w:tcW w:w="4775" w:type="dxa"/>
            <w:tcMar>
              <w:top w:w="28" w:type="dxa"/>
              <w:bottom w:w="28" w:type="dxa"/>
            </w:tcMar>
          </w:tcPr>
          <w:p w:rsidR="00B42833" w:rsidRDefault="00B42833" w:rsidP="007C6741">
            <w:pPr>
              <w:pStyle w:val="Normalny-sekcjapierwsza"/>
              <w:jc w:val="left"/>
            </w:pPr>
            <w:r>
              <w:t>Will not do</w:t>
            </w:r>
          </w:p>
        </w:tc>
        <w:tc>
          <w:tcPr>
            <w:tcW w:w="4776" w:type="dxa"/>
            <w:tcMar>
              <w:top w:w="28" w:type="dxa"/>
              <w:bottom w:w="28" w:type="dxa"/>
            </w:tcMar>
          </w:tcPr>
          <w:p w:rsidR="00B42833" w:rsidRDefault="00B42833" w:rsidP="007C6741">
            <w:pPr>
              <w:pStyle w:val="Normalny-sekcjapierwsza"/>
              <w:jc w:val="left"/>
            </w:pPr>
            <w:r>
              <w:t>1</w:t>
            </w:r>
          </w:p>
        </w:tc>
      </w:tr>
      <w:tr w:rsidR="00B42833" w:rsidTr="007C6741">
        <w:tc>
          <w:tcPr>
            <w:tcW w:w="4775" w:type="dxa"/>
            <w:tcMar>
              <w:top w:w="28" w:type="dxa"/>
              <w:bottom w:w="28" w:type="dxa"/>
            </w:tcMar>
          </w:tcPr>
          <w:p w:rsidR="00B42833" w:rsidRDefault="00B42833" w:rsidP="007C6741">
            <w:pPr>
              <w:pStyle w:val="Normalny-sekcjapierwsza"/>
              <w:jc w:val="left"/>
            </w:pPr>
            <w:r>
              <w:t>In progress</w:t>
            </w:r>
          </w:p>
        </w:tc>
        <w:tc>
          <w:tcPr>
            <w:tcW w:w="4776" w:type="dxa"/>
            <w:tcMar>
              <w:top w:w="28" w:type="dxa"/>
              <w:bottom w:w="28" w:type="dxa"/>
            </w:tcMar>
          </w:tcPr>
          <w:p w:rsidR="00B42833" w:rsidRDefault="00B42833" w:rsidP="007C6741">
            <w:pPr>
              <w:pStyle w:val="Normalny-sekcjapierwsza"/>
              <w:jc w:val="left"/>
            </w:pPr>
            <w:r>
              <w:t>2</w:t>
            </w:r>
          </w:p>
        </w:tc>
      </w:tr>
      <w:tr w:rsidR="00B42833" w:rsidTr="007C6741">
        <w:tc>
          <w:tcPr>
            <w:tcW w:w="4775" w:type="dxa"/>
            <w:tcMar>
              <w:top w:w="28" w:type="dxa"/>
              <w:bottom w:w="28" w:type="dxa"/>
            </w:tcMar>
          </w:tcPr>
          <w:p w:rsidR="00B42833" w:rsidRPr="008B04B5" w:rsidRDefault="00B42833" w:rsidP="007C6741">
            <w:pPr>
              <w:pStyle w:val="Normalny-sekcjapierwsza"/>
              <w:jc w:val="right"/>
              <w:rPr>
                <w:b/>
              </w:rPr>
            </w:pPr>
            <w:r w:rsidRPr="008B04B5">
              <w:rPr>
                <w:b/>
              </w:rPr>
              <w:t>RAZEM</w:t>
            </w:r>
          </w:p>
        </w:tc>
        <w:tc>
          <w:tcPr>
            <w:tcW w:w="4776" w:type="dxa"/>
            <w:tcMar>
              <w:top w:w="28" w:type="dxa"/>
              <w:bottom w:w="28" w:type="dxa"/>
            </w:tcMar>
          </w:tcPr>
          <w:p w:rsidR="00B42833" w:rsidRDefault="00B42833" w:rsidP="007C6741">
            <w:pPr>
              <w:pStyle w:val="Normalny-sekcjapierwsza"/>
              <w:jc w:val="left"/>
            </w:pPr>
            <w:r>
              <w:t>89</w:t>
            </w:r>
          </w:p>
        </w:tc>
      </w:tr>
    </w:tbl>
    <w:p w:rsidR="00B42833" w:rsidRDefault="00B42833" w:rsidP="00B42833"/>
    <w:p w:rsidR="00B42833" w:rsidRDefault="00B42833" w:rsidP="009F5055">
      <w:pPr>
        <w:pStyle w:val="Zwykyakapit"/>
      </w:pPr>
      <w:r>
        <w:t xml:space="preserve">Informacje o liczbie przypisanych i zgłoszonych błędów do konkretnego członka w zespole przedstawia </w:t>
      </w:r>
      <w:fldSimple w:instr=" REF _Ref437129946 \h  \* MERGEFORMAT ">
        <w:ins w:id="2188" w:author="DeeM" w:date="2015-12-07T17:03:00Z">
          <w:r w:rsidR="00CC4170" w:rsidRPr="00CC4170">
            <w:rPr>
              <w:rStyle w:val="OdsyaczZnak"/>
              <w:rPrChange w:id="2189" w:author="DeeM" w:date="2015-12-07T17:03:00Z">
                <w:rPr>
                  <w:b/>
                  <w:sz w:val="16"/>
                  <w:szCs w:val="16"/>
                </w:rPr>
              </w:rPrChange>
            </w:rPr>
            <w:t>Tabela 7.27</w:t>
          </w:r>
        </w:ins>
        <w:del w:id="2190" w:author="DeeM" w:date="2015-12-07T17:03:00Z">
          <w:r w:rsidR="00CF274A" w:rsidRPr="00CF274A" w:rsidDel="00252F3E">
            <w:rPr>
              <w:rStyle w:val="OdsyaczZnak"/>
            </w:rPr>
            <w:delText>Tabela 7.27</w:delText>
          </w:r>
        </w:del>
      </w:fldSimple>
      <w:r>
        <w:rPr>
          <w:rStyle w:val="OdsyaczZnak"/>
        </w:rPr>
        <w:t>.</w:t>
      </w:r>
    </w:p>
    <w:p w:rsidR="00B42833" w:rsidRDefault="00B42833" w:rsidP="00B42833">
      <w:pPr>
        <w:pStyle w:val="Nagwektabeli"/>
      </w:pPr>
      <w:bookmarkStart w:id="2191" w:name="_Ref437129946"/>
      <w:bookmarkStart w:id="2192" w:name="_Toc437271220"/>
      <w:r w:rsidRPr="008B04B5">
        <w:rPr>
          <w:b/>
        </w:rPr>
        <w:t xml:space="preserve">Tabela </w:t>
      </w:r>
      <w:r w:rsidR="00CC4170" w:rsidRPr="008B04B5">
        <w:rPr>
          <w:b/>
        </w:rPr>
        <w:fldChar w:fldCharType="begin"/>
      </w:r>
      <w:r w:rsidRPr="008B04B5">
        <w:rPr>
          <w:b/>
        </w:rPr>
        <w:instrText xml:space="preserve"> STYLEREF 1 \s </w:instrText>
      </w:r>
      <w:r w:rsidR="00CC4170" w:rsidRPr="008B04B5">
        <w:rPr>
          <w:b/>
        </w:rPr>
        <w:fldChar w:fldCharType="separate"/>
      </w:r>
      <w:r w:rsidR="00252F3E">
        <w:rPr>
          <w:b/>
          <w:noProof/>
        </w:rPr>
        <w:t>7</w:t>
      </w:r>
      <w:r w:rsidR="00CC4170" w:rsidRPr="008B04B5">
        <w:rPr>
          <w:b/>
        </w:rPr>
        <w:fldChar w:fldCharType="end"/>
      </w:r>
      <w:r w:rsidRPr="008B04B5">
        <w:rPr>
          <w:b/>
        </w:rPr>
        <w:t>.</w:t>
      </w:r>
      <w:r w:rsidR="00CC4170" w:rsidRPr="008B04B5">
        <w:rPr>
          <w:b/>
        </w:rPr>
        <w:fldChar w:fldCharType="begin"/>
      </w:r>
      <w:r w:rsidRPr="008B04B5">
        <w:rPr>
          <w:b/>
        </w:rPr>
        <w:instrText xml:space="preserve"> SEQ Tabela \* ARABIC \s 1 </w:instrText>
      </w:r>
      <w:r w:rsidR="00CC4170" w:rsidRPr="008B04B5">
        <w:rPr>
          <w:b/>
        </w:rPr>
        <w:fldChar w:fldCharType="separate"/>
      </w:r>
      <w:r w:rsidR="00252F3E">
        <w:rPr>
          <w:b/>
          <w:noProof/>
        </w:rPr>
        <w:t>27</w:t>
      </w:r>
      <w:r w:rsidR="00CC4170" w:rsidRPr="008B04B5">
        <w:rPr>
          <w:b/>
        </w:rPr>
        <w:fldChar w:fldCharType="end"/>
      </w:r>
      <w:bookmarkEnd w:id="2191"/>
      <w:r w:rsidRPr="008B04B5">
        <w:rPr>
          <w:b/>
        </w:rPr>
        <w:t>.</w:t>
      </w:r>
      <w:r>
        <w:t xml:space="preserve"> </w:t>
      </w:r>
      <w:r w:rsidRPr="002E2577">
        <w:t>Statystyki przypisanych i naprawionych błędów dla konkretnych członków zespołu</w:t>
      </w:r>
      <w:bookmarkEnd w:id="2192"/>
    </w:p>
    <w:tbl>
      <w:tblPr>
        <w:tblStyle w:val="Tabela-Siatka"/>
        <w:tblW w:w="0" w:type="auto"/>
        <w:tblLook w:val="04A0"/>
      </w:tblPr>
      <w:tblGrid>
        <w:gridCol w:w="2867"/>
        <w:gridCol w:w="2920"/>
        <w:gridCol w:w="2931"/>
      </w:tblGrid>
      <w:tr w:rsidR="00B42833" w:rsidTr="007C6741">
        <w:trPr>
          <w:tblHeader/>
        </w:trPr>
        <w:tc>
          <w:tcPr>
            <w:tcW w:w="3183" w:type="dxa"/>
            <w:tcMar>
              <w:top w:w="28" w:type="dxa"/>
              <w:bottom w:w="28" w:type="dxa"/>
            </w:tcMar>
          </w:tcPr>
          <w:p w:rsidR="00B42833" w:rsidRPr="008B04B5" w:rsidRDefault="00B42833" w:rsidP="007C6741">
            <w:pPr>
              <w:pStyle w:val="Normalny-sekcjapierwsza"/>
              <w:jc w:val="left"/>
              <w:rPr>
                <w:b/>
              </w:rPr>
            </w:pPr>
            <w:r w:rsidRPr="008B04B5">
              <w:rPr>
                <w:b/>
              </w:rPr>
              <w:t>Członek zespołu</w:t>
            </w:r>
          </w:p>
        </w:tc>
        <w:tc>
          <w:tcPr>
            <w:tcW w:w="3184" w:type="dxa"/>
            <w:tcMar>
              <w:top w:w="28" w:type="dxa"/>
              <w:bottom w:w="28" w:type="dxa"/>
            </w:tcMar>
          </w:tcPr>
          <w:p w:rsidR="00B42833" w:rsidRPr="008B04B5" w:rsidRDefault="00B42833" w:rsidP="007C6741">
            <w:pPr>
              <w:pStyle w:val="Normalny-sekcjapierwsza"/>
              <w:jc w:val="left"/>
              <w:rPr>
                <w:b/>
              </w:rPr>
            </w:pPr>
            <w:r w:rsidRPr="008B04B5">
              <w:rPr>
                <w:b/>
              </w:rPr>
              <w:t>Liczba przypisanych błędów</w:t>
            </w:r>
          </w:p>
        </w:tc>
        <w:tc>
          <w:tcPr>
            <w:tcW w:w="3184" w:type="dxa"/>
            <w:tcMar>
              <w:top w:w="28" w:type="dxa"/>
              <w:bottom w:w="28" w:type="dxa"/>
            </w:tcMar>
          </w:tcPr>
          <w:p w:rsidR="00B42833" w:rsidRPr="008B04B5" w:rsidRDefault="00B42833" w:rsidP="007C6741">
            <w:pPr>
              <w:pStyle w:val="Normalny-sekcjapierwsza"/>
              <w:jc w:val="left"/>
              <w:rPr>
                <w:b/>
              </w:rPr>
            </w:pPr>
            <w:r w:rsidRPr="008B04B5">
              <w:rPr>
                <w:b/>
              </w:rPr>
              <w:t>Liczba naprawionych błędów</w:t>
            </w:r>
          </w:p>
        </w:tc>
      </w:tr>
      <w:tr w:rsidR="00B42833" w:rsidTr="007C6741">
        <w:tc>
          <w:tcPr>
            <w:tcW w:w="3183" w:type="dxa"/>
            <w:tcMar>
              <w:top w:w="28" w:type="dxa"/>
              <w:bottom w:w="28" w:type="dxa"/>
            </w:tcMar>
          </w:tcPr>
          <w:p w:rsidR="00B42833" w:rsidRDefault="00B42833" w:rsidP="007C6741">
            <w:pPr>
              <w:pStyle w:val="Normalny-sekcjapierwsza"/>
              <w:jc w:val="left"/>
            </w:pPr>
            <w:r>
              <w:t>Dorian Krefft</w:t>
            </w:r>
          </w:p>
        </w:tc>
        <w:tc>
          <w:tcPr>
            <w:tcW w:w="3184" w:type="dxa"/>
            <w:tcMar>
              <w:top w:w="28" w:type="dxa"/>
              <w:bottom w:w="28" w:type="dxa"/>
            </w:tcMar>
          </w:tcPr>
          <w:p w:rsidR="00B42833" w:rsidRDefault="00B42833" w:rsidP="007C6741">
            <w:pPr>
              <w:pStyle w:val="Normalny-sekcjapierwsza"/>
              <w:jc w:val="left"/>
            </w:pPr>
            <w:r>
              <w:t>26</w:t>
            </w:r>
          </w:p>
        </w:tc>
        <w:tc>
          <w:tcPr>
            <w:tcW w:w="3184" w:type="dxa"/>
            <w:tcMar>
              <w:top w:w="28" w:type="dxa"/>
              <w:bottom w:w="28" w:type="dxa"/>
            </w:tcMar>
          </w:tcPr>
          <w:p w:rsidR="00B42833" w:rsidRDefault="00B42833" w:rsidP="007C6741">
            <w:pPr>
              <w:pStyle w:val="Normalny-sekcjapierwsza"/>
              <w:jc w:val="left"/>
            </w:pPr>
            <w:r>
              <w:t>24</w:t>
            </w:r>
          </w:p>
        </w:tc>
      </w:tr>
      <w:tr w:rsidR="00B42833" w:rsidTr="007C6741">
        <w:tc>
          <w:tcPr>
            <w:tcW w:w="3183" w:type="dxa"/>
            <w:tcMar>
              <w:top w:w="28" w:type="dxa"/>
              <w:bottom w:w="28" w:type="dxa"/>
            </w:tcMar>
          </w:tcPr>
          <w:p w:rsidR="00B42833" w:rsidRDefault="00B42833" w:rsidP="007C6741">
            <w:pPr>
              <w:pStyle w:val="Normalny-sekcjapierwsza"/>
              <w:jc w:val="left"/>
            </w:pPr>
            <w:r>
              <w:t>Marcin Kozij</w:t>
            </w:r>
          </w:p>
        </w:tc>
        <w:tc>
          <w:tcPr>
            <w:tcW w:w="3184" w:type="dxa"/>
            <w:tcMar>
              <w:top w:w="28" w:type="dxa"/>
              <w:bottom w:w="28" w:type="dxa"/>
            </w:tcMar>
          </w:tcPr>
          <w:p w:rsidR="00B42833" w:rsidRDefault="00B42833" w:rsidP="007C6741">
            <w:pPr>
              <w:pStyle w:val="Normalny-sekcjapierwsza"/>
              <w:jc w:val="left"/>
            </w:pPr>
            <w:r>
              <w:t>17</w:t>
            </w:r>
          </w:p>
        </w:tc>
        <w:tc>
          <w:tcPr>
            <w:tcW w:w="3184" w:type="dxa"/>
            <w:tcMar>
              <w:top w:w="28" w:type="dxa"/>
              <w:bottom w:w="28" w:type="dxa"/>
            </w:tcMar>
          </w:tcPr>
          <w:p w:rsidR="00B42833" w:rsidRDefault="00B42833" w:rsidP="007C6741">
            <w:pPr>
              <w:pStyle w:val="Normalny-sekcjapierwsza"/>
              <w:jc w:val="left"/>
            </w:pPr>
            <w:r>
              <w:t>17</w:t>
            </w:r>
          </w:p>
        </w:tc>
      </w:tr>
      <w:tr w:rsidR="00B42833" w:rsidTr="007C6741">
        <w:tc>
          <w:tcPr>
            <w:tcW w:w="3183" w:type="dxa"/>
            <w:tcMar>
              <w:top w:w="28" w:type="dxa"/>
              <w:bottom w:w="28" w:type="dxa"/>
            </w:tcMar>
          </w:tcPr>
          <w:p w:rsidR="00B42833" w:rsidRDefault="00B42833" w:rsidP="007C6741">
            <w:pPr>
              <w:pStyle w:val="Normalny-sekcjapierwsza"/>
              <w:jc w:val="left"/>
            </w:pPr>
            <w:r>
              <w:t>Artur Kąkol</w:t>
            </w:r>
          </w:p>
        </w:tc>
        <w:tc>
          <w:tcPr>
            <w:tcW w:w="3184" w:type="dxa"/>
            <w:tcMar>
              <w:top w:w="28" w:type="dxa"/>
              <w:bottom w:w="28" w:type="dxa"/>
            </w:tcMar>
          </w:tcPr>
          <w:p w:rsidR="00B42833" w:rsidRDefault="00B42833" w:rsidP="007C6741">
            <w:pPr>
              <w:pStyle w:val="Normalny-sekcjapierwsza"/>
              <w:jc w:val="left"/>
            </w:pPr>
            <w:r>
              <w:t>26</w:t>
            </w:r>
          </w:p>
        </w:tc>
        <w:tc>
          <w:tcPr>
            <w:tcW w:w="3184" w:type="dxa"/>
            <w:tcMar>
              <w:top w:w="28" w:type="dxa"/>
              <w:bottom w:w="28" w:type="dxa"/>
            </w:tcMar>
          </w:tcPr>
          <w:p w:rsidR="00B42833" w:rsidRDefault="00B42833" w:rsidP="007C6741">
            <w:pPr>
              <w:pStyle w:val="Normalny-sekcjapierwsza"/>
              <w:jc w:val="left"/>
            </w:pPr>
            <w:r>
              <w:t>24</w:t>
            </w:r>
          </w:p>
        </w:tc>
      </w:tr>
      <w:tr w:rsidR="00B42833" w:rsidTr="007C6741">
        <w:tc>
          <w:tcPr>
            <w:tcW w:w="3183" w:type="dxa"/>
            <w:tcMar>
              <w:top w:w="28" w:type="dxa"/>
              <w:bottom w:w="28" w:type="dxa"/>
            </w:tcMar>
          </w:tcPr>
          <w:p w:rsidR="00B42833" w:rsidRDefault="00B42833" w:rsidP="007C6741">
            <w:pPr>
              <w:pStyle w:val="Normalny-sekcjapierwsza"/>
              <w:jc w:val="left"/>
            </w:pPr>
            <w:r>
              <w:t>Patryk Kuśmierek</w:t>
            </w:r>
          </w:p>
        </w:tc>
        <w:tc>
          <w:tcPr>
            <w:tcW w:w="3184" w:type="dxa"/>
            <w:tcMar>
              <w:top w:w="28" w:type="dxa"/>
              <w:bottom w:w="28" w:type="dxa"/>
            </w:tcMar>
          </w:tcPr>
          <w:p w:rsidR="00B42833" w:rsidRDefault="00B42833" w:rsidP="007C6741">
            <w:pPr>
              <w:pStyle w:val="Normalny-sekcjapierwsza"/>
              <w:jc w:val="left"/>
            </w:pPr>
            <w:r>
              <w:t>15</w:t>
            </w:r>
          </w:p>
        </w:tc>
        <w:tc>
          <w:tcPr>
            <w:tcW w:w="3184" w:type="dxa"/>
            <w:tcMar>
              <w:top w:w="28" w:type="dxa"/>
              <w:bottom w:w="28" w:type="dxa"/>
            </w:tcMar>
          </w:tcPr>
          <w:p w:rsidR="00B42833" w:rsidRDefault="00B42833" w:rsidP="007C6741">
            <w:pPr>
              <w:pStyle w:val="Normalny-sekcjapierwsza"/>
              <w:jc w:val="left"/>
            </w:pPr>
            <w:r>
              <w:t>14</w:t>
            </w:r>
          </w:p>
        </w:tc>
      </w:tr>
    </w:tbl>
    <w:p w:rsidR="00B42833" w:rsidRDefault="00B42833" w:rsidP="00B42833"/>
    <w:p w:rsidR="00B42833" w:rsidRDefault="00B42833" w:rsidP="009F5055">
      <w:pPr>
        <w:pStyle w:val="Zwykyakapit"/>
      </w:pPr>
      <w:r>
        <w:t xml:space="preserve">Jak wynika z powyższych danych, cały zespół pracował nad testowaniem funkcjonalności produktu. Znalezione problemy </w:t>
      </w:r>
      <w:r w:rsidR="008F5E3F">
        <w:t>w aplikacji</w:t>
      </w:r>
      <w:r>
        <w:t xml:space="preserve"> w większości przypadków udało się naprawić, co znacząco wpłynęło na wzrost jakości oprogramowania. Błędy, które pozostały nienaprawione, to w </w:t>
      </w:r>
      <w:r w:rsidRPr="009F5055">
        <w:t>większości</w:t>
      </w:r>
      <w:r>
        <w:t xml:space="preserve"> drobne problemy</w:t>
      </w:r>
      <w:r w:rsidR="008F5E3F">
        <w:t>,</w:t>
      </w:r>
      <w:r>
        <w:t xml:space="preserve"> nie mające większego wpływu na działanie systemu lub błędy, których po pewnym czasie nie udało się odtworzyć.</w:t>
      </w:r>
    </w:p>
    <w:p w:rsidR="00B42833" w:rsidRPr="00A66B41" w:rsidRDefault="00B42833" w:rsidP="009F5055">
      <w:pPr>
        <w:pStyle w:val="Zwykyakapit"/>
      </w:pPr>
      <w:r>
        <w:t xml:space="preserve"> W porozumieniu z resztą zespołu, jeden błąd został świadomie pozostawiony w stanie </w:t>
      </w:r>
      <w:r>
        <w:rPr>
          <w:i/>
        </w:rPr>
        <w:t>Will not do</w:t>
      </w:r>
      <w:r>
        <w:t>, ze względu na fakt, że wskazywana przez niego funkcjonalność okazała się być niepotrzebna w systemie.</w:t>
      </w:r>
    </w:p>
    <w:p w:rsidR="00B42833" w:rsidRDefault="00B42833" w:rsidP="002A41BA">
      <w:pPr>
        <w:pStyle w:val="Nagwek1"/>
      </w:pPr>
      <w:bookmarkStart w:id="2193" w:name="_Toc437097129"/>
      <w:bookmarkStart w:id="2194" w:name="_Toc437130575"/>
      <w:bookmarkStart w:id="2195" w:name="_Toc437190880"/>
      <w:r>
        <w:lastRenderedPageBreak/>
        <w:t>Raport końcowy</w:t>
      </w:r>
      <w:bookmarkEnd w:id="2193"/>
      <w:bookmarkEnd w:id="2194"/>
      <w:bookmarkEnd w:id="2195"/>
    </w:p>
    <w:p w:rsidR="00B42833" w:rsidRDefault="00B42833" w:rsidP="002A41BA">
      <w:pPr>
        <w:pStyle w:val="Nagwek2"/>
      </w:pPr>
      <w:bookmarkStart w:id="2196" w:name="_Toc437097130"/>
      <w:bookmarkStart w:id="2197" w:name="_Toc437130576"/>
      <w:bookmarkStart w:id="2198" w:name="_Toc437190881"/>
      <w:r>
        <w:t>Zespół projektowy</w:t>
      </w:r>
      <w:bookmarkEnd w:id="2196"/>
      <w:bookmarkEnd w:id="2197"/>
      <w:bookmarkEnd w:id="2198"/>
    </w:p>
    <w:p w:rsidR="00B42833" w:rsidRDefault="00B42833" w:rsidP="008F5E3F">
      <w:pPr>
        <w:pStyle w:val="Tytu3"/>
      </w:pPr>
      <w:bookmarkStart w:id="2199" w:name="_Toc437190882"/>
      <w:r>
        <w:t>Opiekun pracy:</w:t>
      </w:r>
      <w:bookmarkEnd w:id="2199"/>
    </w:p>
    <w:p w:rsidR="00B42833" w:rsidRDefault="00B42833" w:rsidP="008F5E3F">
      <w:pPr>
        <w:pStyle w:val="Zwykyakapit"/>
      </w:pPr>
      <w:r>
        <w:t>dr inż. Aleksander Jarzębowicz</w:t>
      </w:r>
    </w:p>
    <w:p w:rsidR="00B42833" w:rsidRDefault="00B42833" w:rsidP="008F5E3F">
      <w:pPr>
        <w:pStyle w:val="Tytu3"/>
      </w:pPr>
      <w:bookmarkStart w:id="2200" w:name="_Toc437190883"/>
      <w:r>
        <w:t>Uczestnicy:</w:t>
      </w:r>
      <w:bookmarkEnd w:id="2200"/>
    </w:p>
    <w:p w:rsidR="00B42833" w:rsidRDefault="00B42833" w:rsidP="00B42833">
      <w:pPr>
        <w:pStyle w:val="Akapitzlist"/>
        <w:numPr>
          <w:ilvl w:val="0"/>
          <w:numId w:val="8"/>
        </w:numPr>
      </w:pPr>
      <w:r>
        <w:t>Artur Kąkol, katedra Architektury Systemów Komputerowych</w:t>
      </w:r>
    </w:p>
    <w:p w:rsidR="00B42833" w:rsidRDefault="00B42833" w:rsidP="00B42833">
      <w:pPr>
        <w:pStyle w:val="Akapitzlist"/>
        <w:numPr>
          <w:ilvl w:val="0"/>
          <w:numId w:val="8"/>
        </w:numPr>
      </w:pPr>
      <w:r>
        <w:t>Dorian Krefft, katedra Architektury Systemów Komputerowych</w:t>
      </w:r>
    </w:p>
    <w:p w:rsidR="00B42833" w:rsidRDefault="00B42833" w:rsidP="00B42833">
      <w:pPr>
        <w:pStyle w:val="Akapitzlist"/>
        <w:numPr>
          <w:ilvl w:val="0"/>
          <w:numId w:val="8"/>
        </w:numPr>
      </w:pPr>
      <w:r>
        <w:t>Marcin Kozij, katedra Algorytmów i Modelowania Systemów</w:t>
      </w:r>
    </w:p>
    <w:p w:rsidR="00B42833" w:rsidRDefault="00B42833" w:rsidP="00B42833">
      <w:pPr>
        <w:pStyle w:val="Akapitzlist"/>
        <w:numPr>
          <w:ilvl w:val="0"/>
          <w:numId w:val="8"/>
        </w:numPr>
      </w:pPr>
      <w:r>
        <w:t>Patryk Kuśmierek,</w:t>
      </w:r>
      <w:del w:id="2201" w:author="Olek" w:date="2015-12-07T09:53:00Z">
        <w:r w:rsidDel="00F311F4">
          <w:delText xml:space="preserve"> </w:delText>
        </w:r>
      </w:del>
      <w:r>
        <w:t xml:space="preserve"> 5 semestr</w:t>
      </w:r>
    </w:p>
    <w:p w:rsidR="00B42833" w:rsidRDefault="00B42833" w:rsidP="002A41BA">
      <w:pPr>
        <w:pStyle w:val="Nagwek2"/>
      </w:pPr>
      <w:bookmarkStart w:id="2202" w:name="_Toc437097131"/>
      <w:bookmarkStart w:id="2203" w:name="_Toc437130577"/>
      <w:bookmarkStart w:id="2204" w:name="_Toc437190884"/>
      <w:r>
        <w:t>Temat projektu</w:t>
      </w:r>
      <w:bookmarkEnd w:id="2202"/>
      <w:bookmarkEnd w:id="2203"/>
      <w:bookmarkEnd w:id="2204"/>
    </w:p>
    <w:p w:rsidR="00B42833" w:rsidRDefault="00B42833" w:rsidP="008F5E3F">
      <w:pPr>
        <w:pStyle w:val="Zwykyakapit"/>
      </w:pPr>
      <w:r>
        <w:t>Interaktywny internetowy serwis turystyczny z elementami geolokalizacji</w:t>
      </w:r>
    </w:p>
    <w:p w:rsidR="00B42833" w:rsidRDefault="00B42833" w:rsidP="002A41BA">
      <w:pPr>
        <w:pStyle w:val="Nagwek2"/>
      </w:pPr>
      <w:bookmarkStart w:id="2205" w:name="_Toc437097132"/>
      <w:bookmarkStart w:id="2206" w:name="_Toc437130578"/>
      <w:bookmarkStart w:id="2207" w:name="_Toc437190885"/>
      <w:r>
        <w:t>Kontekst projektu</w:t>
      </w:r>
      <w:bookmarkEnd w:id="2205"/>
      <w:bookmarkEnd w:id="2206"/>
      <w:bookmarkEnd w:id="2207"/>
      <w:r>
        <w:tab/>
      </w:r>
    </w:p>
    <w:p w:rsidR="00B42833" w:rsidRDefault="00B42833" w:rsidP="002A41BA">
      <w:pPr>
        <w:pStyle w:val="Nagwek3"/>
      </w:pPr>
      <w:bookmarkStart w:id="2208" w:name="_Toc437097133"/>
      <w:bookmarkStart w:id="2209" w:name="_Toc437130579"/>
      <w:bookmarkStart w:id="2210" w:name="_Toc437190886"/>
      <w:r>
        <w:t>Krótka charakterystyka projektu</w:t>
      </w:r>
      <w:bookmarkEnd w:id="2208"/>
      <w:bookmarkEnd w:id="2209"/>
      <w:bookmarkEnd w:id="2210"/>
    </w:p>
    <w:p w:rsidR="00B42833" w:rsidRDefault="00B42833" w:rsidP="009F5055">
      <w:pPr>
        <w:pStyle w:val="Zwykyakapit"/>
      </w:pPr>
      <w:r>
        <w:t>Praca została zrealizowana przez zespół, który składał się z czterech osób w ramach projektu inżynierskiego. Członkowie postanowili stworzyć wspólnymi siłami serwis turystyczny do wyszukiwania i zarządzania atrakcjami.</w:t>
      </w:r>
    </w:p>
    <w:p w:rsidR="00B42833" w:rsidRDefault="00B42833" w:rsidP="002A41BA">
      <w:pPr>
        <w:pStyle w:val="Nagwek3"/>
      </w:pPr>
      <w:bookmarkStart w:id="2211" w:name="_Toc437097134"/>
      <w:bookmarkStart w:id="2212" w:name="_Toc437130580"/>
      <w:bookmarkStart w:id="2213" w:name="_Toc437190887"/>
      <w:r>
        <w:t>Cele projektu</w:t>
      </w:r>
      <w:bookmarkEnd w:id="2211"/>
      <w:bookmarkEnd w:id="2212"/>
      <w:bookmarkEnd w:id="2213"/>
    </w:p>
    <w:p w:rsidR="00B42833" w:rsidRDefault="00B42833" w:rsidP="009F5055">
      <w:pPr>
        <w:pStyle w:val="Zwykyakapit"/>
      </w:pPr>
      <w:r>
        <w:t>Głównym celem projektu było stworzenie aplikacji przy wykorzystaniu najnowszych dostępnych technologii, która umożliwiałaby:</w:t>
      </w:r>
    </w:p>
    <w:p w:rsidR="00B42833" w:rsidRDefault="00B42833" w:rsidP="00B42833">
      <w:pPr>
        <w:pStyle w:val="Akapitzlist"/>
        <w:numPr>
          <w:ilvl w:val="0"/>
          <w:numId w:val="9"/>
        </w:numPr>
      </w:pPr>
      <w:r>
        <w:t>Zwykłym użytkownikom na znalezienie w łatwy i szybki sposób miejsca wypoczynku, które spełnia ich oczekiwania</w:t>
      </w:r>
    </w:p>
    <w:p w:rsidR="00B42833" w:rsidRDefault="00B42833" w:rsidP="00B42833">
      <w:pPr>
        <w:pStyle w:val="Akapitzlist"/>
        <w:numPr>
          <w:ilvl w:val="0"/>
          <w:numId w:val="9"/>
        </w:numPr>
      </w:pPr>
      <w:r>
        <w:t>Stałym użytkownikom na możliwość dzielenia się swoimi opiniami z innymi, poznawanie nowych ludzi poprzez wydarzenia i branie czynnego udziału w rozwoju społeczności</w:t>
      </w:r>
    </w:p>
    <w:p w:rsidR="00B42833" w:rsidRDefault="00B42833" w:rsidP="00B42833">
      <w:pPr>
        <w:pStyle w:val="Akapitzlist"/>
        <w:numPr>
          <w:ilvl w:val="0"/>
          <w:numId w:val="9"/>
        </w:numPr>
      </w:pPr>
      <w:r>
        <w:t>Właścicielom obiektów turystycznych na promocję ich placówek, dzięki możliwości dobrego zaprezentowania się na tle konkurencji</w:t>
      </w:r>
    </w:p>
    <w:p w:rsidR="00B42833" w:rsidRDefault="00B42833" w:rsidP="00B42833">
      <w:pPr>
        <w:pStyle w:val="Akapitzlist"/>
        <w:numPr>
          <w:ilvl w:val="0"/>
          <w:numId w:val="9"/>
        </w:numPr>
      </w:pPr>
      <w:r>
        <w:t xml:space="preserve">Administratorom aplikacji na nadzorowanie porządku </w:t>
      </w:r>
    </w:p>
    <w:p w:rsidR="00B42833" w:rsidRDefault="00B42833" w:rsidP="002A41BA">
      <w:pPr>
        <w:pStyle w:val="Nagwek2"/>
      </w:pPr>
      <w:bookmarkStart w:id="2214" w:name="_Toc437097135"/>
      <w:bookmarkStart w:id="2215" w:name="_Toc437130581"/>
      <w:bookmarkStart w:id="2216" w:name="_Toc437190888"/>
      <w:r w:rsidRPr="007B0994">
        <w:t>Osiągnięte rezultaty</w:t>
      </w:r>
      <w:bookmarkEnd w:id="2214"/>
      <w:bookmarkEnd w:id="2215"/>
      <w:bookmarkEnd w:id="2216"/>
    </w:p>
    <w:p w:rsidR="00B42833" w:rsidRDefault="00B42833" w:rsidP="009F5055">
      <w:pPr>
        <w:pStyle w:val="Zwykyakapit"/>
      </w:pPr>
      <w:r>
        <w:t>W wyniku pracy powstała aplikacja mobilna przeznaczona na platformę Android, przy wykorzystaniu której użytkownik może znaleźć obiekty turystyczne znajdujące się w jego pobliżu. Ma możliwość przefiltrowania ich po dwóch podstawowych typach. Może również wyświetlić te miejsca na mapie oraz obejrzeć informacje o wybranej atrakcji wraz z komentarzami i dostępnymi zdjęciami. Ostatecznie jest również w stanie dodać własną opinię i podzielić się swoim zdjęciem.</w:t>
      </w:r>
    </w:p>
    <w:p w:rsidR="00B42833" w:rsidRDefault="00B42833" w:rsidP="009F5055">
      <w:pPr>
        <w:pStyle w:val="Zwykyakapit"/>
      </w:pPr>
      <w:r>
        <w:lastRenderedPageBreak/>
        <w:t>Kolejnym powstałym produktem jest strona internetowa. Jej elementy można porozdzielać do czterech modułów - miejsc, wydarzeń, profilu użytkownika, a także panelu administracyjnego. Pierwszy z nich udostępnia widok listy atrakcji, którą użytkownik może przefiltrować w taki sposób, aby dostosować ją do swoich wymagań lub do której może zaproponować nowy obiekt. Ponadto</w:t>
      </w:r>
      <w:ins w:id="2217" w:author="DeeM" w:date="2015-12-07T16:57:00Z">
        <w:r w:rsidR="009423ED">
          <w:t>,</w:t>
        </w:r>
      </w:ins>
      <w:r>
        <w:t xml:space="preserve"> może dowiedzieć się więcej na temat wybranego miejsca i zobaczyć zdjęcia </w:t>
      </w:r>
      <w:ins w:id="2218" w:author="DeeM" w:date="2015-12-07T16:57:00Z">
        <w:r w:rsidR="009423ED">
          <w:t>oraz</w:t>
        </w:r>
      </w:ins>
      <w:del w:id="2219" w:author="DeeM" w:date="2015-12-07T16:57:00Z">
        <w:r w:rsidDel="009423ED">
          <w:delText>i</w:delText>
        </w:r>
      </w:del>
      <w:r>
        <w:t xml:space="preserve"> opinie innych użytkowników. </w:t>
      </w:r>
    </w:p>
    <w:p w:rsidR="00B42833" w:rsidRDefault="00B42833" w:rsidP="009F5055">
      <w:pPr>
        <w:pStyle w:val="Zwykyakapit"/>
      </w:pPr>
      <w:r>
        <w:t xml:space="preserve">Drugi z modułów - wydarzenia - umożliwia użytkownikom planowanie spotkań w grupie i komunikację w celu ustalenia szczegółów wydarzenia. </w:t>
      </w:r>
    </w:p>
    <w:p w:rsidR="00B42833" w:rsidRDefault="00B42833" w:rsidP="009F5055">
      <w:pPr>
        <w:pStyle w:val="Zwykyakapit"/>
      </w:pPr>
      <w:r>
        <w:t>Następny element - profil użytkownika - oprócz zarządzania kontem i informacjami na nim</w:t>
      </w:r>
      <w:ins w:id="2220" w:author="DeeM" w:date="2015-12-07T16:57:00Z">
        <w:r w:rsidR="009423ED">
          <w:t>,</w:t>
        </w:r>
      </w:ins>
      <w:r>
        <w:t xml:space="preserve"> udostępnia także wiele funkcji społecznościowych. Daje możliwość zapraszania innych użytkowników do znajomych, oglądania ich aktywności oraz dodawania i edycji zdjęć. </w:t>
      </w:r>
    </w:p>
    <w:p w:rsidR="00B42833" w:rsidRDefault="00B42833" w:rsidP="009F5055">
      <w:pPr>
        <w:pStyle w:val="Zwykyakapit"/>
      </w:pPr>
      <w:r>
        <w:t>Ostatni z modułów, czyli panel administracyjny, umożliwia scentralizowane zarządzanie treścią strony. Dzięki niemu można w łatwy sposób między innymi zaakceptować nowe miejsce albo usunąć obraźliwy komentarz.</w:t>
      </w:r>
    </w:p>
    <w:p w:rsidR="00000000" w:rsidRDefault="00B42833">
      <w:pPr>
        <w:pStyle w:val="Zwykyakapit"/>
        <w:pPrChange w:id="2221" w:author="DeeM" w:date="2015-12-07T16:57:00Z">
          <w:pPr/>
        </w:pPrChange>
      </w:pPr>
      <w:r>
        <w:t>Obie aplikacje współdzielą tę samą bazę danych i serwis.</w:t>
      </w:r>
    </w:p>
    <w:p w:rsidR="00B42833" w:rsidRDefault="00B42833" w:rsidP="002A41BA">
      <w:pPr>
        <w:pStyle w:val="Nagwek2"/>
      </w:pPr>
      <w:bookmarkStart w:id="2222" w:name="_Toc437097136"/>
      <w:bookmarkStart w:id="2223" w:name="_Toc437130582"/>
      <w:bookmarkStart w:id="2224" w:name="_Toc437190889"/>
      <w:r w:rsidRPr="008F2ED6">
        <w:t>Proces realizacji projektu</w:t>
      </w:r>
      <w:bookmarkEnd w:id="2222"/>
      <w:bookmarkEnd w:id="2223"/>
      <w:bookmarkEnd w:id="2224"/>
    </w:p>
    <w:p w:rsidR="00B42833" w:rsidRDefault="00B42833" w:rsidP="002A41BA">
      <w:pPr>
        <w:pStyle w:val="Nagwek3"/>
      </w:pPr>
      <w:bookmarkStart w:id="2225" w:name="_Toc437097137"/>
      <w:bookmarkStart w:id="2226" w:name="_Toc437130583"/>
      <w:bookmarkStart w:id="2227" w:name="_Toc437190890"/>
      <w:r>
        <w:t>Organizacja projektu</w:t>
      </w:r>
      <w:bookmarkEnd w:id="2225"/>
      <w:bookmarkEnd w:id="2226"/>
      <w:bookmarkEnd w:id="2227"/>
    </w:p>
    <w:p w:rsidR="00B42833" w:rsidRDefault="00B42833" w:rsidP="009F5055">
      <w:pPr>
        <w:pStyle w:val="Zwykyakapit"/>
      </w:pPr>
      <w:r>
        <w:t xml:space="preserve">Prace nad projektem zaczęły się jeszcze w wakacje. Pierwszy sprint rozpoczął się wraz z początkiem września, </w:t>
      </w:r>
      <w:ins w:id="2228" w:author="DeeM" w:date="2015-12-07T16:58:00Z">
        <w:r w:rsidR="009423ED">
          <w:t xml:space="preserve">zaś </w:t>
        </w:r>
      </w:ins>
      <w:r>
        <w:t xml:space="preserve">ostatni zakończył </w:t>
      </w:r>
      <w:del w:id="2229" w:author="DeeM" w:date="2015-12-07T16:58:00Z">
        <w:r w:rsidDel="009423ED">
          <w:delText xml:space="preserve">się </w:delText>
        </w:r>
      </w:del>
      <w:r>
        <w:t xml:space="preserve">na początku grudnia. Prace w początkowych sprintach polegały głównie na przygotowaniu środowisk deweloperskich potrzebnych do pracy przy projekcie. W trakcie kolejnych iteracji zespół położył silny nacisk na wytwarzanie działającej aplikacji, starając się jednocześnie pamiętać o konieczności tworzenia dokumentacji i testowaniu aplikacji. Ostatni sprint poświęcony był głównie na przetestowanie gotowego produktu oraz poprawianiu znalezionych błędów. </w:t>
      </w:r>
    </w:p>
    <w:p w:rsidR="00B42833" w:rsidRDefault="00B42833" w:rsidP="009F5055">
      <w:pPr>
        <w:pStyle w:val="Zwykyakapit"/>
      </w:pPr>
      <w:r>
        <w:t xml:space="preserve">Pierwsze spotkanie z promotorem odbyło się </w:t>
      </w:r>
      <w:r w:rsidRPr="008F2ED6">
        <w:rPr>
          <w:i/>
        </w:rPr>
        <w:t>14.09.2015</w:t>
      </w:r>
      <w:r>
        <w:t>, kolejne odbywały się w każdą środę o godzinie 12.</w:t>
      </w:r>
      <w:r>
        <w:tab/>
      </w:r>
    </w:p>
    <w:p w:rsidR="00B42833" w:rsidRDefault="00B42833" w:rsidP="009F5055">
      <w:pPr>
        <w:pStyle w:val="Zwykyakapit"/>
      </w:pPr>
      <w:r>
        <w:t xml:space="preserve">Każdy z członków zespołu odpowiedzialny był za określone moduły w aplikacji. Dorian Krefft zajmował się szablonem interfejsu graficznego strony, </w:t>
      </w:r>
      <w:del w:id="2230" w:author="DeeM" w:date="2015-12-07T16:58:00Z">
        <w:r w:rsidDel="009423ED">
          <w:delText xml:space="preserve">widoku </w:delText>
        </w:r>
      </w:del>
      <w:ins w:id="2231" w:author="DeeM" w:date="2015-12-07T16:58:00Z">
        <w:r w:rsidR="009423ED">
          <w:t xml:space="preserve">widokiem </w:t>
        </w:r>
      </w:ins>
      <w:r>
        <w:t xml:space="preserve">wyświetlania szczegółów aplikacji oraz panelem administratora. On również sprawował pieczę nad dokumentacją projektu. Marcin Kozij odpowiadał za oskryptowanie portalu, stworzył także profil użytkownika. Artur Kąkol odpowiedzialny był za utworzenie środowiska oraz administrowanie nim, dzięki niemu udało się utworzyć aplikację mobilną. Patryk Kuśmierek skupił się głownie na implementacji aplikacji webowej, biorąc udział głównie przy wytwarzaniu modułu wydarzeń.  </w:t>
      </w:r>
    </w:p>
    <w:p w:rsidR="00B42833" w:rsidRDefault="00B42833" w:rsidP="002A41BA">
      <w:pPr>
        <w:pStyle w:val="Nagwek3"/>
      </w:pPr>
      <w:bookmarkStart w:id="2232" w:name="_Toc437097138"/>
      <w:bookmarkStart w:id="2233" w:name="_Toc437130584"/>
      <w:bookmarkStart w:id="2234" w:name="_Toc437190891"/>
      <w:r>
        <w:t>Metodologie</w:t>
      </w:r>
      <w:bookmarkEnd w:id="2232"/>
      <w:bookmarkEnd w:id="2233"/>
      <w:bookmarkEnd w:id="2234"/>
    </w:p>
    <w:p w:rsidR="00B42833" w:rsidRDefault="00B42833" w:rsidP="009F5055">
      <w:pPr>
        <w:pStyle w:val="Zwykyakapit"/>
      </w:pPr>
      <w:r>
        <w:t xml:space="preserve">W projekcie została wykorzystana zmodyfikowana wersja zwinnej metodyki Scrum. Przez cały czas trwania </w:t>
      </w:r>
      <w:r w:rsidR="00706883">
        <w:t>projektu wykonaliśmy 9 sprintów</w:t>
      </w:r>
      <w:r>
        <w:t xml:space="preserve"> </w:t>
      </w:r>
      <w:r w:rsidR="0055298E">
        <w:t>o</w:t>
      </w:r>
      <w:r>
        <w:t xml:space="preserve"> zmiennej długości. Początkowe sprinty były dwu-tygodniowe, a ostatnie były tygodniowe. Brak było też codziennych spotkań, które były zastąpione częstą komunikacją zespołu przez komunikator </w:t>
      </w:r>
      <w:r w:rsidRPr="008F2ED6">
        <w:rPr>
          <w:rStyle w:val="OdsyaczZnak"/>
        </w:rPr>
        <w:t>TeamSpeak3</w:t>
      </w:r>
      <w:r>
        <w:t xml:space="preserve">. </w:t>
      </w:r>
    </w:p>
    <w:p w:rsidR="00B42833" w:rsidRDefault="00B42833" w:rsidP="002A41BA">
      <w:pPr>
        <w:pStyle w:val="Nagwek3"/>
      </w:pPr>
      <w:bookmarkStart w:id="2235" w:name="_Toc437097139"/>
      <w:bookmarkStart w:id="2236" w:name="_Toc437130585"/>
      <w:bookmarkStart w:id="2237" w:name="_Toc437190892"/>
      <w:r>
        <w:lastRenderedPageBreak/>
        <w:t>Wsparcie narzędziowe</w:t>
      </w:r>
      <w:bookmarkEnd w:id="2235"/>
      <w:bookmarkEnd w:id="2236"/>
      <w:bookmarkEnd w:id="2237"/>
    </w:p>
    <w:p w:rsidR="00B42833" w:rsidRDefault="00B42833" w:rsidP="00AD6163">
      <w:pPr>
        <w:pStyle w:val="Zwykyakapit"/>
      </w:pPr>
      <w:r>
        <w:t>- narzędzia do komunikacji zespołu:</w:t>
      </w:r>
    </w:p>
    <w:p w:rsidR="00B42833" w:rsidRDefault="00B42833" w:rsidP="00AD6163">
      <w:pPr>
        <w:pStyle w:val="Zwykyakapit"/>
      </w:pPr>
      <w:r>
        <w:t xml:space="preserve">komunikator </w:t>
      </w:r>
      <w:r w:rsidRPr="008F2ED6">
        <w:rPr>
          <w:rStyle w:val="OdsyaczZnak"/>
        </w:rPr>
        <w:t>TeamSpeak</w:t>
      </w:r>
      <w:ins w:id="2238" w:author="DeeM" w:date="2015-12-07T16:59:00Z">
        <w:r w:rsidR="009423ED">
          <w:rPr>
            <w:rStyle w:val="OdsyaczZnak"/>
          </w:rPr>
          <w:t xml:space="preserve"> </w:t>
        </w:r>
      </w:ins>
      <w:r w:rsidRPr="008F2ED6">
        <w:rPr>
          <w:rStyle w:val="OdsyaczZnak"/>
        </w:rPr>
        <w:t>3</w:t>
      </w:r>
      <w:r>
        <w:t xml:space="preserve">, </w:t>
      </w:r>
      <w:r w:rsidRPr="008F2ED6">
        <w:rPr>
          <w:rStyle w:val="OdsyaczZnak"/>
        </w:rPr>
        <w:t>Mess</w:t>
      </w:r>
      <w:r>
        <w:rPr>
          <w:rStyle w:val="OdsyaczZnak"/>
        </w:rPr>
        <w:t>e</w:t>
      </w:r>
      <w:r w:rsidRPr="008F2ED6">
        <w:rPr>
          <w:rStyle w:val="OdsyaczZnak"/>
        </w:rPr>
        <w:t>nger</w:t>
      </w:r>
      <w:r>
        <w:t>, telefony komórkowe</w:t>
      </w:r>
    </w:p>
    <w:p w:rsidR="00B42833" w:rsidRDefault="00B42833" w:rsidP="00B42833">
      <w:r>
        <w:tab/>
      </w:r>
    </w:p>
    <w:p w:rsidR="00B42833" w:rsidRDefault="00B42833" w:rsidP="00AD6163">
      <w:pPr>
        <w:pStyle w:val="Zwykyakapit"/>
      </w:pPr>
      <w:r>
        <w:t>- narzędzia do współdzielenia kodu oraz dokumentacji</w:t>
      </w:r>
    </w:p>
    <w:p w:rsidR="00B42833" w:rsidRPr="00AD6163" w:rsidRDefault="00B42833" w:rsidP="00AD6163">
      <w:pPr>
        <w:pStyle w:val="Zwykyakapit"/>
        <w:rPr>
          <w:i/>
        </w:rPr>
      </w:pPr>
      <w:r w:rsidRPr="00AD6163">
        <w:rPr>
          <w:i/>
        </w:rPr>
        <w:t>GitHub, Google Documents</w:t>
      </w:r>
    </w:p>
    <w:p w:rsidR="00B42833" w:rsidRDefault="00B42833" w:rsidP="00B42833"/>
    <w:p w:rsidR="00B42833" w:rsidRDefault="00B42833" w:rsidP="00AD6163">
      <w:pPr>
        <w:pStyle w:val="Zwykyakapit"/>
      </w:pPr>
      <w:r>
        <w:t>- narzędzia wytwarzania aplikacji</w:t>
      </w:r>
      <w:ins w:id="2239" w:author="DeeM" w:date="2015-12-07T16:59:00Z">
        <w:r w:rsidR="009423ED">
          <w:t>:</w:t>
        </w:r>
      </w:ins>
    </w:p>
    <w:p w:rsidR="00B42833" w:rsidRDefault="00B42833" w:rsidP="00B42833">
      <w:pPr>
        <w:pStyle w:val="Odsyacz"/>
        <w:ind w:firstLine="0"/>
      </w:pPr>
      <w:r>
        <w:tab/>
        <w:t>IntelliJ IDEA 14.0.1, AndroidStudio 1.3.4</w:t>
      </w:r>
    </w:p>
    <w:p w:rsidR="00B42833" w:rsidRDefault="00B42833" w:rsidP="00B42833"/>
    <w:p w:rsidR="00B42833" w:rsidRDefault="00B42833" w:rsidP="00AD6163">
      <w:pPr>
        <w:pStyle w:val="Zwykyakapit"/>
      </w:pPr>
      <w:r>
        <w:t>- narzędzia do wytwarzania dokumentacji</w:t>
      </w:r>
      <w:ins w:id="2240" w:author="DeeM" w:date="2015-12-07T16:59:00Z">
        <w:r w:rsidR="009423ED">
          <w:t>:</w:t>
        </w:r>
      </w:ins>
    </w:p>
    <w:p w:rsidR="00B42833" w:rsidRDefault="00B42833" w:rsidP="00B42833">
      <w:pPr>
        <w:pStyle w:val="Odsyacz"/>
      </w:pPr>
      <w:r>
        <w:t xml:space="preserve">Google Documents, Microsoft Word </w:t>
      </w:r>
    </w:p>
    <w:p w:rsidR="00B42833" w:rsidRDefault="00B42833" w:rsidP="00B42833"/>
    <w:p w:rsidR="00B42833" w:rsidRDefault="00B42833" w:rsidP="00AD6163">
      <w:pPr>
        <w:pStyle w:val="Zwykyakapit"/>
      </w:pPr>
      <w:r>
        <w:t>- inne narzędzia wykorzystywane przy tworzeniu</w:t>
      </w:r>
      <w:ins w:id="2241" w:author="DeeM" w:date="2015-12-07T16:59:00Z">
        <w:r w:rsidR="009423ED">
          <w:t>:</w:t>
        </w:r>
      </w:ins>
    </w:p>
    <w:p w:rsidR="00B42833" w:rsidRDefault="00B42833" w:rsidP="00B42833">
      <w:pPr>
        <w:pStyle w:val="Odsyacz"/>
      </w:pPr>
      <w:r>
        <w:t>Acunote</w:t>
      </w:r>
    </w:p>
    <w:p w:rsidR="006C3C84" w:rsidRDefault="00B42833" w:rsidP="002A41BA">
      <w:pPr>
        <w:pStyle w:val="Nagwek2"/>
      </w:pPr>
      <w:bookmarkStart w:id="2242" w:name="_Toc437190893"/>
      <w:bookmarkStart w:id="2243" w:name="_Toc437097140"/>
      <w:bookmarkStart w:id="2244" w:name="_Toc437130586"/>
      <w:r>
        <w:t>Dokumentacja</w:t>
      </w:r>
      <w:bookmarkEnd w:id="2242"/>
      <w:r>
        <w:t xml:space="preserve"> </w:t>
      </w:r>
    </w:p>
    <w:p w:rsidR="00B42833" w:rsidRDefault="006C3C84" w:rsidP="006C3C84">
      <w:pPr>
        <w:pStyle w:val="Nagwek3"/>
      </w:pPr>
      <w:bookmarkStart w:id="2245" w:name="_Toc437190894"/>
      <w:r>
        <w:t xml:space="preserve">Dokumentacja </w:t>
      </w:r>
      <w:r w:rsidR="00B42833">
        <w:t>techniczna</w:t>
      </w:r>
      <w:bookmarkEnd w:id="2243"/>
      <w:bookmarkEnd w:id="2244"/>
      <w:bookmarkEnd w:id="2245"/>
    </w:p>
    <w:p w:rsidR="00B42833" w:rsidRDefault="00B42833" w:rsidP="00481D91">
      <w:pPr>
        <w:pStyle w:val="Zwykyakapit"/>
      </w:pPr>
      <w:r>
        <w:t xml:space="preserve">W skład dokumentacji technicznej produktu wchodzą modele baz danych, opis poszczególnych komponentów oraz funkcjonalności aplikacji webowej oraz aplikacji mobilnej. Utworzyliśmy także ogólny opis architektury systemu. Do dokumentacji technicznej można zaliczyć także opis testów wraz z jego wynikami. </w:t>
      </w:r>
    </w:p>
    <w:p w:rsidR="00B42833" w:rsidRDefault="00B42833" w:rsidP="009F5055">
      <w:pPr>
        <w:pStyle w:val="Zwykyakapit"/>
      </w:pPr>
      <w:r>
        <w:t>Całość dokumentacji została umieszczona w niniejszym dokumencie.</w:t>
      </w:r>
    </w:p>
    <w:p w:rsidR="00B42833" w:rsidRDefault="00B42833" w:rsidP="00B42833">
      <w:r>
        <w:t xml:space="preserve"> </w:t>
      </w:r>
    </w:p>
    <w:p w:rsidR="00B42833" w:rsidRDefault="00B42833" w:rsidP="006C3C84">
      <w:pPr>
        <w:pStyle w:val="Nagwek3"/>
      </w:pPr>
      <w:bookmarkStart w:id="2246" w:name="_Toc437097141"/>
      <w:bookmarkStart w:id="2247" w:name="_Toc437130587"/>
      <w:bookmarkStart w:id="2248" w:name="_Toc437190895"/>
      <w:r>
        <w:t>Dokumentacja procesowa</w:t>
      </w:r>
      <w:bookmarkEnd w:id="2246"/>
      <w:bookmarkEnd w:id="2247"/>
      <w:bookmarkEnd w:id="2248"/>
    </w:p>
    <w:p w:rsidR="00B42833" w:rsidRDefault="00B42833" w:rsidP="00AD6163">
      <w:pPr>
        <w:pStyle w:val="Zwykyakapit"/>
      </w:pPr>
      <w:r>
        <w:t xml:space="preserve">W skład dokumentacji procesowej wchodzi wizja projektu wraz z rozpisanym zakresem produktu jaki był planowany do realizacji. Do dokumentacji procesowej można </w:t>
      </w:r>
      <w:ins w:id="2249" w:author="DeeM" w:date="2015-12-07T16:59:00Z">
        <w:r w:rsidR="009423ED">
          <w:t xml:space="preserve">zaliczyć także </w:t>
        </w:r>
      </w:ins>
      <w:r>
        <w:t>zapis backlogu oraz kolejnych sprintów.</w:t>
      </w:r>
    </w:p>
    <w:p w:rsidR="00B42833" w:rsidRDefault="00B42833" w:rsidP="009F5055">
      <w:pPr>
        <w:pStyle w:val="Zwykyakapit"/>
      </w:pPr>
      <w:r>
        <w:t xml:space="preserve">Całość dokumentacji została umieszczona w niniejszym dokumencie. </w:t>
      </w:r>
    </w:p>
    <w:p w:rsidR="00B42833" w:rsidRDefault="00B42833" w:rsidP="002A41BA">
      <w:pPr>
        <w:pStyle w:val="Nagwek2"/>
      </w:pPr>
      <w:bookmarkStart w:id="2250" w:name="_Toc437097142"/>
      <w:bookmarkStart w:id="2251" w:name="_Toc437130588"/>
      <w:bookmarkStart w:id="2252" w:name="_Toc437190896"/>
      <w:r>
        <w:t>Zmiany w trakcie projektu</w:t>
      </w:r>
      <w:bookmarkEnd w:id="2250"/>
      <w:bookmarkEnd w:id="2251"/>
      <w:bookmarkEnd w:id="2252"/>
    </w:p>
    <w:p w:rsidR="00B42833" w:rsidRDefault="00B42833" w:rsidP="002A41BA">
      <w:pPr>
        <w:pStyle w:val="Nagwek3"/>
      </w:pPr>
      <w:bookmarkStart w:id="2253" w:name="_Toc437097143"/>
      <w:bookmarkStart w:id="2254" w:name="_Toc437130589"/>
      <w:bookmarkStart w:id="2255" w:name="_Toc437190897"/>
      <w:r>
        <w:t>Organizacja projektu i role członków zespołu</w:t>
      </w:r>
      <w:bookmarkEnd w:id="2253"/>
      <w:bookmarkEnd w:id="2254"/>
      <w:bookmarkEnd w:id="2255"/>
    </w:p>
    <w:p w:rsidR="00B42833" w:rsidRDefault="00B42833" w:rsidP="009F5055">
      <w:pPr>
        <w:pStyle w:val="Zwykyakapit"/>
      </w:pPr>
      <w:r>
        <w:t>Planując pracę nad projektem podzieliliśmy określone zadania do poszczególnych członków zespołu, jednak natłok obowiązków w pewnych obszarach skutkował tym, że często pozostali członkowie zespołu pomagali w rozwiązywaniu niektórych problemów. Na przykład Patryk Kuśmierek pomocny był przy konfiguracji serwera.</w:t>
      </w:r>
    </w:p>
    <w:p w:rsidR="00B42833" w:rsidRDefault="00B42833" w:rsidP="009F5055">
      <w:pPr>
        <w:pStyle w:val="Zwykyakapit"/>
      </w:pPr>
      <w:r>
        <w:t>W planach było także dużo wcześniejsze rozpoczęcie realizacji projektu</w:t>
      </w:r>
      <w:del w:id="2256" w:author="DeeM" w:date="2015-12-07T17:00:00Z">
        <w:r w:rsidDel="009423ED">
          <w:delText>. Jednak udało się go rozpocząć</w:delText>
        </w:r>
      </w:del>
      <w:ins w:id="2257" w:author="DeeM" w:date="2015-12-07T17:00:00Z">
        <w:r w:rsidR="009423ED">
          <w:t>, jednak udało się to osiągnąć</w:t>
        </w:r>
      </w:ins>
      <w:r>
        <w:t xml:space="preserve"> dopiero na początku września</w:t>
      </w:r>
      <w:ins w:id="2258" w:author="DeeM" w:date="2015-12-07T17:00:00Z">
        <w:r w:rsidR="009423ED">
          <w:t xml:space="preserve">, przez co </w:t>
        </w:r>
      </w:ins>
      <w:del w:id="2259" w:author="DeeM" w:date="2015-12-07T17:00:00Z">
        <w:r w:rsidDel="009423ED">
          <w:delText xml:space="preserve"> i </w:delText>
        </w:r>
      </w:del>
      <w:r>
        <w:t xml:space="preserve">podstawowa wersja aplikacji została utworzona stosunkowo późno. </w:t>
      </w:r>
    </w:p>
    <w:p w:rsidR="00B42833" w:rsidRDefault="00B42833" w:rsidP="002A41BA">
      <w:pPr>
        <w:pStyle w:val="Nagwek3"/>
      </w:pPr>
      <w:bookmarkStart w:id="2260" w:name="_Toc437097144"/>
      <w:bookmarkStart w:id="2261" w:name="_Toc437130590"/>
      <w:bookmarkStart w:id="2262" w:name="_Toc437190898"/>
      <w:r>
        <w:lastRenderedPageBreak/>
        <w:t>Metodologie i narzędzia.</w:t>
      </w:r>
      <w:bookmarkEnd w:id="2260"/>
      <w:bookmarkEnd w:id="2261"/>
      <w:bookmarkEnd w:id="2262"/>
    </w:p>
    <w:p w:rsidR="00B42833" w:rsidRDefault="00B42833" w:rsidP="00AD6163">
      <w:pPr>
        <w:pStyle w:val="Zwykyakapit"/>
      </w:pPr>
      <w:r w:rsidRPr="00AD6163">
        <w:t>Zaplanowane</w:t>
      </w:r>
      <w:r>
        <w:t xml:space="preserve"> narzędzia w większości nie uległy zmianie. Z uwagi na fakt, że wersja 14.0.1 programu IntelliJ IDEA nie wpiera w pełni frameworka Grails 3.0.9, jeden z członków zespołu zdecydował się na użycie nowszej wersji (15), która w tym czasie była jeszcze w wersji testowej. </w:t>
      </w:r>
    </w:p>
    <w:p w:rsidR="00B42833" w:rsidRDefault="00B42833" w:rsidP="00AD6163">
      <w:pPr>
        <w:pStyle w:val="Zwykyakapit"/>
      </w:pPr>
      <w:r>
        <w:t xml:space="preserve">Metodologia nie uległa zmianie w trakcie projektu. </w:t>
      </w:r>
    </w:p>
    <w:p w:rsidR="00B42833" w:rsidRDefault="00B42833" w:rsidP="002A41BA">
      <w:pPr>
        <w:pStyle w:val="Nagwek3"/>
      </w:pPr>
      <w:bookmarkStart w:id="2263" w:name="_Toc437097145"/>
      <w:bookmarkStart w:id="2264" w:name="_Toc437130591"/>
      <w:bookmarkStart w:id="2265" w:name="_Toc437190899"/>
      <w:r>
        <w:t>Zakres i harmonogram projektu</w:t>
      </w:r>
      <w:bookmarkEnd w:id="2263"/>
      <w:bookmarkEnd w:id="2264"/>
      <w:bookmarkEnd w:id="2265"/>
    </w:p>
    <w:p w:rsidR="00B42833" w:rsidRDefault="00B42833" w:rsidP="00706883">
      <w:pPr>
        <w:pStyle w:val="Zwykyakapit"/>
      </w:pPr>
      <w:r>
        <w:t xml:space="preserve">Zakres projektu w pewnych obszarach został powiększony kosztem innych funkcjonalności, które uznaliśmy za zbyt pracochłonne i nie warte poświęconego im czasu. Wszystkie założenia  z zakresu projektu w ramach wersji Minimalny oraz Realny zostały zaimplementowane. Większość funkcjonalności z wersji Optymalnej też znalazła się w aplikacji. Nie udało się zaimplementować modułu wiadomości prywatnych użytkowników, jednak w zamian wykonano szereg nowych funkcjonalności po stronie użytkownika, takich jak: obserwowanie aktywności znajomych na swoim profilu czy zapraszanie do grona znajomych. </w:t>
      </w:r>
    </w:p>
    <w:p w:rsidR="00B42833" w:rsidRDefault="00B42833" w:rsidP="002A41BA">
      <w:pPr>
        <w:pStyle w:val="Nagwek3"/>
      </w:pPr>
      <w:bookmarkStart w:id="2266" w:name="_Toc437097146"/>
      <w:bookmarkStart w:id="2267" w:name="_Toc437130592"/>
      <w:bookmarkStart w:id="2268" w:name="_Toc437190900"/>
      <w:r>
        <w:t>Rzeczywiste nakłady pracy w stosunku do zakładanych na początku.</w:t>
      </w:r>
      <w:bookmarkEnd w:id="2266"/>
      <w:bookmarkEnd w:id="2267"/>
      <w:bookmarkEnd w:id="2268"/>
      <w:r>
        <w:t xml:space="preserve"> </w:t>
      </w:r>
    </w:p>
    <w:p w:rsidR="00B42833" w:rsidRDefault="00B42833" w:rsidP="009F5055">
      <w:pPr>
        <w:pStyle w:val="Zwykyakapit"/>
      </w:pPr>
      <w:r>
        <w:t>Nakład pracy nad projektem był większy od tego</w:t>
      </w:r>
      <w:ins w:id="2269" w:author="DeeM" w:date="2015-12-07T17:00:00Z">
        <w:r w:rsidR="009423ED">
          <w:t>,</w:t>
        </w:r>
      </w:ins>
      <w:r>
        <w:t xml:space="preserve"> który był zakładany na początku. Spowodowane to było nieznajomością pewnych technologii przez niektórych członków zespołu. Więcej czasu niż planowano zostało również poświęcone na naprawianie błędów. </w:t>
      </w:r>
    </w:p>
    <w:p w:rsidR="00B42833" w:rsidRDefault="00B42833" w:rsidP="002A41BA">
      <w:pPr>
        <w:pStyle w:val="Nagwek2"/>
      </w:pPr>
      <w:bookmarkStart w:id="2270" w:name="_Toc437097147"/>
      <w:bookmarkStart w:id="2271" w:name="_Toc437130593"/>
      <w:bookmarkStart w:id="2272" w:name="_Toc437190901"/>
      <w:r>
        <w:t>Podział wykonanej pracy</w:t>
      </w:r>
      <w:bookmarkEnd w:id="2270"/>
      <w:bookmarkEnd w:id="2271"/>
      <w:bookmarkEnd w:id="2272"/>
    </w:p>
    <w:p w:rsidR="00B42833" w:rsidRDefault="00B42833" w:rsidP="009F5055">
      <w:pPr>
        <w:pStyle w:val="Zwykyakapit"/>
      </w:pPr>
      <w:r>
        <w:t>Zespół dzielił się obowiązkami w zależności od potrzeb i priorytetów zadań, które powinny zostać wykonane w danym sprincie. Każdy z członków wziął odpowiedzialność za określone części projektu. Szczegółowa lista zadań dla każdej z osób prezentuje się następująco:</w:t>
      </w:r>
    </w:p>
    <w:p w:rsidR="00B42833" w:rsidRDefault="00B42833" w:rsidP="002A41BA">
      <w:pPr>
        <w:pStyle w:val="Nagwek3"/>
      </w:pPr>
      <w:bookmarkStart w:id="2273" w:name="_Toc437097148"/>
      <w:bookmarkStart w:id="2274" w:name="_Toc437130594"/>
      <w:bookmarkStart w:id="2275" w:name="_Toc437190902"/>
      <w:r>
        <w:t>Artur Kąkol</w:t>
      </w:r>
      <w:bookmarkEnd w:id="2273"/>
      <w:bookmarkEnd w:id="2274"/>
      <w:bookmarkEnd w:id="2275"/>
      <w:r>
        <w:t xml:space="preserve"> </w:t>
      </w:r>
    </w:p>
    <w:p w:rsidR="00B42833" w:rsidRDefault="00B42833" w:rsidP="00800821">
      <w:pPr>
        <w:pStyle w:val="Zwykyakapit"/>
      </w:pPr>
      <w:r>
        <w:t xml:space="preserve">Odpowiedzialny za: </w:t>
      </w:r>
    </w:p>
    <w:p w:rsidR="00AD6163" w:rsidRDefault="00AD6163" w:rsidP="00AD6163">
      <w:pPr>
        <w:pStyle w:val="Zwykyakapit"/>
        <w:numPr>
          <w:ilvl w:val="0"/>
          <w:numId w:val="67"/>
        </w:numPr>
      </w:pPr>
      <w:r>
        <w:t xml:space="preserve">Zapoznanie się z technologiami informatycznymi wykorzystywanymi w projekcie. </w:t>
      </w:r>
    </w:p>
    <w:p w:rsidR="00AD6163" w:rsidRDefault="00AD6163" w:rsidP="00AD6163">
      <w:pPr>
        <w:pStyle w:val="Zwykyakapit"/>
        <w:numPr>
          <w:ilvl w:val="0"/>
          <w:numId w:val="67"/>
        </w:numPr>
      </w:pPr>
      <w:r>
        <w:t>Implementacja serwisu internetowego i dostępu mobilnego.</w:t>
      </w:r>
    </w:p>
    <w:p w:rsidR="00B42833" w:rsidRDefault="00B42833" w:rsidP="00800821">
      <w:pPr>
        <w:pStyle w:val="Zwykyakapit"/>
      </w:pPr>
      <w:r>
        <w:t>Udział w tworzeniu działów dokumentacji:</w:t>
      </w:r>
    </w:p>
    <w:p w:rsidR="00B9167C" w:rsidRPr="00B9167C" w:rsidRDefault="002A2FE3" w:rsidP="002A2FE3">
      <w:pPr>
        <w:pStyle w:val="Zwykyakapit"/>
        <w:ind w:left="707"/>
      </w:pPr>
      <w:r>
        <w:t>2.2, 2.5, 4, 6.2, 7.1</w:t>
      </w:r>
      <w:r w:rsidR="001D1000">
        <w:t xml:space="preserve">, </w:t>
      </w:r>
      <w:r w:rsidR="001D1000" w:rsidRPr="002A2FE3">
        <w:t>8.</w:t>
      </w:r>
      <w:r w:rsidR="001D1000">
        <w:t>5-8.7</w:t>
      </w:r>
    </w:p>
    <w:p w:rsidR="0055298E" w:rsidRDefault="0055298E" w:rsidP="00800821">
      <w:pPr>
        <w:pStyle w:val="Zwykyakapit"/>
      </w:pPr>
      <w:r>
        <w:t>W pracy inżynierskiej wykonał:</w:t>
      </w:r>
    </w:p>
    <w:p w:rsidR="0055298E" w:rsidRDefault="0055298E" w:rsidP="0055298E">
      <w:pPr>
        <w:pStyle w:val="Akapitzlist"/>
        <w:numPr>
          <w:ilvl w:val="0"/>
          <w:numId w:val="64"/>
        </w:numPr>
      </w:pPr>
      <w:r>
        <w:t xml:space="preserve">Stworzenie repozytorium do </w:t>
      </w:r>
      <w:r w:rsidR="00054EC9">
        <w:t>współdzielenia</w:t>
      </w:r>
      <w:r>
        <w:t xml:space="preserve"> kodu</w:t>
      </w:r>
    </w:p>
    <w:p w:rsidR="0055298E" w:rsidRDefault="0055298E" w:rsidP="0055298E">
      <w:pPr>
        <w:pStyle w:val="Akapitzlist"/>
        <w:numPr>
          <w:ilvl w:val="0"/>
          <w:numId w:val="64"/>
        </w:numPr>
      </w:pPr>
      <w:r>
        <w:t>Stworzenie podstawowej wersji webowej aplikacji</w:t>
      </w:r>
    </w:p>
    <w:p w:rsidR="0055298E" w:rsidRDefault="0055298E" w:rsidP="0055298E">
      <w:pPr>
        <w:pStyle w:val="Akapitzlist"/>
        <w:numPr>
          <w:ilvl w:val="0"/>
          <w:numId w:val="64"/>
        </w:numPr>
      </w:pPr>
      <w:r>
        <w:t>Stworzenie modułu rejestracji oraz logowania użytkownika</w:t>
      </w:r>
    </w:p>
    <w:p w:rsidR="0055298E" w:rsidRDefault="0055298E" w:rsidP="0055298E">
      <w:pPr>
        <w:pStyle w:val="Akapitzlist"/>
        <w:numPr>
          <w:ilvl w:val="0"/>
          <w:numId w:val="64"/>
        </w:numPr>
      </w:pPr>
      <w:r>
        <w:t>Administrowanie środowiskiem uruchomieniowym dla aplikacji</w:t>
      </w:r>
    </w:p>
    <w:p w:rsidR="0055298E" w:rsidRPr="007F30A6" w:rsidRDefault="0055298E" w:rsidP="0055298E">
      <w:pPr>
        <w:pStyle w:val="Akapitzlist"/>
        <w:numPr>
          <w:ilvl w:val="0"/>
          <w:numId w:val="64"/>
        </w:numPr>
      </w:pPr>
      <w:r>
        <w:t>Stworzenie i rozwój wersji mobilnej aplikacji</w:t>
      </w:r>
    </w:p>
    <w:p w:rsidR="00B42833" w:rsidRDefault="00B42833" w:rsidP="002A41BA">
      <w:pPr>
        <w:pStyle w:val="Nagwek3"/>
      </w:pPr>
      <w:bookmarkStart w:id="2276" w:name="_Toc437097149"/>
      <w:bookmarkStart w:id="2277" w:name="_Toc437130595"/>
      <w:bookmarkStart w:id="2278" w:name="_Toc437190903"/>
      <w:r>
        <w:lastRenderedPageBreak/>
        <w:t>Dorian Krefft</w:t>
      </w:r>
      <w:bookmarkEnd w:id="2276"/>
      <w:bookmarkEnd w:id="2277"/>
      <w:bookmarkEnd w:id="2278"/>
      <w:r>
        <w:t xml:space="preserve"> </w:t>
      </w:r>
    </w:p>
    <w:p w:rsidR="00AD6163" w:rsidRDefault="00B42833" w:rsidP="00AD6163">
      <w:pPr>
        <w:pStyle w:val="Zwykyakapit"/>
      </w:pPr>
      <w:r>
        <w:t xml:space="preserve">Odpowiedzialny za: </w:t>
      </w:r>
    </w:p>
    <w:p w:rsidR="00AD6163" w:rsidRDefault="00AD6163" w:rsidP="00AD6163">
      <w:pPr>
        <w:pStyle w:val="Zwykyakapit"/>
        <w:numPr>
          <w:ilvl w:val="0"/>
          <w:numId w:val="68"/>
        </w:numPr>
      </w:pPr>
      <w:r>
        <w:t>Opracowanie dokumentacji.</w:t>
      </w:r>
    </w:p>
    <w:p w:rsidR="00AD6163" w:rsidRDefault="00AD6163" w:rsidP="00AD6163">
      <w:pPr>
        <w:pStyle w:val="Zwykyakapit"/>
        <w:numPr>
          <w:ilvl w:val="0"/>
          <w:numId w:val="68"/>
        </w:numPr>
      </w:pPr>
      <w:r>
        <w:t>Zaprojektowanie interfejsu graficznego.</w:t>
      </w:r>
    </w:p>
    <w:p w:rsidR="00B42833" w:rsidRDefault="00B42833" w:rsidP="00800821">
      <w:pPr>
        <w:pStyle w:val="Zwykyakapit"/>
      </w:pPr>
      <w:r>
        <w:t>Udział w tworzeniu działów dokumentacji:</w:t>
      </w:r>
    </w:p>
    <w:p w:rsidR="002A2FE3" w:rsidRPr="007F30A6" w:rsidRDefault="002A2FE3" w:rsidP="00800821">
      <w:pPr>
        <w:pStyle w:val="Zwykyakapit"/>
      </w:pPr>
      <w:r>
        <w:tab/>
        <w:t xml:space="preserve">1, 2.1, 2.3, 2.4, 3, </w:t>
      </w:r>
      <w:r w:rsidRPr="002A2FE3">
        <w:t>6.1.1-6.1.5</w:t>
      </w:r>
      <w:r>
        <w:t xml:space="preserve">, 7.1, 7.3, </w:t>
      </w:r>
      <w:r w:rsidRPr="002A2FE3">
        <w:t>8.11</w:t>
      </w:r>
    </w:p>
    <w:p w:rsidR="00B42833" w:rsidRPr="007F30A6" w:rsidRDefault="00B42833" w:rsidP="00800821">
      <w:pPr>
        <w:pStyle w:val="Zwykyakapit"/>
      </w:pPr>
      <w:r>
        <w:t>W pracy inżynierskiej wykonał:</w:t>
      </w:r>
    </w:p>
    <w:p w:rsidR="00B42833" w:rsidRDefault="00B42833" w:rsidP="00B42833">
      <w:pPr>
        <w:pStyle w:val="Akapitzlist"/>
        <w:numPr>
          <w:ilvl w:val="0"/>
          <w:numId w:val="11"/>
        </w:numPr>
      </w:pPr>
      <w:r>
        <w:t>Stworzenie i dbanie o porządek w dokumentacji (formatowanie, podział prac)</w:t>
      </w:r>
    </w:p>
    <w:p w:rsidR="00B42833" w:rsidRDefault="00B42833" w:rsidP="00B42833">
      <w:pPr>
        <w:pStyle w:val="Akapitzlist"/>
        <w:numPr>
          <w:ilvl w:val="0"/>
          <w:numId w:val="11"/>
        </w:numPr>
      </w:pPr>
      <w:r>
        <w:t>Stworzenie ogólnej szaty graficznej dla aplikacji webowej i większości podstron</w:t>
      </w:r>
    </w:p>
    <w:p w:rsidR="00B42833" w:rsidRDefault="00B42833" w:rsidP="00B42833">
      <w:pPr>
        <w:pStyle w:val="Akapitzlist"/>
        <w:numPr>
          <w:ilvl w:val="0"/>
          <w:numId w:val="11"/>
        </w:numPr>
      </w:pPr>
      <w:r>
        <w:t>Praca przy widoku wyświetlania szczegółowych informacji o atrakcji w aplikacji webowej</w:t>
      </w:r>
    </w:p>
    <w:p w:rsidR="00B42833" w:rsidRDefault="00B42833" w:rsidP="00B42833">
      <w:pPr>
        <w:pStyle w:val="Akapitzlist"/>
        <w:numPr>
          <w:ilvl w:val="0"/>
          <w:numId w:val="11"/>
        </w:numPr>
      </w:pPr>
      <w:r>
        <w:t>Stworzenie i rozwój modułu panelu administratora aplikacji webowej</w:t>
      </w:r>
    </w:p>
    <w:p w:rsidR="00B42833" w:rsidRDefault="00B42833" w:rsidP="00B42833">
      <w:pPr>
        <w:pStyle w:val="Akapitzlist"/>
        <w:numPr>
          <w:ilvl w:val="0"/>
          <w:numId w:val="11"/>
        </w:numPr>
      </w:pPr>
      <w:r>
        <w:t>Stworzenie modułu wieloetapowej rejestracji dla kont użytkowników</w:t>
      </w:r>
    </w:p>
    <w:p w:rsidR="00B42833" w:rsidRDefault="00B42833" w:rsidP="00B42833">
      <w:pPr>
        <w:pStyle w:val="Akapitzlist"/>
        <w:numPr>
          <w:ilvl w:val="0"/>
          <w:numId w:val="11"/>
        </w:numPr>
      </w:pPr>
      <w:r>
        <w:t>Mechanizm dodawania cennika do atrakcji</w:t>
      </w:r>
    </w:p>
    <w:p w:rsidR="00B42833" w:rsidRDefault="00B42833" w:rsidP="00B42833">
      <w:pPr>
        <w:pStyle w:val="Akapitzlist"/>
        <w:numPr>
          <w:ilvl w:val="0"/>
          <w:numId w:val="11"/>
        </w:numPr>
      </w:pPr>
      <w:r>
        <w:t>Sprawdzanie uprawnień użytkownika na podstronach</w:t>
      </w:r>
    </w:p>
    <w:p w:rsidR="00B42833" w:rsidRDefault="00B42833" w:rsidP="002A41BA">
      <w:pPr>
        <w:pStyle w:val="Nagwek3"/>
      </w:pPr>
      <w:bookmarkStart w:id="2279" w:name="_Toc437097150"/>
      <w:bookmarkStart w:id="2280" w:name="_Toc437130596"/>
      <w:bookmarkStart w:id="2281" w:name="_Toc437190904"/>
      <w:r>
        <w:t>Marcin Kozij</w:t>
      </w:r>
      <w:bookmarkEnd w:id="2279"/>
      <w:bookmarkEnd w:id="2280"/>
      <w:bookmarkEnd w:id="2281"/>
    </w:p>
    <w:p w:rsidR="00B42833" w:rsidRDefault="00B42833" w:rsidP="008D486D">
      <w:pPr>
        <w:pStyle w:val="Zwykyakapit"/>
      </w:pPr>
      <w:r w:rsidRPr="008D486D">
        <w:t>Odpowiedzialny</w:t>
      </w:r>
      <w:r>
        <w:t xml:space="preserve"> za: </w:t>
      </w:r>
    </w:p>
    <w:p w:rsidR="008D486D" w:rsidRDefault="008D486D" w:rsidP="008D486D">
      <w:pPr>
        <w:pStyle w:val="Akapitzlist"/>
        <w:numPr>
          <w:ilvl w:val="0"/>
          <w:numId w:val="10"/>
        </w:numPr>
      </w:pPr>
      <w:r w:rsidRPr="008D486D">
        <w:t>Przegląd istniejących analogicznych rozwiązań i opracowanie projektu serwisu internetowego.</w:t>
      </w:r>
    </w:p>
    <w:p w:rsidR="00B42833" w:rsidRDefault="00B42833" w:rsidP="00800821">
      <w:pPr>
        <w:pStyle w:val="Zwykyakapit"/>
      </w:pPr>
      <w:r>
        <w:t>Napisane działy dokumentacji:</w:t>
      </w:r>
    </w:p>
    <w:p w:rsidR="00B42833" w:rsidRDefault="00B42833" w:rsidP="00800821">
      <w:pPr>
        <w:pStyle w:val="Zwykyakapit"/>
      </w:pPr>
      <w:r>
        <w:t>Udział w tworzeniu działów dokumentacji:</w:t>
      </w:r>
    </w:p>
    <w:p w:rsidR="002A2FE3" w:rsidRPr="007F30A6" w:rsidRDefault="002A2FE3" w:rsidP="00800821">
      <w:pPr>
        <w:pStyle w:val="Zwykyakapit"/>
      </w:pPr>
      <w:r>
        <w:tab/>
        <w:t xml:space="preserve">1.1, 5, </w:t>
      </w:r>
      <w:r w:rsidRPr="002A2FE3">
        <w:t>6.1.6</w:t>
      </w:r>
      <w:r>
        <w:t>, 7.1, 8.1-</w:t>
      </w:r>
      <w:r w:rsidRPr="002A2FE3">
        <w:t>8.</w:t>
      </w:r>
      <w:r w:rsidR="001D1000">
        <w:t>4</w:t>
      </w:r>
    </w:p>
    <w:p w:rsidR="00B42833" w:rsidRPr="007F30A6" w:rsidRDefault="00B42833" w:rsidP="00800821">
      <w:pPr>
        <w:pStyle w:val="Zwykyakapit"/>
      </w:pPr>
      <w:r>
        <w:t>W pracy inżynierskiej wykonał:</w:t>
      </w:r>
    </w:p>
    <w:p w:rsidR="00B42833" w:rsidRDefault="00B42833" w:rsidP="00C31140">
      <w:pPr>
        <w:pStyle w:val="Akapitzlist"/>
        <w:numPr>
          <w:ilvl w:val="0"/>
          <w:numId w:val="71"/>
        </w:numPr>
      </w:pPr>
      <w:r>
        <w:t>Stworzenie i implementacja schematu bazy danych</w:t>
      </w:r>
    </w:p>
    <w:p w:rsidR="00B42833" w:rsidRDefault="00B42833" w:rsidP="00C31140">
      <w:pPr>
        <w:pStyle w:val="Akapitzlist"/>
        <w:numPr>
          <w:ilvl w:val="0"/>
          <w:numId w:val="71"/>
        </w:numPr>
      </w:pPr>
      <w:r>
        <w:t>Wykonanie modułu listy, realizującej nieskończone przewijanie</w:t>
      </w:r>
    </w:p>
    <w:p w:rsidR="00B42833" w:rsidRDefault="00B42833" w:rsidP="00C31140">
      <w:pPr>
        <w:pStyle w:val="Akapitzlist"/>
        <w:numPr>
          <w:ilvl w:val="0"/>
          <w:numId w:val="71"/>
        </w:numPr>
      </w:pPr>
      <w:r>
        <w:t>Stworzenie systemu zmiany hasła użytkownika</w:t>
      </w:r>
    </w:p>
    <w:p w:rsidR="00B42833" w:rsidRDefault="00B42833" w:rsidP="00C31140">
      <w:pPr>
        <w:pStyle w:val="Akapitzlist"/>
        <w:numPr>
          <w:ilvl w:val="0"/>
          <w:numId w:val="71"/>
        </w:numPr>
      </w:pPr>
      <w:r>
        <w:t>Stworzenie szaty graficznej oraz oskryptowanie profilu użytkownika</w:t>
      </w:r>
    </w:p>
    <w:p w:rsidR="00B42833" w:rsidRDefault="00B42833" w:rsidP="00C31140">
      <w:pPr>
        <w:pStyle w:val="Akapitzlist"/>
        <w:numPr>
          <w:ilvl w:val="0"/>
          <w:numId w:val="71"/>
        </w:numPr>
      </w:pPr>
      <w:r>
        <w:t>Wykonanie fragmentu systemu odpowiadającego za ocenianie miejsc</w:t>
      </w:r>
    </w:p>
    <w:p w:rsidR="00B42833" w:rsidRDefault="00B42833" w:rsidP="00C31140">
      <w:pPr>
        <w:pStyle w:val="Akapitzlist"/>
        <w:numPr>
          <w:ilvl w:val="0"/>
          <w:numId w:val="71"/>
        </w:numPr>
      </w:pPr>
      <w:r>
        <w:t>Dodanie systemu aktywności rejestrującego niektóre akcje użytkownika w systemie</w:t>
      </w:r>
    </w:p>
    <w:p w:rsidR="00B42833" w:rsidRDefault="00B42833" w:rsidP="00C31140">
      <w:pPr>
        <w:pStyle w:val="Akapitzlist"/>
        <w:numPr>
          <w:ilvl w:val="0"/>
          <w:numId w:val="71"/>
        </w:numPr>
      </w:pPr>
      <w:r>
        <w:t>Funkcjonalności związane z websocketami i zintegrowanie ich z systemem aktywności</w:t>
      </w:r>
    </w:p>
    <w:p w:rsidR="00B42833" w:rsidRDefault="00B42833" w:rsidP="00D5722C">
      <w:pPr>
        <w:pStyle w:val="Nagwek3"/>
      </w:pPr>
      <w:bookmarkStart w:id="2282" w:name="_Toc437097151"/>
      <w:bookmarkStart w:id="2283" w:name="_Toc437130597"/>
      <w:bookmarkStart w:id="2284" w:name="_Toc437190905"/>
      <w:r>
        <w:t>Patryk Kuśmierek</w:t>
      </w:r>
      <w:bookmarkEnd w:id="2282"/>
      <w:bookmarkEnd w:id="2283"/>
      <w:bookmarkEnd w:id="2284"/>
    </w:p>
    <w:p w:rsidR="00B42833" w:rsidRDefault="00B42833" w:rsidP="00800821">
      <w:pPr>
        <w:pStyle w:val="Zwykyakapit"/>
      </w:pPr>
      <w:r>
        <w:t xml:space="preserve">Odpowiedzialny za: </w:t>
      </w:r>
    </w:p>
    <w:p w:rsidR="00AD6163" w:rsidRDefault="00AD6163" w:rsidP="00AD6163">
      <w:pPr>
        <w:pStyle w:val="Zwykyakapit"/>
        <w:numPr>
          <w:ilvl w:val="0"/>
          <w:numId w:val="69"/>
        </w:numPr>
      </w:pPr>
      <w:r>
        <w:t>Wypełnienie serwisu danymi.</w:t>
      </w:r>
    </w:p>
    <w:p w:rsidR="00AD6163" w:rsidRDefault="00AD6163" w:rsidP="00AD6163">
      <w:pPr>
        <w:pStyle w:val="Zwykyakapit"/>
        <w:numPr>
          <w:ilvl w:val="0"/>
          <w:numId w:val="69"/>
        </w:numPr>
      </w:pPr>
      <w:r>
        <w:t>Testowanie i walidacja.</w:t>
      </w:r>
    </w:p>
    <w:p w:rsidR="002A2FE3" w:rsidRDefault="002A2FE3" w:rsidP="002A2FE3">
      <w:pPr>
        <w:pStyle w:val="Zwykyakapit"/>
      </w:pPr>
    </w:p>
    <w:p w:rsidR="00D5722C" w:rsidRPr="007F30A6" w:rsidRDefault="00D5722C" w:rsidP="002A2FE3">
      <w:pPr>
        <w:pStyle w:val="Zwykyakapit"/>
      </w:pPr>
    </w:p>
    <w:p w:rsidR="00B42833" w:rsidRDefault="00B42833" w:rsidP="00800821">
      <w:pPr>
        <w:pStyle w:val="Zwykyakapit"/>
      </w:pPr>
      <w:r>
        <w:lastRenderedPageBreak/>
        <w:t>W pracy inżynierskiej wykonał:</w:t>
      </w:r>
    </w:p>
    <w:p w:rsidR="002A2FE3" w:rsidRDefault="002A2FE3" w:rsidP="00800821">
      <w:pPr>
        <w:pStyle w:val="Zwykyakapit"/>
      </w:pPr>
      <w:r>
        <w:tab/>
      </w:r>
      <w:r w:rsidRPr="002A2FE3">
        <w:t>6.1.7</w:t>
      </w:r>
      <w:r>
        <w:t>, 7.1, 7.2</w:t>
      </w:r>
    </w:p>
    <w:p w:rsidR="00B42833" w:rsidRDefault="00B42833" w:rsidP="00800821">
      <w:pPr>
        <w:pStyle w:val="Zwykyakapit"/>
      </w:pPr>
      <w:r>
        <w:t>Udział w tworzeniu działów dokumentacji:</w:t>
      </w:r>
    </w:p>
    <w:p w:rsidR="00800821" w:rsidRDefault="00800821" w:rsidP="00800821">
      <w:pPr>
        <w:pStyle w:val="Zwykyakapit"/>
        <w:numPr>
          <w:ilvl w:val="0"/>
          <w:numId w:val="65"/>
        </w:numPr>
      </w:pPr>
      <w:r>
        <w:t>Stworzenie i rozwój modułu wydarzeń</w:t>
      </w:r>
    </w:p>
    <w:p w:rsidR="00800821" w:rsidRDefault="00800821" w:rsidP="00800821">
      <w:pPr>
        <w:pStyle w:val="Zwykyakapit"/>
        <w:numPr>
          <w:ilvl w:val="0"/>
          <w:numId w:val="65"/>
        </w:numPr>
      </w:pPr>
      <w:r>
        <w:t>Implementacja mechanizmu do wczytywania plików na serwer</w:t>
      </w:r>
    </w:p>
    <w:p w:rsidR="00800821" w:rsidRDefault="00800821" w:rsidP="00800821">
      <w:pPr>
        <w:pStyle w:val="Zwykyakapit"/>
        <w:numPr>
          <w:ilvl w:val="0"/>
          <w:numId w:val="65"/>
        </w:numPr>
      </w:pPr>
      <w:r>
        <w:t>Mechanizm rejestrowania się jako właściciel atrakcji i akceptacji administracji</w:t>
      </w:r>
    </w:p>
    <w:p w:rsidR="00800821" w:rsidRDefault="00800821" w:rsidP="00800821">
      <w:pPr>
        <w:pStyle w:val="Zwykyakapit"/>
        <w:numPr>
          <w:ilvl w:val="0"/>
          <w:numId w:val="65"/>
        </w:numPr>
      </w:pPr>
      <w:r>
        <w:t>Akceptacja zgłaszanych atrakcji przez użytkowników</w:t>
      </w:r>
    </w:p>
    <w:p w:rsidR="00800821" w:rsidRDefault="00800821" w:rsidP="00800821">
      <w:pPr>
        <w:pStyle w:val="Zwykyakapit"/>
        <w:numPr>
          <w:ilvl w:val="0"/>
          <w:numId w:val="65"/>
        </w:numPr>
      </w:pPr>
      <w:r>
        <w:t>Mechanizm filtrowania miejsc i wydarzeń</w:t>
      </w:r>
    </w:p>
    <w:p w:rsidR="006C3C84" w:rsidRDefault="006C3C84" w:rsidP="006C3C84">
      <w:pPr>
        <w:pStyle w:val="Nagwek2"/>
      </w:pPr>
      <w:bookmarkStart w:id="2285" w:name="_Toc437190906"/>
      <w:r>
        <w:t>Wdrożenie projektu</w:t>
      </w:r>
      <w:bookmarkEnd w:id="2285"/>
    </w:p>
    <w:p w:rsidR="006C3C84" w:rsidRPr="006C3C84" w:rsidRDefault="006C3C84" w:rsidP="006C3C84">
      <w:pPr>
        <w:pStyle w:val="Zwykyakapit"/>
      </w:pPr>
      <w:r>
        <w:t>Wdrożenie nie mieściło się w zakresie projektu inżynierskiego.</w:t>
      </w:r>
    </w:p>
    <w:p w:rsidR="006C3C84" w:rsidRDefault="006C3C84" w:rsidP="006C3C84">
      <w:pPr>
        <w:pStyle w:val="Nagwek2"/>
      </w:pPr>
      <w:bookmarkStart w:id="2286" w:name="_Toc437190907"/>
      <w:r>
        <w:t>Opinia klienta</w:t>
      </w:r>
      <w:bookmarkEnd w:id="2286"/>
    </w:p>
    <w:p w:rsidR="006C3C84" w:rsidRPr="006C3C84" w:rsidRDefault="006C3C84" w:rsidP="006C3C84">
      <w:pPr>
        <w:pStyle w:val="Zwykyakapit"/>
      </w:pPr>
      <w:r>
        <w:t>W projekcie nie zdefiniowano zewnętrznego klienta.</w:t>
      </w:r>
    </w:p>
    <w:p w:rsidR="00C31140" w:rsidRDefault="00C31140" w:rsidP="006C3C84">
      <w:pPr>
        <w:pStyle w:val="Nagwek2"/>
      </w:pPr>
      <w:bookmarkStart w:id="2287" w:name="_Toc437190908"/>
      <w:r>
        <w:t>Podsumowanie</w:t>
      </w:r>
      <w:bookmarkEnd w:id="2287"/>
    </w:p>
    <w:p w:rsidR="00C31140" w:rsidRDefault="006C3C84" w:rsidP="006C3C84">
      <w:pPr>
        <w:pStyle w:val="Zwykyakapit"/>
      </w:pPr>
      <w:r>
        <w:t xml:space="preserve">Jak wynika ze zgromadzonych materiałów, zespołowi udało się osiągnąć wyznaczone cele – powstała zarówno aplikacja w wersji webowej, jak i mobilnej. Warto zauważyć, że zgodnie ze zdefiniowanymi poziomami zakresu produktu, zrealizowano wszystkie </w:t>
      </w:r>
      <w:r w:rsidR="00054EC9">
        <w:t>funkcjonalności</w:t>
      </w:r>
      <w:r>
        <w:t xml:space="preserve"> z zakresów </w:t>
      </w:r>
      <w:r>
        <w:rPr>
          <w:i/>
        </w:rPr>
        <w:t>Minimalny</w:t>
      </w:r>
      <w:r>
        <w:t xml:space="preserve"> oraz </w:t>
      </w:r>
      <w:r>
        <w:rPr>
          <w:i/>
        </w:rPr>
        <w:t>Realny</w:t>
      </w:r>
      <w:r>
        <w:t xml:space="preserve">, a także większość funkcjonalności zdefiniowanych w zakresie </w:t>
      </w:r>
      <w:r>
        <w:rPr>
          <w:i/>
        </w:rPr>
        <w:t>Optymalny</w:t>
      </w:r>
      <w:r>
        <w:t xml:space="preserve">, </w:t>
      </w:r>
      <w:r w:rsidR="00B65B12">
        <w:t xml:space="preserve">oprócz wpisów </w:t>
      </w:r>
      <w:r w:rsidR="00B65B12">
        <w:rPr>
          <w:i/>
        </w:rPr>
        <w:t xml:space="preserve">O1 </w:t>
      </w:r>
      <w:r w:rsidR="00B65B12">
        <w:t>(część dotycząca wysyłania wiadomości pryw</w:t>
      </w:r>
      <w:r w:rsidR="004133D1">
        <w:t xml:space="preserve">atnych do użytkowników) oraz </w:t>
      </w:r>
      <w:r w:rsidR="004133D1" w:rsidRPr="004133D1">
        <w:rPr>
          <w:i/>
        </w:rPr>
        <w:t>O2</w:t>
      </w:r>
      <w:r w:rsidR="004133D1">
        <w:t xml:space="preserve">, co oznacza, że zespół raczej trafnie ocenił swoje możliwości wytwórcze. </w:t>
      </w:r>
    </w:p>
    <w:p w:rsidR="00B65B12" w:rsidRDefault="00B65B12" w:rsidP="006C3C84">
      <w:pPr>
        <w:pStyle w:val="Zwykyakapit"/>
      </w:pPr>
      <w:r>
        <w:t>Powstały produkt został dokładnie przetestowany, a znalezione błędy w większości naprawione.</w:t>
      </w:r>
    </w:p>
    <w:p w:rsidR="00B65B12" w:rsidRDefault="00B65B12" w:rsidP="006C3C84">
      <w:pPr>
        <w:pStyle w:val="Zwykyakapit"/>
      </w:pPr>
      <w:r>
        <w:t xml:space="preserve">Cały zespół zyskał ogromną ilość doświadczenia z zakresu tworzenia serwisu internetowego w frameworku </w:t>
      </w:r>
      <w:r>
        <w:rPr>
          <w:i/>
        </w:rPr>
        <w:t>Grails</w:t>
      </w:r>
      <w:r>
        <w:t xml:space="preserve">, z użyciem </w:t>
      </w:r>
      <w:r>
        <w:rPr>
          <w:i/>
        </w:rPr>
        <w:t>Bootstrapa</w:t>
      </w:r>
      <w:r>
        <w:t xml:space="preserve"> oraz </w:t>
      </w:r>
      <w:r>
        <w:rPr>
          <w:i/>
        </w:rPr>
        <w:t>Angulara</w:t>
      </w:r>
      <w:r>
        <w:t xml:space="preserve">. Chociaż początki były trudne - ze względu na fakt, że nie wszyscy członkowie zespołu mieli wcześniej styczność z wybranymi technologiami – współpraca była owocna i w większości przypadków pozbawiona konfliktów. Członkowie zespołu dzielili się zadaniami i obowiązkami w przypadku trudności z ich wykonaniem, dzięki czemu </w:t>
      </w:r>
      <w:r w:rsidR="004133D1">
        <w:t>prace z każdą iteracją nabierały coraz większego tempa. Niewykluczone, że zespół spróbuje wznowić prace nad produktem po zakończeniu projektu inżynierskiego</w:t>
      </w:r>
      <w:commentRangeStart w:id="2288"/>
      <w:r w:rsidR="004133D1">
        <w:t>.</w:t>
      </w:r>
      <w:commentRangeEnd w:id="2288"/>
      <w:r w:rsidR="005E5E4F">
        <w:rPr>
          <w:rStyle w:val="Odwoaniedokomentarza"/>
        </w:rPr>
        <w:commentReference w:id="2288"/>
      </w:r>
    </w:p>
    <w:p w:rsidR="00B65B12" w:rsidRPr="00B65B12" w:rsidDel="005E5E4F" w:rsidRDefault="00B65B12" w:rsidP="006C3C84">
      <w:pPr>
        <w:pStyle w:val="Zwykyakapit"/>
        <w:rPr>
          <w:del w:id="2289" w:author="Olek" w:date="2015-12-07T10:01:00Z"/>
        </w:rPr>
      </w:pPr>
      <w:del w:id="2290" w:author="Olek" w:date="2015-12-07T10:01:00Z">
        <w:r w:rsidDel="005E5E4F">
          <w:delText xml:space="preserve">Zespół chciałby złożyć serdeczne podziękowania dr. inż. Aleksandrowi </w:delText>
        </w:r>
        <w:bookmarkStart w:id="2291" w:name="_GoBack"/>
        <w:r w:rsidDel="005E5E4F">
          <w:delText>Jarzębowiczowi</w:delText>
        </w:r>
        <w:bookmarkEnd w:id="2291"/>
        <w:r w:rsidDel="005E5E4F">
          <w:delText xml:space="preserve"> za opiekę nad projektem, udzielanie zespołowi pomocy, opinii na temat projektu oraz wskazówek odnośnie pracy, a także za dużą ilość czasu poświęconego na cotygodniowe spotkania i monitorowanie postępów prac. </w:delText>
        </w:r>
      </w:del>
    </w:p>
    <w:p w:rsidR="00DB5C6F" w:rsidRDefault="00DB5C6F" w:rsidP="00DF6FBD">
      <w:pPr>
        <w:pStyle w:val="Tytu1"/>
      </w:pPr>
      <w:bookmarkStart w:id="2292" w:name="_Toc437190909"/>
      <w:commentRangeStart w:id="2293"/>
      <w:r>
        <w:lastRenderedPageBreak/>
        <w:t xml:space="preserve">Wykaz </w:t>
      </w:r>
      <w:r w:rsidRPr="00DF6FBD">
        <w:t>literatury</w:t>
      </w:r>
      <w:bookmarkEnd w:id="1317"/>
      <w:bookmarkEnd w:id="1318"/>
      <w:bookmarkEnd w:id="1319"/>
      <w:bookmarkEnd w:id="1320"/>
      <w:bookmarkEnd w:id="1321"/>
      <w:bookmarkEnd w:id="1322"/>
      <w:bookmarkEnd w:id="2292"/>
      <w:commentRangeEnd w:id="2293"/>
      <w:r w:rsidR="005E5E4F">
        <w:rPr>
          <w:rStyle w:val="Odwoaniedokomentarza"/>
          <w:b w:val="0"/>
          <w:bCs w:val="0"/>
          <w:caps w:val="0"/>
          <w:kern w:val="0"/>
        </w:rPr>
        <w:commentReference w:id="2293"/>
      </w:r>
    </w:p>
    <w:p w:rsidR="00306BCB" w:rsidRPr="00084473" w:rsidRDefault="00306BCB" w:rsidP="00084473">
      <w:pPr>
        <w:pStyle w:val="Zwykyakapit"/>
        <w:numPr>
          <w:ilvl w:val="0"/>
          <w:numId w:val="72"/>
        </w:numPr>
        <w:jc w:val="left"/>
      </w:pPr>
      <w:r w:rsidRPr="00084473">
        <w:t xml:space="preserve">Porówananie popularności stron o tematyce turystycznej, </w:t>
      </w:r>
      <w:hyperlink r:id="rId67" w:history="1">
        <w:r w:rsidRPr="00084473">
          <w:rPr>
            <w:rStyle w:val="Hipercze"/>
          </w:rPr>
          <w:t>https://www.google.pl/trends/explore#q=%2Fm%2F09py1r%2C%20%2Fm%2F01s5t0%2C%20%2Fm%2F02bx_y&amp;cmpt=q&amp;tz=Etc%2FGMT-1</w:t>
        </w:r>
      </w:hyperlink>
      <w:r w:rsidRPr="00084473">
        <w:t>, (data dostępu 06.12.2015 r.).</w:t>
      </w:r>
    </w:p>
    <w:p w:rsidR="00084473" w:rsidRPr="00084473" w:rsidRDefault="00084473" w:rsidP="00084473">
      <w:pPr>
        <w:pStyle w:val="Zwykyakapit"/>
        <w:numPr>
          <w:ilvl w:val="0"/>
          <w:numId w:val="72"/>
        </w:numPr>
        <w:jc w:val="left"/>
        <w:rPr>
          <w:lang w:val="en-US"/>
        </w:rPr>
      </w:pPr>
      <w:r w:rsidRPr="00084473">
        <w:rPr>
          <w:rFonts w:cs="Arial"/>
          <w:color w:val="222222"/>
          <w:shd w:val="clear" w:color="auto" w:fill="FFFFFF"/>
          <w:lang w:val="en-US"/>
        </w:rPr>
        <w:t>Fodor's Travel Guides,</w:t>
      </w:r>
      <w:r w:rsidR="00CC4170">
        <w:fldChar w:fldCharType="begin"/>
      </w:r>
      <w:r w:rsidR="00CC4170" w:rsidRPr="00CC4170">
        <w:rPr>
          <w:lang w:val="en-US"/>
          <w:rPrChange w:id="2294" w:author="DeeM" w:date="2015-12-07T16:27:00Z">
            <w:rPr>
              <w:sz w:val="16"/>
              <w:szCs w:val="16"/>
            </w:rPr>
          </w:rPrChange>
        </w:rPr>
        <w:instrText>HYPERLINK "http://www.fodors.com"</w:instrText>
      </w:r>
      <w:r w:rsidR="00CC4170">
        <w:fldChar w:fldCharType="separate"/>
      </w:r>
      <w:r w:rsidR="009C3260" w:rsidRPr="009C3260">
        <w:rPr>
          <w:rStyle w:val="Hipercze"/>
          <w:rFonts w:cs="Arial"/>
          <w:shd w:val="clear" w:color="auto" w:fill="FFFFFF"/>
          <w:lang w:val="en-US"/>
        </w:rPr>
        <w:t>http://www.fodors.com</w:t>
      </w:r>
      <w:r w:rsidR="00CC4170">
        <w:fldChar w:fldCharType="end"/>
      </w:r>
      <w:r w:rsidRPr="00084473">
        <w:rPr>
          <w:rFonts w:cs="Arial"/>
          <w:color w:val="222222"/>
          <w:shd w:val="clear" w:color="auto" w:fill="FFFFFF"/>
          <w:lang w:val="en-US"/>
        </w:rPr>
        <w:t>, (data dostępu 06.12.2015 r.)</w:t>
      </w:r>
    </w:p>
    <w:p w:rsidR="00306BCB" w:rsidRPr="00084473" w:rsidRDefault="00306BCB" w:rsidP="00084473">
      <w:pPr>
        <w:pStyle w:val="Zwykyakapit"/>
        <w:numPr>
          <w:ilvl w:val="0"/>
          <w:numId w:val="72"/>
        </w:numPr>
        <w:jc w:val="left"/>
      </w:pPr>
      <w:r w:rsidRPr="00084473">
        <w:t xml:space="preserve">Trojmiasto.pl, </w:t>
      </w:r>
      <w:hyperlink r:id="rId68" w:history="1">
        <w:r w:rsidRPr="00084473">
          <w:rPr>
            <w:rStyle w:val="Hipercze"/>
          </w:rPr>
          <w:t>http://www.trojmiasto.pl</w:t>
        </w:r>
      </w:hyperlink>
      <w:r w:rsidRPr="00084473">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Travelocity, </w:t>
      </w:r>
      <w:hyperlink r:id="rId69" w:history="1">
        <w:r w:rsidRPr="00084473">
          <w:rPr>
            <w:rStyle w:val="Hipercze"/>
            <w:lang w:val="en-US"/>
          </w:rPr>
          <w:t>https://www.travelocity.com</w:t>
        </w:r>
      </w:hyperlink>
      <w:r w:rsidRPr="00084473">
        <w:rPr>
          <w:lang w:val="en-US"/>
        </w:rPr>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TripAdvisor, </w:t>
      </w:r>
      <w:r w:rsidR="00CC4170">
        <w:fldChar w:fldCharType="begin"/>
      </w:r>
      <w:r w:rsidR="00CC4170" w:rsidRPr="00CC4170">
        <w:rPr>
          <w:lang w:val="en-US"/>
          <w:rPrChange w:id="2295" w:author="DeeM" w:date="2015-12-07T16:27:00Z">
            <w:rPr>
              <w:sz w:val="16"/>
              <w:szCs w:val="16"/>
            </w:rPr>
          </w:rPrChange>
        </w:rPr>
        <w:instrText>HYPERLINK "http://pl.tripadvisor.com"</w:instrText>
      </w:r>
      <w:r w:rsidR="00CC4170">
        <w:fldChar w:fldCharType="separate"/>
      </w:r>
      <w:r w:rsidRPr="00084473">
        <w:rPr>
          <w:rStyle w:val="Hipercze"/>
          <w:lang w:val="en-US"/>
        </w:rPr>
        <w:t>http://pl.tripadvisor.com</w:t>
      </w:r>
      <w:r w:rsidR="00CC4170">
        <w:fldChar w:fldCharType="end"/>
      </w:r>
      <w:r w:rsidRPr="00084473">
        <w:rPr>
          <w:lang w:val="en-US"/>
        </w:rPr>
        <w:t>, (data dostępu 06.12.2015 r.).</w:t>
      </w:r>
    </w:p>
    <w:p w:rsidR="00306BCB" w:rsidRPr="00084473" w:rsidRDefault="00306BCB" w:rsidP="00084473">
      <w:pPr>
        <w:pStyle w:val="Zwykyakapit"/>
        <w:numPr>
          <w:ilvl w:val="0"/>
          <w:numId w:val="72"/>
        </w:numPr>
        <w:jc w:val="left"/>
      </w:pPr>
      <w:r w:rsidRPr="00084473">
        <w:t xml:space="preserve">IntelliJ IDEA, </w:t>
      </w:r>
      <w:hyperlink r:id="rId70" w:history="1">
        <w:r w:rsidRPr="00084473">
          <w:rPr>
            <w:rStyle w:val="Hipercze"/>
          </w:rPr>
          <w:t>https://www.jetbrains.com/idea</w:t>
        </w:r>
      </w:hyperlink>
      <w:r w:rsidRPr="00084473">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Grails Framework, </w:t>
      </w:r>
      <w:r w:rsidR="00CC4170">
        <w:fldChar w:fldCharType="begin"/>
      </w:r>
      <w:r w:rsidR="00CC4170" w:rsidRPr="00CC4170">
        <w:rPr>
          <w:lang w:val="en-US"/>
          <w:rPrChange w:id="2296" w:author="DeeM" w:date="2015-12-07T16:27:00Z">
            <w:rPr>
              <w:sz w:val="16"/>
              <w:szCs w:val="16"/>
            </w:rPr>
          </w:rPrChange>
        </w:rPr>
        <w:instrText>HYPERLINK "https://grails.org"</w:instrText>
      </w:r>
      <w:r w:rsidR="00CC4170">
        <w:fldChar w:fldCharType="separate"/>
      </w:r>
      <w:r w:rsidRPr="00084473">
        <w:rPr>
          <w:rStyle w:val="Hipercze"/>
          <w:lang w:val="en-US"/>
        </w:rPr>
        <w:t>https://grails.org</w:t>
      </w:r>
      <w:r w:rsidR="00CC4170">
        <w:fldChar w:fldCharType="end"/>
      </w:r>
      <w:r w:rsidRPr="00084473">
        <w:rPr>
          <w:lang w:val="en-US"/>
        </w:rPr>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Android Studio Overview, </w:t>
      </w:r>
      <w:r w:rsidR="00CC4170">
        <w:fldChar w:fldCharType="begin"/>
      </w:r>
      <w:r w:rsidR="00CC4170" w:rsidRPr="00CC4170">
        <w:rPr>
          <w:lang w:val="en-US"/>
          <w:rPrChange w:id="2297" w:author="DeeM" w:date="2015-12-07T16:27:00Z">
            <w:rPr>
              <w:sz w:val="16"/>
              <w:szCs w:val="16"/>
            </w:rPr>
          </w:rPrChange>
        </w:rPr>
        <w:instrText>HYPERLINK "http://developer.android.com/tools/studio/index.html"</w:instrText>
      </w:r>
      <w:r w:rsidR="00CC4170">
        <w:fldChar w:fldCharType="separate"/>
      </w:r>
      <w:r w:rsidRPr="00084473">
        <w:rPr>
          <w:rStyle w:val="Hipercze"/>
          <w:lang w:val="en-US"/>
        </w:rPr>
        <w:t>http://developer.android.com/tools/studio/index.html</w:t>
      </w:r>
      <w:r w:rsidR="00CC4170">
        <w:fldChar w:fldCharType="end"/>
      </w:r>
      <w:r w:rsidRPr="00084473">
        <w:rPr>
          <w:lang w:val="en-US"/>
        </w:rPr>
        <w:t>, (data dostępu 06.12.2015 r.).</w:t>
      </w:r>
    </w:p>
    <w:p w:rsidR="00306BCB" w:rsidRPr="00084473" w:rsidRDefault="00306BCB" w:rsidP="00084473">
      <w:pPr>
        <w:pStyle w:val="Zwykyakapit"/>
        <w:numPr>
          <w:ilvl w:val="0"/>
          <w:numId w:val="72"/>
        </w:numPr>
        <w:jc w:val="left"/>
      </w:pPr>
      <w:r w:rsidRPr="00084473">
        <w:t xml:space="preserve">MySQL, </w:t>
      </w:r>
      <w:hyperlink r:id="rId71" w:history="1">
        <w:r w:rsidRPr="00084473">
          <w:rPr>
            <w:rStyle w:val="Hipercze"/>
          </w:rPr>
          <w:t>https://dev.mysql.com/downloads/mysql</w:t>
        </w:r>
      </w:hyperlink>
      <w:r w:rsidRPr="00084473">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H2 Database Engine, </w:t>
      </w:r>
      <w:r w:rsidR="00CC4170">
        <w:fldChar w:fldCharType="begin"/>
      </w:r>
      <w:r w:rsidR="00CC4170" w:rsidRPr="00CC4170">
        <w:rPr>
          <w:lang w:val="en-US"/>
          <w:rPrChange w:id="2298" w:author="DeeM" w:date="2015-12-07T16:27:00Z">
            <w:rPr>
              <w:sz w:val="16"/>
              <w:szCs w:val="16"/>
            </w:rPr>
          </w:rPrChange>
        </w:rPr>
        <w:instrText>HYPERLINK "http://www.h2database.com"</w:instrText>
      </w:r>
      <w:r w:rsidR="00CC4170">
        <w:fldChar w:fldCharType="separate"/>
      </w:r>
      <w:r w:rsidRPr="00084473">
        <w:rPr>
          <w:rStyle w:val="Hipercze"/>
          <w:lang w:val="en-US"/>
        </w:rPr>
        <w:t>http://www.h2database.com</w:t>
      </w:r>
      <w:r w:rsidR="00CC4170">
        <w:fldChar w:fldCharType="end"/>
      </w:r>
      <w:r w:rsidRPr="00084473">
        <w:rPr>
          <w:lang w:val="en-US"/>
        </w:rPr>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Apache Tomcat 7, </w:t>
      </w:r>
      <w:hyperlink r:id="rId72" w:history="1">
        <w:r w:rsidRPr="00084473">
          <w:rPr>
            <w:rStyle w:val="Hipercze"/>
            <w:lang w:val="en-US"/>
          </w:rPr>
          <w:t>https://tomcat.apache.org/download-70.cgi</w:t>
        </w:r>
      </w:hyperlink>
      <w:r w:rsidRPr="00084473">
        <w:rPr>
          <w:lang w:val="en-US"/>
        </w:rPr>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Android and iOS Squeeze the Competition, </w:t>
      </w:r>
      <w:r w:rsidR="00CC4170">
        <w:fldChar w:fldCharType="begin"/>
      </w:r>
      <w:r w:rsidR="00CC4170" w:rsidRPr="00CC4170">
        <w:rPr>
          <w:lang w:val="en-US"/>
          <w:rPrChange w:id="2299" w:author="DeeM" w:date="2015-12-07T16:27:00Z">
            <w:rPr>
              <w:sz w:val="16"/>
              <w:szCs w:val="16"/>
            </w:rPr>
          </w:rPrChange>
        </w:rPr>
        <w:instrText>HYPERLINK "http://www.idc.com/getdoc.jsp?containerId=prUS25450615"</w:instrText>
      </w:r>
      <w:r w:rsidR="00CC4170">
        <w:fldChar w:fldCharType="separate"/>
      </w:r>
      <w:r w:rsidRPr="00084473">
        <w:rPr>
          <w:rStyle w:val="Hipercze"/>
          <w:lang w:val="en-US"/>
        </w:rPr>
        <w:t>http://www.idc.com/getdoc.jsp?containerId=prUS25450615</w:t>
      </w:r>
      <w:r w:rsidR="00CC4170">
        <w:fldChar w:fldCharType="end"/>
      </w:r>
      <w:r w:rsidRPr="00084473">
        <w:rPr>
          <w:lang w:val="en-US"/>
        </w:rPr>
        <w:t>, (data dostępu 06.12.2015 r.).</w:t>
      </w:r>
    </w:p>
    <w:p w:rsidR="00FA054D" w:rsidRPr="00084473" w:rsidRDefault="009C3260" w:rsidP="00084473">
      <w:pPr>
        <w:pStyle w:val="Zwykyakapit"/>
        <w:numPr>
          <w:ilvl w:val="0"/>
          <w:numId w:val="72"/>
        </w:numPr>
        <w:jc w:val="left"/>
        <w:rPr>
          <w:lang w:val="en-US"/>
        </w:rPr>
      </w:pPr>
      <w:r>
        <w:rPr>
          <w:lang w:val="en-US"/>
        </w:rPr>
        <w:t>API Guides for Andr</w:t>
      </w:r>
      <w:r w:rsidR="00306BCB" w:rsidRPr="00084473">
        <w:rPr>
          <w:lang w:val="en-US"/>
        </w:rPr>
        <w:t xml:space="preserve">oid, </w:t>
      </w:r>
      <w:r w:rsidR="00CC4170">
        <w:fldChar w:fldCharType="begin"/>
      </w:r>
      <w:r w:rsidR="00CC4170" w:rsidRPr="00CC4170">
        <w:rPr>
          <w:lang w:val="en-US"/>
          <w:rPrChange w:id="2300" w:author="DeeM" w:date="2015-12-07T16:27:00Z">
            <w:rPr>
              <w:sz w:val="16"/>
              <w:szCs w:val="16"/>
            </w:rPr>
          </w:rPrChange>
        </w:rPr>
        <w:instrText>HYPERLINK "http://developer.android.com/guide/index.html"</w:instrText>
      </w:r>
      <w:r w:rsidR="00CC4170">
        <w:fldChar w:fldCharType="separate"/>
      </w:r>
      <w:r w:rsidR="00306BCB" w:rsidRPr="00084473">
        <w:rPr>
          <w:rStyle w:val="Hipercze"/>
          <w:lang w:val="en-US"/>
        </w:rPr>
        <w:t>http://developer.android.com/guide/index.html</w:t>
      </w:r>
      <w:r w:rsidR="00CC4170">
        <w:fldChar w:fldCharType="end"/>
      </w:r>
      <w:r w:rsidR="00306BCB" w:rsidRPr="00084473">
        <w:rPr>
          <w:lang w:val="en-US"/>
        </w:rPr>
        <w:t>, (data dostępu 06.12.2015 r.).</w:t>
      </w:r>
    </w:p>
    <w:p w:rsidR="00DB5C6F" w:rsidRDefault="00DB5C6F" w:rsidP="00DF6FBD">
      <w:pPr>
        <w:pStyle w:val="Tytu1"/>
      </w:pPr>
      <w:bookmarkStart w:id="2301" w:name="_Toc437097153"/>
      <w:bookmarkStart w:id="2302" w:name="_Toc437130599"/>
      <w:bookmarkStart w:id="2303" w:name="_Toc437158468"/>
      <w:bookmarkStart w:id="2304" w:name="_Toc437158579"/>
      <w:bookmarkStart w:id="2305" w:name="_Toc437159083"/>
      <w:bookmarkStart w:id="2306" w:name="_Toc437159171"/>
      <w:bookmarkStart w:id="2307" w:name="_Toc437190910"/>
      <w:r>
        <w:lastRenderedPageBreak/>
        <w:t xml:space="preserve">Wykaz </w:t>
      </w:r>
      <w:r w:rsidRPr="00DF6FBD">
        <w:t>rysunków</w:t>
      </w:r>
      <w:bookmarkEnd w:id="2301"/>
      <w:bookmarkEnd w:id="2302"/>
      <w:bookmarkEnd w:id="2303"/>
      <w:bookmarkEnd w:id="2304"/>
      <w:bookmarkEnd w:id="2305"/>
      <w:bookmarkEnd w:id="2306"/>
      <w:bookmarkEnd w:id="2307"/>
    </w:p>
    <w:p w:rsidR="00252F3E" w:rsidRDefault="00CC4170">
      <w:pPr>
        <w:pStyle w:val="Spisilustracji"/>
        <w:tabs>
          <w:tab w:val="right" w:leader="dot" w:pos="8492"/>
        </w:tabs>
        <w:rPr>
          <w:ins w:id="2308" w:author="DeeM" w:date="2015-12-07T17:03:00Z"/>
          <w:rFonts w:asciiTheme="minorHAnsi" w:eastAsiaTheme="minorEastAsia" w:hAnsiTheme="minorHAnsi" w:cstheme="minorBidi"/>
          <w:noProof/>
          <w:sz w:val="22"/>
          <w:szCs w:val="22"/>
        </w:rPr>
      </w:pPr>
      <w:r>
        <w:fldChar w:fldCharType="begin"/>
      </w:r>
      <w:r w:rsidR="00DE2E8A">
        <w:instrText xml:space="preserve"> TOC \h \z \c "Rys." </w:instrText>
      </w:r>
      <w:r>
        <w:fldChar w:fldCharType="separate"/>
      </w:r>
      <w:ins w:id="2309"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"_Toc437271130"</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Rys.1.1. Strona główna portalu Tripadvisor</w:t>
        </w:r>
        <w:r w:rsidR="00252F3E">
          <w:rPr>
            <w:noProof/>
            <w:webHidden/>
          </w:rPr>
          <w:tab/>
        </w:r>
        <w:r>
          <w:rPr>
            <w:noProof/>
            <w:webHidden/>
          </w:rPr>
          <w:fldChar w:fldCharType="begin"/>
        </w:r>
        <w:r w:rsidR="00252F3E">
          <w:rPr>
            <w:noProof/>
            <w:webHidden/>
          </w:rPr>
          <w:instrText xml:space="preserve"> PAGEREF _Toc437271130 \h </w:instrText>
        </w:r>
      </w:ins>
      <w:r>
        <w:rPr>
          <w:noProof/>
          <w:webHidden/>
        </w:rPr>
      </w:r>
      <w:r>
        <w:rPr>
          <w:noProof/>
          <w:webHidden/>
        </w:rPr>
        <w:fldChar w:fldCharType="separate"/>
      </w:r>
      <w:ins w:id="2310" w:author="DeeM" w:date="2015-12-07T17:03:00Z">
        <w:r w:rsidR="00252F3E">
          <w:rPr>
            <w:noProof/>
            <w:webHidden/>
          </w:rPr>
          <w:t>5</w:t>
        </w:r>
        <w:r>
          <w:rPr>
            <w:noProof/>
            <w:webHidden/>
          </w:rPr>
          <w:fldChar w:fldCharType="end"/>
        </w:r>
        <w:r w:rsidRPr="00DA54C1">
          <w:rPr>
            <w:rStyle w:val="Hipercze"/>
            <w:noProof/>
          </w:rPr>
          <w:fldChar w:fldCharType="end"/>
        </w:r>
      </w:ins>
    </w:p>
    <w:p w:rsidR="00252F3E" w:rsidRDefault="00CC4170">
      <w:pPr>
        <w:pStyle w:val="Spisilustracji"/>
        <w:tabs>
          <w:tab w:val="right" w:leader="dot" w:pos="8492"/>
        </w:tabs>
        <w:rPr>
          <w:ins w:id="2311" w:author="DeeM" w:date="2015-12-07T17:03:00Z"/>
          <w:rFonts w:asciiTheme="minorHAnsi" w:eastAsiaTheme="minorEastAsia" w:hAnsiTheme="minorHAnsi" w:cstheme="minorBidi"/>
          <w:noProof/>
          <w:sz w:val="22"/>
          <w:szCs w:val="22"/>
        </w:rPr>
      </w:pPr>
      <w:ins w:id="2312"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"_Toc437271131"</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3.1. Część pierwsza backlogu produktu z dnia</w:t>
        </w:r>
        <w:r w:rsidR="00252F3E" w:rsidRPr="00DA54C1">
          <w:rPr>
            <w:rStyle w:val="Hipercze"/>
            <w:i/>
            <w:noProof/>
          </w:rPr>
          <w:t xml:space="preserve"> 01.12.15</w:t>
        </w:r>
        <w:r w:rsidR="00252F3E">
          <w:rPr>
            <w:noProof/>
            <w:webHidden/>
          </w:rPr>
          <w:tab/>
        </w:r>
        <w:r>
          <w:rPr>
            <w:noProof/>
            <w:webHidden/>
          </w:rPr>
          <w:fldChar w:fldCharType="begin"/>
        </w:r>
        <w:r w:rsidR="00252F3E">
          <w:rPr>
            <w:noProof/>
            <w:webHidden/>
          </w:rPr>
          <w:instrText xml:space="preserve"> PAGEREF _Toc437271131 \h </w:instrText>
        </w:r>
      </w:ins>
      <w:r>
        <w:rPr>
          <w:noProof/>
          <w:webHidden/>
        </w:rPr>
      </w:r>
      <w:r>
        <w:rPr>
          <w:noProof/>
          <w:webHidden/>
        </w:rPr>
        <w:fldChar w:fldCharType="separate"/>
      </w:r>
      <w:ins w:id="2313" w:author="DeeM" w:date="2015-12-07T17:03:00Z">
        <w:r w:rsidR="00252F3E">
          <w:rPr>
            <w:noProof/>
            <w:webHidden/>
          </w:rPr>
          <w:t>14</w:t>
        </w:r>
        <w:r>
          <w:rPr>
            <w:noProof/>
            <w:webHidden/>
          </w:rPr>
          <w:fldChar w:fldCharType="end"/>
        </w:r>
        <w:r w:rsidRPr="00DA54C1">
          <w:rPr>
            <w:rStyle w:val="Hipercze"/>
            <w:noProof/>
          </w:rPr>
          <w:fldChar w:fldCharType="end"/>
        </w:r>
      </w:ins>
    </w:p>
    <w:p w:rsidR="00252F3E" w:rsidRDefault="00CC4170">
      <w:pPr>
        <w:pStyle w:val="Spisilustracji"/>
        <w:tabs>
          <w:tab w:val="right" w:leader="dot" w:pos="8492"/>
        </w:tabs>
        <w:rPr>
          <w:ins w:id="2314" w:author="DeeM" w:date="2015-12-07T17:03:00Z"/>
          <w:rFonts w:asciiTheme="minorHAnsi" w:eastAsiaTheme="minorEastAsia" w:hAnsiTheme="minorHAnsi" w:cstheme="minorBidi"/>
          <w:noProof/>
          <w:sz w:val="22"/>
          <w:szCs w:val="22"/>
        </w:rPr>
      </w:pPr>
      <w:ins w:id="2315"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"_Toc437271132"</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3.2. Część druga backlogu produktu z dnia</w:t>
        </w:r>
        <w:r w:rsidR="00252F3E" w:rsidRPr="00DA54C1">
          <w:rPr>
            <w:rStyle w:val="Hipercze"/>
            <w:i/>
            <w:noProof/>
          </w:rPr>
          <w:t xml:space="preserve"> 01.12.15</w:t>
        </w:r>
        <w:r w:rsidR="00252F3E">
          <w:rPr>
            <w:noProof/>
            <w:webHidden/>
          </w:rPr>
          <w:tab/>
        </w:r>
        <w:r>
          <w:rPr>
            <w:noProof/>
            <w:webHidden/>
          </w:rPr>
          <w:fldChar w:fldCharType="begin"/>
        </w:r>
        <w:r w:rsidR="00252F3E">
          <w:rPr>
            <w:noProof/>
            <w:webHidden/>
          </w:rPr>
          <w:instrText xml:space="preserve"> PAGEREF _Toc437271132 \h </w:instrText>
        </w:r>
      </w:ins>
      <w:r>
        <w:rPr>
          <w:noProof/>
          <w:webHidden/>
        </w:rPr>
      </w:r>
      <w:r>
        <w:rPr>
          <w:noProof/>
          <w:webHidden/>
        </w:rPr>
        <w:fldChar w:fldCharType="separate"/>
      </w:r>
      <w:ins w:id="2316" w:author="DeeM" w:date="2015-12-07T17:03:00Z">
        <w:r w:rsidR="00252F3E">
          <w:rPr>
            <w:noProof/>
            <w:webHidden/>
          </w:rPr>
          <w:t>15</w:t>
        </w:r>
        <w:r>
          <w:rPr>
            <w:noProof/>
            <w:webHidden/>
          </w:rPr>
          <w:fldChar w:fldCharType="end"/>
        </w:r>
        <w:r w:rsidRPr="00DA54C1">
          <w:rPr>
            <w:rStyle w:val="Hipercze"/>
            <w:noProof/>
          </w:rPr>
          <w:fldChar w:fldCharType="end"/>
        </w:r>
      </w:ins>
    </w:p>
    <w:p w:rsidR="00252F3E" w:rsidRDefault="00CC4170">
      <w:pPr>
        <w:pStyle w:val="Spisilustracji"/>
        <w:tabs>
          <w:tab w:val="right" w:leader="dot" w:pos="8492"/>
        </w:tabs>
        <w:rPr>
          <w:ins w:id="2317" w:author="DeeM" w:date="2015-12-07T17:03:00Z"/>
          <w:rFonts w:asciiTheme="minorHAnsi" w:eastAsiaTheme="minorEastAsia" w:hAnsiTheme="minorHAnsi" w:cstheme="minorBidi"/>
          <w:noProof/>
          <w:sz w:val="22"/>
          <w:szCs w:val="22"/>
        </w:rPr>
      </w:pPr>
      <w:ins w:id="2318"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"_Toc437271133"</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3.3. Backlog sprintu pierwszego</w:t>
        </w:r>
        <w:r w:rsidR="00252F3E">
          <w:rPr>
            <w:noProof/>
            <w:webHidden/>
          </w:rPr>
          <w:tab/>
        </w:r>
        <w:r>
          <w:rPr>
            <w:noProof/>
            <w:webHidden/>
          </w:rPr>
          <w:fldChar w:fldCharType="begin"/>
        </w:r>
        <w:r w:rsidR="00252F3E">
          <w:rPr>
            <w:noProof/>
            <w:webHidden/>
          </w:rPr>
          <w:instrText xml:space="preserve"> PAGEREF _Toc437271133 \h </w:instrText>
        </w:r>
      </w:ins>
      <w:r>
        <w:rPr>
          <w:noProof/>
          <w:webHidden/>
        </w:rPr>
      </w:r>
      <w:r>
        <w:rPr>
          <w:noProof/>
          <w:webHidden/>
        </w:rPr>
        <w:fldChar w:fldCharType="separate"/>
      </w:r>
      <w:ins w:id="2319" w:author="DeeM" w:date="2015-12-07T17:03:00Z">
        <w:r w:rsidR="00252F3E">
          <w:rPr>
            <w:noProof/>
            <w:webHidden/>
          </w:rPr>
          <w:t>16</w:t>
        </w:r>
        <w:r>
          <w:rPr>
            <w:noProof/>
            <w:webHidden/>
          </w:rPr>
          <w:fldChar w:fldCharType="end"/>
        </w:r>
        <w:r w:rsidRPr="00DA54C1">
          <w:rPr>
            <w:rStyle w:val="Hipercze"/>
            <w:noProof/>
          </w:rPr>
          <w:fldChar w:fldCharType="end"/>
        </w:r>
      </w:ins>
    </w:p>
    <w:p w:rsidR="00252F3E" w:rsidRDefault="00CC4170">
      <w:pPr>
        <w:pStyle w:val="Spisilustracji"/>
        <w:tabs>
          <w:tab w:val="right" w:leader="dot" w:pos="8492"/>
        </w:tabs>
        <w:rPr>
          <w:ins w:id="2320" w:author="DeeM" w:date="2015-12-07T17:03:00Z"/>
          <w:rFonts w:asciiTheme="minorHAnsi" w:eastAsiaTheme="minorEastAsia" w:hAnsiTheme="minorHAnsi" w:cstheme="minorBidi"/>
          <w:noProof/>
          <w:sz w:val="22"/>
          <w:szCs w:val="22"/>
        </w:rPr>
      </w:pPr>
      <w:ins w:id="2321"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"_Toc437271134"</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3.4. Backlog sprintu drugiego</w:t>
        </w:r>
        <w:r w:rsidR="00252F3E">
          <w:rPr>
            <w:noProof/>
            <w:webHidden/>
          </w:rPr>
          <w:tab/>
        </w:r>
        <w:r>
          <w:rPr>
            <w:noProof/>
            <w:webHidden/>
          </w:rPr>
          <w:fldChar w:fldCharType="begin"/>
        </w:r>
        <w:r w:rsidR="00252F3E">
          <w:rPr>
            <w:noProof/>
            <w:webHidden/>
          </w:rPr>
          <w:instrText xml:space="preserve"> PAGEREF _Toc437271134 \h </w:instrText>
        </w:r>
      </w:ins>
      <w:r>
        <w:rPr>
          <w:noProof/>
          <w:webHidden/>
        </w:rPr>
      </w:r>
      <w:r>
        <w:rPr>
          <w:noProof/>
          <w:webHidden/>
        </w:rPr>
        <w:fldChar w:fldCharType="separate"/>
      </w:r>
      <w:ins w:id="2322" w:author="DeeM" w:date="2015-12-07T17:03:00Z">
        <w:r w:rsidR="00252F3E">
          <w:rPr>
            <w:noProof/>
            <w:webHidden/>
          </w:rPr>
          <w:t>16</w:t>
        </w:r>
        <w:r>
          <w:rPr>
            <w:noProof/>
            <w:webHidden/>
          </w:rPr>
          <w:fldChar w:fldCharType="end"/>
        </w:r>
        <w:r w:rsidRPr="00DA54C1">
          <w:rPr>
            <w:rStyle w:val="Hipercze"/>
            <w:noProof/>
          </w:rPr>
          <w:fldChar w:fldCharType="end"/>
        </w:r>
      </w:ins>
    </w:p>
    <w:p w:rsidR="00252F3E" w:rsidRDefault="00CC4170">
      <w:pPr>
        <w:pStyle w:val="Spisilustracji"/>
        <w:tabs>
          <w:tab w:val="right" w:leader="dot" w:pos="8492"/>
        </w:tabs>
        <w:rPr>
          <w:ins w:id="2323" w:author="DeeM" w:date="2015-12-07T17:03:00Z"/>
          <w:rFonts w:asciiTheme="minorHAnsi" w:eastAsiaTheme="minorEastAsia" w:hAnsiTheme="minorHAnsi" w:cstheme="minorBidi"/>
          <w:noProof/>
          <w:sz w:val="22"/>
          <w:szCs w:val="22"/>
        </w:rPr>
      </w:pPr>
      <w:ins w:id="2324"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"_Toc437271135"</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3.5. Wykres wypalania sprintu drugiego</w:t>
        </w:r>
        <w:r w:rsidR="00252F3E">
          <w:rPr>
            <w:noProof/>
            <w:webHidden/>
          </w:rPr>
          <w:tab/>
        </w:r>
        <w:r>
          <w:rPr>
            <w:noProof/>
            <w:webHidden/>
          </w:rPr>
          <w:fldChar w:fldCharType="begin"/>
        </w:r>
        <w:r w:rsidR="00252F3E">
          <w:rPr>
            <w:noProof/>
            <w:webHidden/>
          </w:rPr>
          <w:instrText xml:space="preserve"> PAGEREF _Toc437271135 \h </w:instrText>
        </w:r>
      </w:ins>
      <w:r>
        <w:rPr>
          <w:noProof/>
          <w:webHidden/>
        </w:rPr>
      </w:r>
      <w:r>
        <w:rPr>
          <w:noProof/>
          <w:webHidden/>
        </w:rPr>
        <w:fldChar w:fldCharType="separate"/>
      </w:r>
      <w:ins w:id="2325" w:author="DeeM" w:date="2015-12-07T17:03:00Z">
        <w:r w:rsidR="00252F3E">
          <w:rPr>
            <w:noProof/>
            <w:webHidden/>
          </w:rPr>
          <w:t>17</w:t>
        </w:r>
        <w:r>
          <w:rPr>
            <w:noProof/>
            <w:webHidden/>
          </w:rPr>
          <w:fldChar w:fldCharType="end"/>
        </w:r>
        <w:r w:rsidRPr="00DA54C1">
          <w:rPr>
            <w:rStyle w:val="Hipercze"/>
            <w:noProof/>
          </w:rPr>
          <w:fldChar w:fldCharType="end"/>
        </w:r>
      </w:ins>
    </w:p>
    <w:p w:rsidR="00252F3E" w:rsidRDefault="00CC4170">
      <w:pPr>
        <w:pStyle w:val="Spisilustracji"/>
        <w:tabs>
          <w:tab w:val="right" w:leader="dot" w:pos="8492"/>
        </w:tabs>
        <w:rPr>
          <w:ins w:id="2326" w:author="DeeM" w:date="2015-12-07T17:03:00Z"/>
          <w:rFonts w:asciiTheme="minorHAnsi" w:eastAsiaTheme="minorEastAsia" w:hAnsiTheme="minorHAnsi" w:cstheme="minorBidi"/>
          <w:noProof/>
          <w:sz w:val="22"/>
          <w:szCs w:val="22"/>
        </w:rPr>
      </w:pPr>
      <w:ins w:id="2327"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"_Toc437271136"</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3.6. Backlog sprintu trzeciego</w:t>
        </w:r>
        <w:r w:rsidR="00252F3E">
          <w:rPr>
            <w:noProof/>
            <w:webHidden/>
          </w:rPr>
          <w:tab/>
        </w:r>
        <w:r>
          <w:rPr>
            <w:noProof/>
            <w:webHidden/>
          </w:rPr>
          <w:fldChar w:fldCharType="begin"/>
        </w:r>
        <w:r w:rsidR="00252F3E">
          <w:rPr>
            <w:noProof/>
            <w:webHidden/>
          </w:rPr>
          <w:instrText xml:space="preserve"> PAGEREF _Toc437271136 \h </w:instrText>
        </w:r>
      </w:ins>
      <w:r>
        <w:rPr>
          <w:noProof/>
          <w:webHidden/>
        </w:rPr>
      </w:r>
      <w:r>
        <w:rPr>
          <w:noProof/>
          <w:webHidden/>
        </w:rPr>
        <w:fldChar w:fldCharType="separate"/>
      </w:r>
      <w:ins w:id="2328" w:author="DeeM" w:date="2015-12-07T17:03:00Z">
        <w:r w:rsidR="00252F3E">
          <w:rPr>
            <w:noProof/>
            <w:webHidden/>
          </w:rPr>
          <w:t>17</w:t>
        </w:r>
        <w:r>
          <w:rPr>
            <w:noProof/>
            <w:webHidden/>
          </w:rPr>
          <w:fldChar w:fldCharType="end"/>
        </w:r>
        <w:r w:rsidRPr="00DA54C1">
          <w:rPr>
            <w:rStyle w:val="Hipercze"/>
            <w:noProof/>
          </w:rPr>
          <w:fldChar w:fldCharType="end"/>
        </w:r>
      </w:ins>
    </w:p>
    <w:p w:rsidR="00252F3E" w:rsidRDefault="00CC4170">
      <w:pPr>
        <w:pStyle w:val="Spisilustracji"/>
        <w:tabs>
          <w:tab w:val="right" w:leader="dot" w:pos="8492"/>
        </w:tabs>
        <w:rPr>
          <w:ins w:id="2329" w:author="DeeM" w:date="2015-12-07T17:03:00Z"/>
          <w:rFonts w:asciiTheme="minorHAnsi" w:eastAsiaTheme="minorEastAsia" w:hAnsiTheme="minorHAnsi" w:cstheme="minorBidi"/>
          <w:noProof/>
          <w:sz w:val="22"/>
          <w:szCs w:val="22"/>
        </w:rPr>
      </w:pPr>
      <w:ins w:id="2330"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"_Toc437271137"</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3.7. Wykres wypalania sprintu trzeciego</w:t>
        </w:r>
        <w:r w:rsidR="00252F3E">
          <w:rPr>
            <w:noProof/>
            <w:webHidden/>
          </w:rPr>
          <w:tab/>
        </w:r>
        <w:r>
          <w:rPr>
            <w:noProof/>
            <w:webHidden/>
          </w:rPr>
          <w:fldChar w:fldCharType="begin"/>
        </w:r>
        <w:r w:rsidR="00252F3E">
          <w:rPr>
            <w:noProof/>
            <w:webHidden/>
          </w:rPr>
          <w:instrText xml:space="preserve"> PAGEREF _Toc437271137 \h </w:instrText>
        </w:r>
      </w:ins>
      <w:r>
        <w:rPr>
          <w:noProof/>
          <w:webHidden/>
        </w:rPr>
      </w:r>
      <w:r>
        <w:rPr>
          <w:noProof/>
          <w:webHidden/>
        </w:rPr>
        <w:fldChar w:fldCharType="separate"/>
      </w:r>
      <w:ins w:id="2331" w:author="DeeM" w:date="2015-12-07T17:03:00Z">
        <w:r w:rsidR="00252F3E">
          <w:rPr>
            <w:noProof/>
            <w:webHidden/>
          </w:rPr>
          <w:t>17</w:t>
        </w:r>
        <w:r>
          <w:rPr>
            <w:noProof/>
            <w:webHidden/>
          </w:rPr>
          <w:fldChar w:fldCharType="end"/>
        </w:r>
        <w:r w:rsidRPr="00DA54C1">
          <w:rPr>
            <w:rStyle w:val="Hipercze"/>
            <w:noProof/>
          </w:rPr>
          <w:fldChar w:fldCharType="end"/>
        </w:r>
      </w:ins>
    </w:p>
    <w:p w:rsidR="00252F3E" w:rsidRDefault="00CC4170">
      <w:pPr>
        <w:pStyle w:val="Spisilustracji"/>
        <w:tabs>
          <w:tab w:val="right" w:leader="dot" w:pos="8492"/>
        </w:tabs>
        <w:rPr>
          <w:ins w:id="2332" w:author="DeeM" w:date="2015-12-07T17:03:00Z"/>
          <w:rFonts w:asciiTheme="minorHAnsi" w:eastAsiaTheme="minorEastAsia" w:hAnsiTheme="minorHAnsi" w:cstheme="minorBidi"/>
          <w:noProof/>
          <w:sz w:val="22"/>
          <w:szCs w:val="22"/>
        </w:rPr>
      </w:pPr>
      <w:ins w:id="2333"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"_Toc437271138"</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3.8. Backlog sprintu czwartego</w:t>
        </w:r>
        <w:r w:rsidR="00252F3E">
          <w:rPr>
            <w:noProof/>
            <w:webHidden/>
          </w:rPr>
          <w:tab/>
        </w:r>
        <w:r>
          <w:rPr>
            <w:noProof/>
            <w:webHidden/>
          </w:rPr>
          <w:fldChar w:fldCharType="begin"/>
        </w:r>
        <w:r w:rsidR="00252F3E">
          <w:rPr>
            <w:noProof/>
            <w:webHidden/>
          </w:rPr>
          <w:instrText xml:space="preserve"> PAGEREF _Toc437271138 \h </w:instrText>
        </w:r>
      </w:ins>
      <w:r>
        <w:rPr>
          <w:noProof/>
          <w:webHidden/>
        </w:rPr>
      </w:r>
      <w:r>
        <w:rPr>
          <w:noProof/>
          <w:webHidden/>
        </w:rPr>
        <w:fldChar w:fldCharType="separate"/>
      </w:r>
      <w:ins w:id="2334" w:author="DeeM" w:date="2015-12-07T17:03:00Z">
        <w:r w:rsidR="00252F3E">
          <w:rPr>
            <w:noProof/>
            <w:webHidden/>
          </w:rPr>
          <w:t>18</w:t>
        </w:r>
        <w:r>
          <w:rPr>
            <w:noProof/>
            <w:webHidden/>
          </w:rPr>
          <w:fldChar w:fldCharType="end"/>
        </w:r>
        <w:r w:rsidRPr="00DA54C1">
          <w:rPr>
            <w:rStyle w:val="Hipercze"/>
            <w:noProof/>
          </w:rPr>
          <w:fldChar w:fldCharType="end"/>
        </w:r>
      </w:ins>
    </w:p>
    <w:p w:rsidR="00252F3E" w:rsidRDefault="00CC4170">
      <w:pPr>
        <w:pStyle w:val="Spisilustracji"/>
        <w:tabs>
          <w:tab w:val="right" w:leader="dot" w:pos="8492"/>
        </w:tabs>
        <w:rPr>
          <w:ins w:id="2335" w:author="DeeM" w:date="2015-12-07T17:03:00Z"/>
          <w:rFonts w:asciiTheme="minorHAnsi" w:eastAsiaTheme="minorEastAsia" w:hAnsiTheme="minorHAnsi" w:cstheme="minorBidi"/>
          <w:noProof/>
          <w:sz w:val="22"/>
          <w:szCs w:val="22"/>
        </w:rPr>
      </w:pPr>
      <w:ins w:id="2336"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"_Toc437271139"</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3.9. Wykres wypalania sprintu czwartego</w:t>
        </w:r>
        <w:r w:rsidR="00252F3E">
          <w:rPr>
            <w:noProof/>
            <w:webHidden/>
          </w:rPr>
          <w:tab/>
        </w:r>
        <w:r>
          <w:rPr>
            <w:noProof/>
            <w:webHidden/>
          </w:rPr>
          <w:fldChar w:fldCharType="begin"/>
        </w:r>
        <w:r w:rsidR="00252F3E">
          <w:rPr>
            <w:noProof/>
            <w:webHidden/>
          </w:rPr>
          <w:instrText xml:space="preserve"> PAGEREF _Toc437271139 \h </w:instrText>
        </w:r>
      </w:ins>
      <w:r>
        <w:rPr>
          <w:noProof/>
          <w:webHidden/>
        </w:rPr>
      </w:r>
      <w:r>
        <w:rPr>
          <w:noProof/>
          <w:webHidden/>
        </w:rPr>
        <w:fldChar w:fldCharType="separate"/>
      </w:r>
      <w:ins w:id="2337" w:author="DeeM" w:date="2015-12-07T17:03:00Z">
        <w:r w:rsidR="00252F3E">
          <w:rPr>
            <w:noProof/>
            <w:webHidden/>
          </w:rPr>
          <w:t>19</w:t>
        </w:r>
        <w:r>
          <w:rPr>
            <w:noProof/>
            <w:webHidden/>
          </w:rPr>
          <w:fldChar w:fldCharType="end"/>
        </w:r>
        <w:r w:rsidRPr="00DA54C1">
          <w:rPr>
            <w:rStyle w:val="Hipercze"/>
            <w:noProof/>
          </w:rPr>
          <w:fldChar w:fldCharType="end"/>
        </w:r>
      </w:ins>
    </w:p>
    <w:p w:rsidR="00252F3E" w:rsidRDefault="00CC4170">
      <w:pPr>
        <w:pStyle w:val="Spisilustracji"/>
        <w:tabs>
          <w:tab w:val="right" w:leader="dot" w:pos="8492"/>
        </w:tabs>
        <w:rPr>
          <w:ins w:id="2338" w:author="DeeM" w:date="2015-12-07T17:03:00Z"/>
          <w:rFonts w:asciiTheme="minorHAnsi" w:eastAsiaTheme="minorEastAsia" w:hAnsiTheme="minorHAnsi" w:cstheme="minorBidi"/>
          <w:noProof/>
          <w:sz w:val="22"/>
          <w:szCs w:val="22"/>
        </w:rPr>
      </w:pPr>
      <w:ins w:id="2339"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"_Toc437271140"</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3.10 Backlog sprintu piątego</w:t>
        </w:r>
        <w:r w:rsidR="00252F3E">
          <w:rPr>
            <w:noProof/>
            <w:webHidden/>
          </w:rPr>
          <w:tab/>
        </w:r>
        <w:r>
          <w:rPr>
            <w:noProof/>
            <w:webHidden/>
          </w:rPr>
          <w:fldChar w:fldCharType="begin"/>
        </w:r>
        <w:r w:rsidR="00252F3E">
          <w:rPr>
            <w:noProof/>
            <w:webHidden/>
          </w:rPr>
          <w:instrText xml:space="preserve"> PAGEREF _Toc437271140 \h </w:instrText>
        </w:r>
      </w:ins>
      <w:r>
        <w:rPr>
          <w:noProof/>
          <w:webHidden/>
        </w:rPr>
      </w:r>
      <w:r>
        <w:rPr>
          <w:noProof/>
          <w:webHidden/>
        </w:rPr>
        <w:fldChar w:fldCharType="separate"/>
      </w:r>
      <w:ins w:id="2340" w:author="DeeM" w:date="2015-12-07T17:03:00Z">
        <w:r w:rsidR="00252F3E">
          <w:rPr>
            <w:noProof/>
            <w:webHidden/>
          </w:rPr>
          <w:t>19</w:t>
        </w:r>
        <w:r>
          <w:rPr>
            <w:noProof/>
            <w:webHidden/>
          </w:rPr>
          <w:fldChar w:fldCharType="end"/>
        </w:r>
        <w:r w:rsidRPr="00DA54C1">
          <w:rPr>
            <w:rStyle w:val="Hipercze"/>
            <w:noProof/>
          </w:rPr>
          <w:fldChar w:fldCharType="end"/>
        </w:r>
      </w:ins>
    </w:p>
    <w:p w:rsidR="00252F3E" w:rsidRDefault="00CC4170">
      <w:pPr>
        <w:pStyle w:val="Spisilustracji"/>
        <w:tabs>
          <w:tab w:val="right" w:leader="dot" w:pos="8492"/>
        </w:tabs>
        <w:rPr>
          <w:ins w:id="2341" w:author="DeeM" w:date="2015-12-07T17:03:00Z"/>
          <w:rFonts w:asciiTheme="minorHAnsi" w:eastAsiaTheme="minorEastAsia" w:hAnsiTheme="minorHAnsi" w:cstheme="minorBidi"/>
          <w:noProof/>
          <w:sz w:val="22"/>
          <w:szCs w:val="22"/>
        </w:rPr>
      </w:pPr>
      <w:ins w:id="2342"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"_Toc437271141"</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3.11. Wykres wypalania sprintu 5</w:t>
        </w:r>
        <w:r w:rsidR="00252F3E">
          <w:rPr>
            <w:noProof/>
            <w:webHidden/>
          </w:rPr>
          <w:tab/>
        </w:r>
        <w:r>
          <w:rPr>
            <w:noProof/>
            <w:webHidden/>
          </w:rPr>
          <w:fldChar w:fldCharType="begin"/>
        </w:r>
        <w:r w:rsidR="00252F3E">
          <w:rPr>
            <w:noProof/>
            <w:webHidden/>
          </w:rPr>
          <w:instrText xml:space="preserve"> PAGEREF _Toc437271141 \h </w:instrText>
        </w:r>
      </w:ins>
      <w:r>
        <w:rPr>
          <w:noProof/>
          <w:webHidden/>
        </w:rPr>
      </w:r>
      <w:r>
        <w:rPr>
          <w:noProof/>
          <w:webHidden/>
        </w:rPr>
        <w:fldChar w:fldCharType="separate"/>
      </w:r>
      <w:ins w:id="2343" w:author="DeeM" w:date="2015-12-07T17:03:00Z">
        <w:r w:rsidR="00252F3E">
          <w:rPr>
            <w:noProof/>
            <w:webHidden/>
          </w:rPr>
          <w:t>20</w:t>
        </w:r>
        <w:r>
          <w:rPr>
            <w:noProof/>
            <w:webHidden/>
          </w:rPr>
          <w:fldChar w:fldCharType="end"/>
        </w:r>
        <w:r w:rsidRPr="00DA54C1">
          <w:rPr>
            <w:rStyle w:val="Hipercze"/>
            <w:noProof/>
          </w:rPr>
          <w:fldChar w:fldCharType="end"/>
        </w:r>
      </w:ins>
    </w:p>
    <w:p w:rsidR="00252F3E" w:rsidRDefault="00CC4170">
      <w:pPr>
        <w:pStyle w:val="Spisilustracji"/>
        <w:tabs>
          <w:tab w:val="right" w:leader="dot" w:pos="8492"/>
        </w:tabs>
        <w:rPr>
          <w:ins w:id="2344" w:author="DeeM" w:date="2015-12-07T17:03:00Z"/>
          <w:rFonts w:asciiTheme="minorHAnsi" w:eastAsiaTheme="minorEastAsia" w:hAnsiTheme="minorHAnsi" w:cstheme="minorBidi"/>
          <w:noProof/>
          <w:sz w:val="22"/>
          <w:szCs w:val="22"/>
        </w:rPr>
      </w:pPr>
      <w:ins w:id="2345"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"_Toc437271142"</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3.12. Backlog sprintu szóstego</w:t>
        </w:r>
        <w:r w:rsidR="00252F3E">
          <w:rPr>
            <w:noProof/>
            <w:webHidden/>
          </w:rPr>
          <w:tab/>
        </w:r>
        <w:r>
          <w:rPr>
            <w:noProof/>
            <w:webHidden/>
          </w:rPr>
          <w:fldChar w:fldCharType="begin"/>
        </w:r>
        <w:r w:rsidR="00252F3E">
          <w:rPr>
            <w:noProof/>
            <w:webHidden/>
          </w:rPr>
          <w:instrText xml:space="preserve"> PAGEREF _Toc437271142 \h </w:instrText>
        </w:r>
      </w:ins>
      <w:r>
        <w:rPr>
          <w:noProof/>
          <w:webHidden/>
        </w:rPr>
      </w:r>
      <w:r>
        <w:rPr>
          <w:noProof/>
          <w:webHidden/>
        </w:rPr>
        <w:fldChar w:fldCharType="separate"/>
      </w:r>
      <w:ins w:id="2346" w:author="DeeM" w:date="2015-12-07T17:03:00Z">
        <w:r w:rsidR="00252F3E">
          <w:rPr>
            <w:noProof/>
            <w:webHidden/>
          </w:rPr>
          <w:t>20</w:t>
        </w:r>
        <w:r>
          <w:rPr>
            <w:noProof/>
            <w:webHidden/>
          </w:rPr>
          <w:fldChar w:fldCharType="end"/>
        </w:r>
        <w:r w:rsidRPr="00DA54C1">
          <w:rPr>
            <w:rStyle w:val="Hipercze"/>
            <w:noProof/>
          </w:rPr>
          <w:fldChar w:fldCharType="end"/>
        </w:r>
      </w:ins>
    </w:p>
    <w:p w:rsidR="00252F3E" w:rsidRDefault="00CC4170">
      <w:pPr>
        <w:pStyle w:val="Spisilustracji"/>
        <w:tabs>
          <w:tab w:val="right" w:leader="dot" w:pos="8492"/>
        </w:tabs>
        <w:rPr>
          <w:ins w:id="2347" w:author="DeeM" w:date="2015-12-07T17:03:00Z"/>
          <w:rFonts w:asciiTheme="minorHAnsi" w:eastAsiaTheme="minorEastAsia" w:hAnsiTheme="minorHAnsi" w:cstheme="minorBidi"/>
          <w:noProof/>
          <w:sz w:val="22"/>
          <w:szCs w:val="22"/>
        </w:rPr>
      </w:pPr>
      <w:ins w:id="2348"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"_Toc437271143"</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3.13. Wykres wypalania sprintu szóstego</w:t>
        </w:r>
        <w:r w:rsidR="00252F3E">
          <w:rPr>
            <w:noProof/>
            <w:webHidden/>
          </w:rPr>
          <w:tab/>
        </w:r>
        <w:r>
          <w:rPr>
            <w:noProof/>
            <w:webHidden/>
          </w:rPr>
          <w:fldChar w:fldCharType="begin"/>
        </w:r>
        <w:r w:rsidR="00252F3E">
          <w:rPr>
            <w:noProof/>
            <w:webHidden/>
          </w:rPr>
          <w:instrText xml:space="preserve"> PAGEREF _Toc437271143 \h </w:instrText>
        </w:r>
      </w:ins>
      <w:r>
        <w:rPr>
          <w:noProof/>
          <w:webHidden/>
        </w:rPr>
      </w:r>
      <w:r>
        <w:rPr>
          <w:noProof/>
          <w:webHidden/>
        </w:rPr>
        <w:fldChar w:fldCharType="separate"/>
      </w:r>
      <w:ins w:id="2349" w:author="DeeM" w:date="2015-12-07T17:03:00Z">
        <w:r w:rsidR="00252F3E">
          <w:rPr>
            <w:noProof/>
            <w:webHidden/>
          </w:rPr>
          <w:t>21</w:t>
        </w:r>
        <w:r>
          <w:rPr>
            <w:noProof/>
            <w:webHidden/>
          </w:rPr>
          <w:fldChar w:fldCharType="end"/>
        </w:r>
        <w:r w:rsidRPr="00DA54C1">
          <w:rPr>
            <w:rStyle w:val="Hipercze"/>
            <w:noProof/>
          </w:rPr>
          <w:fldChar w:fldCharType="end"/>
        </w:r>
      </w:ins>
    </w:p>
    <w:p w:rsidR="00252F3E" w:rsidRDefault="00CC4170">
      <w:pPr>
        <w:pStyle w:val="Spisilustracji"/>
        <w:tabs>
          <w:tab w:val="right" w:leader="dot" w:pos="8492"/>
        </w:tabs>
        <w:rPr>
          <w:ins w:id="2350" w:author="DeeM" w:date="2015-12-07T17:03:00Z"/>
          <w:rFonts w:asciiTheme="minorHAnsi" w:eastAsiaTheme="minorEastAsia" w:hAnsiTheme="minorHAnsi" w:cstheme="minorBidi"/>
          <w:noProof/>
          <w:sz w:val="22"/>
          <w:szCs w:val="22"/>
        </w:rPr>
      </w:pPr>
      <w:ins w:id="2351"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"_Toc437271144"</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3.14. Backlog sprintu siódmego</w:t>
        </w:r>
        <w:r w:rsidR="00252F3E">
          <w:rPr>
            <w:noProof/>
            <w:webHidden/>
          </w:rPr>
          <w:tab/>
        </w:r>
        <w:r>
          <w:rPr>
            <w:noProof/>
            <w:webHidden/>
          </w:rPr>
          <w:fldChar w:fldCharType="begin"/>
        </w:r>
        <w:r w:rsidR="00252F3E">
          <w:rPr>
            <w:noProof/>
            <w:webHidden/>
          </w:rPr>
          <w:instrText xml:space="preserve"> PAGEREF _Toc437271144 \h </w:instrText>
        </w:r>
      </w:ins>
      <w:r>
        <w:rPr>
          <w:noProof/>
          <w:webHidden/>
        </w:rPr>
      </w:r>
      <w:r>
        <w:rPr>
          <w:noProof/>
          <w:webHidden/>
        </w:rPr>
        <w:fldChar w:fldCharType="separate"/>
      </w:r>
      <w:ins w:id="2352" w:author="DeeM" w:date="2015-12-07T17:03:00Z">
        <w:r w:rsidR="00252F3E">
          <w:rPr>
            <w:noProof/>
            <w:webHidden/>
          </w:rPr>
          <w:t>22</w:t>
        </w:r>
        <w:r>
          <w:rPr>
            <w:noProof/>
            <w:webHidden/>
          </w:rPr>
          <w:fldChar w:fldCharType="end"/>
        </w:r>
        <w:r w:rsidRPr="00DA54C1">
          <w:rPr>
            <w:rStyle w:val="Hipercze"/>
            <w:noProof/>
          </w:rPr>
          <w:fldChar w:fldCharType="end"/>
        </w:r>
      </w:ins>
    </w:p>
    <w:p w:rsidR="00252F3E" w:rsidRDefault="00CC4170">
      <w:pPr>
        <w:pStyle w:val="Spisilustracji"/>
        <w:tabs>
          <w:tab w:val="right" w:leader="dot" w:pos="8492"/>
        </w:tabs>
        <w:rPr>
          <w:ins w:id="2353" w:author="DeeM" w:date="2015-12-07T17:03:00Z"/>
          <w:rFonts w:asciiTheme="minorHAnsi" w:eastAsiaTheme="minorEastAsia" w:hAnsiTheme="minorHAnsi" w:cstheme="minorBidi"/>
          <w:noProof/>
          <w:sz w:val="22"/>
          <w:szCs w:val="22"/>
        </w:rPr>
      </w:pPr>
      <w:ins w:id="2354"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"_Toc437271145"</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3.15. Wykres wypalania sprintu siódmego</w:t>
        </w:r>
        <w:r w:rsidR="00252F3E">
          <w:rPr>
            <w:noProof/>
            <w:webHidden/>
          </w:rPr>
          <w:tab/>
        </w:r>
        <w:r>
          <w:rPr>
            <w:noProof/>
            <w:webHidden/>
          </w:rPr>
          <w:fldChar w:fldCharType="begin"/>
        </w:r>
        <w:r w:rsidR="00252F3E">
          <w:rPr>
            <w:noProof/>
            <w:webHidden/>
          </w:rPr>
          <w:instrText xml:space="preserve"> PAGEREF _Toc437271145 \h </w:instrText>
        </w:r>
      </w:ins>
      <w:r>
        <w:rPr>
          <w:noProof/>
          <w:webHidden/>
        </w:rPr>
      </w:r>
      <w:r>
        <w:rPr>
          <w:noProof/>
          <w:webHidden/>
        </w:rPr>
        <w:fldChar w:fldCharType="separate"/>
      </w:r>
      <w:ins w:id="2355" w:author="DeeM" w:date="2015-12-07T17:03:00Z">
        <w:r w:rsidR="00252F3E">
          <w:rPr>
            <w:noProof/>
            <w:webHidden/>
          </w:rPr>
          <w:t>23</w:t>
        </w:r>
        <w:r>
          <w:rPr>
            <w:noProof/>
            <w:webHidden/>
          </w:rPr>
          <w:fldChar w:fldCharType="end"/>
        </w:r>
        <w:r w:rsidRPr="00DA54C1">
          <w:rPr>
            <w:rStyle w:val="Hipercze"/>
            <w:noProof/>
          </w:rPr>
          <w:fldChar w:fldCharType="end"/>
        </w:r>
      </w:ins>
    </w:p>
    <w:p w:rsidR="00252F3E" w:rsidRDefault="00CC4170">
      <w:pPr>
        <w:pStyle w:val="Spisilustracji"/>
        <w:tabs>
          <w:tab w:val="right" w:leader="dot" w:pos="8492"/>
        </w:tabs>
        <w:rPr>
          <w:ins w:id="2356" w:author="DeeM" w:date="2015-12-07T17:03:00Z"/>
          <w:rFonts w:asciiTheme="minorHAnsi" w:eastAsiaTheme="minorEastAsia" w:hAnsiTheme="minorHAnsi" w:cstheme="minorBidi"/>
          <w:noProof/>
          <w:sz w:val="22"/>
          <w:szCs w:val="22"/>
        </w:rPr>
      </w:pPr>
      <w:ins w:id="2357"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"_Toc437271146"</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3.16. Backlog sprintu ósmego</w:t>
        </w:r>
        <w:r w:rsidR="00252F3E">
          <w:rPr>
            <w:noProof/>
            <w:webHidden/>
          </w:rPr>
          <w:tab/>
        </w:r>
        <w:r>
          <w:rPr>
            <w:noProof/>
            <w:webHidden/>
          </w:rPr>
          <w:fldChar w:fldCharType="begin"/>
        </w:r>
        <w:r w:rsidR="00252F3E">
          <w:rPr>
            <w:noProof/>
            <w:webHidden/>
          </w:rPr>
          <w:instrText xml:space="preserve"> PAGEREF _Toc437271146 \h </w:instrText>
        </w:r>
      </w:ins>
      <w:r>
        <w:rPr>
          <w:noProof/>
          <w:webHidden/>
        </w:rPr>
      </w:r>
      <w:r>
        <w:rPr>
          <w:noProof/>
          <w:webHidden/>
        </w:rPr>
        <w:fldChar w:fldCharType="separate"/>
      </w:r>
      <w:ins w:id="2358" w:author="DeeM" w:date="2015-12-07T17:03:00Z">
        <w:r w:rsidR="00252F3E">
          <w:rPr>
            <w:noProof/>
            <w:webHidden/>
          </w:rPr>
          <w:t>24</w:t>
        </w:r>
        <w:r>
          <w:rPr>
            <w:noProof/>
            <w:webHidden/>
          </w:rPr>
          <w:fldChar w:fldCharType="end"/>
        </w:r>
        <w:r w:rsidRPr="00DA54C1">
          <w:rPr>
            <w:rStyle w:val="Hipercze"/>
            <w:noProof/>
          </w:rPr>
          <w:fldChar w:fldCharType="end"/>
        </w:r>
      </w:ins>
    </w:p>
    <w:p w:rsidR="00252F3E" w:rsidRDefault="00CC4170">
      <w:pPr>
        <w:pStyle w:val="Spisilustracji"/>
        <w:tabs>
          <w:tab w:val="right" w:leader="dot" w:pos="8492"/>
        </w:tabs>
        <w:rPr>
          <w:ins w:id="2359" w:author="DeeM" w:date="2015-12-07T17:03:00Z"/>
          <w:rFonts w:asciiTheme="minorHAnsi" w:eastAsiaTheme="minorEastAsia" w:hAnsiTheme="minorHAnsi" w:cstheme="minorBidi"/>
          <w:noProof/>
          <w:sz w:val="22"/>
          <w:szCs w:val="22"/>
        </w:rPr>
      </w:pPr>
      <w:ins w:id="2360"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"_Toc437271147"</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3.17. Wykres wypalania sprintu ósmego</w:t>
        </w:r>
        <w:r w:rsidR="00252F3E">
          <w:rPr>
            <w:noProof/>
            <w:webHidden/>
          </w:rPr>
          <w:tab/>
        </w:r>
        <w:r>
          <w:rPr>
            <w:noProof/>
            <w:webHidden/>
          </w:rPr>
          <w:fldChar w:fldCharType="begin"/>
        </w:r>
        <w:r w:rsidR="00252F3E">
          <w:rPr>
            <w:noProof/>
            <w:webHidden/>
          </w:rPr>
          <w:instrText xml:space="preserve"> PAGEREF _Toc437271147 \h </w:instrText>
        </w:r>
      </w:ins>
      <w:r>
        <w:rPr>
          <w:noProof/>
          <w:webHidden/>
        </w:rPr>
      </w:r>
      <w:r>
        <w:rPr>
          <w:noProof/>
          <w:webHidden/>
        </w:rPr>
        <w:fldChar w:fldCharType="separate"/>
      </w:r>
      <w:ins w:id="2361" w:author="DeeM" w:date="2015-12-07T17:03:00Z">
        <w:r w:rsidR="00252F3E">
          <w:rPr>
            <w:noProof/>
            <w:webHidden/>
          </w:rPr>
          <w:t>25</w:t>
        </w:r>
        <w:r>
          <w:rPr>
            <w:noProof/>
            <w:webHidden/>
          </w:rPr>
          <w:fldChar w:fldCharType="end"/>
        </w:r>
        <w:r w:rsidRPr="00DA54C1">
          <w:rPr>
            <w:rStyle w:val="Hipercze"/>
            <w:noProof/>
          </w:rPr>
          <w:fldChar w:fldCharType="end"/>
        </w:r>
      </w:ins>
    </w:p>
    <w:p w:rsidR="00252F3E" w:rsidRDefault="00CC4170">
      <w:pPr>
        <w:pStyle w:val="Spisilustracji"/>
        <w:tabs>
          <w:tab w:val="right" w:leader="dot" w:pos="8492"/>
        </w:tabs>
        <w:rPr>
          <w:ins w:id="2362" w:author="DeeM" w:date="2015-12-07T17:03:00Z"/>
          <w:rFonts w:asciiTheme="minorHAnsi" w:eastAsiaTheme="minorEastAsia" w:hAnsiTheme="minorHAnsi" w:cstheme="minorBidi"/>
          <w:noProof/>
          <w:sz w:val="22"/>
          <w:szCs w:val="22"/>
        </w:rPr>
      </w:pPr>
      <w:ins w:id="2363"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"_Toc437271148"</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3.18. Backlog funkcjonalności aplikacji zrealizowanych w trakcie sprintu dziewiątego</w:t>
        </w:r>
        <w:r w:rsidR="00252F3E">
          <w:rPr>
            <w:noProof/>
            <w:webHidden/>
          </w:rPr>
          <w:tab/>
        </w:r>
        <w:r>
          <w:rPr>
            <w:noProof/>
            <w:webHidden/>
          </w:rPr>
          <w:fldChar w:fldCharType="begin"/>
        </w:r>
        <w:r w:rsidR="00252F3E">
          <w:rPr>
            <w:noProof/>
            <w:webHidden/>
          </w:rPr>
          <w:instrText xml:space="preserve"> PAGEREF _Toc437271148 \h </w:instrText>
        </w:r>
      </w:ins>
      <w:r>
        <w:rPr>
          <w:noProof/>
          <w:webHidden/>
        </w:rPr>
      </w:r>
      <w:r>
        <w:rPr>
          <w:noProof/>
          <w:webHidden/>
        </w:rPr>
        <w:fldChar w:fldCharType="separate"/>
      </w:r>
      <w:ins w:id="2364" w:author="DeeM" w:date="2015-12-07T17:03:00Z">
        <w:r w:rsidR="00252F3E">
          <w:rPr>
            <w:noProof/>
            <w:webHidden/>
          </w:rPr>
          <w:t>25</w:t>
        </w:r>
        <w:r>
          <w:rPr>
            <w:noProof/>
            <w:webHidden/>
          </w:rPr>
          <w:fldChar w:fldCharType="end"/>
        </w:r>
        <w:r w:rsidRPr="00DA54C1">
          <w:rPr>
            <w:rStyle w:val="Hipercze"/>
            <w:noProof/>
          </w:rPr>
          <w:fldChar w:fldCharType="end"/>
        </w:r>
      </w:ins>
    </w:p>
    <w:p w:rsidR="00252F3E" w:rsidRDefault="00CC4170">
      <w:pPr>
        <w:pStyle w:val="Spisilustracji"/>
        <w:tabs>
          <w:tab w:val="right" w:leader="dot" w:pos="8492"/>
        </w:tabs>
        <w:rPr>
          <w:ins w:id="2365" w:author="DeeM" w:date="2015-12-07T17:03:00Z"/>
          <w:rFonts w:asciiTheme="minorHAnsi" w:eastAsiaTheme="minorEastAsia" w:hAnsiTheme="minorHAnsi" w:cstheme="minorBidi"/>
          <w:noProof/>
          <w:sz w:val="22"/>
          <w:szCs w:val="22"/>
        </w:rPr>
      </w:pPr>
      <w:ins w:id="2366"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"_Toc437271149"</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3.19. Wykres wypalania sprintu dziewiątego</w:t>
        </w:r>
        <w:r w:rsidR="00252F3E">
          <w:rPr>
            <w:noProof/>
            <w:webHidden/>
          </w:rPr>
          <w:tab/>
        </w:r>
        <w:r>
          <w:rPr>
            <w:noProof/>
            <w:webHidden/>
          </w:rPr>
          <w:fldChar w:fldCharType="begin"/>
        </w:r>
        <w:r w:rsidR="00252F3E">
          <w:rPr>
            <w:noProof/>
            <w:webHidden/>
          </w:rPr>
          <w:instrText xml:space="preserve"> PAGEREF _Toc437271149 \h </w:instrText>
        </w:r>
      </w:ins>
      <w:r>
        <w:rPr>
          <w:noProof/>
          <w:webHidden/>
        </w:rPr>
      </w:r>
      <w:r>
        <w:rPr>
          <w:noProof/>
          <w:webHidden/>
        </w:rPr>
        <w:fldChar w:fldCharType="separate"/>
      </w:r>
      <w:ins w:id="2367" w:author="DeeM" w:date="2015-12-07T17:03:00Z">
        <w:r w:rsidR="00252F3E">
          <w:rPr>
            <w:noProof/>
            <w:webHidden/>
          </w:rPr>
          <w:t>26</w:t>
        </w:r>
        <w:r>
          <w:rPr>
            <w:noProof/>
            <w:webHidden/>
          </w:rPr>
          <w:fldChar w:fldCharType="end"/>
        </w:r>
        <w:r w:rsidRPr="00DA54C1">
          <w:rPr>
            <w:rStyle w:val="Hipercze"/>
            <w:noProof/>
          </w:rPr>
          <w:fldChar w:fldCharType="end"/>
        </w:r>
      </w:ins>
    </w:p>
    <w:p w:rsidR="00252F3E" w:rsidRDefault="00CC4170">
      <w:pPr>
        <w:pStyle w:val="Spisilustracji"/>
        <w:tabs>
          <w:tab w:val="right" w:leader="dot" w:pos="8492"/>
        </w:tabs>
        <w:rPr>
          <w:ins w:id="2368" w:author="DeeM" w:date="2015-12-07T17:03:00Z"/>
          <w:rFonts w:asciiTheme="minorHAnsi" w:eastAsiaTheme="minorEastAsia" w:hAnsiTheme="minorHAnsi" w:cstheme="minorBidi"/>
          <w:noProof/>
          <w:sz w:val="22"/>
          <w:szCs w:val="22"/>
        </w:rPr>
      </w:pPr>
      <w:ins w:id="2369"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"_Toc437271150"</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3.20. Naprawione błędy aplikacji w sprincie dziewiątym</w:t>
        </w:r>
        <w:r w:rsidR="00252F3E">
          <w:rPr>
            <w:noProof/>
            <w:webHidden/>
          </w:rPr>
          <w:tab/>
        </w:r>
        <w:r>
          <w:rPr>
            <w:noProof/>
            <w:webHidden/>
          </w:rPr>
          <w:fldChar w:fldCharType="begin"/>
        </w:r>
        <w:r w:rsidR="00252F3E">
          <w:rPr>
            <w:noProof/>
            <w:webHidden/>
          </w:rPr>
          <w:instrText xml:space="preserve"> PAGEREF _Toc437271150 \h </w:instrText>
        </w:r>
      </w:ins>
      <w:r>
        <w:rPr>
          <w:noProof/>
          <w:webHidden/>
        </w:rPr>
      </w:r>
      <w:r>
        <w:rPr>
          <w:noProof/>
          <w:webHidden/>
        </w:rPr>
        <w:fldChar w:fldCharType="separate"/>
      </w:r>
      <w:ins w:id="2370" w:author="DeeM" w:date="2015-12-07T17:03:00Z">
        <w:r w:rsidR="00252F3E">
          <w:rPr>
            <w:noProof/>
            <w:webHidden/>
          </w:rPr>
          <w:t>27</w:t>
        </w:r>
        <w:r>
          <w:rPr>
            <w:noProof/>
            <w:webHidden/>
          </w:rPr>
          <w:fldChar w:fldCharType="end"/>
        </w:r>
        <w:r w:rsidRPr="00DA54C1">
          <w:rPr>
            <w:rStyle w:val="Hipercze"/>
            <w:noProof/>
          </w:rPr>
          <w:fldChar w:fldCharType="end"/>
        </w:r>
      </w:ins>
    </w:p>
    <w:p w:rsidR="00252F3E" w:rsidRDefault="00CC4170">
      <w:pPr>
        <w:pStyle w:val="Spisilustracji"/>
        <w:tabs>
          <w:tab w:val="right" w:leader="dot" w:pos="8492"/>
        </w:tabs>
        <w:rPr>
          <w:ins w:id="2371" w:author="DeeM" w:date="2015-12-07T17:03:00Z"/>
          <w:rFonts w:asciiTheme="minorHAnsi" w:eastAsiaTheme="minorEastAsia" w:hAnsiTheme="minorHAnsi" w:cstheme="minorBidi"/>
          <w:noProof/>
          <w:sz w:val="22"/>
          <w:szCs w:val="22"/>
        </w:rPr>
      </w:pPr>
      <w:ins w:id="2372"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"_Toc437271151"</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4.1. Architektura w projekcie</w:t>
        </w:r>
        <w:r w:rsidR="00252F3E">
          <w:rPr>
            <w:noProof/>
            <w:webHidden/>
          </w:rPr>
          <w:tab/>
        </w:r>
        <w:r>
          <w:rPr>
            <w:noProof/>
            <w:webHidden/>
          </w:rPr>
          <w:fldChar w:fldCharType="begin"/>
        </w:r>
        <w:r w:rsidR="00252F3E">
          <w:rPr>
            <w:noProof/>
            <w:webHidden/>
          </w:rPr>
          <w:instrText xml:space="preserve"> PAGEREF _Toc437271151 \h </w:instrText>
        </w:r>
      </w:ins>
      <w:r>
        <w:rPr>
          <w:noProof/>
          <w:webHidden/>
        </w:rPr>
      </w:r>
      <w:r>
        <w:rPr>
          <w:noProof/>
          <w:webHidden/>
        </w:rPr>
        <w:fldChar w:fldCharType="separate"/>
      </w:r>
      <w:ins w:id="2373" w:author="DeeM" w:date="2015-12-07T17:03:00Z">
        <w:r w:rsidR="00252F3E">
          <w:rPr>
            <w:noProof/>
            <w:webHidden/>
          </w:rPr>
          <w:t>29</w:t>
        </w:r>
        <w:r>
          <w:rPr>
            <w:noProof/>
            <w:webHidden/>
          </w:rPr>
          <w:fldChar w:fldCharType="end"/>
        </w:r>
        <w:r w:rsidRPr="00DA54C1">
          <w:rPr>
            <w:rStyle w:val="Hipercze"/>
            <w:noProof/>
          </w:rPr>
          <w:fldChar w:fldCharType="end"/>
        </w:r>
      </w:ins>
    </w:p>
    <w:p w:rsidR="00252F3E" w:rsidRDefault="00CC4170">
      <w:pPr>
        <w:pStyle w:val="Spisilustracji"/>
        <w:tabs>
          <w:tab w:val="right" w:leader="dot" w:pos="8492"/>
        </w:tabs>
        <w:rPr>
          <w:ins w:id="2374" w:author="DeeM" w:date="2015-12-07T17:03:00Z"/>
          <w:rFonts w:asciiTheme="minorHAnsi" w:eastAsiaTheme="minorEastAsia" w:hAnsiTheme="minorHAnsi" w:cstheme="minorBidi"/>
          <w:noProof/>
          <w:sz w:val="22"/>
          <w:szCs w:val="22"/>
        </w:rPr>
      </w:pPr>
      <w:ins w:id="2375"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"_Toc437271152"</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4.2. Budowa aplikacji Grailsowej</w:t>
        </w:r>
        <w:r w:rsidR="00252F3E">
          <w:rPr>
            <w:noProof/>
            <w:webHidden/>
          </w:rPr>
          <w:tab/>
        </w:r>
        <w:r>
          <w:rPr>
            <w:noProof/>
            <w:webHidden/>
          </w:rPr>
          <w:fldChar w:fldCharType="begin"/>
        </w:r>
        <w:r w:rsidR="00252F3E">
          <w:rPr>
            <w:noProof/>
            <w:webHidden/>
          </w:rPr>
          <w:instrText xml:space="preserve"> PAGEREF _Toc437271152 \h </w:instrText>
        </w:r>
      </w:ins>
      <w:r>
        <w:rPr>
          <w:noProof/>
          <w:webHidden/>
        </w:rPr>
      </w:r>
      <w:r>
        <w:rPr>
          <w:noProof/>
          <w:webHidden/>
        </w:rPr>
        <w:fldChar w:fldCharType="separate"/>
      </w:r>
      <w:ins w:id="2376" w:author="DeeM" w:date="2015-12-07T17:03:00Z">
        <w:r w:rsidR="00252F3E">
          <w:rPr>
            <w:noProof/>
            <w:webHidden/>
          </w:rPr>
          <w:t>29</w:t>
        </w:r>
        <w:r>
          <w:rPr>
            <w:noProof/>
            <w:webHidden/>
          </w:rPr>
          <w:fldChar w:fldCharType="end"/>
        </w:r>
        <w:r w:rsidRPr="00DA54C1">
          <w:rPr>
            <w:rStyle w:val="Hipercze"/>
            <w:noProof/>
          </w:rPr>
          <w:fldChar w:fldCharType="end"/>
        </w:r>
      </w:ins>
    </w:p>
    <w:p w:rsidR="00252F3E" w:rsidRDefault="00CC4170">
      <w:pPr>
        <w:pStyle w:val="Spisilustracji"/>
        <w:tabs>
          <w:tab w:val="right" w:leader="dot" w:pos="8492"/>
        </w:tabs>
        <w:rPr>
          <w:ins w:id="2377" w:author="DeeM" w:date="2015-12-07T17:03:00Z"/>
          <w:rFonts w:asciiTheme="minorHAnsi" w:eastAsiaTheme="minorEastAsia" w:hAnsiTheme="minorHAnsi" w:cstheme="minorBidi"/>
          <w:noProof/>
          <w:sz w:val="22"/>
          <w:szCs w:val="22"/>
        </w:rPr>
      </w:pPr>
      <w:ins w:id="2378"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"_Toc437271153"</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5.1. Inicjalny schemat bazy danych</w:t>
        </w:r>
        <w:r w:rsidR="00252F3E">
          <w:rPr>
            <w:noProof/>
            <w:webHidden/>
          </w:rPr>
          <w:tab/>
        </w:r>
        <w:r>
          <w:rPr>
            <w:noProof/>
            <w:webHidden/>
          </w:rPr>
          <w:fldChar w:fldCharType="begin"/>
        </w:r>
        <w:r w:rsidR="00252F3E">
          <w:rPr>
            <w:noProof/>
            <w:webHidden/>
          </w:rPr>
          <w:instrText xml:space="preserve"> PAGEREF _Toc437271153 \h </w:instrText>
        </w:r>
      </w:ins>
      <w:r>
        <w:rPr>
          <w:noProof/>
          <w:webHidden/>
        </w:rPr>
      </w:r>
      <w:r>
        <w:rPr>
          <w:noProof/>
          <w:webHidden/>
        </w:rPr>
        <w:fldChar w:fldCharType="separate"/>
      </w:r>
      <w:ins w:id="2379" w:author="DeeM" w:date="2015-12-07T17:03:00Z">
        <w:r w:rsidR="00252F3E">
          <w:rPr>
            <w:noProof/>
            <w:webHidden/>
          </w:rPr>
          <w:t>32</w:t>
        </w:r>
        <w:r>
          <w:rPr>
            <w:noProof/>
            <w:webHidden/>
          </w:rPr>
          <w:fldChar w:fldCharType="end"/>
        </w:r>
        <w:r w:rsidRPr="00DA54C1">
          <w:rPr>
            <w:rStyle w:val="Hipercze"/>
            <w:noProof/>
          </w:rPr>
          <w:fldChar w:fldCharType="end"/>
        </w:r>
      </w:ins>
    </w:p>
    <w:p w:rsidR="00252F3E" w:rsidRDefault="00CC4170">
      <w:pPr>
        <w:pStyle w:val="Spisilustracji"/>
        <w:tabs>
          <w:tab w:val="right" w:leader="dot" w:pos="8492"/>
        </w:tabs>
        <w:rPr>
          <w:ins w:id="2380" w:author="DeeM" w:date="2015-12-07T17:03:00Z"/>
          <w:rFonts w:asciiTheme="minorHAnsi" w:eastAsiaTheme="minorEastAsia" w:hAnsiTheme="minorHAnsi" w:cstheme="minorBidi"/>
          <w:noProof/>
          <w:sz w:val="22"/>
          <w:szCs w:val="22"/>
        </w:rPr>
      </w:pPr>
      <w:ins w:id="2381"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"_Toc437271154"</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5.2. Końcowy schemat bazy danych</w:t>
        </w:r>
        <w:r w:rsidR="00252F3E">
          <w:rPr>
            <w:noProof/>
            <w:webHidden/>
          </w:rPr>
          <w:tab/>
        </w:r>
        <w:r>
          <w:rPr>
            <w:noProof/>
            <w:webHidden/>
          </w:rPr>
          <w:fldChar w:fldCharType="begin"/>
        </w:r>
        <w:r w:rsidR="00252F3E">
          <w:rPr>
            <w:noProof/>
            <w:webHidden/>
          </w:rPr>
          <w:instrText xml:space="preserve"> PAGEREF _Toc437271154 \h </w:instrText>
        </w:r>
      </w:ins>
      <w:r>
        <w:rPr>
          <w:noProof/>
          <w:webHidden/>
        </w:rPr>
      </w:r>
      <w:r>
        <w:rPr>
          <w:noProof/>
          <w:webHidden/>
        </w:rPr>
        <w:fldChar w:fldCharType="separate"/>
      </w:r>
      <w:ins w:id="2382" w:author="DeeM" w:date="2015-12-07T17:03:00Z">
        <w:r w:rsidR="00252F3E">
          <w:rPr>
            <w:noProof/>
            <w:webHidden/>
          </w:rPr>
          <w:t>33</w:t>
        </w:r>
        <w:r>
          <w:rPr>
            <w:noProof/>
            <w:webHidden/>
          </w:rPr>
          <w:fldChar w:fldCharType="end"/>
        </w:r>
        <w:r w:rsidRPr="00DA54C1">
          <w:rPr>
            <w:rStyle w:val="Hipercze"/>
            <w:noProof/>
          </w:rPr>
          <w:fldChar w:fldCharType="end"/>
        </w:r>
      </w:ins>
    </w:p>
    <w:p w:rsidR="00252F3E" w:rsidRDefault="00CC4170">
      <w:pPr>
        <w:pStyle w:val="Spisilustracji"/>
        <w:tabs>
          <w:tab w:val="right" w:leader="dot" w:pos="8492"/>
        </w:tabs>
        <w:rPr>
          <w:ins w:id="2383" w:author="DeeM" w:date="2015-12-07T17:03:00Z"/>
          <w:rFonts w:asciiTheme="minorHAnsi" w:eastAsiaTheme="minorEastAsia" w:hAnsiTheme="minorHAnsi" w:cstheme="minorBidi"/>
          <w:noProof/>
          <w:sz w:val="22"/>
          <w:szCs w:val="22"/>
        </w:rPr>
      </w:pPr>
      <w:ins w:id="2384"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"_Toc437271155"</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6.1. Ogólny interfejs aplikacji webowej. Widok strony głównej.</w:t>
        </w:r>
        <w:r w:rsidR="00252F3E">
          <w:rPr>
            <w:noProof/>
            <w:webHidden/>
          </w:rPr>
          <w:tab/>
        </w:r>
        <w:r>
          <w:rPr>
            <w:noProof/>
            <w:webHidden/>
          </w:rPr>
          <w:fldChar w:fldCharType="begin"/>
        </w:r>
        <w:r w:rsidR="00252F3E">
          <w:rPr>
            <w:noProof/>
            <w:webHidden/>
          </w:rPr>
          <w:instrText xml:space="preserve"> PAGEREF _Toc437271155 \h </w:instrText>
        </w:r>
      </w:ins>
      <w:r>
        <w:rPr>
          <w:noProof/>
          <w:webHidden/>
        </w:rPr>
      </w:r>
      <w:r>
        <w:rPr>
          <w:noProof/>
          <w:webHidden/>
        </w:rPr>
        <w:fldChar w:fldCharType="separate"/>
      </w:r>
      <w:ins w:id="2385" w:author="DeeM" w:date="2015-12-07T17:03:00Z">
        <w:r w:rsidR="00252F3E">
          <w:rPr>
            <w:noProof/>
            <w:webHidden/>
          </w:rPr>
          <w:t>39</w:t>
        </w:r>
        <w:r>
          <w:rPr>
            <w:noProof/>
            <w:webHidden/>
          </w:rPr>
          <w:fldChar w:fldCharType="end"/>
        </w:r>
        <w:r w:rsidRPr="00DA54C1">
          <w:rPr>
            <w:rStyle w:val="Hipercze"/>
            <w:noProof/>
          </w:rPr>
          <w:fldChar w:fldCharType="end"/>
        </w:r>
      </w:ins>
    </w:p>
    <w:p w:rsidR="00252F3E" w:rsidRDefault="00CC4170">
      <w:pPr>
        <w:pStyle w:val="Spisilustracji"/>
        <w:tabs>
          <w:tab w:val="right" w:leader="dot" w:pos="8492"/>
        </w:tabs>
        <w:rPr>
          <w:ins w:id="2386" w:author="DeeM" w:date="2015-12-07T17:03:00Z"/>
          <w:rFonts w:asciiTheme="minorHAnsi" w:eastAsiaTheme="minorEastAsia" w:hAnsiTheme="minorHAnsi" w:cstheme="minorBidi"/>
          <w:noProof/>
          <w:sz w:val="22"/>
          <w:szCs w:val="22"/>
        </w:rPr>
      </w:pPr>
      <w:ins w:id="2387"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"_Toc437271156"</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6.2. Widok listy zaakceptowanych atrakcji</w:t>
        </w:r>
        <w:r w:rsidR="00252F3E">
          <w:rPr>
            <w:noProof/>
            <w:webHidden/>
          </w:rPr>
          <w:tab/>
        </w:r>
        <w:r>
          <w:rPr>
            <w:noProof/>
            <w:webHidden/>
          </w:rPr>
          <w:fldChar w:fldCharType="begin"/>
        </w:r>
        <w:r w:rsidR="00252F3E">
          <w:rPr>
            <w:noProof/>
            <w:webHidden/>
          </w:rPr>
          <w:instrText xml:space="preserve"> PAGEREF _Toc437271156 \h </w:instrText>
        </w:r>
      </w:ins>
      <w:r>
        <w:rPr>
          <w:noProof/>
          <w:webHidden/>
        </w:rPr>
      </w:r>
      <w:r>
        <w:rPr>
          <w:noProof/>
          <w:webHidden/>
        </w:rPr>
        <w:fldChar w:fldCharType="separate"/>
      </w:r>
      <w:ins w:id="2388" w:author="DeeM" w:date="2015-12-07T17:03:00Z">
        <w:r w:rsidR="00252F3E">
          <w:rPr>
            <w:noProof/>
            <w:webHidden/>
          </w:rPr>
          <w:t>41</w:t>
        </w:r>
        <w:r>
          <w:rPr>
            <w:noProof/>
            <w:webHidden/>
          </w:rPr>
          <w:fldChar w:fldCharType="end"/>
        </w:r>
        <w:r w:rsidRPr="00DA54C1">
          <w:rPr>
            <w:rStyle w:val="Hipercze"/>
            <w:noProof/>
          </w:rPr>
          <w:fldChar w:fldCharType="end"/>
        </w:r>
      </w:ins>
    </w:p>
    <w:p w:rsidR="00252F3E" w:rsidRDefault="00CC4170">
      <w:pPr>
        <w:pStyle w:val="Spisilustracji"/>
        <w:tabs>
          <w:tab w:val="right" w:leader="dot" w:pos="8492"/>
        </w:tabs>
        <w:rPr>
          <w:ins w:id="2389" w:author="DeeM" w:date="2015-12-07T17:03:00Z"/>
          <w:rFonts w:asciiTheme="minorHAnsi" w:eastAsiaTheme="minorEastAsia" w:hAnsiTheme="minorHAnsi" w:cstheme="minorBidi"/>
          <w:noProof/>
          <w:sz w:val="22"/>
          <w:szCs w:val="22"/>
        </w:rPr>
      </w:pPr>
      <w:ins w:id="2390"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"_Toc437271157"</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6.3. Fragment widoku szczegółowych informacji o atrakcji</w:t>
        </w:r>
        <w:r w:rsidR="00252F3E">
          <w:rPr>
            <w:noProof/>
            <w:webHidden/>
          </w:rPr>
          <w:tab/>
        </w:r>
        <w:r>
          <w:rPr>
            <w:noProof/>
            <w:webHidden/>
          </w:rPr>
          <w:fldChar w:fldCharType="begin"/>
        </w:r>
        <w:r w:rsidR="00252F3E">
          <w:rPr>
            <w:noProof/>
            <w:webHidden/>
          </w:rPr>
          <w:instrText xml:space="preserve"> PAGEREF _Toc437271157 \h </w:instrText>
        </w:r>
      </w:ins>
      <w:r>
        <w:rPr>
          <w:noProof/>
          <w:webHidden/>
        </w:rPr>
      </w:r>
      <w:r>
        <w:rPr>
          <w:noProof/>
          <w:webHidden/>
        </w:rPr>
        <w:fldChar w:fldCharType="separate"/>
      </w:r>
      <w:ins w:id="2391" w:author="DeeM" w:date="2015-12-07T17:03:00Z">
        <w:r w:rsidR="00252F3E">
          <w:rPr>
            <w:noProof/>
            <w:webHidden/>
          </w:rPr>
          <w:t>42</w:t>
        </w:r>
        <w:r>
          <w:rPr>
            <w:noProof/>
            <w:webHidden/>
          </w:rPr>
          <w:fldChar w:fldCharType="end"/>
        </w:r>
        <w:r w:rsidRPr="00DA54C1">
          <w:rPr>
            <w:rStyle w:val="Hipercze"/>
            <w:noProof/>
          </w:rPr>
          <w:fldChar w:fldCharType="end"/>
        </w:r>
      </w:ins>
    </w:p>
    <w:p w:rsidR="00252F3E" w:rsidRDefault="00CC4170">
      <w:pPr>
        <w:pStyle w:val="Spisilustracji"/>
        <w:tabs>
          <w:tab w:val="right" w:leader="dot" w:pos="8492"/>
        </w:tabs>
        <w:rPr>
          <w:ins w:id="2392" w:author="DeeM" w:date="2015-12-07T17:03:00Z"/>
          <w:rFonts w:asciiTheme="minorHAnsi" w:eastAsiaTheme="minorEastAsia" w:hAnsiTheme="minorHAnsi" w:cstheme="minorBidi"/>
          <w:noProof/>
          <w:sz w:val="22"/>
          <w:szCs w:val="22"/>
        </w:rPr>
      </w:pPr>
      <w:ins w:id="2393"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"_Toc437271158"</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6.4. Fragment ekranu startowego rejestracji użytkownika</w:t>
        </w:r>
        <w:r w:rsidR="00252F3E">
          <w:rPr>
            <w:noProof/>
            <w:webHidden/>
          </w:rPr>
          <w:tab/>
        </w:r>
        <w:r>
          <w:rPr>
            <w:noProof/>
            <w:webHidden/>
          </w:rPr>
          <w:fldChar w:fldCharType="begin"/>
        </w:r>
        <w:r w:rsidR="00252F3E">
          <w:rPr>
            <w:noProof/>
            <w:webHidden/>
          </w:rPr>
          <w:instrText xml:space="preserve"> PAGEREF _Toc437271158 \h </w:instrText>
        </w:r>
      </w:ins>
      <w:r>
        <w:rPr>
          <w:noProof/>
          <w:webHidden/>
        </w:rPr>
      </w:r>
      <w:r>
        <w:rPr>
          <w:noProof/>
          <w:webHidden/>
        </w:rPr>
        <w:fldChar w:fldCharType="separate"/>
      </w:r>
      <w:ins w:id="2394" w:author="DeeM" w:date="2015-12-07T17:03:00Z">
        <w:r w:rsidR="00252F3E">
          <w:rPr>
            <w:noProof/>
            <w:webHidden/>
          </w:rPr>
          <w:t>43</w:t>
        </w:r>
        <w:r>
          <w:rPr>
            <w:noProof/>
            <w:webHidden/>
          </w:rPr>
          <w:fldChar w:fldCharType="end"/>
        </w:r>
        <w:r w:rsidRPr="00DA54C1">
          <w:rPr>
            <w:rStyle w:val="Hipercze"/>
            <w:noProof/>
          </w:rPr>
          <w:fldChar w:fldCharType="end"/>
        </w:r>
      </w:ins>
    </w:p>
    <w:p w:rsidR="00252F3E" w:rsidRDefault="00CC4170">
      <w:pPr>
        <w:pStyle w:val="Spisilustracji"/>
        <w:tabs>
          <w:tab w:val="right" w:leader="dot" w:pos="8492"/>
        </w:tabs>
        <w:rPr>
          <w:ins w:id="2395" w:author="DeeM" w:date="2015-12-07T17:03:00Z"/>
          <w:rFonts w:asciiTheme="minorHAnsi" w:eastAsiaTheme="minorEastAsia" w:hAnsiTheme="minorHAnsi" w:cstheme="minorBidi"/>
          <w:noProof/>
          <w:sz w:val="22"/>
          <w:szCs w:val="22"/>
        </w:rPr>
      </w:pPr>
      <w:ins w:id="2396"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"_Toc437271159"</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6.5. Fragment widoku Krok pierwszy rejestracji - uzupełnianie pól wymaganych</w:t>
        </w:r>
        <w:r w:rsidR="00252F3E">
          <w:rPr>
            <w:noProof/>
            <w:webHidden/>
          </w:rPr>
          <w:tab/>
        </w:r>
        <w:r>
          <w:rPr>
            <w:noProof/>
            <w:webHidden/>
          </w:rPr>
          <w:fldChar w:fldCharType="begin"/>
        </w:r>
        <w:r w:rsidR="00252F3E">
          <w:rPr>
            <w:noProof/>
            <w:webHidden/>
          </w:rPr>
          <w:instrText xml:space="preserve"> PAGEREF _Toc437271159 \h </w:instrText>
        </w:r>
      </w:ins>
      <w:r>
        <w:rPr>
          <w:noProof/>
          <w:webHidden/>
        </w:rPr>
      </w:r>
      <w:r>
        <w:rPr>
          <w:noProof/>
          <w:webHidden/>
        </w:rPr>
        <w:fldChar w:fldCharType="separate"/>
      </w:r>
      <w:ins w:id="2397" w:author="DeeM" w:date="2015-12-07T17:03:00Z">
        <w:r w:rsidR="00252F3E">
          <w:rPr>
            <w:noProof/>
            <w:webHidden/>
          </w:rPr>
          <w:t>44</w:t>
        </w:r>
        <w:r>
          <w:rPr>
            <w:noProof/>
            <w:webHidden/>
          </w:rPr>
          <w:fldChar w:fldCharType="end"/>
        </w:r>
        <w:r w:rsidRPr="00DA54C1">
          <w:rPr>
            <w:rStyle w:val="Hipercze"/>
            <w:noProof/>
          </w:rPr>
          <w:fldChar w:fldCharType="end"/>
        </w:r>
      </w:ins>
    </w:p>
    <w:p w:rsidR="00252F3E" w:rsidRDefault="00CC4170">
      <w:pPr>
        <w:pStyle w:val="Spisilustracji"/>
        <w:tabs>
          <w:tab w:val="right" w:leader="dot" w:pos="8492"/>
        </w:tabs>
        <w:rPr>
          <w:ins w:id="2398" w:author="DeeM" w:date="2015-12-07T17:03:00Z"/>
          <w:rFonts w:asciiTheme="minorHAnsi" w:eastAsiaTheme="minorEastAsia" w:hAnsiTheme="minorHAnsi" w:cstheme="minorBidi"/>
          <w:noProof/>
          <w:sz w:val="22"/>
          <w:szCs w:val="22"/>
        </w:rPr>
      </w:pPr>
      <w:ins w:id="2399"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"_Toc437271160"</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6.6. Fragment widoku Kroku drugiego - wypełnianie pól opcjonalnych</w:t>
        </w:r>
        <w:r w:rsidR="00252F3E">
          <w:rPr>
            <w:noProof/>
            <w:webHidden/>
          </w:rPr>
          <w:tab/>
        </w:r>
        <w:r>
          <w:rPr>
            <w:noProof/>
            <w:webHidden/>
          </w:rPr>
          <w:fldChar w:fldCharType="begin"/>
        </w:r>
        <w:r w:rsidR="00252F3E">
          <w:rPr>
            <w:noProof/>
            <w:webHidden/>
          </w:rPr>
          <w:instrText xml:space="preserve"> PAGEREF _Toc437271160 \h </w:instrText>
        </w:r>
      </w:ins>
      <w:r>
        <w:rPr>
          <w:noProof/>
          <w:webHidden/>
        </w:rPr>
      </w:r>
      <w:r>
        <w:rPr>
          <w:noProof/>
          <w:webHidden/>
        </w:rPr>
        <w:fldChar w:fldCharType="separate"/>
      </w:r>
      <w:ins w:id="2400" w:author="DeeM" w:date="2015-12-07T17:03:00Z">
        <w:r w:rsidR="00252F3E">
          <w:rPr>
            <w:noProof/>
            <w:webHidden/>
          </w:rPr>
          <w:t>44</w:t>
        </w:r>
        <w:r>
          <w:rPr>
            <w:noProof/>
            <w:webHidden/>
          </w:rPr>
          <w:fldChar w:fldCharType="end"/>
        </w:r>
        <w:r w:rsidRPr="00DA54C1">
          <w:rPr>
            <w:rStyle w:val="Hipercze"/>
            <w:noProof/>
          </w:rPr>
          <w:fldChar w:fldCharType="end"/>
        </w:r>
      </w:ins>
    </w:p>
    <w:p w:rsidR="00252F3E" w:rsidRDefault="00CC4170">
      <w:pPr>
        <w:pStyle w:val="Spisilustracji"/>
        <w:tabs>
          <w:tab w:val="right" w:leader="dot" w:pos="8492"/>
        </w:tabs>
        <w:rPr>
          <w:ins w:id="2401" w:author="DeeM" w:date="2015-12-07T17:03:00Z"/>
          <w:rFonts w:asciiTheme="minorHAnsi" w:eastAsiaTheme="minorEastAsia" w:hAnsiTheme="minorHAnsi" w:cstheme="minorBidi"/>
          <w:noProof/>
          <w:sz w:val="22"/>
          <w:szCs w:val="22"/>
        </w:rPr>
      </w:pPr>
      <w:ins w:id="2402"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"_Toc437271161"</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6.7. Fragment widoku Podsumowanie wieloetapowej rejestracji</w:t>
        </w:r>
        <w:r w:rsidR="00252F3E">
          <w:rPr>
            <w:noProof/>
            <w:webHidden/>
          </w:rPr>
          <w:tab/>
        </w:r>
        <w:r>
          <w:rPr>
            <w:noProof/>
            <w:webHidden/>
          </w:rPr>
          <w:fldChar w:fldCharType="begin"/>
        </w:r>
        <w:r w:rsidR="00252F3E">
          <w:rPr>
            <w:noProof/>
            <w:webHidden/>
          </w:rPr>
          <w:instrText xml:space="preserve"> PAGEREF _Toc437271161 \h </w:instrText>
        </w:r>
      </w:ins>
      <w:r>
        <w:rPr>
          <w:noProof/>
          <w:webHidden/>
        </w:rPr>
      </w:r>
      <w:r>
        <w:rPr>
          <w:noProof/>
          <w:webHidden/>
        </w:rPr>
        <w:fldChar w:fldCharType="separate"/>
      </w:r>
      <w:ins w:id="2403" w:author="DeeM" w:date="2015-12-07T17:03:00Z">
        <w:r w:rsidR="00252F3E">
          <w:rPr>
            <w:noProof/>
            <w:webHidden/>
          </w:rPr>
          <w:t>45</w:t>
        </w:r>
        <w:r>
          <w:rPr>
            <w:noProof/>
            <w:webHidden/>
          </w:rPr>
          <w:fldChar w:fldCharType="end"/>
        </w:r>
        <w:r w:rsidRPr="00DA54C1">
          <w:rPr>
            <w:rStyle w:val="Hipercze"/>
            <w:noProof/>
          </w:rPr>
          <w:fldChar w:fldCharType="end"/>
        </w:r>
      </w:ins>
    </w:p>
    <w:p w:rsidR="00252F3E" w:rsidRDefault="00CC4170">
      <w:pPr>
        <w:pStyle w:val="Spisilustracji"/>
        <w:tabs>
          <w:tab w:val="right" w:leader="dot" w:pos="8492"/>
        </w:tabs>
        <w:rPr>
          <w:ins w:id="2404" w:author="DeeM" w:date="2015-12-07T17:03:00Z"/>
          <w:rFonts w:asciiTheme="minorHAnsi" w:eastAsiaTheme="minorEastAsia" w:hAnsiTheme="minorHAnsi" w:cstheme="minorBidi"/>
          <w:noProof/>
          <w:sz w:val="22"/>
          <w:szCs w:val="22"/>
        </w:rPr>
      </w:pPr>
      <w:ins w:id="2405"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"_Toc437271162"</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6.8. Widok pierwszej zakładki w Panelu administratora</w:t>
        </w:r>
        <w:r w:rsidR="00252F3E">
          <w:rPr>
            <w:noProof/>
            <w:webHidden/>
          </w:rPr>
          <w:tab/>
        </w:r>
        <w:r>
          <w:rPr>
            <w:noProof/>
            <w:webHidden/>
          </w:rPr>
          <w:fldChar w:fldCharType="begin"/>
        </w:r>
        <w:r w:rsidR="00252F3E">
          <w:rPr>
            <w:noProof/>
            <w:webHidden/>
          </w:rPr>
          <w:instrText xml:space="preserve"> PAGEREF _Toc437271162 \h </w:instrText>
        </w:r>
      </w:ins>
      <w:r>
        <w:rPr>
          <w:noProof/>
          <w:webHidden/>
        </w:rPr>
      </w:r>
      <w:r>
        <w:rPr>
          <w:noProof/>
          <w:webHidden/>
        </w:rPr>
        <w:fldChar w:fldCharType="separate"/>
      </w:r>
      <w:ins w:id="2406" w:author="DeeM" w:date="2015-12-07T17:03:00Z">
        <w:r w:rsidR="00252F3E">
          <w:rPr>
            <w:noProof/>
            <w:webHidden/>
          </w:rPr>
          <w:t>46</w:t>
        </w:r>
        <w:r>
          <w:rPr>
            <w:noProof/>
            <w:webHidden/>
          </w:rPr>
          <w:fldChar w:fldCharType="end"/>
        </w:r>
        <w:r w:rsidRPr="00DA54C1">
          <w:rPr>
            <w:rStyle w:val="Hipercze"/>
            <w:noProof/>
          </w:rPr>
          <w:fldChar w:fldCharType="end"/>
        </w:r>
      </w:ins>
    </w:p>
    <w:p w:rsidR="00252F3E" w:rsidRDefault="00CC4170">
      <w:pPr>
        <w:pStyle w:val="Spisilustracji"/>
        <w:tabs>
          <w:tab w:val="right" w:leader="dot" w:pos="8492"/>
        </w:tabs>
        <w:rPr>
          <w:ins w:id="2407" w:author="DeeM" w:date="2015-12-07T17:03:00Z"/>
          <w:rFonts w:asciiTheme="minorHAnsi" w:eastAsiaTheme="minorEastAsia" w:hAnsiTheme="minorHAnsi" w:cstheme="minorBidi"/>
          <w:noProof/>
          <w:sz w:val="22"/>
          <w:szCs w:val="22"/>
        </w:rPr>
      </w:pPr>
      <w:ins w:id="2408"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"C:\\Users\\DeeM\\Downloads\\Praca inżynierska (1).docx" \l "_Toc437271163"</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6.9. Fragment widoku profilu użytkownika</w:t>
        </w:r>
        <w:r w:rsidR="00252F3E">
          <w:rPr>
            <w:noProof/>
            <w:webHidden/>
          </w:rPr>
          <w:tab/>
        </w:r>
        <w:r>
          <w:rPr>
            <w:noProof/>
            <w:webHidden/>
          </w:rPr>
          <w:fldChar w:fldCharType="begin"/>
        </w:r>
        <w:r w:rsidR="00252F3E">
          <w:rPr>
            <w:noProof/>
            <w:webHidden/>
          </w:rPr>
          <w:instrText xml:space="preserve"> PAGEREF _Toc437271163 \h </w:instrText>
        </w:r>
      </w:ins>
      <w:r>
        <w:rPr>
          <w:noProof/>
          <w:webHidden/>
        </w:rPr>
      </w:r>
      <w:r>
        <w:rPr>
          <w:noProof/>
          <w:webHidden/>
        </w:rPr>
        <w:fldChar w:fldCharType="separate"/>
      </w:r>
      <w:ins w:id="2409" w:author="DeeM" w:date="2015-12-07T17:03:00Z">
        <w:r w:rsidR="00252F3E">
          <w:rPr>
            <w:noProof/>
            <w:webHidden/>
          </w:rPr>
          <w:t>48</w:t>
        </w:r>
        <w:r>
          <w:rPr>
            <w:noProof/>
            <w:webHidden/>
          </w:rPr>
          <w:fldChar w:fldCharType="end"/>
        </w:r>
        <w:r w:rsidRPr="00DA54C1">
          <w:rPr>
            <w:rStyle w:val="Hipercze"/>
            <w:noProof/>
          </w:rPr>
          <w:fldChar w:fldCharType="end"/>
        </w:r>
      </w:ins>
    </w:p>
    <w:p w:rsidR="00252F3E" w:rsidRDefault="00CC4170">
      <w:pPr>
        <w:pStyle w:val="Spisilustracji"/>
        <w:tabs>
          <w:tab w:val="right" w:leader="dot" w:pos="8492"/>
        </w:tabs>
        <w:rPr>
          <w:ins w:id="2410" w:author="DeeM" w:date="2015-12-07T17:03:00Z"/>
          <w:rFonts w:asciiTheme="minorHAnsi" w:eastAsiaTheme="minorEastAsia" w:hAnsiTheme="minorHAnsi" w:cstheme="minorBidi"/>
          <w:noProof/>
          <w:sz w:val="22"/>
          <w:szCs w:val="22"/>
        </w:rPr>
      </w:pPr>
      <w:ins w:id="2411"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"_Toc437271164"</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6.10. Fragment widoku wydarzeń</w:t>
        </w:r>
        <w:r w:rsidR="00252F3E">
          <w:rPr>
            <w:noProof/>
            <w:webHidden/>
          </w:rPr>
          <w:tab/>
        </w:r>
        <w:r>
          <w:rPr>
            <w:noProof/>
            <w:webHidden/>
          </w:rPr>
          <w:fldChar w:fldCharType="begin"/>
        </w:r>
        <w:r w:rsidR="00252F3E">
          <w:rPr>
            <w:noProof/>
            <w:webHidden/>
          </w:rPr>
          <w:instrText xml:space="preserve"> PAGEREF _Toc437271164 \h </w:instrText>
        </w:r>
      </w:ins>
      <w:r>
        <w:rPr>
          <w:noProof/>
          <w:webHidden/>
        </w:rPr>
      </w:r>
      <w:r>
        <w:rPr>
          <w:noProof/>
          <w:webHidden/>
        </w:rPr>
        <w:fldChar w:fldCharType="separate"/>
      </w:r>
      <w:ins w:id="2412" w:author="DeeM" w:date="2015-12-07T17:03:00Z">
        <w:r w:rsidR="00252F3E">
          <w:rPr>
            <w:noProof/>
            <w:webHidden/>
          </w:rPr>
          <w:t>50</w:t>
        </w:r>
        <w:r>
          <w:rPr>
            <w:noProof/>
            <w:webHidden/>
          </w:rPr>
          <w:fldChar w:fldCharType="end"/>
        </w:r>
        <w:r w:rsidRPr="00DA54C1">
          <w:rPr>
            <w:rStyle w:val="Hipercze"/>
            <w:noProof/>
          </w:rPr>
          <w:fldChar w:fldCharType="end"/>
        </w:r>
      </w:ins>
    </w:p>
    <w:p w:rsidR="00252F3E" w:rsidRDefault="00CC4170">
      <w:pPr>
        <w:pStyle w:val="Spisilustracji"/>
        <w:tabs>
          <w:tab w:val="right" w:leader="dot" w:pos="8492"/>
        </w:tabs>
        <w:rPr>
          <w:ins w:id="2413" w:author="DeeM" w:date="2015-12-07T17:03:00Z"/>
          <w:rFonts w:asciiTheme="minorHAnsi" w:eastAsiaTheme="minorEastAsia" w:hAnsiTheme="minorHAnsi" w:cstheme="minorBidi"/>
          <w:noProof/>
          <w:sz w:val="22"/>
          <w:szCs w:val="22"/>
        </w:rPr>
      </w:pPr>
      <w:ins w:id="2414"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"_Toc437271165"</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6.11. Ekran startowy aplikacji mobilnej</w:t>
        </w:r>
        <w:r w:rsidR="00252F3E">
          <w:rPr>
            <w:noProof/>
            <w:webHidden/>
          </w:rPr>
          <w:tab/>
        </w:r>
        <w:r>
          <w:rPr>
            <w:noProof/>
            <w:webHidden/>
          </w:rPr>
          <w:fldChar w:fldCharType="begin"/>
        </w:r>
        <w:r w:rsidR="00252F3E">
          <w:rPr>
            <w:noProof/>
            <w:webHidden/>
          </w:rPr>
          <w:instrText xml:space="preserve"> PAGEREF _Toc437271165 \h </w:instrText>
        </w:r>
      </w:ins>
      <w:r>
        <w:rPr>
          <w:noProof/>
          <w:webHidden/>
        </w:rPr>
      </w:r>
      <w:r>
        <w:rPr>
          <w:noProof/>
          <w:webHidden/>
        </w:rPr>
        <w:fldChar w:fldCharType="separate"/>
      </w:r>
      <w:ins w:id="2415" w:author="DeeM" w:date="2015-12-07T17:03:00Z">
        <w:r w:rsidR="00252F3E">
          <w:rPr>
            <w:noProof/>
            <w:webHidden/>
          </w:rPr>
          <w:t>51</w:t>
        </w:r>
        <w:r>
          <w:rPr>
            <w:noProof/>
            <w:webHidden/>
          </w:rPr>
          <w:fldChar w:fldCharType="end"/>
        </w:r>
        <w:r w:rsidRPr="00DA54C1">
          <w:rPr>
            <w:rStyle w:val="Hipercze"/>
            <w:noProof/>
          </w:rPr>
          <w:fldChar w:fldCharType="end"/>
        </w:r>
      </w:ins>
    </w:p>
    <w:p w:rsidR="00252F3E" w:rsidRDefault="00CC4170">
      <w:pPr>
        <w:pStyle w:val="Spisilustracji"/>
        <w:tabs>
          <w:tab w:val="right" w:leader="dot" w:pos="8492"/>
        </w:tabs>
        <w:rPr>
          <w:ins w:id="2416" w:author="DeeM" w:date="2015-12-07T17:03:00Z"/>
          <w:rFonts w:asciiTheme="minorHAnsi" w:eastAsiaTheme="minorEastAsia" w:hAnsiTheme="minorHAnsi" w:cstheme="minorBidi"/>
          <w:noProof/>
          <w:sz w:val="22"/>
          <w:szCs w:val="22"/>
        </w:rPr>
      </w:pPr>
      <w:ins w:id="2417"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"_Toc437271166"</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6.12. Ekran logowania w aplikacji mobilnej</w:t>
        </w:r>
        <w:r w:rsidR="00252F3E">
          <w:rPr>
            <w:noProof/>
            <w:webHidden/>
          </w:rPr>
          <w:tab/>
        </w:r>
        <w:r>
          <w:rPr>
            <w:noProof/>
            <w:webHidden/>
          </w:rPr>
          <w:fldChar w:fldCharType="begin"/>
        </w:r>
        <w:r w:rsidR="00252F3E">
          <w:rPr>
            <w:noProof/>
            <w:webHidden/>
          </w:rPr>
          <w:instrText xml:space="preserve"> PAGEREF _Toc437271166 \h </w:instrText>
        </w:r>
      </w:ins>
      <w:r>
        <w:rPr>
          <w:noProof/>
          <w:webHidden/>
        </w:rPr>
      </w:r>
      <w:r>
        <w:rPr>
          <w:noProof/>
          <w:webHidden/>
        </w:rPr>
        <w:fldChar w:fldCharType="separate"/>
      </w:r>
      <w:ins w:id="2418" w:author="DeeM" w:date="2015-12-07T17:03:00Z">
        <w:r w:rsidR="00252F3E">
          <w:rPr>
            <w:noProof/>
            <w:webHidden/>
          </w:rPr>
          <w:t>52</w:t>
        </w:r>
        <w:r>
          <w:rPr>
            <w:noProof/>
            <w:webHidden/>
          </w:rPr>
          <w:fldChar w:fldCharType="end"/>
        </w:r>
        <w:r w:rsidRPr="00DA54C1">
          <w:rPr>
            <w:rStyle w:val="Hipercze"/>
            <w:noProof/>
          </w:rPr>
          <w:fldChar w:fldCharType="end"/>
        </w:r>
      </w:ins>
    </w:p>
    <w:p w:rsidR="00252F3E" w:rsidRDefault="00CC4170">
      <w:pPr>
        <w:pStyle w:val="Spisilustracji"/>
        <w:tabs>
          <w:tab w:val="right" w:leader="dot" w:pos="8492"/>
        </w:tabs>
        <w:rPr>
          <w:ins w:id="2419" w:author="DeeM" w:date="2015-12-07T17:03:00Z"/>
          <w:rFonts w:asciiTheme="minorHAnsi" w:eastAsiaTheme="minorEastAsia" w:hAnsiTheme="minorHAnsi" w:cstheme="minorBidi"/>
          <w:noProof/>
          <w:sz w:val="22"/>
          <w:szCs w:val="22"/>
        </w:rPr>
      </w:pPr>
      <w:ins w:id="2420"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"_Toc437271167"</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6.13. Ekran wyświetlania szczegółów atrakcji w aplikacji mobilnej</w:t>
        </w:r>
        <w:r w:rsidR="00252F3E">
          <w:rPr>
            <w:noProof/>
            <w:webHidden/>
          </w:rPr>
          <w:tab/>
        </w:r>
        <w:r>
          <w:rPr>
            <w:noProof/>
            <w:webHidden/>
          </w:rPr>
          <w:fldChar w:fldCharType="begin"/>
        </w:r>
        <w:r w:rsidR="00252F3E">
          <w:rPr>
            <w:noProof/>
            <w:webHidden/>
          </w:rPr>
          <w:instrText xml:space="preserve"> PAGEREF _Toc437271167 \h </w:instrText>
        </w:r>
      </w:ins>
      <w:r>
        <w:rPr>
          <w:noProof/>
          <w:webHidden/>
        </w:rPr>
      </w:r>
      <w:r>
        <w:rPr>
          <w:noProof/>
          <w:webHidden/>
        </w:rPr>
        <w:fldChar w:fldCharType="separate"/>
      </w:r>
      <w:ins w:id="2421" w:author="DeeM" w:date="2015-12-07T17:03:00Z">
        <w:r w:rsidR="00252F3E">
          <w:rPr>
            <w:noProof/>
            <w:webHidden/>
          </w:rPr>
          <w:t>53</w:t>
        </w:r>
        <w:r>
          <w:rPr>
            <w:noProof/>
            <w:webHidden/>
          </w:rPr>
          <w:fldChar w:fldCharType="end"/>
        </w:r>
        <w:r w:rsidRPr="00DA54C1">
          <w:rPr>
            <w:rStyle w:val="Hipercze"/>
            <w:noProof/>
          </w:rPr>
          <w:fldChar w:fldCharType="end"/>
        </w:r>
      </w:ins>
    </w:p>
    <w:p w:rsidR="00252F3E" w:rsidRDefault="00CC4170">
      <w:pPr>
        <w:pStyle w:val="Spisilustracji"/>
        <w:tabs>
          <w:tab w:val="right" w:leader="dot" w:pos="8492"/>
        </w:tabs>
        <w:rPr>
          <w:ins w:id="2422" w:author="DeeM" w:date="2015-12-07T17:03:00Z"/>
          <w:rFonts w:asciiTheme="minorHAnsi" w:eastAsiaTheme="minorEastAsia" w:hAnsiTheme="minorHAnsi" w:cstheme="minorBidi"/>
          <w:noProof/>
          <w:sz w:val="22"/>
          <w:szCs w:val="22"/>
        </w:rPr>
      </w:pPr>
      <w:ins w:id="2423"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"_Toc437271168"</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6.14. Widok zakładki Opinie w aplikacji mobilnej</w:t>
        </w:r>
        <w:r w:rsidR="00252F3E">
          <w:rPr>
            <w:noProof/>
            <w:webHidden/>
          </w:rPr>
          <w:tab/>
        </w:r>
        <w:r>
          <w:rPr>
            <w:noProof/>
            <w:webHidden/>
          </w:rPr>
          <w:fldChar w:fldCharType="begin"/>
        </w:r>
        <w:r w:rsidR="00252F3E">
          <w:rPr>
            <w:noProof/>
            <w:webHidden/>
          </w:rPr>
          <w:instrText xml:space="preserve"> PAGEREF _Toc437271168 \h </w:instrText>
        </w:r>
      </w:ins>
      <w:r>
        <w:rPr>
          <w:noProof/>
          <w:webHidden/>
        </w:rPr>
      </w:r>
      <w:r>
        <w:rPr>
          <w:noProof/>
          <w:webHidden/>
        </w:rPr>
        <w:fldChar w:fldCharType="separate"/>
      </w:r>
      <w:ins w:id="2424" w:author="DeeM" w:date="2015-12-07T17:03:00Z">
        <w:r w:rsidR="00252F3E">
          <w:rPr>
            <w:noProof/>
            <w:webHidden/>
          </w:rPr>
          <w:t>54</w:t>
        </w:r>
        <w:r>
          <w:rPr>
            <w:noProof/>
            <w:webHidden/>
          </w:rPr>
          <w:fldChar w:fldCharType="end"/>
        </w:r>
        <w:r w:rsidRPr="00DA54C1">
          <w:rPr>
            <w:rStyle w:val="Hipercze"/>
            <w:noProof/>
          </w:rPr>
          <w:fldChar w:fldCharType="end"/>
        </w:r>
      </w:ins>
    </w:p>
    <w:p w:rsidR="00252F3E" w:rsidRDefault="00CC4170">
      <w:pPr>
        <w:pStyle w:val="Spisilustracji"/>
        <w:tabs>
          <w:tab w:val="right" w:leader="dot" w:pos="8492"/>
        </w:tabs>
        <w:rPr>
          <w:ins w:id="2425" w:author="DeeM" w:date="2015-12-07T17:03:00Z"/>
          <w:rFonts w:asciiTheme="minorHAnsi" w:eastAsiaTheme="minorEastAsia" w:hAnsiTheme="minorHAnsi" w:cstheme="minorBidi"/>
          <w:noProof/>
          <w:sz w:val="22"/>
          <w:szCs w:val="22"/>
        </w:rPr>
      </w:pPr>
      <w:ins w:id="2426"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"_Toc437271169"</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6.15. Widok zakładki Zdjęcia w aplikacji mobilnej</w:t>
        </w:r>
        <w:r w:rsidR="00252F3E">
          <w:rPr>
            <w:noProof/>
            <w:webHidden/>
          </w:rPr>
          <w:tab/>
        </w:r>
        <w:r>
          <w:rPr>
            <w:noProof/>
            <w:webHidden/>
          </w:rPr>
          <w:fldChar w:fldCharType="begin"/>
        </w:r>
        <w:r w:rsidR="00252F3E">
          <w:rPr>
            <w:noProof/>
            <w:webHidden/>
          </w:rPr>
          <w:instrText xml:space="preserve"> PAGEREF _Toc437271169 \h </w:instrText>
        </w:r>
      </w:ins>
      <w:r>
        <w:rPr>
          <w:noProof/>
          <w:webHidden/>
        </w:rPr>
      </w:r>
      <w:r>
        <w:rPr>
          <w:noProof/>
          <w:webHidden/>
        </w:rPr>
        <w:fldChar w:fldCharType="separate"/>
      </w:r>
      <w:ins w:id="2427" w:author="DeeM" w:date="2015-12-07T17:03:00Z">
        <w:r w:rsidR="00252F3E">
          <w:rPr>
            <w:noProof/>
            <w:webHidden/>
          </w:rPr>
          <w:t>55</w:t>
        </w:r>
        <w:r>
          <w:rPr>
            <w:noProof/>
            <w:webHidden/>
          </w:rPr>
          <w:fldChar w:fldCharType="end"/>
        </w:r>
        <w:r w:rsidRPr="00DA54C1">
          <w:rPr>
            <w:rStyle w:val="Hipercze"/>
            <w:noProof/>
          </w:rPr>
          <w:fldChar w:fldCharType="end"/>
        </w:r>
      </w:ins>
    </w:p>
    <w:p w:rsidR="00252F3E" w:rsidRDefault="00CC4170">
      <w:pPr>
        <w:pStyle w:val="Spisilustracji"/>
        <w:tabs>
          <w:tab w:val="right" w:leader="dot" w:pos="8492"/>
        </w:tabs>
        <w:rPr>
          <w:ins w:id="2428" w:author="DeeM" w:date="2015-12-07T17:03:00Z"/>
          <w:rFonts w:asciiTheme="minorHAnsi" w:eastAsiaTheme="minorEastAsia" w:hAnsiTheme="minorHAnsi" w:cstheme="minorBidi"/>
          <w:noProof/>
          <w:sz w:val="22"/>
          <w:szCs w:val="22"/>
        </w:rPr>
      </w:pPr>
      <w:ins w:id="2429"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"_Toc437271170"</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6.16. Widok zakładki Mapa w aplikacji mobilnej</w:t>
        </w:r>
        <w:r w:rsidR="00252F3E">
          <w:rPr>
            <w:noProof/>
            <w:webHidden/>
          </w:rPr>
          <w:tab/>
        </w:r>
        <w:r>
          <w:rPr>
            <w:noProof/>
            <w:webHidden/>
          </w:rPr>
          <w:fldChar w:fldCharType="begin"/>
        </w:r>
        <w:r w:rsidR="00252F3E">
          <w:rPr>
            <w:noProof/>
            <w:webHidden/>
          </w:rPr>
          <w:instrText xml:space="preserve"> PAGEREF _Toc437271170 \h </w:instrText>
        </w:r>
      </w:ins>
      <w:r>
        <w:rPr>
          <w:noProof/>
          <w:webHidden/>
        </w:rPr>
      </w:r>
      <w:r>
        <w:rPr>
          <w:noProof/>
          <w:webHidden/>
        </w:rPr>
        <w:fldChar w:fldCharType="separate"/>
      </w:r>
      <w:ins w:id="2430" w:author="DeeM" w:date="2015-12-07T17:03:00Z">
        <w:r w:rsidR="00252F3E">
          <w:rPr>
            <w:noProof/>
            <w:webHidden/>
          </w:rPr>
          <w:t>56</w:t>
        </w:r>
        <w:r>
          <w:rPr>
            <w:noProof/>
            <w:webHidden/>
          </w:rPr>
          <w:fldChar w:fldCharType="end"/>
        </w:r>
        <w:r w:rsidRPr="00DA54C1">
          <w:rPr>
            <w:rStyle w:val="Hipercze"/>
            <w:noProof/>
          </w:rPr>
          <w:fldChar w:fldCharType="end"/>
        </w:r>
      </w:ins>
    </w:p>
    <w:p w:rsidR="00252F3E" w:rsidRDefault="00CC4170">
      <w:pPr>
        <w:pStyle w:val="Spisilustracji"/>
        <w:tabs>
          <w:tab w:val="right" w:leader="dot" w:pos="8492"/>
        </w:tabs>
        <w:rPr>
          <w:ins w:id="2431" w:author="DeeM" w:date="2015-12-07T17:03:00Z"/>
          <w:rFonts w:asciiTheme="minorHAnsi" w:eastAsiaTheme="minorEastAsia" w:hAnsiTheme="minorHAnsi" w:cstheme="minorBidi"/>
          <w:noProof/>
          <w:sz w:val="22"/>
          <w:szCs w:val="22"/>
        </w:rPr>
      </w:pPr>
      <w:ins w:id="2432"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"_Toc437271171"</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6.17. Widok dodawania zdjęcia do atrakcji w aplikacji mobilnej</w:t>
        </w:r>
        <w:r w:rsidR="00252F3E">
          <w:rPr>
            <w:noProof/>
            <w:webHidden/>
          </w:rPr>
          <w:tab/>
        </w:r>
        <w:r>
          <w:rPr>
            <w:noProof/>
            <w:webHidden/>
          </w:rPr>
          <w:fldChar w:fldCharType="begin"/>
        </w:r>
        <w:r w:rsidR="00252F3E">
          <w:rPr>
            <w:noProof/>
            <w:webHidden/>
          </w:rPr>
          <w:instrText xml:space="preserve"> PAGEREF _Toc437271171 \h </w:instrText>
        </w:r>
      </w:ins>
      <w:r>
        <w:rPr>
          <w:noProof/>
          <w:webHidden/>
        </w:rPr>
      </w:r>
      <w:r>
        <w:rPr>
          <w:noProof/>
          <w:webHidden/>
        </w:rPr>
        <w:fldChar w:fldCharType="separate"/>
      </w:r>
      <w:ins w:id="2433" w:author="DeeM" w:date="2015-12-07T17:03:00Z">
        <w:r w:rsidR="00252F3E">
          <w:rPr>
            <w:noProof/>
            <w:webHidden/>
          </w:rPr>
          <w:t>57</w:t>
        </w:r>
        <w:r>
          <w:rPr>
            <w:noProof/>
            <w:webHidden/>
          </w:rPr>
          <w:fldChar w:fldCharType="end"/>
        </w:r>
        <w:r w:rsidRPr="00DA54C1">
          <w:rPr>
            <w:rStyle w:val="Hipercze"/>
            <w:noProof/>
          </w:rPr>
          <w:fldChar w:fldCharType="end"/>
        </w:r>
      </w:ins>
    </w:p>
    <w:p w:rsidR="00252F3E" w:rsidRDefault="00CC4170">
      <w:pPr>
        <w:pStyle w:val="Spisilustracji"/>
        <w:tabs>
          <w:tab w:val="right" w:leader="dot" w:pos="8492"/>
        </w:tabs>
        <w:rPr>
          <w:ins w:id="2434" w:author="DeeM" w:date="2015-12-07T17:03:00Z"/>
          <w:rFonts w:asciiTheme="minorHAnsi" w:eastAsiaTheme="minorEastAsia" w:hAnsiTheme="minorHAnsi" w:cstheme="minorBidi"/>
          <w:noProof/>
          <w:sz w:val="22"/>
          <w:szCs w:val="22"/>
        </w:rPr>
      </w:pPr>
      <w:ins w:id="2435"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"_Toc437271172"</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6.18. Widok dodawania opinii do atrakcji w aplikacji mobilnej</w:t>
        </w:r>
        <w:r w:rsidR="00252F3E">
          <w:rPr>
            <w:noProof/>
            <w:webHidden/>
          </w:rPr>
          <w:tab/>
        </w:r>
        <w:r>
          <w:rPr>
            <w:noProof/>
            <w:webHidden/>
          </w:rPr>
          <w:fldChar w:fldCharType="begin"/>
        </w:r>
        <w:r w:rsidR="00252F3E">
          <w:rPr>
            <w:noProof/>
            <w:webHidden/>
          </w:rPr>
          <w:instrText xml:space="preserve"> PAGEREF _Toc437271172 \h </w:instrText>
        </w:r>
      </w:ins>
      <w:r>
        <w:rPr>
          <w:noProof/>
          <w:webHidden/>
        </w:rPr>
      </w:r>
      <w:r>
        <w:rPr>
          <w:noProof/>
          <w:webHidden/>
        </w:rPr>
        <w:fldChar w:fldCharType="separate"/>
      </w:r>
      <w:ins w:id="2436" w:author="DeeM" w:date="2015-12-07T17:03:00Z">
        <w:r w:rsidR="00252F3E">
          <w:rPr>
            <w:noProof/>
            <w:webHidden/>
          </w:rPr>
          <w:t>58</w:t>
        </w:r>
        <w:r>
          <w:rPr>
            <w:noProof/>
            <w:webHidden/>
          </w:rPr>
          <w:fldChar w:fldCharType="end"/>
        </w:r>
        <w:r w:rsidRPr="00DA54C1">
          <w:rPr>
            <w:rStyle w:val="Hipercze"/>
            <w:noProof/>
          </w:rPr>
          <w:fldChar w:fldCharType="end"/>
        </w:r>
      </w:ins>
    </w:p>
    <w:p w:rsidR="001D1000" w:rsidDel="00252F3E" w:rsidRDefault="00CC4170">
      <w:pPr>
        <w:pStyle w:val="Spisilustracji"/>
        <w:tabs>
          <w:tab w:val="right" w:leader="dot" w:pos="8492"/>
        </w:tabs>
        <w:rPr>
          <w:del w:id="2437" w:author="DeeM" w:date="2015-12-07T17:03:00Z"/>
          <w:rFonts w:asciiTheme="minorHAnsi" w:eastAsiaTheme="minorEastAsia" w:hAnsiTheme="minorHAnsi" w:cstheme="minorBidi"/>
          <w:noProof/>
          <w:sz w:val="22"/>
          <w:szCs w:val="22"/>
        </w:rPr>
      </w:pPr>
      <w:del w:id="2438" w:author="DeeM" w:date="2015-12-07T17:03:00Z">
        <w:r w:rsidRPr="00CC4170">
          <w:rPr>
            <w:rPrChange w:id="2439" w:author="DeeM" w:date="2015-12-07T17:03:00Z">
              <w:rPr>
                <w:rStyle w:val="Hipercze"/>
                <w:noProof/>
              </w:rPr>
            </w:rPrChange>
          </w:rPr>
          <w:delText>Rys.1.1. Strona główna portalu Tripadvisor</w:delText>
        </w:r>
        <w:r w:rsidR="001D1000" w:rsidDel="00252F3E">
          <w:rPr>
            <w:noProof/>
            <w:webHidden/>
          </w:rPr>
          <w:tab/>
        </w:r>
        <w:r w:rsidR="00CF274A" w:rsidDel="00252F3E">
          <w:rPr>
            <w:noProof/>
            <w:webHidden/>
          </w:rPr>
          <w:delText>7</w:delText>
        </w:r>
      </w:del>
    </w:p>
    <w:p w:rsidR="001D1000" w:rsidDel="00252F3E" w:rsidRDefault="00CC4170">
      <w:pPr>
        <w:pStyle w:val="Spisilustracji"/>
        <w:tabs>
          <w:tab w:val="right" w:leader="dot" w:pos="8492"/>
        </w:tabs>
        <w:rPr>
          <w:del w:id="2440" w:author="DeeM" w:date="2015-12-07T17:03:00Z"/>
          <w:rFonts w:asciiTheme="minorHAnsi" w:eastAsiaTheme="minorEastAsia" w:hAnsiTheme="minorHAnsi" w:cstheme="minorBidi"/>
          <w:noProof/>
          <w:sz w:val="22"/>
          <w:szCs w:val="22"/>
        </w:rPr>
      </w:pPr>
      <w:del w:id="2441" w:author="DeeM" w:date="2015-12-07T17:03:00Z">
        <w:r w:rsidRPr="00CC4170">
          <w:rPr>
            <w:rPrChange w:id="2442" w:author="DeeM" w:date="2015-12-07T17:03:00Z">
              <w:rPr>
                <w:rStyle w:val="Hipercze"/>
                <w:noProof/>
              </w:rPr>
            </w:rPrChange>
          </w:rPr>
          <w:delText>Rys. 3.1. Część pierwsza backlogu produktu z dnia 01.12.15</w:delText>
        </w:r>
        <w:r w:rsidR="001D1000" w:rsidDel="00252F3E">
          <w:rPr>
            <w:noProof/>
            <w:webHidden/>
          </w:rPr>
          <w:tab/>
        </w:r>
        <w:r w:rsidR="00CF274A" w:rsidDel="00252F3E">
          <w:rPr>
            <w:noProof/>
            <w:webHidden/>
          </w:rPr>
          <w:delText>16</w:delText>
        </w:r>
      </w:del>
    </w:p>
    <w:p w:rsidR="001D1000" w:rsidDel="00252F3E" w:rsidRDefault="00CC4170">
      <w:pPr>
        <w:pStyle w:val="Spisilustracji"/>
        <w:tabs>
          <w:tab w:val="right" w:leader="dot" w:pos="8492"/>
        </w:tabs>
        <w:rPr>
          <w:del w:id="2443" w:author="DeeM" w:date="2015-12-07T17:03:00Z"/>
          <w:rFonts w:asciiTheme="minorHAnsi" w:eastAsiaTheme="minorEastAsia" w:hAnsiTheme="minorHAnsi" w:cstheme="minorBidi"/>
          <w:noProof/>
          <w:sz w:val="22"/>
          <w:szCs w:val="22"/>
        </w:rPr>
      </w:pPr>
      <w:del w:id="2444" w:author="DeeM" w:date="2015-12-07T17:03:00Z">
        <w:r w:rsidRPr="00CC4170">
          <w:rPr>
            <w:rPrChange w:id="2445" w:author="DeeM" w:date="2015-12-07T17:03:00Z">
              <w:rPr>
                <w:rStyle w:val="Hipercze"/>
                <w:noProof/>
              </w:rPr>
            </w:rPrChange>
          </w:rPr>
          <w:delText>Rys. 3.2. Część druga backlogu produktu z dnia 01.12.15</w:delText>
        </w:r>
        <w:r w:rsidR="001D1000" w:rsidDel="00252F3E">
          <w:rPr>
            <w:noProof/>
            <w:webHidden/>
          </w:rPr>
          <w:tab/>
        </w:r>
        <w:r w:rsidR="00CF274A" w:rsidDel="00252F3E">
          <w:rPr>
            <w:noProof/>
            <w:webHidden/>
          </w:rPr>
          <w:delText>17</w:delText>
        </w:r>
      </w:del>
    </w:p>
    <w:p w:rsidR="001D1000" w:rsidDel="00252F3E" w:rsidRDefault="00CC4170">
      <w:pPr>
        <w:pStyle w:val="Spisilustracji"/>
        <w:tabs>
          <w:tab w:val="right" w:leader="dot" w:pos="8492"/>
        </w:tabs>
        <w:rPr>
          <w:del w:id="2446" w:author="DeeM" w:date="2015-12-07T17:03:00Z"/>
          <w:rFonts w:asciiTheme="minorHAnsi" w:eastAsiaTheme="minorEastAsia" w:hAnsiTheme="minorHAnsi" w:cstheme="minorBidi"/>
          <w:noProof/>
          <w:sz w:val="22"/>
          <w:szCs w:val="22"/>
        </w:rPr>
      </w:pPr>
      <w:del w:id="2447" w:author="DeeM" w:date="2015-12-07T17:03:00Z">
        <w:r w:rsidRPr="00CC4170">
          <w:rPr>
            <w:rPrChange w:id="2448" w:author="DeeM" w:date="2015-12-07T17:03:00Z">
              <w:rPr>
                <w:rStyle w:val="Hipercze"/>
                <w:noProof/>
              </w:rPr>
            </w:rPrChange>
          </w:rPr>
          <w:delText>Rys. 3.3. Backlog sprintu pierwszego</w:delText>
        </w:r>
        <w:r w:rsidR="001D1000" w:rsidDel="00252F3E">
          <w:rPr>
            <w:noProof/>
            <w:webHidden/>
          </w:rPr>
          <w:tab/>
        </w:r>
        <w:r w:rsidR="00CF274A" w:rsidDel="00252F3E">
          <w:rPr>
            <w:noProof/>
            <w:webHidden/>
          </w:rPr>
          <w:delText>18</w:delText>
        </w:r>
      </w:del>
    </w:p>
    <w:p w:rsidR="001D1000" w:rsidDel="00252F3E" w:rsidRDefault="00CC4170">
      <w:pPr>
        <w:pStyle w:val="Spisilustracji"/>
        <w:tabs>
          <w:tab w:val="right" w:leader="dot" w:pos="8492"/>
        </w:tabs>
        <w:rPr>
          <w:del w:id="2449" w:author="DeeM" w:date="2015-12-07T17:03:00Z"/>
          <w:rFonts w:asciiTheme="minorHAnsi" w:eastAsiaTheme="minorEastAsia" w:hAnsiTheme="minorHAnsi" w:cstheme="minorBidi"/>
          <w:noProof/>
          <w:sz w:val="22"/>
          <w:szCs w:val="22"/>
        </w:rPr>
      </w:pPr>
      <w:del w:id="2450" w:author="DeeM" w:date="2015-12-07T17:03:00Z">
        <w:r w:rsidRPr="00CC4170">
          <w:rPr>
            <w:rPrChange w:id="2451" w:author="DeeM" w:date="2015-12-07T17:03:00Z">
              <w:rPr>
                <w:rStyle w:val="Hipercze"/>
                <w:noProof/>
              </w:rPr>
            </w:rPrChange>
          </w:rPr>
          <w:delText>Rys. 3.4. Backlog sprintu drugiego</w:delText>
        </w:r>
        <w:r w:rsidR="001D1000" w:rsidDel="00252F3E">
          <w:rPr>
            <w:noProof/>
            <w:webHidden/>
          </w:rPr>
          <w:tab/>
        </w:r>
        <w:r w:rsidR="00CF274A" w:rsidDel="00252F3E">
          <w:rPr>
            <w:noProof/>
            <w:webHidden/>
          </w:rPr>
          <w:delText>18</w:delText>
        </w:r>
      </w:del>
    </w:p>
    <w:p w:rsidR="001D1000" w:rsidDel="00252F3E" w:rsidRDefault="00CC4170">
      <w:pPr>
        <w:pStyle w:val="Spisilustracji"/>
        <w:tabs>
          <w:tab w:val="right" w:leader="dot" w:pos="8492"/>
        </w:tabs>
        <w:rPr>
          <w:del w:id="2452" w:author="DeeM" w:date="2015-12-07T17:03:00Z"/>
          <w:rFonts w:asciiTheme="minorHAnsi" w:eastAsiaTheme="minorEastAsia" w:hAnsiTheme="minorHAnsi" w:cstheme="minorBidi"/>
          <w:noProof/>
          <w:sz w:val="22"/>
          <w:szCs w:val="22"/>
        </w:rPr>
      </w:pPr>
      <w:del w:id="2453" w:author="DeeM" w:date="2015-12-07T17:03:00Z">
        <w:r w:rsidRPr="00CC4170">
          <w:rPr>
            <w:rPrChange w:id="2454" w:author="DeeM" w:date="2015-12-07T17:03:00Z">
              <w:rPr>
                <w:rStyle w:val="Hipercze"/>
                <w:noProof/>
              </w:rPr>
            </w:rPrChange>
          </w:rPr>
          <w:delText>Rys. 3.5. Wykres wypalania sprintu drugiego</w:delText>
        </w:r>
        <w:r w:rsidR="001D1000" w:rsidDel="00252F3E">
          <w:rPr>
            <w:noProof/>
            <w:webHidden/>
          </w:rPr>
          <w:tab/>
        </w:r>
        <w:r w:rsidR="00CF274A" w:rsidDel="00252F3E">
          <w:rPr>
            <w:noProof/>
            <w:webHidden/>
          </w:rPr>
          <w:delText>19</w:delText>
        </w:r>
      </w:del>
    </w:p>
    <w:p w:rsidR="001D1000" w:rsidDel="00252F3E" w:rsidRDefault="00CC4170">
      <w:pPr>
        <w:pStyle w:val="Spisilustracji"/>
        <w:tabs>
          <w:tab w:val="right" w:leader="dot" w:pos="8492"/>
        </w:tabs>
        <w:rPr>
          <w:del w:id="2455" w:author="DeeM" w:date="2015-12-07T17:03:00Z"/>
          <w:rFonts w:asciiTheme="minorHAnsi" w:eastAsiaTheme="minorEastAsia" w:hAnsiTheme="minorHAnsi" w:cstheme="minorBidi"/>
          <w:noProof/>
          <w:sz w:val="22"/>
          <w:szCs w:val="22"/>
        </w:rPr>
      </w:pPr>
      <w:del w:id="2456" w:author="DeeM" w:date="2015-12-07T17:03:00Z">
        <w:r w:rsidRPr="00CC4170">
          <w:rPr>
            <w:rPrChange w:id="2457" w:author="DeeM" w:date="2015-12-07T17:03:00Z">
              <w:rPr>
                <w:rStyle w:val="Hipercze"/>
                <w:noProof/>
              </w:rPr>
            </w:rPrChange>
          </w:rPr>
          <w:delText>Rys. 3.6. Backlog sprintu trzeciego</w:delText>
        </w:r>
        <w:r w:rsidR="001D1000" w:rsidDel="00252F3E">
          <w:rPr>
            <w:noProof/>
            <w:webHidden/>
          </w:rPr>
          <w:tab/>
        </w:r>
        <w:r w:rsidR="00CF274A" w:rsidDel="00252F3E">
          <w:rPr>
            <w:noProof/>
            <w:webHidden/>
          </w:rPr>
          <w:delText>19</w:delText>
        </w:r>
      </w:del>
    </w:p>
    <w:p w:rsidR="001D1000" w:rsidDel="00252F3E" w:rsidRDefault="00CC4170">
      <w:pPr>
        <w:pStyle w:val="Spisilustracji"/>
        <w:tabs>
          <w:tab w:val="right" w:leader="dot" w:pos="8492"/>
        </w:tabs>
        <w:rPr>
          <w:del w:id="2458" w:author="DeeM" w:date="2015-12-07T17:03:00Z"/>
          <w:rFonts w:asciiTheme="minorHAnsi" w:eastAsiaTheme="minorEastAsia" w:hAnsiTheme="minorHAnsi" w:cstheme="minorBidi"/>
          <w:noProof/>
          <w:sz w:val="22"/>
          <w:szCs w:val="22"/>
        </w:rPr>
      </w:pPr>
      <w:del w:id="2459" w:author="DeeM" w:date="2015-12-07T17:03:00Z">
        <w:r w:rsidRPr="00CC4170">
          <w:rPr>
            <w:rPrChange w:id="2460" w:author="DeeM" w:date="2015-12-07T17:03:00Z">
              <w:rPr>
                <w:rStyle w:val="Hipercze"/>
                <w:noProof/>
              </w:rPr>
            </w:rPrChange>
          </w:rPr>
          <w:delText>Rys. 3.7. Wykres wypalania sprintu trzeciego</w:delText>
        </w:r>
        <w:r w:rsidR="001D1000" w:rsidDel="00252F3E">
          <w:rPr>
            <w:noProof/>
            <w:webHidden/>
          </w:rPr>
          <w:tab/>
        </w:r>
        <w:r w:rsidR="00CF274A" w:rsidDel="00252F3E">
          <w:rPr>
            <w:noProof/>
            <w:webHidden/>
          </w:rPr>
          <w:delText>19</w:delText>
        </w:r>
      </w:del>
    </w:p>
    <w:p w:rsidR="001D1000" w:rsidDel="00252F3E" w:rsidRDefault="00CC4170">
      <w:pPr>
        <w:pStyle w:val="Spisilustracji"/>
        <w:tabs>
          <w:tab w:val="right" w:leader="dot" w:pos="8492"/>
        </w:tabs>
        <w:rPr>
          <w:del w:id="2461" w:author="DeeM" w:date="2015-12-07T17:03:00Z"/>
          <w:rFonts w:asciiTheme="minorHAnsi" w:eastAsiaTheme="minorEastAsia" w:hAnsiTheme="minorHAnsi" w:cstheme="minorBidi"/>
          <w:noProof/>
          <w:sz w:val="22"/>
          <w:szCs w:val="22"/>
        </w:rPr>
      </w:pPr>
      <w:del w:id="2462" w:author="DeeM" w:date="2015-12-07T17:03:00Z">
        <w:r w:rsidRPr="00CC4170">
          <w:rPr>
            <w:rPrChange w:id="2463" w:author="DeeM" w:date="2015-12-07T17:03:00Z">
              <w:rPr>
                <w:rStyle w:val="Hipercze"/>
                <w:noProof/>
              </w:rPr>
            </w:rPrChange>
          </w:rPr>
          <w:delText>Rys. 3.8. Backlog sprintu czwartego</w:delText>
        </w:r>
        <w:r w:rsidR="001D1000" w:rsidDel="00252F3E">
          <w:rPr>
            <w:noProof/>
            <w:webHidden/>
          </w:rPr>
          <w:tab/>
        </w:r>
        <w:r w:rsidR="00CF274A" w:rsidDel="00252F3E">
          <w:rPr>
            <w:noProof/>
            <w:webHidden/>
          </w:rPr>
          <w:delText>20</w:delText>
        </w:r>
      </w:del>
    </w:p>
    <w:p w:rsidR="001D1000" w:rsidDel="00252F3E" w:rsidRDefault="00CC4170">
      <w:pPr>
        <w:pStyle w:val="Spisilustracji"/>
        <w:tabs>
          <w:tab w:val="right" w:leader="dot" w:pos="8492"/>
        </w:tabs>
        <w:rPr>
          <w:del w:id="2464" w:author="DeeM" w:date="2015-12-07T17:03:00Z"/>
          <w:rFonts w:asciiTheme="minorHAnsi" w:eastAsiaTheme="minorEastAsia" w:hAnsiTheme="minorHAnsi" w:cstheme="minorBidi"/>
          <w:noProof/>
          <w:sz w:val="22"/>
          <w:szCs w:val="22"/>
        </w:rPr>
      </w:pPr>
      <w:del w:id="2465" w:author="DeeM" w:date="2015-12-07T17:03:00Z">
        <w:r w:rsidRPr="00CC4170">
          <w:rPr>
            <w:rPrChange w:id="2466" w:author="DeeM" w:date="2015-12-07T17:03:00Z">
              <w:rPr>
                <w:rStyle w:val="Hipercze"/>
                <w:noProof/>
              </w:rPr>
            </w:rPrChange>
          </w:rPr>
          <w:delText>Rys. 3.9. Wykres wypalania sprintu czwartego</w:delText>
        </w:r>
        <w:r w:rsidR="001D1000" w:rsidDel="00252F3E">
          <w:rPr>
            <w:noProof/>
            <w:webHidden/>
          </w:rPr>
          <w:tab/>
        </w:r>
        <w:r w:rsidR="00CF274A" w:rsidDel="00252F3E">
          <w:rPr>
            <w:noProof/>
            <w:webHidden/>
          </w:rPr>
          <w:delText>21</w:delText>
        </w:r>
      </w:del>
    </w:p>
    <w:p w:rsidR="001D1000" w:rsidDel="00252F3E" w:rsidRDefault="00CC4170">
      <w:pPr>
        <w:pStyle w:val="Spisilustracji"/>
        <w:tabs>
          <w:tab w:val="right" w:leader="dot" w:pos="8492"/>
        </w:tabs>
        <w:rPr>
          <w:del w:id="2467" w:author="DeeM" w:date="2015-12-07T17:03:00Z"/>
          <w:rFonts w:asciiTheme="minorHAnsi" w:eastAsiaTheme="minorEastAsia" w:hAnsiTheme="minorHAnsi" w:cstheme="minorBidi"/>
          <w:noProof/>
          <w:sz w:val="22"/>
          <w:szCs w:val="22"/>
        </w:rPr>
      </w:pPr>
      <w:del w:id="2468" w:author="DeeM" w:date="2015-12-07T17:03:00Z">
        <w:r w:rsidRPr="00CC4170">
          <w:rPr>
            <w:rPrChange w:id="2469" w:author="DeeM" w:date="2015-12-07T17:03:00Z">
              <w:rPr>
                <w:rStyle w:val="Hipercze"/>
                <w:noProof/>
              </w:rPr>
            </w:rPrChange>
          </w:rPr>
          <w:delText>Rys. 3.10 Backlog sprintu piątego</w:delText>
        </w:r>
        <w:r w:rsidR="001D1000" w:rsidDel="00252F3E">
          <w:rPr>
            <w:noProof/>
            <w:webHidden/>
          </w:rPr>
          <w:tab/>
        </w:r>
        <w:r w:rsidR="00CF274A" w:rsidDel="00252F3E">
          <w:rPr>
            <w:noProof/>
            <w:webHidden/>
          </w:rPr>
          <w:delText>21</w:delText>
        </w:r>
      </w:del>
    </w:p>
    <w:p w:rsidR="001D1000" w:rsidDel="00252F3E" w:rsidRDefault="00CC4170">
      <w:pPr>
        <w:pStyle w:val="Spisilustracji"/>
        <w:tabs>
          <w:tab w:val="right" w:leader="dot" w:pos="8492"/>
        </w:tabs>
        <w:rPr>
          <w:del w:id="2470" w:author="DeeM" w:date="2015-12-07T17:03:00Z"/>
          <w:rFonts w:asciiTheme="minorHAnsi" w:eastAsiaTheme="minorEastAsia" w:hAnsiTheme="minorHAnsi" w:cstheme="minorBidi"/>
          <w:noProof/>
          <w:sz w:val="22"/>
          <w:szCs w:val="22"/>
        </w:rPr>
      </w:pPr>
      <w:del w:id="2471" w:author="DeeM" w:date="2015-12-07T17:03:00Z">
        <w:r w:rsidRPr="00CC4170">
          <w:rPr>
            <w:rPrChange w:id="2472" w:author="DeeM" w:date="2015-12-07T17:03:00Z">
              <w:rPr>
                <w:rStyle w:val="Hipercze"/>
                <w:noProof/>
              </w:rPr>
            </w:rPrChange>
          </w:rPr>
          <w:delText>Rys. 3.11. Wykres wypalania sprintu 5</w:delText>
        </w:r>
        <w:r w:rsidR="001D1000" w:rsidDel="00252F3E">
          <w:rPr>
            <w:noProof/>
            <w:webHidden/>
          </w:rPr>
          <w:tab/>
        </w:r>
        <w:r w:rsidR="00CF274A" w:rsidDel="00252F3E">
          <w:rPr>
            <w:noProof/>
            <w:webHidden/>
          </w:rPr>
          <w:delText>22</w:delText>
        </w:r>
      </w:del>
    </w:p>
    <w:p w:rsidR="001D1000" w:rsidDel="00252F3E" w:rsidRDefault="00CC4170">
      <w:pPr>
        <w:pStyle w:val="Spisilustracji"/>
        <w:tabs>
          <w:tab w:val="right" w:leader="dot" w:pos="8492"/>
        </w:tabs>
        <w:rPr>
          <w:del w:id="2473" w:author="DeeM" w:date="2015-12-07T17:03:00Z"/>
          <w:rFonts w:asciiTheme="minorHAnsi" w:eastAsiaTheme="minorEastAsia" w:hAnsiTheme="minorHAnsi" w:cstheme="minorBidi"/>
          <w:noProof/>
          <w:sz w:val="22"/>
          <w:szCs w:val="22"/>
        </w:rPr>
      </w:pPr>
      <w:del w:id="2474" w:author="DeeM" w:date="2015-12-07T17:03:00Z">
        <w:r w:rsidRPr="00CC4170">
          <w:rPr>
            <w:rPrChange w:id="2475" w:author="DeeM" w:date="2015-12-07T17:03:00Z">
              <w:rPr>
                <w:rStyle w:val="Hipercze"/>
                <w:noProof/>
              </w:rPr>
            </w:rPrChange>
          </w:rPr>
          <w:delText>Rys. 3.12. Backlog sprintu szóstego</w:delText>
        </w:r>
        <w:r w:rsidR="001D1000" w:rsidDel="00252F3E">
          <w:rPr>
            <w:noProof/>
            <w:webHidden/>
          </w:rPr>
          <w:tab/>
        </w:r>
        <w:r w:rsidR="00CF274A" w:rsidDel="00252F3E">
          <w:rPr>
            <w:noProof/>
            <w:webHidden/>
          </w:rPr>
          <w:delText>22</w:delText>
        </w:r>
      </w:del>
    </w:p>
    <w:p w:rsidR="001D1000" w:rsidDel="00252F3E" w:rsidRDefault="00CC4170">
      <w:pPr>
        <w:pStyle w:val="Spisilustracji"/>
        <w:tabs>
          <w:tab w:val="right" w:leader="dot" w:pos="8492"/>
        </w:tabs>
        <w:rPr>
          <w:del w:id="2476" w:author="DeeM" w:date="2015-12-07T17:03:00Z"/>
          <w:rFonts w:asciiTheme="minorHAnsi" w:eastAsiaTheme="minorEastAsia" w:hAnsiTheme="minorHAnsi" w:cstheme="minorBidi"/>
          <w:noProof/>
          <w:sz w:val="22"/>
          <w:szCs w:val="22"/>
        </w:rPr>
      </w:pPr>
      <w:del w:id="2477" w:author="DeeM" w:date="2015-12-07T17:03:00Z">
        <w:r w:rsidRPr="00CC4170">
          <w:rPr>
            <w:rPrChange w:id="2478" w:author="DeeM" w:date="2015-12-07T17:03:00Z">
              <w:rPr>
                <w:rStyle w:val="Hipercze"/>
                <w:noProof/>
              </w:rPr>
            </w:rPrChange>
          </w:rPr>
          <w:delText>Rys. 3.13. Wykres wypalania sprintu szóstego</w:delText>
        </w:r>
        <w:r w:rsidR="001D1000" w:rsidDel="00252F3E">
          <w:rPr>
            <w:noProof/>
            <w:webHidden/>
          </w:rPr>
          <w:tab/>
        </w:r>
        <w:r w:rsidR="00CF274A" w:rsidDel="00252F3E">
          <w:rPr>
            <w:noProof/>
            <w:webHidden/>
          </w:rPr>
          <w:delText>23</w:delText>
        </w:r>
      </w:del>
    </w:p>
    <w:p w:rsidR="001D1000" w:rsidDel="00252F3E" w:rsidRDefault="00CC4170">
      <w:pPr>
        <w:pStyle w:val="Spisilustracji"/>
        <w:tabs>
          <w:tab w:val="right" w:leader="dot" w:pos="8492"/>
        </w:tabs>
        <w:rPr>
          <w:del w:id="2479" w:author="DeeM" w:date="2015-12-07T17:03:00Z"/>
          <w:rFonts w:asciiTheme="minorHAnsi" w:eastAsiaTheme="minorEastAsia" w:hAnsiTheme="minorHAnsi" w:cstheme="minorBidi"/>
          <w:noProof/>
          <w:sz w:val="22"/>
          <w:szCs w:val="22"/>
        </w:rPr>
      </w:pPr>
      <w:del w:id="2480" w:author="DeeM" w:date="2015-12-07T17:03:00Z">
        <w:r w:rsidRPr="00CC4170">
          <w:rPr>
            <w:rPrChange w:id="2481" w:author="DeeM" w:date="2015-12-07T17:03:00Z">
              <w:rPr>
                <w:rStyle w:val="Hipercze"/>
                <w:noProof/>
              </w:rPr>
            </w:rPrChange>
          </w:rPr>
          <w:delText>Rys. 3.14. Backlog sprintu siódmego</w:delText>
        </w:r>
        <w:r w:rsidR="001D1000" w:rsidDel="00252F3E">
          <w:rPr>
            <w:noProof/>
            <w:webHidden/>
          </w:rPr>
          <w:tab/>
        </w:r>
        <w:r w:rsidR="00CF274A" w:rsidDel="00252F3E">
          <w:rPr>
            <w:noProof/>
            <w:webHidden/>
          </w:rPr>
          <w:delText>24</w:delText>
        </w:r>
      </w:del>
    </w:p>
    <w:p w:rsidR="001D1000" w:rsidDel="00252F3E" w:rsidRDefault="00CC4170">
      <w:pPr>
        <w:pStyle w:val="Spisilustracji"/>
        <w:tabs>
          <w:tab w:val="right" w:leader="dot" w:pos="8492"/>
        </w:tabs>
        <w:rPr>
          <w:del w:id="2482" w:author="DeeM" w:date="2015-12-07T17:03:00Z"/>
          <w:rFonts w:asciiTheme="minorHAnsi" w:eastAsiaTheme="minorEastAsia" w:hAnsiTheme="minorHAnsi" w:cstheme="minorBidi"/>
          <w:noProof/>
          <w:sz w:val="22"/>
          <w:szCs w:val="22"/>
        </w:rPr>
      </w:pPr>
      <w:del w:id="2483" w:author="DeeM" w:date="2015-12-07T17:03:00Z">
        <w:r w:rsidRPr="00CC4170">
          <w:rPr>
            <w:rPrChange w:id="2484" w:author="DeeM" w:date="2015-12-07T17:03:00Z">
              <w:rPr>
                <w:rStyle w:val="Hipercze"/>
                <w:noProof/>
              </w:rPr>
            </w:rPrChange>
          </w:rPr>
          <w:delText>Rys. 3.15. Wykres wypalania sprintu siódmego</w:delText>
        </w:r>
        <w:r w:rsidR="001D1000" w:rsidDel="00252F3E">
          <w:rPr>
            <w:noProof/>
            <w:webHidden/>
          </w:rPr>
          <w:tab/>
        </w:r>
        <w:r w:rsidR="00CF274A" w:rsidDel="00252F3E">
          <w:rPr>
            <w:noProof/>
            <w:webHidden/>
          </w:rPr>
          <w:delText>25</w:delText>
        </w:r>
      </w:del>
    </w:p>
    <w:p w:rsidR="001D1000" w:rsidDel="00252F3E" w:rsidRDefault="00CC4170">
      <w:pPr>
        <w:pStyle w:val="Spisilustracji"/>
        <w:tabs>
          <w:tab w:val="right" w:leader="dot" w:pos="8492"/>
        </w:tabs>
        <w:rPr>
          <w:del w:id="2485" w:author="DeeM" w:date="2015-12-07T17:03:00Z"/>
          <w:rFonts w:asciiTheme="minorHAnsi" w:eastAsiaTheme="minorEastAsia" w:hAnsiTheme="minorHAnsi" w:cstheme="minorBidi"/>
          <w:noProof/>
          <w:sz w:val="22"/>
          <w:szCs w:val="22"/>
        </w:rPr>
      </w:pPr>
      <w:del w:id="2486" w:author="DeeM" w:date="2015-12-07T17:03:00Z">
        <w:r w:rsidRPr="00CC4170">
          <w:rPr>
            <w:rPrChange w:id="2487" w:author="DeeM" w:date="2015-12-07T17:03:00Z">
              <w:rPr>
                <w:rStyle w:val="Hipercze"/>
                <w:noProof/>
              </w:rPr>
            </w:rPrChange>
          </w:rPr>
          <w:delText>Rys. 3.16. Backlog sprintu ósmego</w:delText>
        </w:r>
        <w:r w:rsidR="001D1000" w:rsidDel="00252F3E">
          <w:rPr>
            <w:noProof/>
            <w:webHidden/>
          </w:rPr>
          <w:tab/>
        </w:r>
        <w:r w:rsidR="00CF274A" w:rsidDel="00252F3E">
          <w:rPr>
            <w:noProof/>
            <w:webHidden/>
          </w:rPr>
          <w:delText>26</w:delText>
        </w:r>
      </w:del>
    </w:p>
    <w:p w:rsidR="001D1000" w:rsidDel="00252F3E" w:rsidRDefault="00CC4170">
      <w:pPr>
        <w:pStyle w:val="Spisilustracji"/>
        <w:tabs>
          <w:tab w:val="right" w:leader="dot" w:pos="8492"/>
        </w:tabs>
        <w:rPr>
          <w:del w:id="2488" w:author="DeeM" w:date="2015-12-07T17:03:00Z"/>
          <w:rFonts w:asciiTheme="minorHAnsi" w:eastAsiaTheme="minorEastAsia" w:hAnsiTheme="minorHAnsi" w:cstheme="minorBidi"/>
          <w:noProof/>
          <w:sz w:val="22"/>
          <w:szCs w:val="22"/>
        </w:rPr>
      </w:pPr>
      <w:del w:id="2489" w:author="DeeM" w:date="2015-12-07T17:03:00Z">
        <w:r w:rsidRPr="00CC4170">
          <w:rPr>
            <w:rPrChange w:id="2490" w:author="DeeM" w:date="2015-12-07T17:03:00Z">
              <w:rPr>
                <w:rStyle w:val="Hipercze"/>
                <w:noProof/>
              </w:rPr>
            </w:rPrChange>
          </w:rPr>
          <w:delText>Rys. 3.17. Wykres wypalania sprintu ósmego</w:delText>
        </w:r>
        <w:r w:rsidR="001D1000" w:rsidDel="00252F3E">
          <w:rPr>
            <w:noProof/>
            <w:webHidden/>
          </w:rPr>
          <w:tab/>
        </w:r>
        <w:r w:rsidR="00CF274A" w:rsidDel="00252F3E">
          <w:rPr>
            <w:noProof/>
            <w:webHidden/>
          </w:rPr>
          <w:delText>27</w:delText>
        </w:r>
      </w:del>
    </w:p>
    <w:p w:rsidR="001D1000" w:rsidDel="00252F3E" w:rsidRDefault="00CC4170">
      <w:pPr>
        <w:pStyle w:val="Spisilustracji"/>
        <w:tabs>
          <w:tab w:val="right" w:leader="dot" w:pos="8492"/>
        </w:tabs>
        <w:rPr>
          <w:del w:id="2491" w:author="DeeM" w:date="2015-12-07T17:03:00Z"/>
          <w:rFonts w:asciiTheme="minorHAnsi" w:eastAsiaTheme="minorEastAsia" w:hAnsiTheme="minorHAnsi" w:cstheme="minorBidi"/>
          <w:noProof/>
          <w:sz w:val="22"/>
          <w:szCs w:val="22"/>
        </w:rPr>
      </w:pPr>
      <w:del w:id="2492" w:author="DeeM" w:date="2015-12-07T17:03:00Z">
        <w:r w:rsidRPr="00CC4170">
          <w:rPr>
            <w:rPrChange w:id="2493" w:author="DeeM" w:date="2015-12-07T17:03:00Z">
              <w:rPr>
                <w:rStyle w:val="Hipercze"/>
                <w:noProof/>
              </w:rPr>
            </w:rPrChange>
          </w:rPr>
          <w:delText>Rys. 3.18. Backlog funkcjonalności aplikacji zrealizowanych w trakcie sprintu dziewiątego</w:delText>
        </w:r>
        <w:r w:rsidR="001D1000" w:rsidDel="00252F3E">
          <w:rPr>
            <w:noProof/>
            <w:webHidden/>
          </w:rPr>
          <w:tab/>
        </w:r>
        <w:r w:rsidR="00CF274A" w:rsidDel="00252F3E">
          <w:rPr>
            <w:noProof/>
            <w:webHidden/>
          </w:rPr>
          <w:delText>27</w:delText>
        </w:r>
      </w:del>
    </w:p>
    <w:p w:rsidR="001D1000" w:rsidDel="00252F3E" w:rsidRDefault="00CC4170">
      <w:pPr>
        <w:pStyle w:val="Spisilustracji"/>
        <w:tabs>
          <w:tab w:val="right" w:leader="dot" w:pos="8492"/>
        </w:tabs>
        <w:rPr>
          <w:del w:id="2494" w:author="DeeM" w:date="2015-12-07T17:03:00Z"/>
          <w:rFonts w:asciiTheme="minorHAnsi" w:eastAsiaTheme="minorEastAsia" w:hAnsiTheme="minorHAnsi" w:cstheme="minorBidi"/>
          <w:noProof/>
          <w:sz w:val="22"/>
          <w:szCs w:val="22"/>
        </w:rPr>
      </w:pPr>
      <w:del w:id="2495" w:author="DeeM" w:date="2015-12-07T17:03:00Z">
        <w:r w:rsidRPr="00CC4170">
          <w:rPr>
            <w:rPrChange w:id="2496" w:author="DeeM" w:date="2015-12-07T17:03:00Z">
              <w:rPr>
                <w:rStyle w:val="Hipercze"/>
                <w:noProof/>
              </w:rPr>
            </w:rPrChange>
          </w:rPr>
          <w:delText>Rys. 3.19. Wykres wypalania sprintu dziewiątego</w:delText>
        </w:r>
        <w:r w:rsidR="001D1000" w:rsidDel="00252F3E">
          <w:rPr>
            <w:noProof/>
            <w:webHidden/>
          </w:rPr>
          <w:tab/>
        </w:r>
        <w:r w:rsidR="00CF274A" w:rsidDel="00252F3E">
          <w:rPr>
            <w:noProof/>
            <w:webHidden/>
          </w:rPr>
          <w:delText>28</w:delText>
        </w:r>
      </w:del>
    </w:p>
    <w:p w:rsidR="001D1000" w:rsidDel="00252F3E" w:rsidRDefault="00CC4170">
      <w:pPr>
        <w:pStyle w:val="Spisilustracji"/>
        <w:tabs>
          <w:tab w:val="right" w:leader="dot" w:pos="8492"/>
        </w:tabs>
        <w:rPr>
          <w:del w:id="2497" w:author="DeeM" w:date="2015-12-07T17:03:00Z"/>
          <w:rFonts w:asciiTheme="minorHAnsi" w:eastAsiaTheme="minorEastAsia" w:hAnsiTheme="minorHAnsi" w:cstheme="minorBidi"/>
          <w:noProof/>
          <w:sz w:val="22"/>
          <w:szCs w:val="22"/>
        </w:rPr>
      </w:pPr>
      <w:del w:id="2498" w:author="DeeM" w:date="2015-12-07T17:03:00Z">
        <w:r w:rsidRPr="00CC4170">
          <w:rPr>
            <w:rPrChange w:id="2499" w:author="DeeM" w:date="2015-12-07T17:03:00Z">
              <w:rPr>
                <w:rStyle w:val="Hipercze"/>
                <w:noProof/>
              </w:rPr>
            </w:rPrChange>
          </w:rPr>
          <w:delText>Rys. 3.20. Naprawione błędy aplikacji w sprincie dziewiątym</w:delText>
        </w:r>
        <w:r w:rsidR="001D1000" w:rsidDel="00252F3E">
          <w:rPr>
            <w:noProof/>
            <w:webHidden/>
          </w:rPr>
          <w:tab/>
        </w:r>
        <w:r w:rsidR="00CF274A" w:rsidDel="00252F3E">
          <w:rPr>
            <w:noProof/>
            <w:webHidden/>
          </w:rPr>
          <w:delText>29</w:delText>
        </w:r>
      </w:del>
    </w:p>
    <w:p w:rsidR="001D1000" w:rsidDel="00252F3E" w:rsidRDefault="00CC4170">
      <w:pPr>
        <w:pStyle w:val="Spisilustracji"/>
        <w:tabs>
          <w:tab w:val="right" w:leader="dot" w:pos="8492"/>
        </w:tabs>
        <w:rPr>
          <w:del w:id="2500" w:author="DeeM" w:date="2015-12-07T17:03:00Z"/>
          <w:rFonts w:asciiTheme="minorHAnsi" w:eastAsiaTheme="minorEastAsia" w:hAnsiTheme="minorHAnsi" w:cstheme="minorBidi"/>
          <w:noProof/>
          <w:sz w:val="22"/>
          <w:szCs w:val="22"/>
        </w:rPr>
      </w:pPr>
      <w:del w:id="2501" w:author="DeeM" w:date="2015-12-07T17:03:00Z">
        <w:r w:rsidRPr="00CC4170">
          <w:rPr>
            <w:rPrChange w:id="2502" w:author="DeeM" w:date="2015-12-07T17:03:00Z">
              <w:rPr>
                <w:rStyle w:val="Hipercze"/>
                <w:noProof/>
              </w:rPr>
            </w:rPrChange>
          </w:rPr>
          <w:delText>Rys. 4.1. Architektura w projekcie</w:delText>
        </w:r>
        <w:r w:rsidR="001D1000" w:rsidDel="00252F3E">
          <w:rPr>
            <w:noProof/>
            <w:webHidden/>
          </w:rPr>
          <w:tab/>
        </w:r>
        <w:r w:rsidR="00CF274A" w:rsidDel="00252F3E">
          <w:rPr>
            <w:noProof/>
            <w:webHidden/>
          </w:rPr>
          <w:delText>31</w:delText>
        </w:r>
      </w:del>
    </w:p>
    <w:p w:rsidR="001D1000" w:rsidDel="00252F3E" w:rsidRDefault="00CC4170">
      <w:pPr>
        <w:pStyle w:val="Spisilustracji"/>
        <w:tabs>
          <w:tab w:val="right" w:leader="dot" w:pos="8492"/>
        </w:tabs>
        <w:rPr>
          <w:del w:id="2503" w:author="DeeM" w:date="2015-12-07T17:03:00Z"/>
          <w:rFonts w:asciiTheme="minorHAnsi" w:eastAsiaTheme="minorEastAsia" w:hAnsiTheme="minorHAnsi" w:cstheme="minorBidi"/>
          <w:noProof/>
          <w:sz w:val="22"/>
          <w:szCs w:val="22"/>
        </w:rPr>
      </w:pPr>
      <w:del w:id="2504" w:author="DeeM" w:date="2015-12-07T17:03:00Z">
        <w:r w:rsidRPr="00CC4170">
          <w:rPr>
            <w:rPrChange w:id="2505" w:author="DeeM" w:date="2015-12-07T17:03:00Z">
              <w:rPr>
                <w:rStyle w:val="Hipercze"/>
                <w:noProof/>
              </w:rPr>
            </w:rPrChange>
          </w:rPr>
          <w:delText>Rys. 4.2. Budowa aplikacji Grailsowej</w:delText>
        </w:r>
        <w:r w:rsidR="001D1000" w:rsidDel="00252F3E">
          <w:rPr>
            <w:noProof/>
            <w:webHidden/>
          </w:rPr>
          <w:tab/>
        </w:r>
        <w:r w:rsidR="00CF274A" w:rsidDel="00252F3E">
          <w:rPr>
            <w:noProof/>
            <w:webHidden/>
          </w:rPr>
          <w:delText>31</w:delText>
        </w:r>
      </w:del>
    </w:p>
    <w:p w:rsidR="001D1000" w:rsidDel="00252F3E" w:rsidRDefault="00CC4170">
      <w:pPr>
        <w:pStyle w:val="Spisilustracji"/>
        <w:tabs>
          <w:tab w:val="right" w:leader="dot" w:pos="8492"/>
        </w:tabs>
        <w:rPr>
          <w:del w:id="2506" w:author="DeeM" w:date="2015-12-07T17:03:00Z"/>
          <w:rFonts w:asciiTheme="minorHAnsi" w:eastAsiaTheme="minorEastAsia" w:hAnsiTheme="minorHAnsi" w:cstheme="minorBidi"/>
          <w:noProof/>
          <w:sz w:val="22"/>
          <w:szCs w:val="22"/>
        </w:rPr>
      </w:pPr>
      <w:del w:id="2507" w:author="DeeM" w:date="2015-12-07T17:03:00Z">
        <w:r w:rsidRPr="00CC4170">
          <w:rPr>
            <w:rPrChange w:id="2508" w:author="DeeM" w:date="2015-12-07T17:03:00Z">
              <w:rPr>
                <w:rStyle w:val="Hipercze"/>
                <w:noProof/>
              </w:rPr>
            </w:rPrChange>
          </w:rPr>
          <w:delText>Rys. 5.1. Inicjalny schemat bazy danych</w:delText>
        </w:r>
        <w:r w:rsidR="001D1000" w:rsidDel="00252F3E">
          <w:rPr>
            <w:noProof/>
            <w:webHidden/>
          </w:rPr>
          <w:tab/>
        </w:r>
        <w:r w:rsidR="00CF274A" w:rsidDel="00252F3E">
          <w:rPr>
            <w:noProof/>
            <w:webHidden/>
          </w:rPr>
          <w:delText>34</w:delText>
        </w:r>
      </w:del>
    </w:p>
    <w:p w:rsidR="001D1000" w:rsidDel="00252F3E" w:rsidRDefault="00CC4170">
      <w:pPr>
        <w:pStyle w:val="Spisilustracji"/>
        <w:tabs>
          <w:tab w:val="right" w:leader="dot" w:pos="8492"/>
        </w:tabs>
        <w:rPr>
          <w:del w:id="2509" w:author="DeeM" w:date="2015-12-07T17:03:00Z"/>
          <w:rFonts w:asciiTheme="minorHAnsi" w:eastAsiaTheme="minorEastAsia" w:hAnsiTheme="minorHAnsi" w:cstheme="minorBidi"/>
          <w:noProof/>
          <w:sz w:val="22"/>
          <w:szCs w:val="22"/>
        </w:rPr>
      </w:pPr>
      <w:del w:id="2510" w:author="DeeM" w:date="2015-12-07T17:03:00Z">
        <w:r w:rsidRPr="00CC4170">
          <w:rPr>
            <w:rPrChange w:id="2511" w:author="DeeM" w:date="2015-12-07T17:03:00Z">
              <w:rPr>
                <w:rStyle w:val="Hipercze"/>
                <w:noProof/>
              </w:rPr>
            </w:rPrChange>
          </w:rPr>
          <w:delText>Rys. 5.2. Końcowy schemat bazy danych</w:delText>
        </w:r>
        <w:r w:rsidR="001D1000" w:rsidDel="00252F3E">
          <w:rPr>
            <w:noProof/>
            <w:webHidden/>
          </w:rPr>
          <w:tab/>
        </w:r>
        <w:r w:rsidR="00CF274A" w:rsidDel="00252F3E">
          <w:rPr>
            <w:noProof/>
            <w:webHidden/>
          </w:rPr>
          <w:delText>36</w:delText>
        </w:r>
      </w:del>
    </w:p>
    <w:p w:rsidR="001D1000" w:rsidDel="00252F3E" w:rsidRDefault="00CC4170">
      <w:pPr>
        <w:pStyle w:val="Spisilustracji"/>
        <w:tabs>
          <w:tab w:val="right" w:leader="dot" w:pos="8492"/>
        </w:tabs>
        <w:rPr>
          <w:del w:id="2512" w:author="DeeM" w:date="2015-12-07T17:03:00Z"/>
          <w:rFonts w:asciiTheme="minorHAnsi" w:eastAsiaTheme="minorEastAsia" w:hAnsiTheme="minorHAnsi" w:cstheme="minorBidi"/>
          <w:noProof/>
          <w:sz w:val="22"/>
          <w:szCs w:val="22"/>
        </w:rPr>
      </w:pPr>
      <w:del w:id="2513" w:author="DeeM" w:date="2015-12-07T17:03:00Z">
        <w:r w:rsidRPr="00CC4170">
          <w:rPr>
            <w:rPrChange w:id="2514" w:author="DeeM" w:date="2015-12-07T17:03:00Z">
              <w:rPr>
                <w:rStyle w:val="Hipercze"/>
                <w:noProof/>
              </w:rPr>
            </w:rPrChange>
          </w:rPr>
          <w:delText>Rys. 6.1. Ogólny interfejs aplikacji webowej. Widok strony głównej.</w:delText>
        </w:r>
        <w:r w:rsidR="001D1000" w:rsidDel="00252F3E">
          <w:rPr>
            <w:noProof/>
            <w:webHidden/>
          </w:rPr>
          <w:tab/>
        </w:r>
        <w:r w:rsidR="00CF274A" w:rsidDel="00252F3E">
          <w:rPr>
            <w:noProof/>
            <w:webHidden/>
          </w:rPr>
          <w:delText>42</w:delText>
        </w:r>
      </w:del>
    </w:p>
    <w:p w:rsidR="001D1000" w:rsidDel="00252F3E" w:rsidRDefault="00CC4170">
      <w:pPr>
        <w:pStyle w:val="Spisilustracji"/>
        <w:tabs>
          <w:tab w:val="right" w:leader="dot" w:pos="8492"/>
        </w:tabs>
        <w:rPr>
          <w:del w:id="2515" w:author="DeeM" w:date="2015-12-07T17:03:00Z"/>
          <w:rFonts w:asciiTheme="minorHAnsi" w:eastAsiaTheme="minorEastAsia" w:hAnsiTheme="minorHAnsi" w:cstheme="minorBidi"/>
          <w:noProof/>
          <w:sz w:val="22"/>
          <w:szCs w:val="22"/>
        </w:rPr>
      </w:pPr>
      <w:del w:id="2516" w:author="DeeM" w:date="2015-12-07T17:03:00Z">
        <w:r w:rsidRPr="00CC4170">
          <w:rPr>
            <w:rPrChange w:id="2517" w:author="DeeM" w:date="2015-12-07T17:03:00Z">
              <w:rPr>
                <w:rStyle w:val="Hipercze"/>
                <w:noProof/>
              </w:rPr>
            </w:rPrChange>
          </w:rPr>
          <w:delText>Rys. 6.2. Widok listy zaakceptowanych atrakcji</w:delText>
        </w:r>
        <w:r w:rsidR="001D1000" w:rsidDel="00252F3E">
          <w:rPr>
            <w:noProof/>
            <w:webHidden/>
          </w:rPr>
          <w:tab/>
        </w:r>
        <w:r w:rsidR="00CF274A" w:rsidDel="00252F3E">
          <w:rPr>
            <w:noProof/>
            <w:webHidden/>
          </w:rPr>
          <w:delText>44</w:delText>
        </w:r>
      </w:del>
    </w:p>
    <w:p w:rsidR="001D1000" w:rsidDel="00252F3E" w:rsidRDefault="00CC4170">
      <w:pPr>
        <w:pStyle w:val="Spisilustracji"/>
        <w:tabs>
          <w:tab w:val="right" w:leader="dot" w:pos="8492"/>
        </w:tabs>
        <w:rPr>
          <w:del w:id="2518" w:author="DeeM" w:date="2015-12-07T17:03:00Z"/>
          <w:rFonts w:asciiTheme="minorHAnsi" w:eastAsiaTheme="minorEastAsia" w:hAnsiTheme="minorHAnsi" w:cstheme="minorBidi"/>
          <w:noProof/>
          <w:sz w:val="22"/>
          <w:szCs w:val="22"/>
        </w:rPr>
      </w:pPr>
      <w:del w:id="2519" w:author="DeeM" w:date="2015-12-07T17:03:00Z">
        <w:r w:rsidRPr="00CC4170">
          <w:rPr>
            <w:rPrChange w:id="2520" w:author="DeeM" w:date="2015-12-07T17:03:00Z">
              <w:rPr>
                <w:rStyle w:val="Hipercze"/>
                <w:noProof/>
              </w:rPr>
            </w:rPrChange>
          </w:rPr>
          <w:delText>Rys. 6.3. Fragment widoku szczegółowych informacji o atrakcji</w:delText>
        </w:r>
        <w:r w:rsidR="001D1000" w:rsidDel="00252F3E">
          <w:rPr>
            <w:noProof/>
            <w:webHidden/>
          </w:rPr>
          <w:tab/>
        </w:r>
        <w:r w:rsidR="00CF274A" w:rsidDel="00252F3E">
          <w:rPr>
            <w:noProof/>
            <w:webHidden/>
          </w:rPr>
          <w:delText>45</w:delText>
        </w:r>
      </w:del>
    </w:p>
    <w:p w:rsidR="001D1000" w:rsidDel="00252F3E" w:rsidRDefault="00CC4170">
      <w:pPr>
        <w:pStyle w:val="Spisilustracji"/>
        <w:tabs>
          <w:tab w:val="right" w:leader="dot" w:pos="8492"/>
        </w:tabs>
        <w:rPr>
          <w:del w:id="2521" w:author="DeeM" w:date="2015-12-07T17:03:00Z"/>
          <w:rFonts w:asciiTheme="minorHAnsi" w:eastAsiaTheme="minorEastAsia" w:hAnsiTheme="minorHAnsi" w:cstheme="minorBidi"/>
          <w:noProof/>
          <w:sz w:val="22"/>
          <w:szCs w:val="22"/>
        </w:rPr>
      </w:pPr>
      <w:del w:id="2522" w:author="DeeM" w:date="2015-12-07T17:03:00Z">
        <w:r w:rsidRPr="00CC4170">
          <w:rPr>
            <w:rPrChange w:id="2523" w:author="DeeM" w:date="2015-12-07T17:03:00Z">
              <w:rPr>
                <w:rStyle w:val="Hipercze"/>
                <w:noProof/>
              </w:rPr>
            </w:rPrChange>
          </w:rPr>
          <w:delText>Rys. 6.4. Fragment ekranu startowego rejestracji użytkownika</w:delText>
        </w:r>
        <w:r w:rsidR="001D1000" w:rsidDel="00252F3E">
          <w:rPr>
            <w:noProof/>
            <w:webHidden/>
          </w:rPr>
          <w:tab/>
        </w:r>
        <w:r w:rsidR="00CF274A" w:rsidDel="00252F3E">
          <w:rPr>
            <w:noProof/>
            <w:webHidden/>
          </w:rPr>
          <w:delText>46</w:delText>
        </w:r>
      </w:del>
    </w:p>
    <w:p w:rsidR="001D1000" w:rsidDel="00252F3E" w:rsidRDefault="00CC4170">
      <w:pPr>
        <w:pStyle w:val="Spisilustracji"/>
        <w:tabs>
          <w:tab w:val="right" w:leader="dot" w:pos="8492"/>
        </w:tabs>
        <w:rPr>
          <w:del w:id="2524" w:author="DeeM" w:date="2015-12-07T17:03:00Z"/>
          <w:rFonts w:asciiTheme="minorHAnsi" w:eastAsiaTheme="minorEastAsia" w:hAnsiTheme="minorHAnsi" w:cstheme="minorBidi"/>
          <w:noProof/>
          <w:sz w:val="22"/>
          <w:szCs w:val="22"/>
        </w:rPr>
      </w:pPr>
      <w:del w:id="2525" w:author="DeeM" w:date="2015-12-07T17:03:00Z">
        <w:r w:rsidRPr="00CC4170">
          <w:rPr>
            <w:rPrChange w:id="2526" w:author="DeeM" w:date="2015-12-07T17:03:00Z">
              <w:rPr>
                <w:rStyle w:val="Hipercze"/>
                <w:noProof/>
              </w:rPr>
            </w:rPrChange>
          </w:rPr>
          <w:delText>Rys. 6.5. Fragment widoku Krok pierwszy rejestracji - uzupełnianie pól wymaganych</w:delText>
        </w:r>
        <w:r w:rsidR="001D1000" w:rsidDel="00252F3E">
          <w:rPr>
            <w:noProof/>
            <w:webHidden/>
          </w:rPr>
          <w:tab/>
        </w:r>
        <w:r w:rsidR="00CF274A" w:rsidDel="00252F3E">
          <w:rPr>
            <w:noProof/>
            <w:webHidden/>
          </w:rPr>
          <w:delText>47</w:delText>
        </w:r>
      </w:del>
    </w:p>
    <w:p w:rsidR="001D1000" w:rsidDel="00252F3E" w:rsidRDefault="00CC4170">
      <w:pPr>
        <w:pStyle w:val="Spisilustracji"/>
        <w:tabs>
          <w:tab w:val="right" w:leader="dot" w:pos="8492"/>
        </w:tabs>
        <w:rPr>
          <w:del w:id="2527" w:author="DeeM" w:date="2015-12-07T17:03:00Z"/>
          <w:rFonts w:asciiTheme="minorHAnsi" w:eastAsiaTheme="minorEastAsia" w:hAnsiTheme="minorHAnsi" w:cstheme="minorBidi"/>
          <w:noProof/>
          <w:sz w:val="22"/>
          <w:szCs w:val="22"/>
        </w:rPr>
      </w:pPr>
      <w:del w:id="2528" w:author="DeeM" w:date="2015-12-07T17:03:00Z">
        <w:r w:rsidRPr="00CC4170">
          <w:rPr>
            <w:rPrChange w:id="2529" w:author="DeeM" w:date="2015-12-07T17:03:00Z">
              <w:rPr>
                <w:rStyle w:val="Hipercze"/>
                <w:noProof/>
              </w:rPr>
            </w:rPrChange>
          </w:rPr>
          <w:delText>Rys. 6.6. Fragment widoku Kroku drugiego - wypełnianie pól opcjonalnych</w:delText>
        </w:r>
        <w:r w:rsidR="001D1000" w:rsidDel="00252F3E">
          <w:rPr>
            <w:noProof/>
            <w:webHidden/>
          </w:rPr>
          <w:tab/>
        </w:r>
        <w:r w:rsidR="00CF274A" w:rsidDel="00252F3E">
          <w:rPr>
            <w:noProof/>
            <w:webHidden/>
          </w:rPr>
          <w:delText>47</w:delText>
        </w:r>
      </w:del>
    </w:p>
    <w:p w:rsidR="001D1000" w:rsidDel="00252F3E" w:rsidRDefault="00CC4170">
      <w:pPr>
        <w:pStyle w:val="Spisilustracji"/>
        <w:tabs>
          <w:tab w:val="right" w:leader="dot" w:pos="8492"/>
        </w:tabs>
        <w:rPr>
          <w:del w:id="2530" w:author="DeeM" w:date="2015-12-07T17:03:00Z"/>
          <w:rFonts w:asciiTheme="minorHAnsi" w:eastAsiaTheme="minorEastAsia" w:hAnsiTheme="minorHAnsi" w:cstheme="minorBidi"/>
          <w:noProof/>
          <w:sz w:val="22"/>
          <w:szCs w:val="22"/>
        </w:rPr>
      </w:pPr>
      <w:del w:id="2531" w:author="DeeM" w:date="2015-12-07T17:03:00Z">
        <w:r w:rsidRPr="00CC4170">
          <w:rPr>
            <w:rPrChange w:id="2532" w:author="DeeM" w:date="2015-12-07T17:03:00Z">
              <w:rPr>
                <w:rStyle w:val="Hipercze"/>
                <w:noProof/>
              </w:rPr>
            </w:rPrChange>
          </w:rPr>
          <w:delText>Rys. 6.7. Fragment widoku Podsumowanie wieloetapowej rejestracji</w:delText>
        </w:r>
        <w:r w:rsidR="001D1000" w:rsidDel="00252F3E">
          <w:rPr>
            <w:noProof/>
            <w:webHidden/>
          </w:rPr>
          <w:tab/>
        </w:r>
        <w:r w:rsidR="00CF274A" w:rsidDel="00252F3E">
          <w:rPr>
            <w:noProof/>
            <w:webHidden/>
          </w:rPr>
          <w:delText>48</w:delText>
        </w:r>
      </w:del>
    </w:p>
    <w:p w:rsidR="001D1000" w:rsidDel="00252F3E" w:rsidRDefault="00CC4170">
      <w:pPr>
        <w:pStyle w:val="Spisilustracji"/>
        <w:tabs>
          <w:tab w:val="right" w:leader="dot" w:pos="8492"/>
        </w:tabs>
        <w:rPr>
          <w:del w:id="2533" w:author="DeeM" w:date="2015-12-07T17:03:00Z"/>
          <w:rFonts w:asciiTheme="minorHAnsi" w:eastAsiaTheme="minorEastAsia" w:hAnsiTheme="minorHAnsi" w:cstheme="minorBidi"/>
          <w:noProof/>
          <w:sz w:val="22"/>
          <w:szCs w:val="22"/>
        </w:rPr>
      </w:pPr>
      <w:del w:id="2534" w:author="DeeM" w:date="2015-12-07T17:03:00Z">
        <w:r w:rsidRPr="00CC4170">
          <w:rPr>
            <w:rPrChange w:id="2535" w:author="DeeM" w:date="2015-12-07T17:03:00Z">
              <w:rPr>
                <w:rStyle w:val="Hipercze"/>
                <w:noProof/>
              </w:rPr>
            </w:rPrChange>
          </w:rPr>
          <w:delText>Rys. 6.8. Widok pierwszej zakładki w Panelu administratora</w:delText>
        </w:r>
        <w:r w:rsidR="001D1000" w:rsidDel="00252F3E">
          <w:rPr>
            <w:noProof/>
            <w:webHidden/>
          </w:rPr>
          <w:tab/>
        </w:r>
        <w:r w:rsidR="00CF274A" w:rsidDel="00252F3E">
          <w:rPr>
            <w:noProof/>
            <w:webHidden/>
          </w:rPr>
          <w:delText>49</w:delText>
        </w:r>
      </w:del>
    </w:p>
    <w:p w:rsidR="001D1000" w:rsidDel="00252F3E" w:rsidRDefault="00CC4170">
      <w:pPr>
        <w:pStyle w:val="Spisilustracji"/>
        <w:tabs>
          <w:tab w:val="right" w:leader="dot" w:pos="8492"/>
        </w:tabs>
        <w:rPr>
          <w:del w:id="2536" w:author="DeeM" w:date="2015-12-07T17:03:00Z"/>
          <w:rFonts w:asciiTheme="minorHAnsi" w:eastAsiaTheme="minorEastAsia" w:hAnsiTheme="minorHAnsi" w:cstheme="minorBidi"/>
          <w:noProof/>
          <w:sz w:val="22"/>
          <w:szCs w:val="22"/>
        </w:rPr>
      </w:pPr>
      <w:del w:id="2537" w:author="DeeM" w:date="2015-12-07T17:03:00Z">
        <w:r w:rsidRPr="00CC4170">
          <w:rPr>
            <w:rPrChange w:id="2538" w:author="DeeM" w:date="2015-12-07T17:03:00Z">
              <w:rPr>
                <w:rStyle w:val="Hipercze"/>
                <w:noProof/>
              </w:rPr>
            </w:rPrChange>
          </w:rPr>
          <w:delText>Rys. 6.9. Fragment widoku profilu użytkownika</w:delText>
        </w:r>
        <w:r w:rsidR="001D1000" w:rsidDel="00252F3E">
          <w:rPr>
            <w:noProof/>
            <w:webHidden/>
          </w:rPr>
          <w:tab/>
        </w:r>
        <w:r w:rsidR="00CF274A" w:rsidDel="00252F3E">
          <w:rPr>
            <w:noProof/>
            <w:webHidden/>
          </w:rPr>
          <w:delText>51</w:delText>
        </w:r>
      </w:del>
    </w:p>
    <w:p w:rsidR="001D1000" w:rsidDel="00252F3E" w:rsidRDefault="00CC4170">
      <w:pPr>
        <w:pStyle w:val="Spisilustracji"/>
        <w:tabs>
          <w:tab w:val="right" w:leader="dot" w:pos="8492"/>
        </w:tabs>
        <w:rPr>
          <w:del w:id="2539" w:author="DeeM" w:date="2015-12-07T17:03:00Z"/>
          <w:rFonts w:asciiTheme="minorHAnsi" w:eastAsiaTheme="minorEastAsia" w:hAnsiTheme="minorHAnsi" w:cstheme="minorBidi"/>
          <w:noProof/>
          <w:sz w:val="22"/>
          <w:szCs w:val="22"/>
        </w:rPr>
      </w:pPr>
      <w:del w:id="2540" w:author="DeeM" w:date="2015-12-07T17:03:00Z">
        <w:r w:rsidRPr="00CC4170">
          <w:rPr>
            <w:rPrChange w:id="2541" w:author="DeeM" w:date="2015-12-07T17:03:00Z">
              <w:rPr>
                <w:rStyle w:val="Hipercze"/>
                <w:noProof/>
              </w:rPr>
            </w:rPrChange>
          </w:rPr>
          <w:delText>Rys. 6.10. Fragment widoku wydarzeń</w:delText>
        </w:r>
        <w:r w:rsidR="001D1000" w:rsidDel="00252F3E">
          <w:rPr>
            <w:noProof/>
            <w:webHidden/>
          </w:rPr>
          <w:tab/>
        </w:r>
        <w:r w:rsidR="00CF274A" w:rsidDel="00252F3E">
          <w:rPr>
            <w:noProof/>
            <w:webHidden/>
          </w:rPr>
          <w:delText>53</w:delText>
        </w:r>
      </w:del>
    </w:p>
    <w:p w:rsidR="001D1000" w:rsidDel="00252F3E" w:rsidRDefault="00CC4170">
      <w:pPr>
        <w:pStyle w:val="Spisilustracji"/>
        <w:tabs>
          <w:tab w:val="right" w:leader="dot" w:pos="8492"/>
        </w:tabs>
        <w:rPr>
          <w:del w:id="2542" w:author="DeeM" w:date="2015-12-07T17:03:00Z"/>
          <w:rFonts w:asciiTheme="minorHAnsi" w:eastAsiaTheme="minorEastAsia" w:hAnsiTheme="minorHAnsi" w:cstheme="minorBidi"/>
          <w:noProof/>
          <w:sz w:val="22"/>
          <w:szCs w:val="22"/>
        </w:rPr>
      </w:pPr>
      <w:del w:id="2543" w:author="DeeM" w:date="2015-12-07T17:03:00Z">
        <w:r w:rsidRPr="00CC4170">
          <w:rPr>
            <w:rPrChange w:id="2544" w:author="DeeM" w:date="2015-12-07T17:03:00Z">
              <w:rPr>
                <w:rStyle w:val="Hipercze"/>
                <w:noProof/>
              </w:rPr>
            </w:rPrChange>
          </w:rPr>
          <w:delText>Rys. 6.11. Ekran startowy aplikacji mobilnej</w:delText>
        </w:r>
        <w:r w:rsidR="001D1000" w:rsidDel="00252F3E">
          <w:rPr>
            <w:noProof/>
            <w:webHidden/>
          </w:rPr>
          <w:tab/>
        </w:r>
        <w:r w:rsidR="00CF274A" w:rsidDel="00252F3E">
          <w:rPr>
            <w:noProof/>
            <w:webHidden/>
          </w:rPr>
          <w:delText>54</w:delText>
        </w:r>
      </w:del>
    </w:p>
    <w:p w:rsidR="001D1000" w:rsidDel="00252F3E" w:rsidRDefault="00CC4170">
      <w:pPr>
        <w:pStyle w:val="Spisilustracji"/>
        <w:tabs>
          <w:tab w:val="right" w:leader="dot" w:pos="8492"/>
        </w:tabs>
        <w:rPr>
          <w:del w:id="2545" w:author="DeeM" w:date="2015-12-07T17:03:00Z"/>
          <w:rFonts w:asciiTheme="minorHAnsi" w:eastAsiaTheme="minorEastAsia" w:hAnsiTheme="minorHAnsi" w:cstheme="minorBidi"/>
          <w:noProof/>
          <w:sz w:val="22"/>
          <w:szCs w:val="22"/>
        </w:rPr>
      </w:pPr>
      <w:del w:id="2546" w:author="DeeM" w:date="2015-12-07T17:03:00Z">
        <w:r w:rsidRPr="00CC4170">
          <w:rPr>
            <w:rPrChange w:id="2547" w:author="DeeM" w:date="2015-12-07T17:03:00Z">
              <w:rPr>
                <w:rStyle w:val="Hipercze"/>
                <w:noProof/>
              </w:rPr>
            </w:rPrChange>
          </w:rPr>
          <w:delText>Rys. 6.12. Ekran logowania w aplikacji mobilnej</w:delText>
        </w:r>
        <w:r w:rsidR="001D1000" w:rsidDel="00252F3E">
          <w:rPr>
            <w:noProof/>
            <w:webHidden/>
          </w:rPr>
          <w:tab/>
        </w:r>
        <w:r w:rsidR="00CF274A" w:rsidDel="00252F3E">
          <w:rPr>
            <w:noProof/>
            <w:webHidden/>
          </w:rPr>
          <w:delText>55</w:delText>
        </w:r>
      </w:del>
    </w:p>
    <w:p w:rsidR="001D1000" w:rsidDel="00252F3E" w:rsidRDefault="00CC4170">
      <w:pPr>
        <w:pStyle w:val="Spisilustracji"/>
        <w:tabs>
          <w:tab w:val="right" w:leader="dot" w:pos="8492"/>
        </w:tabs>
        <w:rPr>
          <w:del w:id="2548" w:author="DeeM" w:date="2015-12-07T17:03:00Z"/>
          <w:rFonts w:asciiTheme="minorHAnsi" w:eastAsiaTheme="minorEastAsia" w:hAnsiTheme="minorHAnsi" w:cstheme="minorBidi"/>
          <w:noProof/>
          <w:sz w:val="22"/>
          <w:szCs w:val="22"/>
        </w:rPr>
      </w:pPr>
      <w:del w:id="2549" w:author="DeeM" w:date="2015-12-07T17:03:00Z">
        <w:r w:rsidRPr="00CC4170">
          <w:rPr>
            <w:rPrChange w:id="2550" w:author="DeeM" w:date="2015-12-07T17:03:00Z">
              <w:rPr>
                <w:rStyle w:val="Hipercze"/>
                <w:noProof/>
              </w:rPr>
            </w:rPrChange>
          </w:rPr>
          <w:delText>Rys. 6.13. Ekran wyświetlania szczegółów atrakcji w aplikacji mobilnej</w:delText>
        </w:r>
        <w:r w:rsidR="001D1000" w:rsidDel="00252F3E">
          <w:rPr>
            <w:noProof/>
            <w:webHidden/>
          </w:rPr>
          <w:tab/>
        </w:r>
        <w:r w:rsidR="00CF274A" w:rsidDel="00252F3E">
          <w:rPr>
            <w:noProof/>
            <w:webHidden/>
          </w:rPr>
          <w:delText>56</w:delText>
        </w:r>
      </w:del>
    </w:p>
    <w:p w:rsidR="001D1000" w:rsidDel="00252F3E" w:rsidRDefault="00CC4170">
      <w:pPr>
        <w:pStyle w:val="Spisilustracji"/>
        <w:tabs>
          <w:tab w:val="right" w:leader="dot" w:pos="8492"/>
        </w:tabs>
        <w:rPr>
          <w:del w:id="2551" w:author="DeeM" w:date="2015-12-07T17:03:00Z"/>
          <w:rFonts w:asciiTheme="minorHAnsi" w:eastAsiaTheme="minorEastAsia" w:hAnsiTheme="minorHAnsi" w:cstheme="minorBidi"/>
          <w:noProof/>
          <w:sz w:val="22"/>
          <w:szCs w:val="22"/>
        </w:rPr>
      </w:pPr>
      <w:del w:id="2552" w:author="DeeM" w:date="2015-12-07T17:03:00Z">
        <w:r w:rsidRPr="00CC4170">
          <w:rPr>
            <w:rPrChange w:id="2553" w:author="DeeM" w:date="2015-12-07T17:03:00Z">
              <w:rPr>
                <w:rStyle w:val="Hipercze"/>
                <w:noProof/>
              </w:rPr>
            </w:rPrChange>
          </w:rPr>
          <w:delText>Rys. 6.14. Widok zakładki Opinie w aplikacji mobilnej</w:delText>
        </w:r>
        <w:r w:rsidR="001D1000" w:rsidDel="00252F3E">
          <w:rPr>
            <w:noProof/>
            <w:webHidden/>
          </w:rPr>
          <w:tab/>
        </w:r>
        <w:r w:rsidR="00CF274A" w:rsidDel="00252F3E">
          <w:rPr>
            <w:noProof/>
            <w:webHidden/>
          </w:rPr>
          <w:delText>57</w:delText>
        </w:r>
      </w:del>
    </w:p>
    <w:p w:rsidR="001D1000" w:rsidDel="00252F3E" w:rsidRDefault="00CC4170">
      <w:pPr>
        <w:pStyle w:val="Spisilustracji"/>
        <w:tabs>
          <w:tab w:val="right" w:leader="dot" w:pos="8492"/>
        </w:tabs>
        <w:rPr>
          <w:del w:id="2554" w:author="DeeM" w:date="2015-12-07T17:03:00Z"/>
          <w:rFonts w:asciiTheme="minorHAnsi" w:eastAsiaTheme="minorEastAsia" w:hAnsiTheme="minorHAnsi" w:cstheme="minorBidi"/>
          <w:noProof/>
          <w:sz w:val="22"/>
          <w:szCs w:val="22"/>
        </w:rPr>
      </w:pPr>
      <w:del w:id="2555" w:author="DeeM" w:date="2015-12-07T17:03:00Z">
        <w:r w:rsidRPr="00CC4170">
          <w:rPr>
            <w:rPrChange w:id="2556" w:author="DeeM" w:date="2015-12-07T17:03:00Z">
              <w:rPr>
                <w:rStyle w:val="Hipercze"/>
                <w:noProof/>
              </w:rPr>
            </w:rPrChange>
          </w:rPr>
          <w:delText>Rys. 6.15. Widok zakładki Zdjęcia w aplikacji mobilnej</w:delText>
        </w:r>
        <w:r w:rsidR="001D1000" w:rsidDel="00252F3E">
          <w:rPr>
            <w:noProof/>
            <w:webHidden/>
          </w:rPr>
          <w:tab/>
        </w:r>
        <w:r w:rsidR="00CF274A" w:rsidDel="00252F3E">
          <w:rPr>
            <w:noProof/>
            <w:webHidden/>
          </w:rPr>
          <w:delText>58</w:delText>
        </w:r>
      </w:del>
    </w:p>
    <w:p w:rsidR="001D1000" w:rsidDel="00252F3E" w:rsidRDefault="00CC4170">
      <w:pPr>
        <w:pStyle w:val="Spisilustracji"/>
        <w:tabs>
          <w:tab w:val="right" w:leader="dot" w:pos="8492"/>
        </w:tabs>
        <w:rPr>
          <w:del w:id="2557" w:author="DeeM" w:date="2015-12-07T17:03:00Z"/>
          <w:rFonts w:asciiTheme="minorHAnsi" w:eastAsiaTheme="minorEastAsia" w:hAnsiTheme="minorHAnsi" w:cstheme="minorBidi"/>
          <w:noProof/>
          <w:sz w:val="22"/>
          <w:szCs w:val="22"/>
        </w:rPr>
      </w:pPr>
      <w:del w:id="2558" w:author="DeeM" w:date="2015-12-07T17:03:00Z">
        <w:r w:rsidRPr="00CC4170">
          <w:rPr>
            <w:rPrChange w:id="2559" w:author="DeeM" w:date="2015-12-07T17:03:00Z">
              <w:rPr>
                <w:rStyle w:val="Hipercze"/>
                <w:noProof/>
              </w:rPr>
            </w:rPrChange>
          </w:rPr>
          <w:delText>Rys. 6.16. Widok zakładki Mapa w aplikacji mobilnej</w:delText>
        </w:r>
        <w:r w:rsidR="001D1000" w:rsidDel="00252F3E">
          <w:rPr>
            <w:noProof/>
            <w:webHidden/>
          </w:rPr>
          <w:tab/>
        </w:r>
        <w:r w:rsidR="00CF274A" w:rsidDel="00252F3E">
          <w:rPr>
            <w:noProof/>
            <w:webHidden/>
          </w:rPr>
          <w:delText>59</w:delText>
        </w:r>
      </w:del>
    </w:p>
    <w:p w:rsidR="001D1000" w:rsidDel="00252F3E" w:rsidRDefault="00CC4170">
      <w:pPr>
        <w:pStyle w:val="Spisilustracji"/>
        <w:tabs>
          <w:tab w:val="right" w:leader="dot" w:pos="8492"/>
        </w:tabs>
        <w:rPr>
          <w:del w:id="2560" w:author="DeeM" w:date="2015-12-07T17:03:00Z"/>
          <w:rFonts w:asciiTheme="minorHAnsi" w:eastAsiaTheme="minorEastAsia" w:hAnsiTheme="minorHAnsi" w:cstheme="minorBidi"/>
          <w:noProof/>
          <w:sz w:val="22"/>
          <w:szCs w:val="22"/>
        </w:rPr>
      </w:pPr>
      <w:del w:id="2561" w:author="DeeM" w:date="2015-12-07T17:03:00Z">
        <w:r w:rsidRPr="00CC4170">
          <w:rPr>
            <w:rPrChange w:id="2562" w:author="DeeM" w:date="2015-12-07T17:03:00Z">
              <w:rPr>
                <w:rStyle w:val="Hipercze"/>
                <w:noProof/>
              </w:rPr>
            </w:rPrChange>
          </w:rPr>
          <w:delText>Rys. 6.17. Widok dodawania zdjęcia do atrakcji w aplikacji mobilnej</w:delText>
        </w:r>
        <w:r w:rsidR="001D1000" w:rsidDel="00252F3E">
          <w:rPr>
            <w:noProof/>
            <w:webHidden/>
          </w:rPr>
          <w:tab/>
        </w:r>
        <w:r w:rsidR="00CF274A" w:rsidDel="00252F3E">
          <w:rPr>
            <w:noProof/>
            <w:webHidden/>
          </w:rPr>
          <w:delText>60</w:delText>
        </w:r>
      </w:del>
    </w:p>
    <w:p w:rsidR="001D1000" w:rsidDel="00252F3E" w:rsidRDefault="00CC4170">
      <w:pPr>
        <w:pStyle w:val="Spisilustracji"/>
        <w:tabs>
          <w:tab w:val="right" w:leader="dot" w:pos="8492"/>
        </w:tabs>
        <w:rPr>
          <w:del w:id="2563" w:author="DeeM" w:date="2015-12-07T17:03:00Z"/>
          <w:rFonts w:asciiTheme="minorHAnsi" w:eastAsiaTheme="minorEastAsia" w:hAnsiTheme="minorHAnsi" w:cstheme="minorBidi"/>
          <w:noProof/>
          <w:sz w:val="22"/>
          <w:szCs w:val="22"/>
        </w:rPr>
      </w:pPr>
      <w:del w:id="2564" w:author="DeeM" w:date="2015-12-07T17:03:00Z">
        <w:r w:rsidRPr="00CC4170">
          <w:rPr>
            <w:rPrChange w:id="2565" w:author="DeeM" w:date="2015-12-07T17:03:00Z">
              <w:rPr>
                <w:rStyle w:val="Hipercze"/>
                <w:noProof/>
              </w:rPr>
            </w:rPrChange>
          </w:rPr>
          <w:delText>Rys. 6.18. Widok dodawania opinii do atrakcji w aplikacji mobilnej</w:delText>
        </w:r>
        <w:r w:rsidR="001D1000" w:rsidDel="00252F3E">
          <w:rPr>
            <w:noProof/>
            <w:webHidden/>
          </w:rPr>
          <w:tab/>
        </w:r>
        <w:r w:rsidR="00CF274A" w:rsidDel="00252F3E">
          <w:rPr>
            <w:noProof/>
            <w:webHidden/>
          </w:rPr>
          <w:delText>61</w:delText>
        </w:r>
      </w:del>
    </w:p>
    <w:p w:rsidR="00DB5C6F" w:rsidRPr="008B04B5" w:rsidRDefault="00CC4170" w:rsidP="00DB5C6F">
      <w:pPr>
        <w:pStyle w:val="Zwykyakapit"/>
      </w:pPr>
      <w:r>
        <w:fldChar w:fldCharType="end"/>
      </w:r>
    </w:p>
    <w:p w:rsidR="00DB5C6F" w:rsidRDefault="00DB5C6F" w:rsidP="00DF6FBD">
      <w:pPr>
        <w:pStyle w:val="Tytu1"/>
      </w:pPr>
      <w:bookmarkStart w:id="2566" w:name="_Toc437097154"/>
      <w:bookmarkStart w:id="2567" w:name="_Toc437130600"/>
      <w:bookmarkStart w:id="2568" w:name="_Toc437158469"/>
      <w:bookmarkStart w:id="2569" w:name="_Toc437158580"/>
      <w:bookmarkStart w:id="2570" w:name="_Toc437159084"/>
      <w:bookmarkStart w:id="2571" w:name="_Toc437159172"/>
      <w:bookmarkStart w:id="2572" w:name="_Toc437190911"/>
      <w:r>
        <w:lastRenderedPageBreak/>
        <w:t xml:space="preserve">Wykaz </w:t>
      </w:r>
      <w:r w:rsidRPr="00DF6FBD">
        <w:t>tabel</w:t>
      </w:r>
      <w:bookmarkEnd w:id="2566"/>
      <w:bookmarkEnd w:id="2567"/>
      <w:bookmarkEnd w:id="2568"/>
      <w:bookmarkEnd w:id="2569"/>
      <w:bookmarkEnd w:id="2570"/>
      <w:bookmarkEnd w:id="2571"/>
      <w:bookmarkEnd w:id="2572"/>
    </w:p>
    <w:p w:rsidR="00252F3E" w:rsidRDefault="00CC4170">
      <w:pPr>
        <w:pStyle w:val="Spisilustracji"/>
        <w:tabs>
          <w:tab w:val="right" w:leader="dot" w:pos="8492"/>
        </w:tabs>
        <w:rPr>
          <w:ins w:id="2573" w:author="DeeM" w:date="2015-12-07T17:03:00Z"/>
          <w:rFonts w:asciiTheme="minorHAnsi" w:eastAsiaTheme="minorEastAsia" w:hAnsiTheme="minorHAnsi" w:cstheme="minorBidi"/>
          <w:noProof/>
          <w:sz w:val="22"/>
          <w:szCs w:val="22"/>
        </w:rPr>
      </w:pPr>
      <w:r>
        <w:rPr>
          <w:lang w:val="en-US"/>
        </w:rPr>
        <w:fldChar w:fldCharType="begin"/>
      </w:r>
      <w:r w:rsidR="00DE2E8A">
        <w:rPr>
          <w:lang w:val="en-US"/>
        </w:rPr>
        <w:instrText xml:space="preserve"> TOC \h \z \c "Tabela" </w:instrText>
      </w:r>
      <w:r>
        <w:rPr>
          <w:lang w:val="en-US"/>
        </w:rPr>
        <w:fldChar w:fldCharType="separate"/>
      </w:r>
      <w:ins w:id="2574"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"_Toc437271173"</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2.1.</w:t>
        </w:r>
        <w:r w:rsidR="00252F3E" w:rsidRPr="00366D87">
          <w:rPr>
            <w:rStyle w:val="Hipercze"/>
            <w:noProof/>
          </w:rPr>
          <w:t xml:space="preserve"> Planowane zakresy produktu</w:t>
        </w:r>
        <w:r w:rsidR="00252F3E">
          <w:rPr>
            <w:noProof/>
            <w:webHidden/>
          </w:rPr>
          <w:tab/>
        </w:r>
        <w:r>
          <w:rPr>
            <w:noProof/>
            <w:webHidden/>
          </w:rPr>
          <w:fldChar w:fldCharType="begin"/>
        </w:r>
        <w:r w:rsidR="00252F3E">
          <w:rPr>
            <w:noProof/>
            <w:webHidden/>
          </w:rPr>
          <w:instrText xml:space="preserve"> PAGEREF _Toc437271173 \h </w:instrText>
        </w:r>
      </w:ins>
      <w:r>
        <w:rPr>
          <w:noProof/>
          <w:webHidden/>
        </w:rPr>
      </w:r>
      <w:r>
        <w:rPr>
          <w:noProof/>
          <w:webHidden/>
        </w:rPr>
        <w:fldChar w:fldCharType="separate"/>
      </w:r>
      <w:ins w:id="2575" w:author="DeeM" w:date="2015-12-07T17:03:00Z">
        <w:r w:rsidR="00252F3E">
          <w:rPr>
            <w:noProof/>
            <w:webHidden/>
          </w:rPr>
          <w:t>11</w:t>
        </w:r>
        <w:r>
          <w:rPr>
            <w:noProof/>
            <w:webHidden/>
          </w:rPr>
          <w:fldChar w:fldCharType="end"/>
        </w:r>
        <w:r w:rsidRPr="00366D87">
          <w:rPr>
            <w:rStyle w:val="Hipercze"/>
            <w:noProof/>
          </w:rPr>
          <w:fldChar w:fldCharType="end"/>
        </w:r>
      </w:ins>
    </w:p>
    <w:p w:rsidR="00252F3E" w:rsidRDefault="00CC4170">
      <w:pPr>
        <w:pStyle w:val="Spisilustracji"/>
        <w:tabs>
          <w:tab w:val="right" w:leader="dot" w:pos="8492"/>
        </w:tabs>
        <w:rPr>
          <w:ins w:id="2576" w:author="DeeM" w:date="2015-12-07T17:03:00Z"/>
          <w:rFonts w:asciiTheme="minorHAnsi" w:eastAsiaTheme="minorEastAsia" w:hAnsiTheme="minorHAnsi" w:cstheme="minorBidi"/>
          <w:noProof/>
          <w:sz w:val="22"/>
          <w:szCs w:val="22"/>
        </w:rPr>
      </w:pPr>
      <w:ins w:id="2577"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"_Toc437271174"</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3.1.</w:t>
        </w:r>
        <w:r w:rsidR="00252F3E" w:rsidRPr="00366D87">
          <w:rPr>
            <w:rStyle w:val="Hipercze"/>
            <w:noProof/>
          </w:rPr>
          <w:t xml:space="preserve"> Konta członków zespołu w narzędziu Acunote</w:t>
        </w:r>
        <w:r w:rsidR="00252F3E">
          <w:rPr>
            <w:noProof/>
            <w:webHidden/>
          </w:rPr>
          <w:tab/>
        </w:r>
        <w:r>
          <w:rPr>
            <w:noProof/>
            <w:webHidden/>
          </w:rPr>
          <w:fldChar w:fldCharType="begin"/>
        </w:r>
        <w:r w:rsidR="00252F3E">
          <w:rPr>
            <w:noProof/>
            <w:webHidden/>
          </w:rPr>
          <w:instrText xml:space="preserve"> PAGEREF _Toc437271174 \h </w:instrText>
        </w:r>
      </w:ins>
      <w:r>
        <w:rPr>
          <w:noProof/>
          <w:webHidden/>
        </w:rPr>
      </w:r>
      <w:r>
        <w:rPr>
          <w:noProof/>
          <w:webHidden/>
        </w:rPr>
        <w:fldChar w:fldCharType="separate"/>
      </w:r>
      <w:ins w:id="2578" w:author="DeeM" w:date="2015-12-07T17:03:00Z">
        <w:r w:rsidR="00252F3E">
          <w:rPr>
            <w:noProof/>
            <w:webHidden/>
          </w:rPr>
          <w:t>13</w:t>
        </w:r>
        <w:r>
          <w:rPr>
            <w:noProof/>
            <w:webHidden/>
          </w:rPr>
          <w:fldChar w:fldCharType="end"/>
        </w:r>
        <w:r w:rsidRPr="00366D87">
          <w:rPr>
            <w:rStyle w:val="Hipercze"/>
            <w:noProof/>
          </w:rPr>
          <w:fldChar w:fldCharType="end"/>
        </w:r>
      </w:ins>
    </w:p>
    <w:p w:rsidR="00252F3E" w:rsidRDefault="00CC4170">
      <w:pPr>
        <w:pStyle w:val="Spisilustracji"/>
        <w:tabs>
          <w:tab w:val="right" w:leader="dot" w:pos="8492"/>
        </w:tabs>
        <w:rPr>
          <w:ins w:id="2579" w:author="DeeM" w:date="2015-12-07T17:03:00Z"/>
          <w:rFonts w:asciiTheme="minorHAnsi" w:eastAsiaTheme="minorEastAsia" w:hAnsiTheme="minorHAnsi" w:cstheme="minorBidi"/>
          <w:noProof/>
          <w:sz w:val="22"/>
          <w:szCs w:val="22"/>
        </w:rPr>
      </w:pPr>
      <w:ins w:id="2580"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"_Toc437271175"</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5.1.</w:t>
        </w:r>
        <w:r w:rsidR="00252F3E" w:rsidRPr="00366D87">
          <w:rPr>
            <w:rStyle w:val="Hipercze"/>
            <w:noProof/>
          </w:rPr>
          <w:t xml:space="preserve">  Zbiór encji Place</w:t>
        </w:r>
        <w:r w:rsidR="00252F3E">
          <w:rPr>
            <w:noProof/>
            <w:webHidden/>
          </w:rPr>
          <w:tab/>
        </w:r>
        <w:r>
          <w:rPr>
            <w:noProof/>
            <w:webHidden/>
          </w:rPr>
          <w:fldChar w:fldCharType="begin"/>
        </w:r>
        <w:r w:rsidR="00252F3E">
          <w:rPr>
            <w:noProof/>
            <w:webHidden/>
          </w:rPr>
          <w:instrText xml:space="preserve"> PAGEREF _Toc437271175 \h </w:instrText>
        </w:r>
      </w:ins>
      <w:r>
        <w:rPr>
          <w:noProof/>
          <w:webHidden/>
        </w:rPr>
      </w:r>
      <w:r>
        <w:rPr>
          <w:noProof/>
          <w:webHidden/>
        </w:rPr>
        <w:fldChar w:fldCharType="separate"/>
      </w:r>
      <w:ins w:id="2581" w:author="DeeM" w:date="2015-12-07T17:03:00Z">
        <w:r w:rsidR="00252F3E">
          <w:rPr>
            <w:noProof/>
            <w:webHidden/>
          </w:rPr>
          <w:t>34</w:t>
        </w:r>
        <w:r>
          <w:rPr>
            <w:noProof/>
            <w:webHidden/>
          </w:rPr>
          <w:fldChar w:fldCharType="end"/>
        </w:r>
        <w:r w:rsidRPr="00366D87">
          <w:rPr>
            <w:rStyle w:val="Hipercze"/>
            <w:noProof/>
          </w:rPr>
          <w:fldChar w:fldCharType="end"/>
        </w:r>
      </w:ins>
    </w:p>
    <w:p w:rsidR="00252F3E" w:rsidRDefault="00CC4170">
      <w:pPr>
        <w:pStyle w:val="Spisilustracji"/>
        <w:tabs>
          <w:tab w:val="right" w:leader="dot" w:pos="8492"/>
        </w:tabs>
        <w:rPr>
          <w:ins w:id="2582" w:author="DeeM" w:date="2015-12-07T17:03:00Z"/>
          <w:rFonts w:asciiTheme="minorHAnsi" w:eastAsiaTheme="minorEastAsia" w:hAnsiTheme="minorHAnsi" w:cstheme="minorBidi"/>
          <w:noProof/>
          <w:sz w:val="22"/>
          <w:szCs w:val="22"/>
        </w:rPr>
      </w:pPr>
      <w:ins w:id="2583"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"_Toc437271176"</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5.2.</w:t>
        </w:r>
        <w:r w:rsidR="00252F3E" w:rsidRPr="00366D87">
          <w:rPr>
            <w:rStyle w:val="Hipercze"/>
            <w:noProof/>
          </w:rPr>
          <w:t xml:space="preserve"> Zbiór encji Status</w:t>
        </w:r>
        <w:r w:rsidR="00252F3E">
          <w:rPr>
            <w:noProof/>
            <w:webHidden/>
          </w:rPr>
          <w:tab/>
        </w:r>
        <w:r>
          <w:rPr>
            <w:noProof/>
            <w:webHidden/>
          </w:rPr>
          <w:fldChar w:fldCharType="begin"/>
        </w:r>
        <w:r w:rsidR="00252F3E">
          <w:rPr>
            <w:noProof/>
            <w:webHidden/>
          </w:rPr>
          <w:instrText xml:space="preserve"> PAGEREF _Toc437271176 \h </w:instrText>
        </w:r>
      </w:ins>
      <w:r>
        <w:rPr>
          <w:noProof/>
          <w:webHidden/>
        </w:rPr>
      </w:r>
      <w:r>
        <w:rPr>
          <w:noProof/>
          <w:webHidden/>
        </w:rPr>
        <w:fldChar w:fldCharType="separate"/>
      </w:r>
      <w:ins w:id="2584" w:author="DeeM" w:date="2015-12-07T17:03:00Z">
        <w:r w:rsidR="00252F3E">
          <w:rPr>
            <w:noProof/>
            <w:webHidden/>
          </w:rPr>
          <w:t>34</w:t>
        </w:r>
        <w:r>
          <w:rPr>
            <w:noProof/>
            <w:webHidden/>
          </w:rPr>
          <w:fldChar w:fldCharType="end"/>
        </w:r>
        <w:r w:rsidRPr="00366D87">
          <w:rPr>
            <w:rStyle w:val="Hipercze"/>
            <w:noProof/>
          </w:rPr>
          <w:fldChar w:fldCharType="end"/>
        </w:r>
      </w:ins>
    </w:p>
    <w:p w:rsidR="00252F3E" w:rsidRDefault="00CC4170">
      <w:pPr>
        <w:pStyle w:val="Spisilustracji"/>
        <w:tabs>
          <w:tab w:val="right" w:leader="dot" w:pos="8492"/>
        </w:tabs>
        <w:rPr>
          <w:ins w:id="2585" w:author="DeeM" w:date="2015-12-07T17:03:00Z"/>
          <w:rFonts w:asciiTheme="minorHAnsi" w:eastAsiaTheme="minorEastAsia" w:hAnsiTheme="minorHAnsi" w:cstheme="minorBidi"/>
          <w:noProof/>
          <w:sz w:val="22"/>
          <w:szCs w:val="22"/>
        </w:rPr>
      </w:pPr>
      <w:ins w:id="2586"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"_Toc437271177"</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5.3.</w:t>
        </w:r>
        <w:r w:rsidR="00252F3E" w:rsidRPr="00366D87">
          <w:rPr>
            <w:rStyle w:val="Hipercze"/>
            <w:noProof/>
          </w:rPr>
          <w:t xml:space="preserve"> Zbiór encji Pricing</w:t>
        </w:r>
        <w:r w:rsidR="00252F3E">
          <w:rPr>
            <w:noProof/>
            <w:webHidden/>
          </w:rPr>
          <w:tab/>
        </w:r>
        <w:r>
          <w:rPr>
            <w:noProof/>
            <w:webHidden/>
          </w:rPr>
          <w:fldChar w:fldCharType="begin"/>
        </w:r>
        <w:r w:rsidR="00252F3E">
          <w:rPr>
            <w:noProof/>
            <w:webHidden/>
          </w:rPr>
          <w:instrText xml:space="preserve"> PAGEREF _Toc437271177 \h </w:instrText>
        </w:r>
      </w:ins>
      <w:r>
        <w:rPr>
          <w:noProof/>
          <w:webHidden/>
        </w:rPr>
      </w:r>
      <w:r>
        <w:rPr>
          <w:noProof/>
          <w:webHidden/>
        </w:rPr>
        <w:fldChar w:fldCharType="separate"/>
      </w:r>
      <w:ins w:id="2587" w:author="DeeM" w:date="2015-12-07T17:03:00Z">
        <w:r w:rsidR="00252F3E">
          <w:rPr>
            <w:noProof/>
            <w:webHidden/>
          </w:rPr>
          <w:t>34</w:t>
        </w:r>
        <w:r>
          <w:rPr>
            <w:noProof/>
            <w:webHidden/>
          </w:rPr>
          <w:fldChar w:fldCharType="end"/>
        </w:r>
        <w:r w:rsidRPr="00366D87">
          <w:rPr>
            <w:rStyle w:val="Hipercze"/>
            <w:noProof/>
          </w:rPr>
          <w:fldChar w:fldCharType="end"/>
        </w:r>
      </w:ins>
    </w:p>
    <w:p w:rsidR="00252F3E" w:rsidRDefault="00CC4170">
      <w:pPr>
        <w:pStyle w:val="Spisilustracji"/>
        <w:tabs>
          <w:tab w:val="right" w:leader="dot" w:pos="8492"/>
        </w:tabs>
        <w:rPr>
          <w:ins w:id="2588" w:author="DeeM" w:date="2015-12-07T17:03:00Z"/>
          <w:rFonts w:asciiTheme="minorHAnsi" w:eastAsiaTheme="minorEastAsia" w:hAnsiTheme="minorHAnsi" w:cstheme="minorBidi"/>
          <w:noProof/>
          <w:sz w:val="22"/>
          <w:szCs w:val="22"/>
        </w:rPr>
      </w:pPr>
      <w:ins w:id="2589"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"_Toc437271178"</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5.4.</w:t>
        </w:r>
        <w:r w:rsidR="00252F3E" w:rsidRPr="00366D87">
          <w:rPr>
            <w:rStyle w:val="Hipercze"/>
            <w:noProof/>
          </w:rPr>
          <w:t xml:space="preserve"> Zbiór encji Pricing_element</w:t>
        </w:r>
        <w:r w:rsidR="00252F3E">
          <w:rPr>
            <w:noProof/>
            <w:webHidden/>
          </w:rPr>
          <w:tab/>
        </w:r>
        <w:r>
          <w:rPr>
            <w:noProof/>
            <w:webHidden/>
          </w:rPr>
          <w:fldChar w:fldCharType="begin"/>
        </w:r>
        <w:r w:rsidR="00252F3E">
          <w:rPr>
            <w:noProof/>
            <w:webHidden/>
          </w:rPr>
          <w:instrText xml:space="preserve"> PAGEREF _Toc437271178 \h </w:instrText>
        </w:r>
      </w:ins>
      <w:r>
        <w:rPr>
          <w:noProof/>
          <w:webHidden/>
        </w:rPr>
      </w:r>
      <w:r>
        <w:rPr>
          <w:noProof/>
          <w:webHidden/>
        </w:rPr>
        <w:fldChar w:fldCharType="separate"/>
      </w:r>
      <w:ins w:id="2590" w:author="DeeM" w:date="2015-12-07T17:03:00Z">
        <w:r w:rsidR="00252F3E">
          <w:rPr>
            <w:noProof/>
            <w:webHidden/>
          </w:rPr>
          <w:t>34</w:t>
        </w:r>
        <w:r>
          <w:rPr>
            <w:noProof/>
            <w:webHidden/>
          </w:rPr>
          <w:fldChar w:fldCharType="end"/>
        </w:r>
        <w:r w:rsidRPr="00366D87">
          <w:rPr>
            <w:rStyle w:val="Hipercze"/>
            <w:noProof/>
          </w:rPr>
          <w:fldChar w:fldCharType="end"/>
        </w:r>
      </w:ins>
    </w:p>
    <w:p w:rsidR="00252F3E" w:rsidRDefault="00CC4170">
      <w:pPr>
        <w:pStyle w:val="Spisilustracji"/>
        <w:tabs>
          <w:tab w:val="right" w:leader="dot" w:pos="8492"/>
        </w:tabs>
        <w:rPr>
          <w:ins w:id="2591" w:author="DeeM" w:date="2015-12-07T17:03:00Z"/>
          <w:rFonts w:asciiTheme="minorHAnsi" w:eastAsiaTheme="minorEastAsia" w:hAnsiTheme="minorHAnsi" w:cstheme="minorBidi"/>
          <w:noProof/>
          <w:sz w:val="22"/>
          <w:szCs w:val="22"/>
        </w:rPr>
      </w:pPr>
      <w:ins w:id="2592"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"_Toc437271179"</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5.5.</w:t>
        </w:r>
        <w:r w:rsidR="00252F3E" w:rsidRPr="00366D87">
          <w:rPr>
            <w:rStyle w:val="Hipercze"/>
            <w:noProof/>
          </w:rPr>
          <w:t xml:space="preserve"> Zbiór encji Place_to_type</w:t>
        </w:r>
        <w:r w:rsidR="00252F3E">
          <w:rPr>
            <w:noProof/>
            <w:webHidden/>
          </w:rPr>
          <w:tab/>
        </w:r>
        <w:r>
          <w:rPr>
            <w:noProof/>
            <w:webHidden/>
          </w:rPr>
          <w:fldChar w:fldCharType="begin"/>
        </w:r>
        <w:r w:rsidR="00252F3E">
          <w:rPr>
            <w:noProof/>
            <w:webHidden/>
          </w:rPr>
          <w:instrText xml:space="preserve"> PAGEREF _Toc437271179 \h </w:instrText>
        </w:r>
      </w:ins>
      <w:r>
        <w:rPr>
          <w:noProof/>
          <w:webHidden/>
        </w:rPr>
      </w:r>
      <w:r>
        <w:rPr>
          <w:noProof/>
          <w:webHidden/>
        </w:rPr>
        <w:fldChar w:fldCharType="separate"/>
      </w:r>
      <w:ins w:id="2593" w:author="DeeM" w:date="2015-12-07T17:03:00Z">
        <w:r w:rsidR="00252F3E">
          <w:rPr>
            <w:noProof/>
            <w:webHidden/>
          </w:rPr>
          <w:t>35</w:t>
        </w:r>
        <w:r>
          <w:rPr>
            <w:noProof/>
            <w:webHidden/>
          </w:rPr>
          <w:fldChar w:fldCharType="end"/>
        </w:r>
        <w:r w:rsidRPr="00366D87">
          <w:rPr>
            <w:rStyle w:val="Hipercze"/>
            <w:noProof/>
          </w:rPr>
          <w:fldChar w:fldCharType="end"/>
        </w:r>
      </w:ins>
    </w:p>
    <w:p w:rsidR="00252F3E" w:rsidRDefault="00CC4170">
      <w:pPr>
        <w:pStyle w:val="Spisilustracji"/>
        <w:tabs>
          <w:tab w:val="right" w:leader="dot" w:pos="8492"/>
        </w:tabs>
        <w:rPr>
          <w:ins w:id="2594" w:author="DeeM" w:date="2015-12-07T17:03:00Z"/>
          <w:rFonts w:asciiTheme="minorHAnsi" w:eastAsiaTheme="minorEastAsia" w:hAnsiTheme="minorHAnsi" w:cstheme="minorBidi"/>
          <w:noProof/>
          <w:sz w:val="22"/>
          <w:szCs w:val="22"/>
        </w:rPr>
      </w:pPr>
      <w:ins w:id="2595"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"_Toc437271180"</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5.6.</w:t>
        </w:r>
        <w:r w:rsidR="00252F3E" w:rsidRPr="00366D87">
          <w:rPr>
            <w:rStyle w:val="Hipercze"/>
            <w:noProof/>
          </w:rPr>
          <w:t xml:space="preserve"> Zbiór encji Place_type</w:t>
        </w:r>
        <w:r w:rsidR="00252F3E">
          <w:rPr>
            <w:noProof/>
            <w:webHidden/>
          </w:rPr>
          <w:tab/>
        </w:r>
        <w:r>
          <w:rPr>
            <w:noProof/>
            <w:webHidden/>
          </w:rPr>
          <w:fldChar w:fldCharType="begin"/>
        </w:r>
        <w:r w:rsidR="00252F3E">
          <w:rPr>
            <w:noProof/>
            <w:webHidden/>
          </w:rPr>
          <w:instrText xml:space="preserve"> PAGEREF _Toc437271180 \h </w:instrText>
        </w:r>
      </w:ins>
      <w:r>
        <w:rPr>
          <w:noProof/>
          <w:webHidden/>
        </w:rPr>
      </w:r>
      <w:r>
        <w:rPr>
          <w:noProof/>
          <w:webHidden/>
        </w:rPr>
        <w:fldChar w:fldCharType="separate"/>
      </w:r>
      <w:ins w:id="2596" w:author="DeeM" w:date="2015-12-07T17:03:00Z">
        <w:r w:rsidR="00252F3E">
          <w:rPr>
            <w:noProof/>
            <w:webHidden/>
          </w:rPr>
          <w:t>35</w:t>
        </w:r>
        <w:r>
          <w:rPr>
            <w:noProof/>
            <w:webHidden/>
          </w:rPr>
          <w:fldChar w:fldCharType="end"/>
        </w:r>
        <w:r w:rsidRPr="00366D87">
          <w:rPr>
            <w:rStyle w:val="Hipercze"/>
            <w:noProof/>
          </w:rPr>
          <w:fldChar w:fldCharType="end"/>
        </w:r>
      </w:ins>
    </w:p>
    <w:p w:rsidR="00252F3E" w:rsidRDefault="00CC4170">
      <w:pPr>
        <w:pStyle w:val="Spisilustracji"/>
        <w:tabs>
          <w:tab w:val="right" w:leader="dot" w:pos="8492"/>
        </w:tabs>
        <w:rPr>
          <w:ins w:id="2597" w:author="DeeM" w:date="2015-12-07T17:03:00Z"/>
          <w:rFonts w:asciiTheme="minorHAnsi" w:eastAsiaTheme="minorEastAsia" w:hAnsiTheme="minorHAnsi" w:cstheme="minorBidi"/>
          <w:noProof/>
          <w:sz w:val="22"/>
          <w:szCs w:val="22"/>
        </w:rPr>
      </w:pPr>
      <w:ins w:id="2598"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"_Toc437271181"</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5.7.</w:t>
        </w:r>
        <w:r w:rsidR="00252F3E" w:rsidRPr="00366D87">
          <w:rPr>
            <w:rStyle w:val="Hipercze"/>
            <w:noProof/>
          </w:rPr>
          <w:t xml:space="preserve"> Zbiór encji Score</w:t>
        </w:r>
        <w:r w:rsidR="00252F3E">
          <w:rPr>
            <w:noProof/>
            <w:webHidden/>
          </w:rPr>
          <w:tab/>
        </w:r>
        <w:r>
          <w:rPr>
            <w:noProof/>
            <w:webHidden/>
          </w:rPr>
          <w:fldChar w:fldCharType="begin"/>
        </w:r>
        <w:r w:rsidR="00252F3E">
          <w:rPr>
            <w:noProof/>
            <w:webHidden/>
          </w:rPr>
          <w:instrText xml:space="preserve"> PAGEREF _Toc437271181 \h </w:instrText>
        </w:r>
      </w:ins>
      <w:r>
        <w:rPr>
          <w:noProof/>
          <w:webHidden/>
        </w:rPr>
      </w:r>
      <w:r>
        <w:rPr>
          <w:noProof/>
          <w:webHidden/>
        </w:rPr>
        <w:fldChar w:fldCharType="separate"/>
      </w:r>
      <w:ins w:id="2599" w:author="DeeM" w:date="2015-12-07T17:03:00Z">
        <w:r w:rsidR="00252F3E">
          <w:rPr>
            <w:noProof/>
            <w:webHidden/>
          </w:rPr>
          <w:t>35</w:t>
        </w:r>
        <w:r>
          <w:rPr>
            <w:noProof/>
            <w:webHidden/>
          </w:rPr>
          <w:fldChar w:fldCharType="end"/>
        </w:r>
        <w:r w:rsidRPr="00366D87">
          <w:rPr>
            <w:rStyle w:val="Hipercze"/>
            <w:noProof/>
          </w:rPr>
          <w:fldChar w:fldCharType="end"/>
        </w:r>
      </w:ins>
    </w:p>
    <w:p w:rsidR="00252F3E" w:rsidRDefault="00CC4170">
      <w:pPr>
        <w:pStyle w:val="Spisilustracji"/>
        <w:tabs>
          <w:tab w:val="right" w:leader="dot" w:pos="8492"/>
        </w:tabs>
        <w:rPr>
          <w:ins w:id="2600" w:author="DeeM" w:date="2015-12-07T17:03:00Z"/>
          <w:rFonts w:asciiTheme="minorHAnsi" w:eastAsiaTheme="minorEastAsia" w:hAnsiTheme="minorHAnsi" w:cstheme="minorBidi"/>
          <w:noProof/>
          <w:sz w:val="22"/>
          <w:szCs w:val="22"/>
        </w:rPr>
      </w:pPr>
      <w:ins w:id="2601"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"_Toc437271182"</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5.8.</w:t>
        </w:r>
        <w:r w:rsidR="00252F3E" w:rsidRPr="00366D87">
          <w:rPr>
            <w:rStyle w:val="Hipercze"/>
            <w:noProof/>
          </w:rPr>
          <w:t xml:space="preserve"> Zbiór encji Report</w:t>
        </w:r>
        <w:r w:rsidR="00252F3E">
          <w:rPr>
            <w:noProof/>
            <w:webHidden/>
          </w:rPr>
          <w:tab/>
        </w:r>
        <w:r>
          <w:rPr>
            <w:noProof/>
            <w:webHidden/>
          </w:rPr>
          <w:fldChar w:fldCharType="begin"/>
        </w:r>
        <w:r w:rsidR="00252F3E">
          <w:rPr>
            <w:noProof/>
            <w:webHidden/>
          </w:rPr>
          <w:instrText xml:space="preserve"> PAGEREF _Toc437271182 \h </w:instrText>
        </w:r>
      </w:ins>
      <w:r>
        <w:rPr>
          <w:noProof/>
          <w:webHidden/>
        </w:rPr>
      </w:r>
      <w:r>
        <w:rPr>
          <w:noProof/>
          <w:webHidden/>
        </w:rPr>
        <w:fldChar w:fldCharType="separate"/>
      </w:r>
      <w:ins w:id="2602" w:author="DeeM" w:date="2015-12-07T17:03:00Z">
        <w:r w:rsidR="00252F3E">
          <w:rPr>
            <w:noProof/>
            <w:webHidden/>
          </w:rPr>
          <w:t>35</w:t>
        </w:r>
        <w:r>
          <w:rPr>
            <w:noProof/>
            <w:webHidden/>
          </w:rPr>
          <w:fldChar w:fldCharType="end"/>
        </w:r>
        <w:r w:rsidRPr="00366D87">
          <w:rPr>
            <w:rStyle w:val="Hipercze"/>
            <w:noProof/>
          </w:rPr>
          <w:fldChar w:fldCharType="end"/>
        </w:r>
      </w:ins>
    </w:p>
    <w:p w:rsidR="00252F3E" w:rsidRDefault="00CC4170">
      <w:pPr>
        <w:pStyle w:val="Spisilustracji"/>
        <w:tabs>
          <w:tab w:val="right" w:leader="dot" w:pos="8492"/>
        </w:tabs>
        <w:rPr>
          <w:ins w:id="2603" w:author="DeeM" w:date="2015-12-07T17:03:00Z"/>
          <w:rFonts w:asciiTheme="minorHAnsi" w:eastAsiaTheme="minorEastAsia" w:hAnsiTheme="minorHAnsi" w:cstheme="minorBidi"/>
          <w:noProof/>
          <w:sz w:val="22"/>
          <w:szCs w:val="22"/>
        </w:rPr>
      </w:pPr>
      <w:ins w:id="2604"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"_Toc437271183"</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5.9.</w:t>
        </w:r>
        <w:r w:rsidR="00252F3E" w:rsidRPr="00366D87">
          <w:rPr>
            <w:rStyle w:val="Hipercze"/>
            <w:noProof/>
          </w:rPr>
          <w:t xml:space="preserve"> Zbiór encji User</w:t>
        </w:r>
        <w:r w:rsidR="00252F3E">
          <w:rPr>
            <w:noProof/>
            <w:webHidden/>
          </w:rPr>
          <w:tab/>
        </w:r>
        <w:r>
          <w:rPr>
            <w:noProof/>
            <w:webHidden/>
          </w:rPr>
          <w:fldChar w:fldCharType="begin"/>
        </w:r>
        <w:r w:rsidR="00252F3E">
          <w:rPr>
            <w:noProof/>
            <w:webHidden/>
          </w:rPr>
          <w:instrText xml:space="preserve"> PAGEREF _Toc437271183 \h </w:instrText>
        </w:r>
      </w:ins>
      <w:r>
        <w:rPr>
          <w:noProof/>
          <w:webHidden/>
        </w:rPr>
      </w:r>
      <w:r>
        <w:rPr>
          <w:noProof/>
          <w:webHidden/>
        </w:rPr>
        <w:fldChar w:fldCharType="separate"/>
      </w:r>
      <w:ins w:id="2605" w:author="DeeM" w:date="2015-12-07T17:03:00Z">
        <w:r w:rsidR="00252F3E">
          <w:rPr>
            <w:noProof/>
            <w:webHidden/>
          </w:rPr>
          <w:t>36</w:t>
        </w:r>
        <w:r>
          <w:rPr>
            <w:noProof/>
            <w:webHidden/>
          </w:rPr>
          <w:fldChar w:fldCharType="end"/>
        </w:r>
        <w:r w:rsidRPr="00366D87">
          <w:rPr>
            <w:rStyle w:val="Hipercze"/>
            <w:noProof/>
          </w:rPr>
          <w:fldChar w:fldCharType="end"/>
        </w:r>
      </w:ins>
    </w:p>
    <w:p w:rsidR="00252F3E" w:rsidRDefault="00CC4170">
      <w:pPr>
        <w:pStyle w:val="Spisilustracji"/>
        <w:tabs>
          <w:tab w:val="right" w:leader="dot" w:pos="8492"/>
        </w:tabs>
        <w:rPr>
          <w:ins w:id="2606" w:author="DeeM" w:date="2015-12-07T17:03:00Z"/>
          <w:rFonts w:asciiTheme="minorHAnsi" w:eastAsiaTheme="minorEastAsia" w:hAnsiTheme="minorHAnsi" w:cstheme="minorBidi"/>
          <w:noProof/>
          <w:sz w:val="22"/>
          <w:szCs w:val="22"/>
        </w:rPr>
      </w:pPr>
      <w:ins w:id="2607"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"_Toc437271184"</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5.10</w:t>
        </w:r>
        <w:r w:rsidR="00252F3E" w:rsidRPr="00366D87">
          <w:rPr>
            <w:rStyle w:val="Hipercze"/>
            <w:noProof/>
          </w:rPr>
          <w:t>. Zbiór encji User_friend</w:t>
        </w:r>
        <w:r w:rsidR="00252F3E">
          <w:rPr>
            <w:noProof/>
            <w:webHidden/>
          </w:rPr>
          <w:tab/>
        </w:r>
        <w:r>
          <w:rPr>
            <w:noProof/>
            <w:webHidden/>
          </w:rPr>
          <w:fldChar w:fldCharType="begin"/>
        </w:r>
        <w:r w:rsidR="00252F3E">
          <w:rPr>
            <w:noProof/>
            <w:webHidden/>
          </w:rPr>
          <w:instrText xml:space="preserve"> PAGEREF _Toc437271184 \h </w:instrText>
        </w:r>
      </w:ins>
      <w:r>
        <w:rPr>
          <w:noProof/>
          <w:webHidden/>
        </w:rPr>
      </w:r>
      <w:r>
        <w:rPr>
          <w:noProof/>
          <w:webHidden/>
        </w:rPr>
        <w:fldChar w:fldCharType="separate"/>
      </w:r>
      <w:ins w:id="2608" w:author="DeeM" w:date="2015-12-07T17:03:00Z">
        <w:r w:rsidR="00252F3E">
          <w:rPr>
            <w:noProof/>
            <w:webHidden/>
          </w:rPr>
          <w:t>36</w:t>
        </w:r>
        <w:r>
          <w:rPr>
            <w:noProof/>
            <w:webHidden/>
          </w:rPr>
          <w:fldChar w:fldCharType="end"/>
        </w:r>
        <w:r w:rsidRPr="00366D87">
          <w:rPr>
            <w:rStyle w:val="Hipercze"/>
            <w:noProof/>
          </w:rPr>
          <w:fldChar w:fldCharType="end"/>
        </w:r>
      </w:ins>
    </w:p>
    <w:p w:rsidR="00252F3E" w:rsidRDefault="00CC4170">
      <w:pPr>
        <w:pStyle w:val="Spisilustracji"/>
        <w:tabs>
          <w:tab w:val="right" w:leader="dot" w:pos="8492"/>
        </w:tabs>
        <w:rPr>
          <w:ins w:id="2609" w:author="DeeM" w:date="2015-12-07T17:03:00Z"/>
          <w:rFonts w:asciiTheme="minorHAnsi" w:eastAsiaTheme="minorEastAsia" w:hAnsiTheme="minorHAnsi" w:cstheme="minorBidi"/>
          <w:noProof/>
          <w:sz w:val="22"/>
          <w:szCs w:val="22"/>
        </w:rPr>
      </w:pPr>
      <w:ins w:id="2610"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"_Toc437271185"</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5.11.</w:t>
        </w:r>
        <w:r w:rsidR="00252F3E" w:rsidRPr="00366D87">
          <w:rPr>
            <w:rStyle w:val="Hipercze"/>
            <w:noProof/>
          </w:rPr>
          <w:t xml:space="preserve"> Zbiór encji Friendship_status</w:t>
        </w:r>
        <w:r w:rsidR="00252F3E">
          <w:rPr>
            <w:noProof/>
            <w:webHidden/>
          </w:rPr>
          <w:tab/>
        </w:r>
        <w:r>
          <w:rPr>
            <w:noProof/>
            <w:webHidden/>
          </w:rPr>
          <w:fldChar w:fldCharType="begin"/>
        </w:r>
        <w:r w:rsidR="00252F3E">
          <w:rPr>
            <w:noProof/>
            <w:webHidden/>
          </w:rPr>
          <w:instrText xml:space="preserve"> PAGEREF _Toc437271185 \h </w:instrText>
        </w:r>
      </w:ins>
      <w:r>
        <w:rPr>
          <w:noProof/>
          <w:webHidden/>
        </w:rPr>
      </w:r>
      <w:r>
        <w:rPr>
          <w:noProof/>
          <w:webHidden/>
        </w:rPr>
        <w:fldChar w:fldCharType="separate"/>
      </w:r>
      <w:ins w:id="2611" w:author="DeeM" w:date="2015-12-07T17:03:00Z">
        <w:r w:rsidR="00252F3E">
          <w:rPr>
            <w:noProof/>
            <w:webHidden/>
          </w:rPr>
          <w:t>36</w:t>
        </w:r>
        <w:r>
          <w:rPr>
            <w:noProof/>
            <w:webHidden/>
          </w:rPr>
          <w:fldChar w:fldCharType="end"/>
        </w:r>
        <w:r w:rsidRPr="00366D87">
          <w:rPr>
            <w:rStyle w:val="Hipercze"/>
            <w:noProof/>
          </w:rPr>
          <w:fldChar w:fldCharType="end"/>
        </w:r>
      </w:ins>
    </w:p>
    <w:p w:rsidR="00252F3E" w:rsidRDefault="00CC4170">
      <w:pPr>
        <w:pStyle w:val="Spisilustracji"/>
        <w:tabs>
          <w:tab w:val="right" w:leader="dot" w:pos="8492"/>
        </w:tabs>
        <w:rPr>
          <w:ins w:id="2612" w:author="DeeM" w:date="2015-12-07T17:03:00Z"/>
          <w:rFonts w:asciiTheme="minorHAnsi" w:eastAsiaTheme="minorEastAsia" w:hAnsiTheme="minorHAnsi" w:cstheme="minorBidi"/>
          <w:noProof/>
          <w:sz w:val="22"/>
          <w:szCs w:val="22"/>
        </w:rPr>
      </w:pPr>
      <w:ins w:id="2613"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"_Toc437271186"</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5.12.</w:t>
        </w:r>
        <w:r w:rsidR="00252F3E" w:rsidRPr="00366D87">
          <w:rPr>
            <w:rStyle w:val="Hipercze"/>
            <w:noProof/>
          </w:rPr>
          <w:t xml:space="preserve"> Zbiór encji Activity</w:t>
        </w:r>
        <w:r w:rsidR="00252F3E">
          <w:rPr>
            <w:noProof/>
            <w:webHidden/>
          </w:rPr>
          <w:tab/>
        </w:r>
        <w:r>
          <w:rPr>
            <w:noProof/>
            <w:webHidden/>
          </w:rPr>
          <w:fldChar w:fldCharType="begin"/>
        </w:r>
        <w:r w:rsidR="00252F3E">
          <w:rPr>
            <w:noProof/>
            <w:webHidden/>
          </w:rPr>
          <w:instrText xml:space="preserve"> PAGEREF _Toc437271186 \h </w:instrText>
        </w:r>
      </w:ins>
      <w:r>
        <w:rPr>
          <w:noProof/>
          <w:webHidden/>
        </w:rPr>
      </w:r>
      <w:r>
        <w:rPr>
          <w:noProof/>
          <w:webHidden/>
        </w:rPr>
        <w:fldChar w:fldCharType="separate"/>
      </w:r>
      <w:ins w:id="2614" w:author="DeeM" w:date="2015-12-07T17:03:00Z">
        <w:r w:rsidR="00252F3E">
          <w:rPr>
            <w:noProof/>
            <w:webHidden/>
          </w:rPr>
          <w:t>36</w:t>
        </w:r>
        <w:r>
          <w:rPr>
            <w:noProof/>
            <w:webHidden/>
          </w:rPr>
          <w:fldChar w:fldCharType="end"/>
        </w:r>
        <w:r w:rsidRPr="00366D87">
          <w:rPr>
            <w:rStyle w:val="Hipercze"/>
            <w:noProof/>
          </w:rPr>
          <w:fldChar w:fldCharType="end"/>
        </w:r>
      </w:ins>
    </w:p>
    <w:p w:rsidR="00252F3E" w:rsidRDefault="00CC4170">
      <w:pPr>
        <w:pStyle w:val="Spisilustracji"/>
        <w:tabs>
          <w:tab w:val="right" w:leader="dot" w:pos="8492"/>
        </w:tabs>
        <w:rPr>
          <w:ins w:id="2615" w:author="DeeM" w:date="2015-12-07T17:03:00Z"/>
          <w:rFonts w:asciiTheme="minorHAnsi" w:eastAsiaTheme="minorEastAsia" w:hAnsiTheme="minorHAnsi" w:cstheme="minorBidi"/>
          <w:noProof/>
          <w:sz w:val="22"/>
          <w:szCs w:val="22"/>
        </w:rPr>
      </w:pPr>
      <w:ins w:id="2616"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"_Toc437271187"</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5.13.</w:t>
        </w:r>
        <w:r w:rsidR="00252F3E" w:rsidRPr="00366D87">
          <w:rPr>
            <w:rStyle w:val="Hipercze"/>
            <w:noProof/>
          </w:rPr>
          <w:t xml:space="preserve"> Zbiór encji ActivityType</w:t>
        </w:r>
        <w:r w:rsidR="00252F3E">
          <w:rPr>
            <w:noProof/>
            <w:webHidden/>
          </w:rPr>
          <w:tab/>
        </w:r>
        <w:r>
          <w:rPr>
            <w:noProof/>
            <w:webHidden/>
          </w:rPr>
          <w:fldChar w:fldCharType="begin"/>
        </w:r>
        <w:r w:rsidR="00252F3E">
          <w:rPr>
            <w:noProof/>
            <w:webHidden/>
          </w:rPr>
          <w:instrText xml:space="preserve"> PAGEREF _Toc437271187 \h </w:instrText>
        </w:r>
      </w:ins>
      <w:r>
        <w:rPr>
          <w:noProof/>
          <w:webHidden/>
        </w:rPr>
      </w:r>
      <w:r>
        <w:rPr>
          <w:noProof/>
          <w:webHidden/>
        </w:rPr>
        <w:fldChar w:fldCharType="separate"/>
      </w:r>
      <w:ins w:id="2617" w:author="DeeM" w:date="2015-12-07T17:03:00Z">
        <w:r w:rsidR="00252F3E">
          <w:rPr>
            <w:noProof/>
            <w:webHidden/>
          </w:rPr>
          <w:t>37</w:t>
        </w:r>
        <w:r>
          <w:rPr>
            <w:noProof/>
            <w:webHidden/>
          </w:rPr>
          <w:fldChar w:fldCharType="end"/>
        </w:r>
        <w:r w:rsidRPr="00366D87">
          <w:rPr>
            <w:rStyle w:val="Hipercze"/>
            <w:noProof/>
          </w:rPr>
          <w:fldChar w:fldCharType="end"/>
        </w:r>
      </w:ins>
    </w:p>
    <w:p w:rsidR="00252F3E" w:rsidRDefault="00CC4170">
      <w:pPr>
        <w:pStyle w:val="Spisilustracji"/>
        <w:tabs>
          <w:tab w:val="right" w:leader="dot" w:pos="8492"/>
        </w:tabs>
        <w:rPr>
          <w:ins w:id="2618" w:author="DeeM" w:date="2015-12-07T17:03:00Z"/>
          <w:rFonts w:asciiTheme="minorHAnsi" w:eastAsiaTheme="minorEastAsia" w:hAnsiTheme="minorHAnsi" w:cstheme="minorBidi"/>
          <w:noProof/>
          <w:sz w:val="22"/>
          <w:szCs w:val="22"/>
        </w:rPr>
      </w:pPr>
      <w:ins w:id="2619"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"_Toc437271188"</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5.14.</w:t>
        </w:r>
        <w:r w:rsidR="00252F3E" w:rsidRPr="00366D87">
          <w:rPr>
            <w:rStyle w:val="Hipercze"/>
            <w:noProof/>
          </w:rPr>
          <w:t xml:space="preserve"> Zbiór encji User_role</w:t>
        </w:r>
        <w:r w:rsidR="00252F3E">
          <w:rPr>
            <w:noProof/>
            <w:webHidden/>
          </w:rPr>
          <w:tab/>
        </w:r>
        <w:r>
          <w:rPr>
            <w:noProof/>
            <w:webHidden/>
          </w:rPr>
          <w:fldChar w:fldCharType="begin"/>
        </w:r>
        <w:r w:rsidR="00252F3E">
          <w:rPr>
            <w:noProof/>
            <w:webHidden/>
          </w:rPr>
          <w:instrText xml:space="preserve"> PAGEREF _Toc437271188 \h </w:instrText>
        </w:r>
      </w:ins>
      <w:r>
        <w:rPr>
          <w:noProof/>
          <w:webHidden/>
        </w:rPr>
      </w:r>
      <w:r>
        <w:rPr>
          <w:noProof/>
          <w:webHidden/>
        </w:rPr>
        <w:fldChar w:fldCharType="separate"/>
      </w:r>
      <w:ins w:id="2620" w:author="DeeM" w:date="2015-12-07T17:03:00Z">
        <w:r w:rsidR="00252F3E">
          <w:rPr>
            <w:noProof/>
            <w:webHidden/>
          </w:rPr>
          <w:t>37</w:t>
        </w:r>
        <w:r>
          <w:rPr>
            <w:noProof/>
            <w:webHidden/>
          </w:rPr>
          <w:fldChar w:fldCharType="end"/>
        </w:r>
        <w:r w:rsidRPr="00366D87">
          <w:rPr>
            <w:rStyle w:val="Hipercze"/>
            <w:noProof/>
          </w:rPr>
          <w:fldChar w:fldCharType="end"/>
        </w:r>
      </w:ins>
    </w:p>
    <w:p w:rsidR="00252F3E" w:rsidRDefault="00CC4170">
      <w:pPr>
        <w:pStyle w:val="Spisilustracji"/>
        <w:tabs>
          <w:tab w:val="right" w:leader="dot" w:pos="8492"/>
        </w:tabs>
        <w:rPr>
          <w:ins w:id="2621" w:author="DeeM" w:date="2015-12-07T17:03:00Z"/>
          <w:rFonts w:asciiTheme="minorHAnsi" w:eastAsiaTheme="minorEastAsia" w:hAnsiTheme="minorHAnsi" w:cstheme="minorBidi"/>
          <w:noProof/>
          <w:sz w:val="22"/>
          <w:szCs w:val="22"/>
        </w:rPr>
      </w:pPr>
      <w:ins w:id="2622"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"_Toc437271189"</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5.15.</w:t>
        </w:r>
        <w:r w:rsidR="00252F3E" w:rsidRPr="00366D87">
          <w:rPr>
            <w:rStyle w:val="Hipercze"/>
            <w:noProof/>
          </w:rPr>
          <w:t xml:space="preserve"> Zbiór encji Role</w:t>
        </w:r>
        <w:r w:rsidR="00252F3E">
          <w:rPr>
            <w:noProof/>
            <w:webHidden/>
          </w:rPr>
          <w:tab/>
        </w:r>
        <w:r>
          <w:rPr>
            <w:noProof/>
            <w:webHidden/>
          </w:rPr>
          <w:fldChar w:fldCharType="begin"/>
        </w:r>
        <w:r w:rsidR="00252F3E">
          <w:rPr>
            <w:noProof/>
            <w:webHidden/>
          </w:rPr>
          <w:instrText xml:space="preserve"> PAGEREF _Toc437271189 \h </w:instrText>
        </w:r>
      </w:ins>
      <w:r>
        <w:rPr>
          <w:noProof/>
          <w:webHidden/>
        </w:rPr>
      </w:r>
      <w:r>
        <w:rPr>
          <w:noProof/>
          <w:webHidden/>
        </w:rPr>
        <w:fldChar w:fldCharType="separate"/>
      </w:r>
      <w:ins w:id="2623" w:author="DeeM" w:date="2015-12-07T17:03:00Z">
        <w:r w:rsidR="00252F3E">
          <w:rPr>
            <w:noProof/>
            <w:webHidden/>
          </w:rPr>
          <w:t>37</w:t>
        </w:r>
        <w:r>
          <w:rPr>
            <w:noProof/>
            <w:webHidden/>
          </w:rPr>
          <w:fldChar w:fldCharType="end"/>
        </w:r>
        <w:r w:rsidRPr="00366D87">
          <w:rPr>
            <w:rStyle w:val="Hipercze"/>
            <w:noProof/>
          </w:rPr>
          <w:fldChar w:fldCharType="end"/>
        </w:r>
      </w:ins>
    </w:p>
    <w:p w:rsidR="00252F3E" w:rsidRDefault="00CC4170">
      <w:pPr>
        <w:pStyle w:val="Spisilustracji"/>
        <w:tabs>
          <w:tab w:val="right" w:leader="dot" w:pos="8492"/>
        </w:tabs>
        <w:rPr>
          <w:ins w:id="2624" w:author="DeeM" w:date="2015-12-07T17:03:00Z"/>
          <w:rFonts w:asciiTheme="minorHAnsi" w:eastAsiaTheme="minorEastAsia" w:hAnsiTheme="minorHAnsi" w:cstheme="minorBidi"/>
          <w:noProof/>
          <w:sz w:val="22"/>
          <w:szCs w:val="22"/>
        </w:rPr>
      </w:pPr>
      <w:ins w:id="2625"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"_Toc437271190"</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5.16.</w:t>
        </w:r>
        <w:r w:rsidR="00252F3E" w:rsidRPr="00366D87">
          <w:rPr>
            <w:rStyle w:val="Hipercze"/>
            <w:noProof/>
          </w:rPr>
          <w:t xml:space="preserve"> Zbiór encji ForkFile</w:t>
        </w:r>
        <w:r w:rsidR="00252F3E">
          <w:rPr>
            <w:noProof/>
            <w:webHidden/>
          </w:rPr>
          <w:tab/>
        </w:r>
        <w:r>
          <w:rPr>
            <w:noProof/>
            <w:webHidden/>
          </w:rPr>
          <w:fldChar w:fldCharType="begin"/>
        </w:r>
        <w:r w:rsidR="00252F3E">
          <w:rPr>
            <w:noProof/>
            <w:webHidden/>
          </w:rPr>
          <w:instrText xml:space="preserve"> PAGEREF _Toc437271190 \h </w:instrText>
        </w:r>
      </w:ins>
      <w:r>
        <w:rPr>
          <w:noProof/>
          <w:webHidden/>
        </w:rPr>
      </w:r>
      <w:r>
        <w:rPr>
          <w:noProof/>
          <w:webHidden/>
        </w:rPr>
        <w:fldChar w:fldCharType="separate"/>
      </w:r>
      <w:ins w:id="2626" w:author="DeeM" w:date="2015-12-07T17:03:00Z">
        <w:r w:rsidR="00252F3E">
          <w:rPr>
            <w:noProof/>
            <w:webHidden/>
          </w:rPr>
          <w:t>37</w:t>
        </w:r>
        <w:r>
          <w:rPr>
            <w:noProof/>
            <w:webHidden/>
          </w:rPr>
          <w:fldChar w:fldCharType="end"/>
        </w:r>
        <w:r w:rsidRPr="00366D87">
          <w:rPr>
            <w:rStyle w:val="Hipercze"/>
            <w:noProof/>
          </w:rPr>
          <w:fldChar w:fldCharType="end"/>
        </w:r>
      </w:ins>
    </w:p>
    <w:p w:rsidR="00252F3E" w:rsidRDefault="00CC4170">
      <w:pPr>
        <w:pStyle w:val="Spisilustracji"/>
        <w:tabs>
          <w:tab w:val="right" w:leader="dot" w:pos="8492"/>
        </w:tabs>
        <w:rPr>
          <w:ins w:id="2627" w:author="DeeM" w:date="2015-12-07T17:03:00Z"/>
          <w:rFonts w:asciiTheme="minorHAnsi" w:eastAsiaTheme="minorEastAsia" w:hAnsiTheme="minorHAnsi" w:cstheme="minorBidi"/>
          <w:noProof/>
          <w:sz w:val="22"/>
          <w:szCs w:val="22"/>
        </w:rPr>
      </w:pPr>
      <w:ins w:id="2628"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"_Toc437271191"</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5.17.</w:t>
        </w:r>
        <w:r w:rsidR="00252F3E" w:rsidRPr="00366D87">
          <w:rPr>
            <w:rStyle w:val="Hipercze"/>
            <w:noProof/>
          </w:rPr>
          <w:t xml:space="preserve"> Zbiór encji Event</w:t>
        </w:r>
        <w:r w:rsidR="00252F3E">
          <w:rPr>
            <w:noProof/>
            <w:webHidden/>
          </w:rPr>
          <w:tab/>
        </w:r>
        <w:r>
          <w:rPr>
            <w:noProof/>
            <w:webHidden/>
          </w:rPr>
          <w:fldChar w:fldCharType="begin"/>
        </w:r>
        <w:r w:rsidR="00252F3E">
          <w:rPr>
            <w:noProof/>
            <w:webHidden/>
          </w:rPr>
          <w:instrText xml:space="preserve"> PAGEREF _Toc437271191 \h </w:instrText>
        </w:r>
      </w:ins>
      <w:r>
        <w:rPr>
          <w:noProof/>
          <w:webHidden/>
        </w:rPr>
      </w:r>
      <w:r>
        <w:rPr>
          <w:noProof/>
          <w:webHidden/>
        </w:rPr>
        <w:fldChar w:fldCharType="separate"/>
      </w:r>
      <w:ins w:id="2629" w:author="DeeM" w:date="2015-12-07T17:03:00Z">
        <w:r w:rsidR="00252F3E">
          <w:rPr>
            <w:noProof/>
            <w:webHidden/>
          </w:rPr>
          <w:t>38</w:t>
        </w:r>
        <w:r>
          <w:rPr>
            <w:noProof/>
            <w:webHidden/>
          </w:rPr>
          <w:fldChar w:fldCharType="end"/>
        </w:r>
        <w:r w:rsidRPr="00366D87">
          <w:rPr>
            <w:rStyle w:val="Hipercze"/>
            <w:noProof/>
          </w:rPr>
          <w:fldChar w:fldCharType="end"/>
        </w:r>
      </w:ins>
    </w:p>
    <w:p w:rsidR="00252F3E" w:rsidRDefault="00CC4170">
      <w:pPr>
        <w:pStyle w:val="Spisilustracji"/>
        <w:tabs>
          <w:tab w:val="right" w:leader="dot" w:pos="8492"/>
        </w:tabs>
        <w:rPr>
          <w:ins w:id="2630" w:author="DeeM" w:date="2015-12-07T17:03:00Z"/>
          <w:rFonts w:asciiTheme="minorHAnsi" w:eastAsiaTheme="minorEastAsia" w:hAnsiTheme="minorHAnsi" w:cstheme="minorBidi"/>
          <w:noProof/>
          <w:sz w:val="22"/>
          <w:szCs w:val="22"/>
        </w:rPr>
      </w:pPr>
      <w:ins w:id="2631"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"_Toc437271192"</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5.18.</w:t>
        </w:r>
        <w:r w:rsidR="00252F3E" w:rsidRPr="00366D87">
          <w:rPr>
            <w:rStyle w:val="Hipercze"/>
            <w:noProof/>
          </w:rPr>
          <w:t xml:space="preserve"> Zbiór encji Event_participant</w:t>
        </w:r>
        <w:r w:rsidR="00252F3E">
          <w:rPr>
            <w:noProof/>
            <w:webHidden/>
          </w:rPr>
          <w:tab/>
        </w:r>
        <w:r>
          <w:rPr>
            <w:noProof/>
            <w:webHidden/>
          </w:rPr>
          <w:fldChar w:fldCharType="begin"/>
        </w:r>
        <w:r w:rsidR="00252F3E">
          <w:rPr>
            <w:noProof/>
            <w:webHidden/>
          </w:rPr>
          <w:instrText xml:space="preserve"> PAGEREF _Toc437271192 \h </w:instrText>
        </w:r>
      </w:ins>
      <w:r>
        <w:rPr>
          <w:noProof/>
          <w:webHidden/>
        </w:rPr>
      </w:r>
      <w:r>
        <w:rPr>
          <w:noProof/>
          <w:webHidden/>
        </w:rPr>
        <w:fldChar w:fldCharType="separate"/>
      </w:r>
      <w:ins w:id="2632" w:author="DeeM" w:date="2015-12-07T17:03:00Z">
        <w:r w:rsidR="00252F3E">
          <w:rPr>
            <w:noProof/>
            <w:webHidden/>
          </w:rPr>
          <w:t>38</w:t>
        </w:r>
        <w:r>
          <w:rPr>
            <w:noProof/>
            <w:webHidden/>
          </w:rPr>
          <w:fldChar w:fldCharType="end"/>
        </w:r>
        <w:r w:rsidRPr="00366D87">
          <w:rPr>
            <w:rStyle w:val="Hipercze"/>
            <w:noProof/>
          </w:rPr>
          <w:fldChar w:fldCharType="end"/>
        </w:r>
      </w:ins>
    </w:p>
    <w:p w:rsidR="00252F3E" w:rsidRDefault="00CC4170">
      <w:pPr>
        <w:pStyle w:val="Spisilustracji"/>
        <w:tabs>
          <w:tab w:val="right" w:leader="dot" w:pos="8492"/>
        </w:tabs>
        <w:rPr>
          <w:ins w:id="2633" w:author="DeeM" w:date="2015-12-07T17:03:00Z"/>
          <w:rFonts w:asciiTheme="minorHAnsi" w:eastAsiaTheme="minorEastAsia" w:hAnsiTheme="minorHAnsi" w:cstheme="minorBidi"/>
          <w:noProof/>
          <w:sz w:val="22"/>
          <w:szCs w:val="22"/>
        </w:rPr>
      </w:pPr>
      <w:ins w:id="2634"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"_Toc437271193"</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5.19.</w:t>
        </w:r>
        <w:r w:rsidR="00252F3E" w:rsidRPr="00366D87">
          <w:rPr>
            <w:rStyle w:val="Hipercze"/>
            <w:noProof/>
          </w:rPr>
          <w:t xml:space="preserve"> Zbiór encji Comment</w:t>
        </w:r>
        <w:r w:rsidR="00252F3E">
          <w:rPr>
            <w:noProof/>
            <w:webHidden/>
          </w:rPr>
          <w:tab/>
        </w:r>
        <w:r>
          <w:rPr>
            <w:noProof/>
            <w:webHidden/>
          </w:rPr>
          <w:fldChar w:fldCharType="begin"/>
        </w:r>
        <w:r w:rsidR="00252F3E">
          <w:rPr>
            <w:noProof/>
            <w:webHidden/>
          </w:rPr>
          <w:instrText xml:space="preserve"> PAGEREF _Toc437271193 \h </w:instrText>
        </w:r>
      </w:ins>
      <w:r>
        <w:rPr>
          <w:noProof/>
          <w:webHidden/>
        </w:rPr>
      </w:r>
      <w:r>
        <w:rPr>
          <w:noProof/>
          <w:webHidden/>
        </w:rPr>
        <w:fldChar w:fldCharType="separate"/>
      </w:r>
      <w:ins w:id="2635" w:author="DeeM" w:date="2015-12-07T17:03:00Z">
        <w:r w:rsidR="00252F3E">
          <w:rPr>
            <w:noProof/>
            <w:webHidden/>
          </w:rPr>
          <w:t>38</w:t>
        </w:r>
        <w:r>
          <w:rPr>
            <w:noProof/>
            <w:webHidden/>
          </w:rPr>
          <w:fldChar w:fldCharType="end"/>
        </w:r>
        <w:r w:rsidRPr="00366D87">
          <w:rPr>
            <w:rStyle w:val="Hipercze"/>
            <w:noProof/>
          </w:rPr>
          <w:fldChar w:fldCharType="end"/>
        </w:r>
      </w:ins>
    </w:p>
    <w:p w:rsidR="00252F3E" w:rsidRDefault="00CC4170">
      <w:pPr>
        <w:pStyle w:val="Spisilustracji"/>
        <w:tabs>
          <w:tab w:val="right" w:leader="dot" w:pos="8492"/>
        </w:tabs>
        <w:rPr>
          <w:ins w:id="2636" w:author="DeeM" w:date="2015-12-07T17:03:00Z"/>
          <w:rFonts w:asciiTheme="minorHAnsi" w:eastAsiaTheme="minorEastAsia" w:hAnsiTheme="minorHAnsi" w:cstheme="minorBidi"/>
          <w:noProof/>
          <w:sz w:val="22"/>
          <w:szCs w:val="22"/>
        </w:rPr>
      </w:pPr>
      <w:ins w:id="2637"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"_Toc437271194"</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7.1.</w:t>
        </w:r>
        <w:r w:rsidR="00252F3E" w:rsidRPr="00366D87">
          <w:rPr>
            <w:rStyle w:val="Hipercze"/>
            <w:noProof/>
          </w:rPr>
          <w:t xml:space="preserve"> Przypadek testowy prawidłowego rejestrowania nowego użytkownika</w:t>
        </w:r>
        <w:r w:rsidR="00252F3E">
          <w:rPr>
            <w:noProof/>
            <w:webHidden/>
          </w:rPr>
          <w:tab/>
        </w:r>
        <w:r>
          <w:rPr>
            <w:noProof/>
            <w:webHidden/>
          </w:rPr>
          <w:fldChar w:fldCharType="begin"/>
        </w:r>
        <w:r w:rsidR="00252F3E">
          <w:rPr>
            <w:noProof/>
            <w:webHidden/>
          </w:rPr>
          <w:instrText xml:space="preserve"> PAGEREF _Toc437271194 \h </w:instrText>
        </w:r>
      </w:ins>
      <w:r>
        <w:rPr>
          <w:noProof/>
          <w:webHidden/>
        </w:rPr>
      </w:r>
      <w:r>
        <w:rPr>
          <w:noProof/>
          <w:webHidden/>
        </w:rPr>
        <w:fldChar w:fldCharType="separate"/>
      </w:r>
      <w:ins w:id="2638" w:author="DeeM" w:date="2015-12-07T17:03:00Z">
        <w:r w:rsidR="00252F3E">
          <w:rPr>
            <w:noProof/>
            <w:webHidden/>
          </w:rPr>
          <w:t>59</w:t>
        </w:r>
        <w:r>
          <w:rPr>
            <w:noProof/>
            <w:webHidden/>
          </w:rPr>
          <w:fldChar w:fldCharType="end"/>
        </w:r>
        <w:r w:rsidRPr="00366D87">
          <w:rPr>
            <w:rStyle w:val="Hipercze"/>
            <w:noProof/>
          </w:rPr>
          <w:fldChar w:fldCharType="end"/>
        </w:r>
      </w:ins>
    </w:p>
    <w:p w:rsidR="00252F3E" w:rsidRDefault="00CC4170">
      <w:pPr>
        <w:pStyle w:val="Spisilustracji"/>
        <w:tabs>
          <w:tab w:val="right" w:leader="dot" w:pos="8492"/>
        </w:tabs>
        <w:rPr>
          <w:ins w:id="2639" w:author="DeeM" w:date="2015-12-07T17:03:00Z"/>
          <w:rFonts w:asciiTheme="minorHAnsi" w:eastAsiaTheme="minorEastAsia" w:hAnsiTheme="minorHAnsi" w:cstheme="minorBidi"/>
          <w:noProof/>
          <w:sz w:val="22"/>
          <w:szCs w:val="22"/>
        </w:rPr>
      </w:pPr>
      <w:ins w:id="2640"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"_Toc437271195"</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7.2.</w:t>
        </w:r>
        <w:r w:rsidR="00252F3E" w:rsidRPr="00366D87">
          <w:rPr>
            <w:rStyle w:val="Hipercze"/>
            <w:noProof/>
          </w:rPr>
          <w:t xml:space="preserve"> Przypadek testowy rejestracji z podaniem błędnych danych</w:t>
        </w:r>
        <w:r w:rsidR="00252F3E">
          <w:rPr>
            <w:noProof/>
            <w:webHidden/>
          </w:rPr>
          <w:tab/>
        </w:r>
        <w:r>
          <w:rPr>
            <w:noProof/>
            <w:webHidden/>
          </w:rPr>
          <w:fldChar w:fldCharType="begin"/>
        </w:r>
        <w:r w:rsidR="00252F3E">
          <w:rPr>
            <w:noProof/>
            <w:webHidden/>
          </w:rPr>
          <w:instrText xml:space="preserve"> PAGEREF _Toc437271195 \h </w:instrText>
        </w:r>
      </w:ins>
      <w:r>
        <w:rPr>
          <w:noProof/>
          <w:webHidden/>
        </w:rPr>
      </w:r>
      <w:r>
        <w:rPr>
          <w:noProof/>
          <w:webHidden/>
        </w:rPr>
        <w:fldChar w:fldCharType="separate"/>
      </w:r>
      <w:ins w:id="2641" w:author="DeeM" w:date="2015-12-07T17:03:00Z">
        <w:r w:rsidR="00252F3E">
          <w:rPr>
            <w:noProof/>
            <w:webHidden/>
          </w:rPr>
          <w:t>60</w:t>
        </w:r>
        <w:r>
          <w:rPr>
            <w:noProof/>
            <w:webHidden/>
          </w:rPr>
          <w:fldChar w:fldCharType="end"/>
        </w:r>
        <w:r w:rsidRPr="00366D87">
          <w:rPr>
            <w:rStyle w:val="Hipercze"/>
            <w:noProof/>
          </w:rPr>
          <w:fldChar w:fldCharType="end"/>
        </w:r>
      </w:ins>
    </w:p>
    <w:p w:rsidR="00252F3E" w:rsidRDefault="00CC4170">
      <w:pPr>
        <w:pStyle w:val="Spisilustracji"/>
        <w:tabs>
          <w:tab w:val="right" w:leader="dot" w:pos="8492"/>
        </w:tabs>
        <w:rPr>
          <w:ins w:id="2642" w:author="DeeM" w:date="2015-12-07T17:03:00Z"/>
          <w:rFonts w:asciiTheme="minorHAnsi" w:eastAsiaTheme="minorEastAsia" w:hAnsiTheme="minorHAnsi" w:cstheme="minorBidi"/>
          <w:noProof/>
          <w:sz w:val="22"/>
          <w:szCs w:val="22"/>
        </w:rPr>
      </w:pPr>
      <w:ins w:id="2643"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"_Toc437271196"</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 xml:space="preserve">Tabela 7.3. </w:t>
        </w:r>
        <w:r w:rsidR="00252F3E" w:rsidRPr="00366D87">
          <w:rPr>
            <w:rStyle w:val="Hipercze"/>
            <w:noProof/>
          </w:rPr>
          <w:t>Przypadek testowy zgłaszania nowego właściciela atrakcji</w:t>
        </w:r>
        <w:r w:rsidR="00252F3E">
          <w:rPr>
            <w:noProof/>
            <w:webHidden/>
          </w:rPr>
          <w:tab/>
        </w:r>
        <w:r>
          <w:rPr>
            <w:noProof/>
            <w:webHidden/>
          </w:rPr>
          <w:fldChar w:fldCharType="begin"/>
        </w:r>
        <w:r w:rsidR="00252F3E">
          <w:rPr>
            <w:noProof/>
            <w:webHidden/>
          </w:rPr>
          <w:instrText xml:space="preserve"> PAGEREF _Toc437271196 \h </w:instrText>
        </w:r>
      </w:ins>
      <w:r>
        <w:rPr>
          <w:noProof/>
          <w:webHidden/>
        </w:rPr>
      </w:r>
      <w:r>
        <w:rPr>
          <w:noProof/>
          <w:webHidden/>
        </w:rPr>
        <w:fldChar w:fldCharType="separate"/>
      </w:r>
      <w:ins w:id="2644" w:author="DeeM" w:date="2015-12-07T17:03:00Z">
        <w:r w:rsidR="00252F3E">
          <w:rPr>
            <w:noProof/>
            <w:webHidden/>
          </w:rPr>
          <w:t>60</w:t>
        </w:r>
        <w:r>
          <w:rPr>
            <w:noProof/>
            <w:webHidden/>
          </w:rPr>
          <w:fldChar w:fldCharType="end"/>
        </w:r>
        <w:r w:rsidRPr="00366D87">
          <w:rPr>
            <w:rStyle w:val="Hipercze"/>
            <w:noProof/>
          </w:rPr>
          <w:fldChar w:fldCharType="end"/>
        </w:r>
      </w:ins>
    </w:p>
    <w:p w:rsidR="00252F3E" w:rsidRDefault="00CC4170">
      <w:pPr>
        <w:pStyle w:val="Spisilustracji"/>
        <w:tabs>
          <w:tab w:val="right" w:leader="dot" w:pos="8492"/>
        </w:tabs>
        <w:rPr>
          <w:ins w:id="2645" w:author="DeeM" w:date="2015-12-07T17:03:00Z"/>
          <w:rFonts w:asciiTheme="minorHAnsi" w:eastAsiaTheme="minorEastAsia" w:hAnsiTheme="minorHAnsi" w:cstheme="minorBidi"/>
          <w:noProof/>
          <w:sz w:val="22"/>
          <w:szCs w:val="22"/>
        </w:rPr>
      </w:pPr>
      <w:ins w:id="2646"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"_Toc437271197"</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7.4.</w:t>
        </w:r>
        <w:r w:rsidR="00252F3E" w:rsidRPr="00366D87">
          <w:rPr>
            <w:rStyle w:val="Hipercze"/>
            <w:noProof/>
          </w:rPr>
          <w:t xml:space="preserve"> Przypadek testowy akceptacji prośby o bycie właścicielem</w:t>
        </w:r>
        <w:r w:rsidR="00252F3E">
          <w:rPr>
            <w:noProof/>
            <w:webHidden/>
          </w:rPr>
          <w:tab/>
        </w:r>
        <w:r>
          <w:rPr>
            <w:noProof/>
            <w:webHidden/>
          </w:rPr>
          <w:fldChar w:fldCharType="begin"/>
        </w:r>
        <w:r w:rsidR="00252F3E">
          <w:rPr>
            <w:noProof/>
            <w:webHidden/>
          </w:rPr>
          <w:instrText xml:space="preserve"> PAGEREF _Toc437271197 \h </w:instrText>
        </w:r>
      </w:ins>
      <w:r>
        <w:rPr>
          <w:noProof/>
          <w:webHidden/>
        </w:rPr>
      </w:r>
      <w:r>
        <w:rPr>
          <w:noProof/>
          <w:webHidden/>
        </w:rPr>
        <w:fldChar w:fldCharType="separate"/>
      </w:r>
      <w:ins w:id="2647" w:author="DeeM" w:date="2015-12-07T17:03:00Z">
        <w:r w:rsidR="00252F3E">
          <w:rPr>
            <w:noProof/>
            <w:webHidden/>
          </w:rPr>
          <w:t>60</w:t>
        </w:r>
        <w:r>
          <w:rPr>
            <w:noProof/>
            <w:webHidden/>
          </w:rPr>
          <w:fldChar w:fldCharType="end"/>
        </w:r>
        <w:r w:rsidRPr="00366D87">
          <w:rPr>
            <w:rStyle w:val="Hipercze"/>
            <w:noProof/>
          </w:rPr>
          <w:fldChar w:fldCharType="end"/>
        </w:r>
      </w:ins>
    </w:p>
    <w:p w:rsidR="00252F3E" w:rsidRDefault="00CC4170">
      <w:pPr>
        <w:pStyle w:val="Spisilustracji"/>
        <w:tabs>
          <w:tab w:val="right" w:leader="dot" w:pos="8492"/>
        </w:tabs>
        <w:rPr>
          <w:ins w:id="2648" w:author="DeeM" w:date="2015-12-07T17:03:00Z"/>
          <w:rFonts w:asciiTheme="minorHAnsi" w:eastAsiaTheme="minorEastAsia" w:hAnsiTheme="minorHAnsi" w:cstheme="minorBidi"/>
          <w:noProof/>
          <w:sz w:val="22"/>
          <w:szCs w:val="22"/>
        </w:rPr>
      </w:pPr>
      <w:ins w:id="2649"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"_Toc437271198"</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7.5.</w:t>
        </w:r>
        <w:r w:rsidR="00252F3E" w:rsidRPr="00366D87">
          <w:rPr>
            <w:rStyle w:val="Hipercze"/>
            <w:noProof/>
          </w:rPr>
          <w:t xml:space="preserve"> Przypadek testowy wysyłania propozycji zawarcia nowej przyjaźni</w:t>
        </w:r>
        <w:r w:rsidR="00252F3E">
          <w:rPr>
            <w:noProof/>
            <w:webHidden/>
          </w:rPr>
          <w:tab/>
        </w:r>
        <w:r>
          <w:rPr>
            <w:noProof/>
            <w:webHidden/>
          </w:rPr>
          <w:fldChar w:fldCharType="begin"/>
        </w:r>
        <w:r w:rsidR="00252F3E">
          <w:rPr>
            <w:noProof/>
            <w:webHidden/>
          </w:rPr>
          <w:instrText xml:space="preserve"> PAGEREF _Toc437271198 \h </w:instrText>
        </w:r>
      </w:ins>
      <w:r>
        <w:rPr>
          <w:noProof/>
          <w:webHidden/>
        </w:rPr>
      </w:r>
      <w:r>
        <w:rPr>
          <w:noProof/>
          <w:webHidden/>
        </w:rPr>
        <w:fldChar w:fldCharType="separate"/>
      </w:r>
      <w:ins w:id="2650" w:author="DeeM" w:date="2015-12-07T17:03:00Z">
        <w:r w:rsidR="00252F3E">
          <w:rPr>
            <w:noProof/>
            <w:webHidden/>
          </w:rPr>
          <w:t>61</w:t>
        </w:r>
        <w:r>
          <w:rPr>
            <w:noProof/>
            <w:webHidden/>
          </w:rPr>
          <w:fldChar w:fldCharType="end"/>
        </w:r>
        <w:r w:rsidRPr="00366D87">
          <w:rPr>
            <w:rStyle w:val="Hipercze"/>
            <w:noProof/>
          </w:rPr>
          <w:fldChar w:fldCharType="end"/>
        </w:r>
      </w:ins>
    </w:p>
    <w:p w:rsidR="00252F3E" w:rsidRDefault="00CC4170">
      <w:pPr>
        <w:pStyle w:val="Spisilustracji"/>
        <w:tabs>
          <w:tab w:val="right" w:leader="dot" w:pos="8492"/>
        </w:tabs>
        <w:rPr>
          <w:ins w:id="2651" w:author="DeeM" w:date="2015-12-07T17:03:00Z"/>
          <w:rFonts w:asciiTheme="minorHAnsi" w:eastAsiaTheme="minorEastAsia" w:hAnsiTheme="minorHAnsi" w:cstheme="minorBidi"/>
          <w:noProof/>
          <w:sz w:val="22"/>
          <w:szCs w:val="22"/>
        </w:rPr>
      </w:pPr>
      <w:ins w:id="2652"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"_Toc437271199"</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7.6.</w:t>
        </w:r>
        <w:r w:rsidR="00252F3E" w:rsidRPr="00366D87">
          <w:rPr>
            <w:rStyle w:val="Hipercze"/>
            <w:noProof/>
          </w:rPr>
          <w:t xml:space="preserve"> Przypadek testowy akceptacji wysłanej propozycji przyjaźni</w:t>
        </w:r>
        <w:r w:rsidR="00252F3E">
          <w:rPr>
            <w:noProof/>
            <w:webHidden/>
          </w:rPr>
          <w:tab/>
        </w:r>
        <w:r>
          <w:rPr>
            <w:noProof/>
            <w:webHidden/>
          </w:rPr>
          <w:fldChar w:fldCharType="begin"/>
        </w:r>
        <w:r w:rsidR="00252F3E">
          <w:rPr>
            <w:noProof/>
            <w:webHidden/>
          </w:rPr>
          <w:instrText xml:space="preserve"> PAGEREF _Toc437271199 \h </w:instrText>
        </w:r>
      </w:ins>
      <w:r>
        <w:rPr>
          <w:noProof/>
          <w:webHidden/>
        </w:rPr>
      </w:r>
      <w:r>
        <w:rPr>
          <w:noProof/>
          <w:webHidden/>
        </w:rPr>
        <w:fldChar w:fldCharType="separate"/>
      </w:r>
      <w:ins w:id="2653" w:author="DeeM" w:date="2015-12-07T17:03:00Z">
        <w:r w:rsidR="00252F3E">
          <w:rPr>
            <w:noProof/>
            <w:webHidden/>
          </w:rPr>
          <w:t>61</w:t>
        </w:r>
        <w:r>
          <w:rPr>
            <w:noProof/>
            <w:webHidden/>
          </w:rPr>
          <w:fldChar w:fldCharType="end"/>
        </w:r>
        <w:r w:rsidRPr="00366D87">
          <w:rPr>
            <w:rStyle w:val="Hipercze"/>
            <w:noProof/>
          </w:rPr>
          <w:fldChar w:fldCharType="end"/>
        </w:r>
      </w:ins>
    </w:p>
    <w:p w:rsidR="00252F3E" w:rsidRDefault="00CC4170">
      <w:pPr>
        <w:pStyle w:val="Spisilustracji"/>
        <w:tabs>
          <w:tab w:val="right" w:leader="dot" w:pos="8492"/>
        </w:tabs>
        <w:rPr>
          <w:ins w:id="2654" w:author="DeeM" w:date="2015-12-07T17:03:00Z"/>
          <w:rFonts w:asciiTheme="minorHAnsi" w:eastAsiaTheme="minorEastAsia" w:hAnsiTheme="minorHAnsi" w:cstheme="minorBidi"/>
          <w:noProof/>
          <w:sz w:val="22"/>
          <w:szCs w:val="22"/>
        </w:rPr>
      </w:pPr>
      <w:ins w:id="2655"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"_Toc437271200"</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7.7.</w:t>
        </w:r>
        <w:r w:rsidR="00252F3E" w:rsidRPr="00366D87">
          <w:rPr>
            <w:rStyle w:val="Hipercze"/>
            <w:noProof/>
          </w:rPr>
          <w:t xml:space="preserve"> Przypadek testowy dodawania opinii do atrakcji</w:t>
        </w:r>
        <w:r w:rsidR="00252F3E">
          <w:rPr>
            <w:noProof/>
            <w:webHidden/>
          </w:rPr>
          <w:tab/>
        </w:r>
        <w:r>
          <w:rPr>
            <w:noProof/>
            <w:webHidden/>
          </w:rPr>
          <w:fldChar w:fldCharType="begin"/>
        </w:r>
        <w:r w:rsidR="00252F3E">
          <w:rPr>
            <w:noProof/>
            <w:webHidden/>
          </w:rPr>
          <w:instrText xml:space="preserve"> PAGEREF _Toc437271200 \h </w:instrText>
        </w:r>
      </w:ins>
      <w:r>
        <w:rPr>
          <w:noProof/>
          <w:webHidden/>
        </w:rPr>
      </w:r>
      <w:r>
        <w:rPr>
          <w:noProof/>
          <w:webHidden/>
        </w:rPr>
        <w:fldChar w:fldCharType="separate"/>
      </w:r>
      <w:ins w:id="2656" w:author="DeeM" w:date="2015-12-07T17:03:00Z">
        <w:r w:rsidR="00252F3E">
          <w:rPr>
            <w:noProof/>
            <w:webHidden/>
          </w:rPr>
          <w:t>61</w:t>
        </w:r>
        <w:r>
          <w:rPr>
            <w:noProof/>
            <w:webHidden/>
          </w:rPr>
          <w:fldChar w:fldCharType="end"/>
        </w:r>
        <w:r w:rsidRPr="00366D87">
          <w:rPr>
            <w:rStyle w:val="Hipercze"/>
            <w:noProof/>
          </w:rPr>
          <w:fldChar w:fldCharType="end"/>
        </w:r>
      </w:ins>
    </w:p>
    <w:p w:rsidR="00252F3E" w:rsidRDefault="00CC4170">
      <w:pPr>
        <w:pStyle w:val="Spisilustracji"/>
        <w:tabs>
          <w:tab w:val="right" w:leader="dot" w:pos="8492"/>
        </w:tabs>
        <w:rPr>
          <w:ins w:id="2657" w:author="DeeM" w:date="2015-12-07T17:03:00Z"/>
          <w:rFonts w:asciiTheme="minorHAnsi" w:eastAsiaTheme="minorEastAsia" w:hAnsiTheme="minorHAnsi" w:cstheme="minorBidi"/>
          <w:noProof/>
          <w:sz w:val="22"/>
          <w:szCs w:val="22"/>
        </w:rPr>
      </w:pPr>
      <w:ins w:id="2658"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"_Toc437271201"</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7.8.</w:t>
        </w:r>
        <w:r w:rsidR="00252F3E" w:rsidRPr="00366D87">
          <w:rPr>
            <w:rStyle w:val="Hipercze"/>
            <w:noProof/>
          </w:rPr>
          <w:t xml:space="preserve"> Przypadek testowy wyszukiwania określonej atrakcji</w:t>
        </w:r>
        <w:r w:rsidR="00252F3E">
          <w:rPr>
            <w:noProof/>
            <w:webHidden/>
          </w:rPr>
          <w:tab/>
        </w:r>
        <w:r>
          <w:rPr>
            <w:noProof/>
            <w:webHidden/>
          </w:rPr>
          <w:fldChar w:fldCharType="begin"/>
        </w:r>
        <w:r w:rsidR="00252F3E">
          <w:rPr>
            <w:noProof/>
            <w:webHidden/>
          </w:rPr>
          <w:instrText xml:space="preserve"> PAGEREF _Toc437271201 \h </w:instrText>
        </w:r>
      </w:ins>
      <w:r>
        <w:rPr>
          <w:noProof/>
          <w:webHidden/>
        </w:rPr>
      </w:r>
      <w:r>
        <w:rPr>
          <w:noProof/>
          <w:webHidden/>
        </w:rPr>
        <w:fldChar w:fldCharType="separate"/>
      </w:r>
      <w:ins w:id="2659" w:author="DeeM" w:date="2015-12-07T17:03:00Z">
        <w:r w:rsidR="00252F3E">
          <w:rPr>
            <w:noProof/>
            <w:webHidden/>
          </w:rPr>
          <w:t>62</w:t>
        </w:r>
        <w:r>
          <w:rPr>
            <w:noProof/>
            <w:webHidden/>
          </w:rPr>
          <w:fldChar w:fldCharType="end"/>
        </w:r>
        <w:r w:rsidRPr="00366D87">
          <w:rPr>
            <w:rStyle w:val="Hipercze"/>
            <w:noProof/>
          </w:rPr>
          <w:fldChar w:fldCharType="end"/>
        </w:r>
      </w:ins>
    </w:p>
    <w:p w:rsidR="00252F3E" w:rsidRDefault="00CC4170">
      <w:pPr>
        <w:pStyle w:val="Spisilustracji"/>
        <w:tabs>
          <w:tab w:val="right" w:leader="dot" w:pos="8492"/>
        </w:tabs>
        <w:rPr>
          <w:ins w:id="2660" w:author="DeeM" w:date="2015-12-07T17:03:00Z"/>
          <w:rFonts w:asciiTheme="minorHAnsi" w:eastAsiaTheme="minorEastAsia" w:hAnsiTheme="minorHAnsi" w:cstheme="minorBidi"/>
          <w:noProof/>
          <w:sz w:val="22"/>
          <w:szCs w:val="22"/>
        </w:rPr>
      </w:pPr>
      <w:ins w:id="2661"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"_Toc437271202"</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7.9.</w:t>
        </w:r>
        <w:r w:rsidR="00252F3E" w:rsidRPr="00366D87">
          <w:rPr>
            <w:rStyle w:val="Hipercze"/>
            <w:noProof/>
          </w:rPr>
          <w:t xml:space="preserve"> Przypadek testowy akceptacji proponowanej przez użytkownika atrakcji</w:t>
        </w:r>
        <w:r w:rsidR="00252F3E">
          <w:rPr>
            <w:noProof/>
            <w:webHidden/>
          </w:rPr>
          <w:tab/>
        </w:r>
        <w:r>
          <w:rPr>
            <w:noProof/>
            <w:webHidden/>
          </w:rPr>
          <w:fldChar w:fldCharType="begin"/>
        </w:r>
        <w:r w:rsidR="00252F3E">
          <w:rPr>
            <w:noProof/>
            <w:webHidden/>
          </w:rPr>
          <w:instrText xml:space="preserve"> PAGEREF _Toc437271202 \h </w:instrText>
        </w:r>
      </w:ins>
      <w:r>
        <w:rPr>
          <w:noProof/>
          <w:webHidden/>
        </w:rPr>
      </w:r>
      <w:r>
        <w:rPr>
          <w:noProof/>
          <w:webHidden/>
        </w:rPr>
        <w:fldChar w:fldCharType="separate"/>
      </w:r>
      <w:ins w:id="2662" w:author="DeeM" w:date="2015-12-07T17:03:00Z">
        <w:r w:rsidR="00252F3E">
          <w:rPr>
            <w:noProof/>
            <w:webHidden/>
          </w:rPr>
          <w:t>62</w:t>
        </w:r>
        <w:r>
          <w:rPr>
            <w:noProof/>
            <w:webHidden/>
          </w:rPr>
          <w:fldChar w:fldCharType="end"/>
        </w:r>
        <w:r w:rsidRPr="00366D87">
          <w:rPr>
            <w:rStyle w:val="Hipercze"/>
            <w:noProof/>
          </w:rPr>
          <w:fldChar w:fldCharType="end"/>
        </w:r>
      </w:ins>
    </w:p>
    <w:p w:rsidR="00252F3E" w:rsidRDefault="00CC4170">
      <w:pPr>
        <w:pStyle w:val="Spisilustracji"/>
        <w:tabs>
          <w:tab w:val="right" w:leader="dot" w:pos="8492"/>
        </w:tabs>
        <w:rPr>
          <w:ins w:id="2663" w:author="DeeM" w:date="2015-12-07T17:03:00Z"/>
          <w:rFonts w:asciiTheme="minorHAnsi" w:eastAsiaTheme="minorEastAsia" w:hAnsiTheme="minorHAnsi" w:cstheme="minorBidi"/>
          <w:noProof/>
          <w:sz w:val="22"/>
          <w:szCs w:val="22"/>
        </w:rPr>
      </w:pPr>
      <w:ins w:id="2664"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"_Toc437271203"</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7.10.</w:t>
        </w:r>
        <w:r w:rsidR="00252F3E" w:rsidRPr="00366D87">
          <w:rPr>
            <w:rStyle w:val="Hipercze"/>
            <w:noProof/>
          </w:rPr>
          <w:t xml:space="preserve"> Przypadek testowy zgłaszania wybranej opinii</w:t>
        </w:r>
        <w:r w:rsidR="00252F3E">
          <w:rPr>
            <w:noProof/>
            <w:webHidden/>
          </w:rPr>
          <w:tab/>
        </w:r>
        <w:r>
          <w:rPr>
            <w:noProof/>
            <w:webHidden/>
          </w:rPr>
          <w:fldChar w:fldCharType="begin"/>
        </w:r>
        <w:r w:rsidR="00252F3E">
          <w:rPr>
            <w:noProof/>
            <w:webHidden/>
          </w:rPr>
          <w:instrText xml:space="preserve"> PAGEREF _Toc437271203 \h </w:instrText>
        </w:r>
      </w:ins>
      <w:r>
        <w:rPr>
          <w:noProof/>
          <w:webHidden/>
        </w:rPr>
      </w:r>
      <w:r>
        <w:rPr>
          <w:noProof/>
          <w:webHidden/>
        </w:rPr>
        <w:fldChar w:fldCharType="separate"/>
      </w:r>
      <w:ins w:id="2665" w:author="DeeM" w:date="2015-12-07T17:03:00Z">
        <w:r w:rsidR="00252F3E">
          <w:rPr>
            <w:noProof/>
            <w:webHidden/>
          </w:rPr>
          <w:t>62</w:t>
        </w:r>
        <w:r>
          <w:rPr>
            <w:noProof/>
            <w:webHidden/>
          </w:rPr>
          <w:fldChar w:fldCharType="end"/>
        </w:r>
        <w:r w:rsidRPr="00366D87">
          <w:rPr>
            <w:rStyle w:val="Hipercze"/>
            <w:noProof/>
          </w:rPr>
          <w:fldChar w:fldCharType="end"/>
        </w:r>
      </w:ins>
    </w:p>
    <w:p w:rsidR="00252F3E" w:rsidRDefault="00CC4170">
      <w:pPr>
        <w:pStyle w:val="Spisilustracji"/>
        <w:tabs>
          <w:tab w:val="right" w:leader="dot" w:pos="8492"/>
        </w:tabs>
        <w:rPr>
          <w:ins w:id="2666" w:author="DeeM" w:date="2015-12-07T17:03:00Z"/>
          <w:rFonts w:asciiTheme="minorHAnsi" w:eastAsiaTheme="minorEastAsia" w:hAnsiTheme="minorHAnsi" w:cstheme="minorBidi"/>
          <w:noProof/>
          <w:sz w:val="22"/>
          <w:szCs w:val="22"/>
        </w:rPr>
      </w:pPr>
      <w:ins w:id="2667"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"_Toc437271204"</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7.11.</w:t>
        </w:r>
        <w:r w:rsidR="00252F3E" w:rsidRPr="00366D87">
          <w:rPr>
            <w:rStyle w:val="Hipercze"/>
            <w:noProof/>
          </w:rPr>
          <w:t xml:space="preserve"> Przypadek testowy usuwania zgłoszonej przez użytkowników opinii</w:t>
        </w:r>
        <w:r w:rsidR="00252F3E">
          <w:rPr>
            <w:noProof/>
            <w:webHidden/>
          </w:rPr>
          <w:tab/>
        </w:r>
        <w:r>
          <w:rPr>
            <w:noProof/>
            <w:webHidden/>
          </w:rPr>
          <w:fldChar w:fldCharType="begin"/>
        </w:r>
        <w:r w:rsidR="00252F3E">
          <w:rPr>
            <w:noProof/>
            <w:webHidden/>
          </w:rPr>
          <w:instrText xml:space="preserve"> PAGEREF _Toc437271204 \h </w:instrText>
        </w:r>
      </w:ins>
      <w:r>
        <w:rPr>
          <w:noProof/>
          <w:webHidden/>
        </w:rPr>
      </w:r>
      <w:r>
        <w:rPr>
          <w:noProof/>
          <w:webHidden/>
        </w:rPr>
        <w:fldChar w:fldCharType="separate"/>
      </w:r>
      <w:ins w:id="2668" w:author="DeeM" w:date="2015-12-07T17:03:00Z">
        <w:r w:rsidR="00252F3E">
          <w:rPr>
            <w:noProof/>
            <w:webHidden/>
          </w:rPr>
          <w:t>63</w:t>
        </w:r>
        <w:r>
          <w:rPr>
            <w:noProof/>
            <w:webHidden/>
          </w:rPr>
          <w:fldChar w:fldCharType="end"/>
        </w:r>
        <w:r w:rsidRPr="00366D87">
          <w:rPr>
            <w:rStyle w:val="Hipercze"/>
            <w:noProof/>
          </w:rPr>
          <w:fldChar w:fldCharType="end"/>
        </w:r>
      </w:ins>
    </w:p>
    <w:p w:rsidR="00252F3E" w:rsidRDefault="00CC4170">
      <w:pPr>
        <w:pStyle w:val="Spisilustracji"/>
        <w:tabs>
          <w:tab w:val="right" w:leader="dot" w:pos="8492"/>
        </w:tabs>
        <w:rPr>
          <w:ins w:id="2669" w:author="DeeM" w:date="2015-12-07T17:03:00Z"/>
          <w:rFonts w:asciiTheme="minorHAnsi" w:eastAsiaTheme="minorEastAsia" w:hAnsiTheme="minorHAnsi" w:cstheme="minorBidi"/>
          <w:noProof/>
          <w:sz w:val="22"/>
          <w:szCs w:val="22"/>
        </w:rPr>
      </w:pPr>
      <w:ins w:id="2670"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"_Toc437271205"</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7.12</w:t>
        </w:r>
        <w:r w:rsidR="00252F3E" w:rsidRPr="00366D87">
          <w:rPr>
            <w:rStyle w:val="Hipercze"/>
            <w:noProof/>
          </w:rPr>
          <w:t>. Przypadek testowy dodawania menu do atrakcji</w:t>
        </w:r>
        <w:r w:rsidR="00252F3E">
          <w:rPr>
            <w:noProof/>
            <w:webHidden/>
          </w:rPr>
          <w:tab/>
        </w:r>
        <w:r>
          <w:rPr>
            <w:noProof/>
            <w:webHidden/>
          </w:rPr>
          <w:fldChar w:fldCharType="begin"/>
        </w:r>
        <w:r w:rsidR="00252F3E">
          <w:rPr>
            <w:noProof/>
            <w:webHidden/>
          </w:rPr>
          <w:instrText xml:space="preserve"> PAGEREF _Toc437271205 \h </w:instrText>
        </w:r>
      </w:ins>
      <w:r>
        <w:rPr>
          <w:noProof/>
          <w:webHidden/>
        </w:rPr>
      </w:r>
      <w:r>
        <w:rPr>
          <w:noProof/>
          <w:webHidden/>
        </w:rPr>
        <w:fldChar w:fldCharType="separate"/>
      </w:r>
      <w:ins w:id="2671" w:author="DeeM" w:date="2015-12-07T17:03:00Z">
        <w:r w:rsidR="00252F3E">
          <w:rPr>
            <w:noProof/>
            <w:webHidden/>
          </w:rPr>
          <w:t>63</w:t>
        </w:r>
        <w:r>
          <w:rPr>
            <w:noProof/>
            <w:webHidden/>
          </w:rPr>
          <w:fldChar w:fldCharType="end"/>
        </w:r>
        <w:r w:rsidRPr="00366D87">
          <w:rPr>
            <w:rStyle w:val="Hipercze"/>
            <w:noProof/>
          </w:rPr>
          <w:fldChar w:fldCharType="end"/>
        </w:r>
      </w:ins>
    </w:p>
    <w:p w:rsidR="00252F3E" w:rsidRDefault="00CC4170">
      <w:pPr>
        <w:pStyle w:val="Spisilustracji"/>
        <w:tabs>
          <w:tab w:val="right" w:leader="dot" w:pos="8492"/>
        </w:tabs>
        <w:rPr>
          <w:ins w:id="2672" w:author="DeeM" w:date="2015-12-07T17:03:00Z"/>
          <w:rFonts w:asciiTheme="minorHAnsi" w:eastAsiaTheme="minorEastAsia" w:hAnsiTheme="minorHAnsi" w:cstheme="minorBidi"/>
          <w:noProof/>
          <w:sz w:val="22"/>
          <w:szCs w:val="22"/>
        </w:rPr>
      </w:pPr>
      <w:ins w:id="2673"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"_Toc437271206"</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7.13</w:t>
        </w:r>
        <w:r w:rsidR="00252F3E" w:rsidRPr="00366D87">
          <w:rPr>
            <w:rStyle w:val="Hipercze"/>
            <w:noProof/>
          </w:rPr>
          <w:t>. Przypadek testowy poprawnego logowania do systemu</w:t>
        </w:r>
        <w:r w:rsidR="00252F3E">
          <w:rPr>
            <w:noProof/>
            <w:webHidden/>
          </w:rPr>
          <w:tab/>
        </w:r>
        <w:r>
          <w:rPr>
            <w:noProof/>
            <w:webHidden/>
          </w:rPr>
          <w:fldChar w:fldCharType="begin"/>
        </w:r>
        <w:r w:rsidR="00252F3E">
          <w:rPr>
            <w:noProof/>
            <w:webHidden/>
          </w:rPr>
          <w:instrText xml:space="preserve"> PAGEREF _Toc437271206 \h </w:instrText>
        </w:r>
      </w:ins>
      <w:r>
        <w:rPr>
          <w:noProof/>
          <w:webHidden/>
        </w:rPr>
      </w:r>
      <w:r>
        <w:rPr>
          <w:noProof/>
          <w:webHidden/>
        </w:rPr>
        <w:fldChar w:fldCharType="separate"/>
      </w:r>
      <w:ins w:id="2674" w:author="DeeM" w:date="2015-12-07T17:03:00Z">
        <w:r w:rsidR="00252F3E">
          <w:rPr>
            <w:noProof/>
            <w:webHidden/>
          </w:rPr>
          <w:t>63</w:t>
        </w:r>
        <w:r>
          <w:rPr>
            <w:noProof/>
            <w:webHidden/>
          </w:rPr>
          <w:fldChar w:fldCharType="end"/>
        </w:r>
        <w:r w:rsidRPr="00366D87">
          <w:rPr>
            <w:rStyle w:val="Hipercze"/>
            <w:noProof/>
          </w:rPr>
          <w:fldChar w:fldCharType="end"/>
        </w:r>
      </w:ins>
    </w:p>
    <w:p w:rsidR="00252F3E" w:rsidRDefault="00CC4170">
      <w:pPr>
        <w:pStyle w:val="Spisilustracji"/>
        <w:tabs>
          <w:tab w:val="right" w:leader="dot" w:pos="8492"/>
        </w:tabs>
        <w:rPr>
          <w:ins w:id="2675" w:author="DeeM" w:date="2015-12-07T17:03:00Z"/>
          <w:rFonts w:asciiTheme="minorHAnsi" w:eastAsiaTheme="minorEastAsia" w:hAnsiTheme="minorHAnsi" w:cstheme="minorBidi"/>
          <w:noProof/>
          <w:sz w:val="22"/>
          <w:szCs w:val="22"/>
        </w:rPr>
      </w:pPr>
      <w:ins w:id="2676"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"_Toc437271207"</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7.14</w:t>
        </w:r>
        <w:r w:rsidR="00252F3E" w:rsidRPr="00366D87">
          <w:rPr>
            <w:rStyle w:val="Hipercze"/>
            <w:noProof/>
          </w:rPr>
          <w:t>. Przypadek testowy błędnego logowania do systemu</w:t>
        </w:r>
        <w:r w:rsidR="00252F3E">
          <w:rPr>
            <w:noProof/>
            <w:webHidden/>
          </w:rPr>
          <w:tab/>
        </w:r>
        <w:r>
          <w:rPr>
            <w:noProof/>
            <w:webHidden/>
          </w:rPr>
          <w:fldChar w:fldCharType="begin"/>
        </w:r>
        <w:r w:rsidR="00252F3E">
          <w:rPr>
            <w:noProof/>
            <w:webHidden/>
          </w:rPr>
          <w:instrText xml:space="preserve"> PAGEREF _Toc437271207 \h </w:instrText>
        </w:r>
      </w:ins>
      <w:r>
        <w:rPr>
          <w:noProof/>
          <w:webHidden/>
        </w:rPr>
      </w:r>
      <w:r>
        <w:rPr>
          <w:noProof/>
          <w:webHidden/>
        </w:rPr>
        <w:fldChar w:fldCharType="separate"/>
      </w:r>
      <w:ins w:id="2677" w:author="DeeM" w:date="2015-12-07T17:03:00Z">
        <w:r w:rsidR="00252F3E">
          <w:rPr>
            <w:noProof/>
            <w:webHidden/>
          </w:rPr>
          <w:t>64</w:t>
        </w:r>
        <w:r>
          <w:rPr>
            <w:noProof/>
            <w:webHidden/>
          </w:rPr>
          <w:fldChar w:fldCharType="end"/>
        </w:r>
        <w:r w:rsidRPr="00366D87">
          <w:rPr>
            <w:rStyle w:val="Hipercze"/>
            <w:noProof/>
          </w:rPr>
          <w:fldChar w:fldCharType="end"/>
        </w:r>
      </w:ins>
    </w:p>
    <w:p w:rsidR="00252F3E" w:rsidRDefault="00CC4170">
      <w:pPr>
        <w:pStyle w:val="Spisilustracji"/>
        <w:tabs>
          <w:tab w:val="right" w:leader="dot" w:pos="8492"/>
        </w:tabs>
        <w:rPr>
          <w:ins w:id="2678" w:author="DeeM" w:date="2015-12-07T17:03:00Z"/>
          <w:rFonts w:asciiTheme="minorHAnsi" w:eastAsiaTheme="minorEastAsia" w:hAnsiTheme="minorHAnsi" w:cstheme="minorBidi"/>
          <w:noProof/>
          <w:sz w:val="22"/>
          <w:szCs w:val="22"/>
        </w:rPr>
      </w:pPr>
      <w:ins w:id="2679"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"_Toc437271208"</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7.15.</w:t>
        </w:r>
        <w:r w:rsidR="00252F3E" w:rsidRPr="00366D87">
          <w:rPr>
            <w:rStyle w:val="Hipercze"/>
            <w:noProof/>
          </w:rPr>
          <w:t xml:space="preserve"> Przypadek testowy dodawania nowej atrakcji</w:t>
        </w:r>
        <w:r w:rsidR="00252F3E">
          <w:rPr>
            <w:noProof/>
            <w:webHidden/>
          </w:rPr>
          <w:tab/>
        </w:r>
        <w:r>
          <w:rPr>
            <w:noProof/>
            <w:webHidden/>
          </w:rPr>
          <w:fldChar w:fldCharType="begin"/>
        </w:r>
        <w:r w:rsidR="00252F3E">
          <w:rPr>
            <w:noProof/>
            <w:webHidden/>
          </w:rPr>
          <w:instrText xml:space="preserve"> PAGEREF _Toc437271208 \h </w:instrText>
        </w:r>
      </w:ins>
      <w:r>
        <w:rPr>
          <w:noProof/>
          <w:webHidden/>
        </w:rPr>
      </w:r>
      <w:r>
        <w:rPr>
          <w:noProof/>
          <w:webHidden/>
        </w:rPr>
        <w:fldChar w:fldCharType="separate"/>
      </w:r>
      <w:ins w:id="2680" w:author="DeeM" w:date="2015-12-07T17:03:00Z">
        <w:r w:rsidR="00252F3E">
          <w:rPr>
            <w:noProof/>
            <w:webHidden/>
          </w:rPr>
          <w:t>64</w:t>
        </w:r>
        <w:r>
          <w:rPr>
            <w:noProof/>
            <w:webHidden/>
          </w:rPr>
          <w:fldChar w:fldCharType="end"/>
        </w:r>
        <w:r w:rsidRPr="00366D87">
          <w:rPr>
            <w:rStyle w:val="Hipercze"/>
            <w:noProof/>
          </w:rPr>
          <w:fldChar w:fldCharType="end"/>
        </w:r>
      </w:ins>
    </w:p>
    <w:p w:rsidR="00252F3E" w:rsidRDefault="00CC4170">
      <w:pPr>
        <w:pStyle w:val="Spisilustracji"/>
        <w:tabs>
          <w:tab w:val="right" w:leader="dot" w:pos="8492"/>
        </w:tabs>
        <w:rPr>
          <w:ins w:id="2681" w:author="DeeM" w:date="2015-12-07T17:03:00Z"/>
          <w:rFonts w:asciiTheme="minorHAnsi" w:eastAsiaTheme="minorEastAsia" w:hAnsiTheme="minorHAnsi" w:cstheme="minorBidi"/>
          <w:noProof/>
          <w:sz w:val="22"/>
          <w:szCs w:val="22"/>
        </w:rPr>
      </w:pPr>
      <w:ins w:id="2682"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"_Toc437271209"</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7.16.</w:t>
        </w:r>
        <w:r w:rsidR="00252F3E" w:rsidRPr="00366D87">
          <w:rPr>
            <w:rStyle w:val="Hipercze"/>
            <w:noProof/>
          </w:rPr>
          <w:t xml:space="preserve"> Przypadek testowy dodawania nowego wydarzenia</w:t>
        </w:r>
        <w:r w:rsidR="00252F3E">
          <w:rPr>
            <w:noProof/>
            <w:webHidden/>
          </w:rPr>
          <w:tab/>
        </w:r>
        <w:r>
          <w:rPr>
            <w:noProof/>
            <w:webHidden/>
          </w:rPr>
          <w:fldChar w:fldCharType="begin"/>
        </w:r>
        <w:r w:rsidR="00252F3E">
          <w:rPr>
            <w:noProof/>
            <w:webHidden/>
          </w:rPr>
          <w:instrText xml:space="preserve"> PAGEREF _Toc437271209 \h </w:instrText>
        </w:r>
      </w:ins>
      <w:r>
        <w:rPr>
          <w:noProof/>
          <w:webHidden/>
        </w:rPr>
      </w:r>
      <w:r>
        <w:rPr>
          <w:noProof/>
          <w:webHidden/>
        </w:rPr>
        <w:fldChar w:fldCharType="separate"/>
      </w:r>
      <w:ins w:id="2683" w:author="DeeM" w:date="2015-12-07T17:03:00Z">
        <w:r w:rsidR="00252F3E">
          <w:rPr>
            <w:noProof/>
            <w:webHidden/>
          </w:rPr>
          <w:t>65</w:t>
        </w:r>
        <w:r>
          <w:rPr>
            <w:noProof/>
            <w:webHidden/>
          </w:rPr>
          <w:fldChar w:fldCharType="end"/>
        </w:r>
        <w:r w:rsidRPr="00366D87">
          <w:rPr>
            <w:rStyle w:val="Hipercze"/>
            <w:noProof/>
          </w:rPr>
          <w:fldChar w:fldCharType="end"/>
        </w:r>
      </w:ins>
    </w:p>
    <w:p w:rsidR="00252F3E" w:rsidRDefault="00CC4170">
      <w:pPr>
        <w:pStyle w:val="Spisilustracji"/>
        <w:tabs>
          <w:tab w:val="right" w:leader="dot" w:pos="8492"/>
        </w:tabs>
        <w:rPr>
          <w:ins w:id="2684" w:author="DeeM" w:date="2015-12-07T17:03:00Z"/>
          <w:rFonts w:asciiTheme="minorHAnsi" w:eastAsiaTheme="minorEastAsia" w:hAnsiTheme="minorHAnsi" w:cstheme="minorBidi"/>
          <w:noProof/>
          <w:sz w:val="22"/>
          <w:szCs w:val="22"/>
        </w:rPr>
      </w:pPr>
      <w:ins w:id="2685"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"_Toc437271210"</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7.17.</w:t>
        </w:r>
        <w:r w:rsidR="00252F3E" w:rsidRPr="00366D87">
          <w:rPr>
            <w:rStyle w:val="Hipercze"/>
            <w:noProof/>
          </w:rPr>
          <w:t xml:space="preserve"> Przypadek testowy dołączania do utworzonego wydarzenia</w:t>
        </w:r>
        <w:r w:rsidR="00252F3E">
          <w:rPr>
            <w:noProof/>
            <w:webHidden/>
          </w:rPr>
          <w:tab/>
        </w:r>
        <w:r>
          <w:rPr>
            <w:noProof/>
            <w:webHidden/>
          </w:rPr>
          <w:fldChar w:fldCharType="begin"/>
        </w:r>
        <w:r w:rsidR="00252F3E">
          <w:rPr>
            <w:noProof/>
            <w:webHidden/>
          </w:rPr>
          <w:instrText xml:space="preserve"> PAGEREF _Toc437271210 \h </w:instrText>
        </w:r>
      </w:ins>
      <w:r>
        <w:rPr>
          <w:noProof/>
          <w:webHidden/>
        </w:rPr>
      </w:r>
      <w:r>
        <w:rPr>
          <w:noProof/>
          <w:webHidden/>
        </w:rPr>
        <w:fldChar w:fldCharType="separate"/>
      </w:r>
      <w:ins w:id="2686" w:author="DeeM" w:date="2015-12-07T17:03:00Z">
        <w:r w:rsidR="00252F3E">
          <w:rPr>
            <w:noProof/>
            <w:webHidden/>
          </w:rPr>
          <w:t>65</w:t>
        </w:r>
        <w:r>
          <w:rPr>
            <w:noProof/>
            <w:webHidden/>
          </w:rPr>
          <w:fldChar w:fldCharType="end"/>
        </w:r>
        <w:r w:rsidRPr="00366D87">
          <w:rPr>
            <w:rStyle w:val="Hipercze"/>
            <w:noProof/>
          </w:rPr>
          <w:fldChar w:fldCharType="end"/>
        </w:r>
      </w:ins>
    </w:p>
    <w:p w:rsidR="00252F3E" w:rsidRDefault="00CC4170">
      <w:pPr>
        <w:pStyle w:val="Spisilustracji"/>
        <w:tabs>
          <w:tab w:val="right" w:leader="dot" w:pos="8492"/>
        </w:tabs>
        <w:rPr>
          <w:ins w:id="2687" w:author="DeeM" w:date="2015-12-07T17:03:00Z"/>
          <w:rFonts w:asciiTheme="minorHAnsi" w:eastAsiaTheme="minorEastAsia" w:hAnsiTheme="minorHAnsi" w:cstheme="minorBidi"/>
          <w:noProof/>
          <w:sz w:val="22"/>
          <w:szCs w:val="22"/>
        </w:rPr>
      </w:pPr>
      <w:ins w:id="2688"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"_Toc437271211"</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7.18.</w:t>
        </w:r>
        <w:r w:rsidR="00252F3E" w:rsidRPr="00366D87">
          <w:rPr>
            <w:rStyle w:val="Hipercze"/>
            <w:noProof/>
          </w:rPr>
          <w:t xml:space="preserve"> Przypadek testowy wyświetlenia trasy i informacji o atrakcji w aplikacji mobilnej</w:t>
        </w:r>
        <w:r w:rsidR="00252F3E">
          <w:rPr>
            <w:noProof/>
            <w:webHidden/>
          </w:rPr>
          <w:tab/>
        </w:r>
        <w:r>
          <w:rPr>
            <w:noProof/>
            <w:webHidden/>
          </w:rPr>
          <w:fldChar w:fldCharType="begin"/>
        </w:r>
        <w:r w:rsidR="00252F3E">
          <w:rPr>
            <w:noProof/>
            <w:webHidden/>
          </w:rPr>
          <w:instrText xml:space="preserve"> PAGEREF _Toc437271211 \h </w:instrText>
        </w:r>
      </w:ins>
      <w:r>
        <w:rPr>
          <w:noProof/>
          <w:webHidden/>
        </w:rPr>
      </w:r>
      <w:r>
        <w:rPr>
          <w:noProof/>
          <w:webHidden/>
        </w:rPr>
        <w:fldChar w:fldCharType="separate"/>
      </w:r>
      <w:ins w:id="2689" w:author="DeeM" w:date="2015-12-07T17:03:00Z">
        <w:r w:rsidR="00252F3E">
          <w:rPr>
            <w:noProof/>
            <w:webHidden/>
          </w:rPr>
          <w:t>65</w:t>
        </w:r>
        <w:r>
          <w:rPr>
            <w:noProof/>
            <w:webHidden/>
          </w:rPr>
          <w:fldChar w:fldCharType="end"/>
        </w:r>
        <w:r w:rsidRPr="00366D87">
          <w:rPr>
            <w:rStyle w:val="Hipercze"/>
            <w:noProof/>
          </w:rPr>
          <w:fldChar w:fldCharType="end"/>
        </w:r>
      </w:ins>
    </w:p>
    <w:p w:rsidR="00252F3E" w:rsidRDefault="00CC4170">
      <w:pPr>
        <w:pStyle w:val="Spisilustracji"/>
        <w:tabs>
          <w:tab w:val="right" w:leader="dot" w:pos="8492"/>
        </w:tabs>
        <w:rPr>
          <w:ins w:id="2690" w:author="DeeM" w:date="2015-12-07T17:03:00Z"/>
          <w:rFonts w:asciiTheme="minorHAnsi" w:eastAsiaTheme="minorEastAsia" w:hAnsiTheme="minorHAnsi" w:cstheme="minorBidi"/>
          <w:noProof/>
          <w:sz w:val="22"/>
          <w:szCs w:val="22"/>
        </w:rPr>
      </w:pPr>
      <w:ins w:id="2691"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"_Toc437271212"</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7.19.</w:t>
        </w:r>
        <w:r w:rsidR="00252F3E" w:rsidRPr="00366D87">
          <w:rPr>
            <w:rStyle w:val="Hipercze"/>
            <w:noProof/>
          </w:rPr>
          <w:t xml:space="preserve"> Scenariusz testowy rejestracji konta użytkownika</w:t>
        </w:r>
        <w:r w:rsidR="00252F3E">
          <w:rPr>
            <w:noProof/>
            <w:webHidden/>
          </w:rPr>
          <w:tab/>
        </w:r>
        <w:r>
          <w:rPr>
            <w:noProof/>
            <w:webHidden/>
          </w:rPr>
          <w:fldChar w:fldCharType="begin"/>
        </w:r>
        <w:r w:rsidR="00252F3E">
          <w:rPr>
            <w:noProof/>
            <w:webHidden/>
          </w:rPr>
          <w:instrText xml:space="preserve"> PAGEREF _Toc437271212 \h </w:instrText>
        </w:r>
      </w:ins>
      <w:r>
        <w:rPr>
          <w:noProof/>
          <w:webHidden/>
        </w:rPr>
      </w:r>
      <w:r>
        <w:rPr>
          <w:noProof/>
          <w:webHidden/>
        </w:rPr>
        <w:fldChar w:fldCharType="separate"/>
      </w:r>
      <w:ins w:id="2692" w:author="DeeM" w:date="2015-12-07T17:03:00Z">
        <w:r w:rsidR="00252F3E">
          <w:rPr>
            <w:noProof/>
            <w:webHidden/>
          </w:rPr>
          <w:t>66</w:t>
        </w:r>
        <w:r>
          <w:rPr>
            <w:noProof/>
            <w:webHidden/>
          </w:rPr>
          <w:fldChar w:fldCharType="end"/>
        </w:r>
        <w:r w:rsidRPr="00366D87">
          <w:rPr>
            <w:rStyle w:val="Hipercze"/>
            <w:noProof/>
          </w:rPr>
          <w:fldChar w:fldCharType="end"/>
        </w:r>
      </w:ins>
    </w:p>
    <w:p w:rsidR="00252F3E" w:rsidRDefault="00CC4170">
      <w:pPr>
        <w:pStyle w:val="Spisilustracji"/>
        <w:tabs>
          <w:tab w:val="right" w:leader="dot" w:pos="8492"/>
        </w:tabs>
        <w:rPr>
          <w:ins w:id="2693" w:author="DeeM" w:date="2015-12-07T17:03:00Z"/>
          <w:rFonts w:asciiTheme="minorHAnsi" w:eastAsiaTheme="minorEastAsia" w:hAnsiTheme="minorHAnsi" w:cstheme="minorBidi"/>
          <w:noProof/>
          <w:sz w:val="22"/>
          <w:szCs w:val="22"/>
        </w:rPr>
      </w:pPr>
      <w:ins w:id="2694"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"_Toc437271213"</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7.20.</w:t>
        </w:r>
        <w:r w:rsidR="00252F3E" w:rsidRPr="00366D87">
          <w:rPr>
            <w:rStyle w:val="Hipercze"/>
            <w:noProof/>
          </w:rPr>
          <w:t xml:space="preserve"> Scenariusz testowy dodawania nowych atrakcji</w:t>
        </w:r>
        <w:r w:rsidR="00252F3E">
          <w:rPr>
            <w:noProof/>
            <w:webHidden/>
          </w:rPr>
          <w:tab/>
        </w:r>
        <w:r>
          <w:rPr>
            <w:noProof/>
            <w:webHidden/>
          </w:rPr>
          <w:fldChar w:fldCharType="begin"/>
        </w:r>
        <w:r w:rsidR="00252F3E">
          <w:rPr>
            <w:noProof/>
            <w:webHidden/>
          </w:rPr>
          <w:instrText xml:space="preserve"> PAGEREF _Toc437271213 \h </w:instrText>
        </w:r>
      </w:ins>
      <w:r>
        <w:rPr>
          <w:noProof/>
          <w:webHidden/>
        </w:rPr>
      </w:r>
      <w:r>
        <w:rPr>
          <w:noProof/>
          <w:webHidden/>
        </w:rPr>
        <w:fldChar w:fldCharType="separate"/>
      </w:r>
      <w:ins w:id="2695" w:author="DeeM" w:date="2015-12-07T17:03:00Z">
        <w:r w:rsidR="00252F3E">
          <w:rPr>
            <w:noProof/>
            <w:webHidden/>
          </w:rPr>
          <w:t>66</w:t>
        </w:r>
        <w:r>
          <w:rPr>
            <w:noProof/>
            <w:webHidden/>
          </w:rPr>
          <w:fldChar w:fldCharType="end"/>
        </w:r>
        <w:r w:rsidRPr="00366D87">
          <w:rPr>
            <w:rStyle w:val="Hipercze"/>
            <w:noProof/>
          </w:rPr>
          <w:fldChar w:fldCharType="end"/>
        </w:r>
      </w:ins>
    </w:p>
    <w:p w:rsidR="00252F3E" w:rsidRDefault="00CC4170">
      <w:pPr>
        <w:pStyle w:val="Spisilustracji"/>
        <w:tabs>
          <w:tab w:val="right" w:leader="dot" w:pos="8492"/>
        </w:tabs>
        <w:rPr>
          <w:ins w:id="2696" w:author="DeeM" w:date="2015-12-07T17:03:00Z"/>
          <w:rFonts w:asciiTheme="minorHAnsi" w:eastAsiaTheme="minorEastAsia" w:hAnsiTheme="minorHAnsi" w:cstheme="minorBidi"/>
          <w:noProof/>
          <w:sz w:val="22"/>
          <w:szCs w:val="22"/>
        </w:rPr>
      </w:pPr>
      <w:ins w:id="2697"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"_Toc437271214"</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7.21.</w:t>
        </w:r>
        <w:r w:rsidR="00252F3E" w:rsidRPr="00366D87">
          <w:rPr>
            <w:rStyle w:val="Hipercze"/>
            <w:noProof/>
          </w:rPr>
          <w:t xml:space="preserve"> Scenariusz testowy uzupełniania szczegółów atrakcji</w:t>
        </w:r>
        <w:r w:rsidR="00252F3E">
          <w:rPr>
            <w:noProof/>
            <w:webHidden/>
          </w:rPr>
          <w:tab/>
        </w:r>
        <w:r>
          <w:rPr>
            <w:noProof/>
            <w:webHidden/>
          </w:rPr>
          <w:fldChar w:fldCharType="begin"/>
        </w:r>
        <w:r w:rsidR="00252F3E">
          <w:rPr>
            <w:noProof/>
            <w:webHidden/>
          </w:rPr>
          <w:instrText xml:space="preserve"> PAGEREF _Toc437271214 \h </w:instrText>
        </w:r>
      </w:ins>
      <w:r>
        <w:rPr>
          <w:noProof/>
          <w:webHidden/>
        </w:rPr>
      </w:r>
      <w:r>
        <w:rPr>
          <w:noProof/>
          <w:webHidden/>
        </w:rPr>
        <w:fldChar w:fldCharType="separate"/>
      </w:r>
      <w:ins w:id="2698" w:author="DeeM" w:date="2015-12-07T17:03:00Z">
        <w:r w:rsidR="00252F3E">
          <w:rPr>
            <w:noProof/>
            <w:webHidden/>
          </w:rPr>
          <w:t>66</w:t>
        </w:r>
        <w:r>
          <w:rPr>
            <w:noProof/>
            <w:webHidden/>
          </w:rPr>
          <w:fldChar w:fldCharType="end"/>
        </w:r>
        <w:r w:rsidRPr="00366D87">
          <w:rPr>
            <w:rStyle w:val="Hipercze"/>
            <w:noProof/>
          </w:rPr>
          <w:fldChar w:fldCharType="end"/>
        </w:r>
      </w:ins>
    </w:p>
    <w:p w:rsidR="00252F3E" w:rsidRDefault="00CC4170">
      <w:pPr>
        <w:pStyle w:val="Spisilustracji"/>
        <w:tabs>
          <w:tab w:val="right" w:leader="dot" w:pos="8492"/>
        </w:tabs>
        <w:rPr>
          <w:ins w:id="2699" w:author="DeeM" w:date="2015-12-07T17:03:00Z"/>
          <w:rFonts w:asciiTheme="minorHAnsi" w:eastAsiaTheme="minorEastAsia" w:hAnsiTheme="minorHAnsi" w:cstheme="minorBidi"/>
          <w:noProof/>
          <w:sz w:val="22"/>
          <w:szCs w:val="22"/>
        </w:rPr>
      </w:pPr>
      <w:ins w:id="2700"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"_Toc437271215"</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7.22.</w:t>
        </w:r>
        <w:r w:rsidR="00252F3E" w:rsidRPr="00366D87">
          <w:rPr>
            <w:rStyle w:val="Hipercze"/>
            <w:noProof/>
          </w:rPr>
          <w:t xml:space="preserve"> Scenariusz testowy dodawania, zgłaszania i usuwania opinii</w:t>
        </w:r>
        <w:r w:rsidR="00252F3E">
          <w:rPr>
            <w:noProof/>
            <w:webHidden/>
          </w:rPr>
          <w:tab/>
        </w:r>
        <w:r>
          <w:rPr>
            <w:noProof/>
            <w:webHidden/>
          </w:rPr>
          <w:fldChar w:fldCharType="begin"/>
        </w:r>
        <w:r w:rsidR="00252F3E">
          <w:rPr>
            <w:noProof/>
            <w:webHidden/>
          </w:rPr>
          <w:instrText xml:space="preserve"> PAGEREF _Toc437271215 \h </w:instrText>
        </w:r>
      </w:ins>
      <w:r>
        <w:rPr>
          <w:noProof/>
          <w:webHidden/>
        </w:rPr>
      </w:r>
      <w:r>
        <w:rPr>
          <w:noProof/>
          <w:webHidden/>
        </w:rPr>
        <w:fldChar w:fldCharType="separate"/>
      </w:r>
      <w:ins w:id="2701" w:author="DeeM" w:date="2015-12-07T17:03:00Z">
        <w:r w:rsidR="00252F3E">
          <w:rPr>
            <w:noProof/>
            <w:webHidden/>
          </w:rPr>
          <w:t>66</w:t>
        </w:r>
        <w:r>
          <w:rPr>
            <w:noProof/>
            <w:webHidden/>
          </w:rPr>
          <w:fldChar w:fldCharType="end"/>
        </w:r>
        <w:r w:rsidRPr="00366D87">
          <w:rPr>
            <w:rStyle w:val="Hipercze"/>
            <w:noProof/>
          </w:rPr>
          <w:fldChar w:fldCharType="end"/>
        </w:r>
      </w:ins>
    </w:p>
    <w:p w:rsidR="00252F3E" w:rsidRDefault="00CC4170">
      <w:pPr>
        <w:pStyle w:val="Spisilustracji"/>
        <w:tabs>
          <w:tab w:val="right" w:leader="dot" w:pos="8492"/>
        </w:tabs>
        <w:rPr>
          <w:ins w:id="2702" w:author="DeeM" w:date="2015-12-07T17:03:00Z"/>
          <w:rFonts w:asciiTheme="minorHAnsi" w:eastAsiaTheme="minorEastAsia" w:hAnsiTheme="minorHAnsi" w:cstheme="minorBidi"/>
          <w:noProof/>
          <w:sz w:val="22"/>
          <w:szCs w:val="22"/>
        </w:rPr>
      </w:pPr>
      <w:ins w:id="2703"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"_Toc437271216"</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7.23.</w:t>
        </w:r>
        <w:r w:rsidR="00252F3E" w:rsidRPr="00366D87">
          <w:rPr>
            <w:rStyle w:val="Hipercze"/>
            <w:noProof/>
          </w:rPr>
          <w:t xml:space="preserve"> Scenariusz testowy dodawania, zgłaszania i usuwania opinii</w:t>
        </w:r>
        <w:r w:rsidR="00252F3E">
          <w:rPr>
            <w:noProof/>
            <w:webHidden/>
          </w:rPr>
          <w:tab/>
        </w:r>
        <w:r>
          <w:rPr>
            <w:noProof/>
            <w:webHidden/>
          </w:rPr>
          <w:fldChar w:fldCharType="begin"/>
        </w:r>
        <w:r w:rsidR="00252F3E">
          <w:rPr>
            <w:noProof/>
            <w:webHidden/>
          </w:rPr>
          <w:instrText xml:space="preserve"> PAGEREF _Toc437271216 \h </w:instrText>
        </w:r>
      </w:ins>
      <w:r>
        <w:rPr>
          <w:noProof/>
          <w:webHidden/>
        </w:rPr>
      </w:r>
      <w:r>
        <w:rPr>
          <w:noProof/>
          <w:webHidden/>
        </w:rPr>
        <w:fldChar w:fldCharType="separate"/>
      </w:r>
      <w:ins w:id="2704" w:author="DeeM" w:date="2015-12-07T17:03:00Z">
        <w:r w:rsidR="00252F3E">
          <w:rPr>
            <w:noProof/>
            <w:webHidden/>
          </w:rPr>
          <w:t>67</w:t>
        </w:r>
        <w:r>
          <w:rPr>
            <w:noProof/>
            <w:webHidden/>
          </w:rPr>
          <w:fldChar w:fldCharType="end"/>
        </w:r>
        <w:r w:rsidRPr="00366D87">
          <w:rPr>
            <w:rStyle w:val="Hipercze"/>
            <w:noProof/>
          </w:rPr>
          <w:fldChar w:fldCharType="end"/>
        </w:r>
      </w:ins>
    </w:p>
    <w:p w:rsidR="00252F3E" w:rsidRDefault="00CC4170">
      <w:pPr>
        <w:pStyle w:val="Spisilustracji"/>
        <w:tabs>
          <w:tab w:val="right" w:leader="dot" w:pos="8492"/>
        </w:tabs>
        <w:rPr>
          <w:ins w:id="2705" w:author="DeeM" w:date="2015-12-07T17:03:00Z"/>
          <w:rFonts w:asciiTheme="minorHAnsi" w:eastAsiaTheme="minorEastAsia" w:hAnsiTheme="minorHAnsi" w:cstheme="minorBidi"/>
          <w:noProof/>
          <w:sz w:val="22"/>
          <w:szCs w:val="22"/>
        </w:rPr>
      </w:pPr>
      <w:ins w:id="2706"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"_Toc437271217"</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7.24.</w:t>
        </w:r>
        <w:r w:rsidR="00252F3E" w:rsidRPr="00366D87">
          <w:rPr>
            <w:rStyle w:val="Hipercze"/>
            <w:noProof/>
          </w:rPr>
          <w:t xml:space="preserve"> Scenariusz testowy dodawania właściciela do atrakcji</w:t>
        </w:r>
        <w:r w:rsidR="00252F3E">
          <w:rPr>
            <w:noProof/>
            <w:webHidden/>
          </w:rPr>
          <w:tab/>
        </w:r>
        <w:r>
          <w:rPr>
            <w:noProof/>
            <w:webHidden/>
          </w:rPr>
          <w:fldChar w:fldCharType="begin"/>
        </w:r>
        <w:r w:rsidR="00252F3E">
          <w:rPr>
            <w:noProof/>
            <w:webHidden/>
          </w:rPr>
          <w:instrText xml:space="preserve"> PAGEREF _Toc437271217 \h </w:instrText>
        </w:r>
      </w:ins>
      <w:r>
        <w:rPr>
          <w:noProof/>
          <w:webHidden/>
        </w:rPr>
      </w:r>
      <w:r>
        <w:rPr>
          <w:noProof/>
          <w:webHidden/>
        </w:rPr>
        <w:fldChar w:fldCharType="separate"/>
      </w:r>
      <w:ins w:id="2707" w:author="DeeM" w:date="2015-12-07T17:03:00Z">
        <w:r w:rsidR="00252F3E">
          <w:rPr>
            <w:noProof/>
            <w:webHidden/>
          </w:rPr>
          <w:t>67</w:t>
        </w:r>
        <w:r>
          <w:rPr>
            <w:noProof/>
            <w:webHidden/>
          </w:rPr>
          <w:fldChar w:fldCharType="end"/>
        </w:r>
        <w:r w:rsidRPr="00366D87">
          <w:rPr>
            <w:rStyle w:val="Hipercze"/>
            <w:noProof/>
          </w:rPr>
          <w:fldChar w:fldCharType="end"/>
        </w:r>
      </w:ins>
    </w:p>
    <w:p w:rsidR="00252F3E" w:rsidRDefault="00CC4170">
      <w:pPr>
        <w:pStyle w:val="Spisilustracji"/>
        <w:tabs>
          <w:tab w:val="right" w:leader="dot" w:pos="8492"/>
        </w:tabs>
        <w:rPr>
          <w:ins w:id="2708" w:author="DeeM" w:date="2015-12-07T17:03:00Z"/>
          <w:rFonts w:asciiTheme="minorHAnsi" w:eastAsiaTheme="minorEastAsia" w:hAnsiTheme="minorHAnsi" w:cstheme="minorBidi"/>
          <w:noProof/>
          <w:sz w:val="22"/>
          <w:szCs w:val="22"/>
        </w:rPr>
      </w:pPr>
      <w:ins w:id="2709"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"_Toc437271218"</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7.25</w:t>
        </w:r>
        <w:r w:rsidR="00252F3E" w:rsidRPr="00366D87">
          <w:rPr>
            <w:rStyle w:val="Hipercze"/>
            <w:noProof/>
          </w:rPr>
          <w:t>. Scenariusz testowy rejestracji konta użytkownika</w:t>
        </w:r>
        <w:r w:rsidR="00252F3E">
          <w:rPr>
            <w:noProof/>
            <w:webHidden/>
          </w:rPr>
          <w:tab/>
        </w:r>
        <w:r>
          <w:rPr>
            <w:noProof/>
            <w:webHidden/>
          </w:rPr>
          <w:fldChar w:fldCharType="begin"/>
        </w:r>
        <w:r w:rsidR="00252F3E">
          <w:rPr>
            <w:noProof/>
            <w:webHidden/>
          </w:rPr>
          <w:instrText xml:space="preserve"> PAGEREF _Toc437271218 \h </w:instrText>
        </w:r>
      </w:ins>
      <w:r>
        <w:rPr>
          <w:noProof/>
          <w:webHidden/>
        </w:rPr>
      </w:r>
      <w:r>
        <w:rPr>
          <w:noProof/>
          <w:webHidden/>
        </w:rPr>
        <w:fldChar w:fldCharType="separate"/>
      </w:r>
      <w:ins w:id="2710" w:author="DeeM" w:date="2015-12-07T17:03:00Z">
        <w:r w:rsidR="00252F3E">
          <w:rPr>
            <w:noProof/>
            <w:webHidden/>
          </w:rPr>
          <w:t>67</w:t>
        </w:r>
        <w:r>
          <w:rPr>
            <w:noProof/>
            <w:webHidden/>
          </w:rPr>
          <w:fldChar w:fldCharType="end"/>
        </w:r>
        <w:r w:rsidRPr="00366D87">
          <w:rPr>
            <w:rStyle w:val="Hipercze"/>
            <w:noProof/>
          </w:rPr>
          <w:fldChar w:fldCharType="end"/>
        </w:r>
      </w:ins>
    </w:p>
    <w:p w:rsidR="00252F3E" w:rsidRDefault="00CC4170">
      <w:pPr>
        <w:pStyle w:val="Spisilustracji"/>
        <w:tabs>
          <w:tab w:val="right" w:leader="dot" w:pos="8492"/>
        </w:tabs>
        <w:rPr>
          <w:ins w:id="2711" w:author="DeeM" w:date="2015-12-07T17:03:00Z"/>
          <w:rFonts w:asciiTheme="minorHAnsi" w:eastAsiaTheme="minorEastAsia" w:hAnsiTheme="minorHAnsi" w:cstheme="minorBidi"/>
          <w:noProof/>
          <w:sz w:val="22"/>
          <w:szCs w:val="22"/>
        </w:rPr>
      </w:pPr>
      <w:ins w:id="2712"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"_Toc437271219"</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7.26.</w:t>
        </w:r>
        <w:r w:rsidR="00252F3E" w:rsidRPr="00366D87">
          <w:rPr>
            <w:rStyle w:val="Hipercze"/>
            <w:noProof/>
          </w:rPr>
          <w:t xml:space="preserve"> Statystyki zgłoszonych błędów</w:t>
        </w:r>
        <w:r w:rsidR="00252F3E">
          <w:rPr>
            <w:noProof/>
            <w:webHidden/>
          </w:rPr>
          <w:tab/>
        </w:r>
        <w:r>
          <w:rPr>
            <w:noProof/>
            <w:webHidden/>
          </w:rPr>
          <w:fldChar w:fldCharType="begin"/>
        </w:r>
        <w:r w:rsidR="00252F3E">
          <w:rPr>
            <w:noProof/>
            <w:webHidden/>
          </w:rPr>
          <w:instrText xml:space="preserve"> PAGEREF _Toc437271219 \h </w:instrText>
        </w:r>
      </w:ins>
      <w:r>
        <w:rPr>
          <w:noProof/>
          <w:webHidden/>
        </w:rPr>
      </w:r>
      <w:r>
        <w:rPr>
          <w:noProof/>
          <w:webHidden/>
        </w:rPr>
        <w:fldChar w:fldCharType="separate"/>
      </w:r>
      <w:ins w:id="2713" w:author="DeeM" w:date="2015-12-07T17:03:00Z">
        <w:r w:rsidR="00252F3E">
          <w:rPr>
            <w:noProof/>
            <w:webHidden/>
          </w:rPr>
          <w:t>68</w:t>
        </w:r>
        <w:r>
          <w:rPr>
            <w:noProof/>
            <w:webHidden/>
          </w:rPr>
          <w:fldChar w:fldCharType="end"/>
        </w:r>
        <w:r w:rsidRPr="00366D87">
          <w:rPr>
            <w:rStyle w:val="Hipercze"/>
            <w:noProof/>
          </w:rPr>
          <w:fldChar w:fldCharType="end"/>
        </w:r>
      </w:ins>
    </w:p>
    <w:p w:rsidR="00252F3E" w:rsidRDefault="00CC4170">
      <w:pPr>
        <w:pStyle w:val="Spisilustracji"/>
        <w:tabs>
          <w:tab w:val="right" w:leader="dot" w:pos="8492"/>
        </w:tabs>
        <w:rPr>
          <w:ins w:id="2714" w:author="DeeM" w:date="2015-12-07T17:03:00Z"/>
          <w:rFonts w:asciiTheme="minorHAnsi" w:eastAsiaTheme="minorEastAsia" w:hAnsiTheme="minorHAnsi" w:cstheme="minorBidi"/>
          <w:noProof/>
          <w:sz w:val="22"/>
          <w:szCs w:val="22"/>
        </w:rPr>
      </w:pPr>
      <w:ins w:id="2715"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"_Toc437271220"</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7.27.</w:t>
        </w:r>
        <w:r w:rsidR="00252F3E" w:rsidRPr="00366D87">
          <w:rPr>
            <w:rStyle w:val="Hipercze"/>
            <w:noProof/>
          </w:rPr>
          <w:t xml:space="preserve"> Statystyki przypisanych i naprawionych błędów dla konkretnych członków zespołu</w:t>
        </w:r>
        <w:r w:rsidR="00252F3E">
          <w:rPr>
            <w:noProof/>
            <w:webHidden/>
          </w:rPr>
          <w:tab/>
        </w:r>
        <w:r>
          <w:rPr>
            <w:noProof/>
            <w:webHidden/>
          </w:rPr>
          <w:fldChar w:fldCharType="begin"/>
        </w:r>
        <w:r w:rsidR="00252F3E">
          <w:rPr>
            <w:noProof/>
            <w:webHidden/>
          </w:rPr>
          <w:instrText xml:space="preserve"> PAGEREF _Toc437271220 \h </w:instrText>
        </w:r>
      </w:ins>
      <w:r>
        <w:rPr>
          <w:noProof/>
          <w:webHidden/>
        </w:rPr>
      </w:r>
      <w:r>
        <w:rPr>
          <w:noProof/>
          <w:webHidden/>
        </w:rPr>
        <w:fldChar w:fldCharType="separate"/>
      </w:r>
      <w:ins w:id="2716" w:author="DeeM" w:date="2015-12-07T17:03:00Z">
        <w:r w:rsidR="00252F3E">
          <w:rPr>
            <w:noProof/>
            <w:webHidden/>
          </w:rPr>
          <w:t>68</w:t>
        </w:r>
        <w:r>
          <w:rPr>
            <w:noProof/>
            <w:webHidden/>
          </w:rPr>
          <w:fldChar w:fldCharType="end"/>
        </w:r>
        <w:r w:rsidRPr="00366D87">
          <w:rPr>
            <w:rStyle w:val="Hipercze"/>
            <w:noProof/>
          </w:rPr>
          <w:fldChar w:fldCharType="end"/>
        </w:r>
      </w:ins>
    </w:p>
    <w:p w:rsidR="001D1000" w:rsidDel="00252F3E" w:rsidRDefault="00CC4170">
      <w:pPr>
        <w:pStyle w:val="Spisilustracji"/>
        <w:tabs>
          <w:tab w:val="right" w:leader="dot" w:pos="8492"/>
        </w:tabs>
        <w:rPr>
          <w:del w:id="2717" w:author="DeeM" w:date="2015-12-07T17:03:00Z"/>
          <w:rFonts w:asciiTheme="minorHAnsi" w:eastAsiaTheme="minorEastAsia" w:hAnsiTheme="minorHAnsi" w:cstheme="minorBidi"/>
          <w:noProof/>
          <w:sz w:val="22"/>
          <w:szCs w:val="22"/>
        </w:rPr>
      </w:pPr>
      <w:del w:id="2718" w:author="DeeM" w:date="2015-12-07T17:03:00Z">
        <w:r w:rsidRPr="00CC4170">
          <w:rPr>
            <w:rPrChange w:id="2719" w:author="DeeM" w:date="2015-12-07T17:03:00Z">
              <w:rPr>
                <w:rStyle w:val="Hipercze"/>
                <w:b/>
                <w:noProof/>
              </w:rPr>
            </w:rPrChange>
          </w:rPr>
          <w:delText>Tabela 2.1. Planowane zakresy produktu</w:delText>
        </w:r>
        <w:r w:rsidR="001D1000" w:rsidDel="00252F3E">
          <w:rPr>
            <w:noProof/>
            <w:webHidden/>
          </w:rPr>
          <w:tab/>
        </w:r>
        <w:r w:rsidR="00CF274A" w:rsidDel="00252F3E">
          <w:rPr>
            <w:noProof/>
            <w:webHidden/>
          </w:rPr>
          <w:delText>13</w:delText>
        </w:r>
      </w:del>
    </w:p>
    <w:p w:rsidR="001D1000" w:rsidDel="00252F3E" w:rsidRDefault="00CC4170">
      <w:pPr>
        <w:pStyle w:val="Spisilustracji"/>
        <w:tabs>
          <w:tab w:val="right" w:leader="dot" w:pos="8492"/>
        </w:tabs>
        <w:rPr>
          <w:del w:id="2720" w:author="DeeM" w:date="2015-12-07T17:03:00Z"/>
          <w:rFonts w:asciiTheme="minorHAnsi" w:eastAsiaTheme="minorEastAsia" w:hAnsiTheme="minorHAnsi" w:cstheme="minorBidi"/>
          <w:noProof/>
          <w:sz w:val="22"/>
          <w:szCs w:val="22"/>
        </w:rPr>
      </w:pPr>
      <w:del w:id="2721" w:author="DeeM" w:date="2015-12-07T17:03:00Z">
        <w:r w:rsidRPr="00CC4170">
          <w:rPr>
            <w:rPrChange w:id="2722" w:author="DeeM" w:date="2015-12-07T17:03:00Z">
              <w:rPr>
                <w:rStyle w:val="Hipercze"/>
                <w:b/>
                <w:noProof/>
              </w:rPr>
            </w:rPrChange>
          </w:rPr>
          <w:delText>Tabela 3.1. Konta członków zespołu w narzędziu Acunote</w:delText>
        </w:r>
        <w:r w:rsidR="001D1000" w:rsidDel="00252F3E">
          <w:rPr>
            <w:noProof/>
            <w:webHidden/>
          </w:rPr>
          <w:tab/>
        </w:r>
        <w:r w:rsidR="00CF274A" w:rsidDel="00252F3E">
          <w:rPr>
            <w:noProof/>
            <w:webHidden/>
          </w:rPr>
          <w:delText>15</w:delText>
        </w:r>
      </w:del>
    </w:p>
    <w:p w:rsidR="001D1000" w:rsidDel="00252F3E" w:rsidRDefault="00CC4170">
      <w:pPr>
        <w:pStyle w:val="Spisilustracji"/>
        <w:tabs>
          <w:tab w:val="right" w:leader="dot" w:pos="8492"/>
        </w:tabs>
        <w:rPr>
          <w:del w:id="2723" w:author="DeeM" w:date="2015-12-07T17:03:00Z"/>
          <w:rFonts w:asciiTheme="minorHAnsi" w:eastAsiaTheme="minorEastAsia" w:hAnsiTheme="minorHAnsi" w:cstheme="minorBidi"/>
          <w:noProof/>
          <w:sz w:val="22"/>
          <w:szCs w:val="22"/>
        </w:rPr>
      </w:pPr>
      <w:del w:id="2724" w:author="DeeM" w:date="2015-12-07T17:03:00Z">
        <w:r w:rsidRPr="00CC4170">
          <w:rPr>
            <w:rPrChange w:id="2725" w:author="DeeM" w:date="2015-12-07T17:03:00Z">
              <w:rPr>
                <w:rStyle w:val="Hipercze"/>
                <w:b/>
                <w:noProof/>
              </w:rPr>
            </w:rPrChange>
          </w:rPr>
          <w:delText>Tabela 5.1.  Zbiór encji Place</w:delText>
        </w:r>
        <w:r w:rsidR="001D1000" w:rsidDel="00252F3E">
          <w:rPr>
            <w:noProof/>
            <w:webHidden/>
          </w:rPr>
          <w:tab/>
        </w:r>
        <w:r w:rsidR="00CF274A" w:rsidDel="00252F3E">
          <w:rPr>
            <w:noProof/>
            <w:webHidden/>
          </w:rPr>
          <w:delText>37</w:delText>
        </w:r>
      </w:del>
    </w:p>
    <w:p w:rsidR="001D1000" w:rsidDel="00252F3E" w:rsidRDefault="00CC4170">
      <w:pPr>
        <w:pStyle w:val="Spisilustracji"/>
        <w:tabs>
          <w:tab w:val="right" w:leader="dot" w:pos="8492"/>
        </w:tabs>
        <w:rPr>
          <w:del w:id="2726" w:author="DeeM" w:date="2015-12-07T17:03:00Z"/>
          <w:rFonts w:asciiTheme="minorHAnsi" w:eastAsiaTheme="minorEastAsia" w:hAnsiTheme="minorHAnsi" w:cstheme="minorBidi"/>
          <w:noProof/>
          <w:sz w:val="22"/>
          <w:szCs w:val="22"/>
        </w:rPr>
      </w:pPr>
      <w:del w:id="2727" w:author="DeeM" w:date="2015-12-07T17:03:00Z">
        <w:r w:rsidRPr="00CC4170">
          <w:rPr>
            <w:rPrChange w:id="2728" w:author="DeeM" w:date="2015-12-07T17:03:00Z">
              <w:rPr>
                <w:rStyle w:val="Hipercze"/>
                <w:b/>
                <w:noProof/>
              </w:rPr>
            </w:rPrChange>
          </w:rPr>
          <w:delText>Tabela 5.2. Zbiór encji Status</w:delText>
        </w:r>
        <w:r w:rsidR="001D1000" w:rsidDel="00252F3E">
          <w:rPr>
            <w:noProof/>
            <w:webHidden/>
          </w:rPr>
          <w:tab/>
        </w:r>
        <w:r w:rsidR="00CF274A" w:rsidDel="00252F3E">
          <w:rPr>
            <w:noProof/>
            <w:webHidden/>
          </w:rPr>
          <w:delText>37</w:delText>
        </w:r>
      </w:del>
    </w:p>
    <w:p w:rsidR="001D1000" w:rsidDel="00252F3E" w:rsidRDefault="00CC4170">
      <w:pPr>
        <w:pStyle w:val="Spisilustracji"/>
        <w:tabs>
          <w:tab w:val="right" w:leader="dot" w:pos="8492"/>
        </w:tabs>
        <w:rPr>
          <w:del w:id="2729" w:author="DeeM" w:date="2015-12-07T17:03:00Z"/>
          <w:rFonts w:asciiTheme="minorHAnsi" w:eastAsiaTheme="minorEastAsia" w:hAnsiTheme="minorHAnsi" w:cstheme="minorBidi"/>
          <w:noProof/>
          <w:sz w:val="22"/>
          <w:szCs w:val="22"/>
        </w:rPr>
      </w:pPr>
      <w:del w:id="2730" w:author="DeeM" w:date="2015-12-07T17:03:00Z">
        <w:r w:rsidRPr="00CC4170">
          <w:rPr>
            <w:rPrChange w:id="2731" w:author="DeeM" w:date="2015-12-07T17:03:00Z">
              <w:rPr>
                <w:rStyle w:val="Hipercze"/>
                <w:b/>
                <w:noProof/>
              </w:rPr>
            </w:rPrChange>
          </w:rPr>
          <w:delText>Tabela 5.3. Zbiór encji Pricing</w:delText>
        </w:r>
        <w:r w:rsidR="001D1000" w:rsidDel="00252F3E">
          <w:rPr>
            <w:noProof/>
            <w:webHidden/>
          </w:rPr>
          <w:tab/>
        </w:r>
        <w:r w:rsidR="00CF274A" w:rsidDel="00252F3E">
          <w:rPr>
            <w:noProof/>
            <w:webHidden/>
          </w:rPr>
          <w:delText>37</w:delText>
        </w:r>
      </w:del>
    </w:p>
    <w:p w:rsidR="001D1000" w:rsidDel="00252F3E" w:rsidRDefault="00CC4170">
      <w:pPr>
        <w:pStyle w:val="Spisilustracji"/>
        <w:tabs>
          <w:tab w:val="right" w:leader="dot" w:pos="8492"/>
        </w:tabs>
        <w:rPr>
          <w:del w:id="2732" w:author="DeeM" w:date="2015-12-07T17:03:00Z"/>
          <w:rFonts w:asciiTheme="minorHAnsi" w:eastAsiaTheme="minorEastAsia" w:hAnsiTheme="minorHAnsi" w:cstheme="minorBidi"/>
          <w:noProof/>
          <w:sz w:val="22"/>
          <w:szCs w:val="22"/>
        </w:rPr>
      </w:pPr>
      <w:del w:id="2733" w:author="DeeM" w:date="2015-12-07T17:03:00Z">
        <w:r w:rsidRPr="00CC4170">
          <w:rPr>
            <w:rPrChange w:id="2734" w:author="DeeM" w:date="2015-12-07T17:03:00Z">
              <w:rPr>
                <w:rStyle w:val="Hipercze"/>
                <w:b/>
                <w:noProof/>
              </w:rPr>
            </w:rPrChange>
          </w:rPr>
          <w:delText>Tabela 5.4. Zbiór encji Pricing_element</w:delText>
        </w:r>
        <w:r w:rsidR="001D1000" w:rsidDel="00252F3E">
          <w:rPr>
            <w:noProof/>
            <w:webHidden/>
          </w:rPr>
          <w:tab/>
        </w:r>
        <w:r w:rsidR="00CF274A" w:rsidDel="00252F3E">
          <w:rPr>
            <w:noProof/>
            <w:webHidden/>
          </w:rPr>
          <w:delText>37</w:delText>
        </w:r>
      </w:del>
    </w:p>
    <w:p w:rsidR="001D1000" w:rsidDel="00252F3E" w:rsidRDefault="00CC4170">
      <w:pPr>
        <w:pStyle w:val="Spisilustracji"/>
        <w:tabs>
          <w:tab w:val="right" w:leader="dot" w:pos="8492"/>
        </w:tabs>
        <w:rPr>
          <w:del w:id="2735" w:author="DeeM" w:date="2015-12-07T17:03:00Z"/>
          <w:rFonts w:asciiTheme="minorHAnsi" w:eastAsiaTheme="minorEastAsia" w:hAnsiTheme="minorHAnsi" w:cstheme="minorBidi"/>
          <w:noProof/>
          <w:sz w:val="22"/>
          <w:szCs w:val="22"/>
        </w:rPr>
      </w:pPr>
      <w:del w:id="2736" w:author="DeeM" w:date="2015-12-07T17:03:00Z">
        <w:r w:rsidRPr="00CC4170">
          <w:rPr>
            <w:rPrChange w:id="2737" w:author="DeeM" w:date="2015-12-07T17:03:00Z">
              <w:rPr>
                <w:rStyle w:val="Hipercze"/>
                <w:b/>
                <w:noProof/>
              </w:rPr>
            </w:rPrChange>
          </w:rPr>
          <w:delText>Tabela 5.5. Zbiór encji Place_to_type</w:delText>
        </w:r>
        <w:r w:rsidR="001D1000" w:rsidDel="00252F3E">
          <w:rPr>
            <w:noProof/>
            <w:webHidden/>
          </w:rPr>
          <w:tab/>
        </w:r>
        <w:r w:rsidR="00CF274A" w:rsidDel="00252F3E">
          <w:rPr>
            <w:noProof/>
            <w:webHidden/>
          </w:rPr>
          <w:delText>38</w:delText>
        </w:r>
      </w:del>
    </w:p>
    <w:p w:rsidR="001D1000" w:rsidDel="00252F3E" w:rsidRDefault="00CC4170">
      <w:pPr>
        <w:pStyle w:val="Spisilustracji"/>
        <w:tabs>
          <w:tab w:val="right" w:leader="dot" w:pos="8492"/>
        </w:tabs>
        <w:rPr>
          <w:del w:id="2738" w:author="DeeM" w:date="2015-12-07T17:03:00Z"/>
          <w:rFonts w:asciiTheme="minorHAnsi" w:eastAsiaTheme="minorEastAsia" w:hAnsiTheme="minorHAnsi" w:cstheme="minorBidi"/>
          <w:noProof/>
          <w:sz w:val="22"/>
          <w:szCs w:val="22"/>
        </w:rPr>
      </w:pPr>
      <w:del w:id="2739" w:author="DeeM" w:date="2015-12-07T17:03:00Z">
        <w:r w:rsidRPr="00CC4170">
          <w:rPr>
            <w:rPrChange w:id="2740" w:author="DeeM" w:date="2015-12-07T17:03:00Z">
              <w:rPr>
                <w:rStyle w:val="Hipercze"/>
                <w:b/>
                <w:noProof/>
              </w:rPr>
            </w:rPrChange>
          </w:rPr>
          <w:delText>Tabela 5.6. Zbiór encji Place_type</w:delText>
        </w:r>
        <w:r w:rsidR="001D1000" w:rsidDel="00252F3E">
          <w:rPr>
            <w:noProof/>
            <w:webHidden/>
          </w:rPr>
          <w:tab/>
        </w:r>
        <w:r w:rsidR="00CF274A" w:rsidDel="00252F3E">
          <w:rPr>
            <w:noProof/>
            <w:webHidden/>
          </w:rPr>
          <w:delText>38</w:delText>
        </w:r>
      </w:del>
    </w:p>
    <w:p w:rsidR="001D1000" w:rsidDel="00252F3E" w:rsidRDefault="00CC4170">
      <w:pPr>
        <w:pStyle w:val="Spisilustracji"/>
        <w:tabs>
          <w:tab w:val="right" w:leader="dot" w:pos="8492"/>
        </w:tabs>
        <w:rPr>
          <w:del w:id="2741" w:author="DeeM" w:date="2015-12-07T17:03:00Z"/>
          <w:rFonts w:asciiTheme="minorHAnsi" w:eastAsiaTheme="minorEastAsia" w:hAnsiTheme="minorHAnsi" w:cstheme="minorBidi"/>
          <w:noProof/>
          <w:sz w:val="22"/>
          <w:szCs w:val="22"/>
        </w:rPr>
      </w:pPr>
      <w:del w:id="2742" w:author="DeeM" w:date="2015-12-07T17:03:00Z">
        <w:r w:rsidRPr="00CC4170">
          <w:rPr>
            <w:rPrChange w:id="2743" w:author="DeeM" w:date="2015-12-07T17:03:00Z">
              <w:rPr>
                <w:rStyle w:val="Hipercze"/>
                <w:b/>
                <w:noProof/>
              </w:rPr>
            </w:rPrChange>
          </w:rPr>
          <w:delText>Tabela 5.7. Zbiór encji Score</w:delText>
        </w:r>
        <w:r w:rsidR="001D1000" w:rsidDel="00252F3E">
          <w:rPr>
            <w:noProof/>
            <w:webHidden/>
          </w:rPr>
          <w:tab/>
        </w:r>
        <w:r w:rsidR="00CF274A" w:rsidDel="00252F3E">
          <w:rPr>
            <w:noProof/>
            <w:webHidden/>
          </w:rPr>
          <w:delText>38</w:delText>
        </w:r>
      </w:del>
    </w:p>
    <w:p w:rsidR="001D1000" w:rsidDel="00252F3E" w:rsidRDefault="00CC4170">
      <w:pPr>
        <w:pStyle w:val="Spisilustracji"/>
        <w:tabs>
          <w:tab w:val="right" w:leader="dot" w:pos="8492"/>
        </w:tabs>
        <w:rPr>
          <w:del w:id="2744" w:author="DeeM" w:date="2015-12-07T17:03:00Z"/>
          <w:rFonts w:asciiTheme="minorHAnsi" w:eastAsiaTheme="minorEastAsia" w:hAnsiTheme="minorHAnsi" w:cstheme="minorBidi"/>
          <w:noProof/>
          <w:sz w:val="22"/>
          <w:szCs w:val="22"/>
        </w:rPr>
      </w:pPr>
      <w:del w:id="2745" w:author="DeeM" w:date="2015-12-07T17:03:00Z">
        <w:r w:rsidRPr="00CC4170">
          <w:rPr>
            <w:rPrChange w:id="2746" w:author="DeeM" w:date="2015-12-07T17:03:00Z">
              <w:rPr>
                <w:rStyle w:val="Hipercze"/>
                <w:b/>
                <w:noProof/>
              </w:rPr>
            </w:rPrChange>
          </w:rPr>
          <w:delText>Tabela 5.8. Zbiór encji Report</w:delText>
        </w:r>
        <w:r w:rsidR="001D1000" w:rsidDel="00252F3E">
          <w:rPr>
            <w:noProof/>
            <w:webHidden/>
          </w:rPr>
          <w:tab/>
        </w:r>
        <w:r w:rsidR="00CF274A" w:rsidDel="00252F3E">
          <w:rPr>
            <w:noProof/>
            <w:webHidden/>
          </w:rPr>
          <w:delText>38</w:delText>
        </w:r>
      </w:del>
    </w:p>
    <w:p w:rsidR="001D1000" w:rsidDel="00252F3E" w:rsidRDefault="00CC4170">
      <w:pPr>
        <w:pStyle w:val="Spisilustracji"/>
        <w:tabs>
          <w:tab w:val="right" w:leader="dot" w:pos="8492"/>
        </w:tabs>
        <w:rPr>
          <w:del w:id="2747" w:author="DeeM" w:date="2015-12-07T17:03:00Z"/>
          <w:rFonts w:asciiTheme="minorHAnsi" w:eastAsiaTheme="minorEastAsia" w:hAnsiTheme="minorHAnsi" w:cstheme="minorBidi"/>
          <w:noProof/>
          <w:sz w:val="22"/>
          <w:szCs w:val="22"/>
        </w:rPr>
      </w:pPr>
      <w:del w:id="2748" w:author="DeeM" w:date="2015-12-07T17:03:00Z">
        <w:r w:rsidRPr="00CC4170">
          <w:rPr>
            <w:rPrChange w:id="2749" w:author="DeeM" w:date="2015-12-07T17:03:00Z">
              <w:rPr>
                <w:rStyle w:val="Hipercze"/>
                <w:b/>
                <w:noProof/>
              </w:rPr>
            </w:rPrChange>
          </w:rPr>
          <w:delText>Tabela 5.9. Zbiór encji User</w:delText>
        </w:r>
        <w:r w:rsidR="001D1000" w:rsidDel="00252F3E">
          <w:rPr>
            <w:noProof/>
            <w:webHidden/>
          </w:rPr>
          <w:tab/>
        </w:r>
        <w:r w:rsidR="00CF274A" w:rsidDel="00252F3E">
          <w:rPr>
            <w:noProof/>
            <w:webHidden/>
          </w:rPr>
          <w:delText>39</w:delText>
        </w:r>
      </w:del>
    </w:p>
    <w:p w:rsidR="001D1000" w:rsidDel="00252F3E" w:rsidRDefault="00CC4170">
      <w:pPr>
        <w:pStyle w:val="Spisilustracji"/>
        <w:tabs>
          <w:tab w:val="right" w:leader="dot" w:pos="8492"/>
        </w:tabs>
        <w:rPr>
          <w:del w:id="2750" w:author="DeeM" w:date="2015-12-07T17:03:00Z"/>
          <w:rFonts w:asciiTheme="minorHAnsi" w:eastAsiaTheme="minorEastAsia" w:hAnsiTheme="minorHAnsi" w:cstheme="minorBidi"/>
          <w:noProof/>
          <w:sz w:val="22"/>
          <w:szCs w:val="22"/>
        </w:rPr>
      </w:pPr>
      <w:del w:id="2751" w:author="DeeM" w:date="2015-12-07T17:03:00Z">
        <w:r w:rsidRPr="00CC4170">
          <w:rPr>
            <w:rPrChange w:id="2752" w:author="DeeM" w:date="2015-12-07T17:03:00Z">
              <w:rPr>
                <w:rStyle w:val="Hipercze"/>
                <w:b/>
                <w:noProof/>
              </w:rPr>
            </w:rPrChange>
          </w:rPr>
          <w:delText>Tabela 5.10. Zbiór encji User_friend</w:delText>
        </w:r>
        <w:r w:rsidR="001D1000" w:rsidDel="00252F3E">
          <w:rPr>
            <w:noProof/>
            <w:webHidden/>
          </w:rPr>
          <w:tab/>
        </w:r>
        <w:r w:rsidR="00CF274A" w:rsidDel="00252F3E">
          <w:rPr>
            <w:noProof/>
            <w:webHidden/>
          </w:rPr>
          <w:delText>39</w:delText>
        </w:r>
      </w:del>
    </w:p>
    <w:p w:rsidR="001D1000" w:rsidDel="00252F3E" w:rsidRDefault="00CC4170">
      <w:pPr>
        <w:pStyle w:val="Spisilustracji"/>
        <w:tabs>
          <w:tab w:val="right" w:leader="dot" w:pos="8492"/>
        </w:tabs>
        <w:rPr>
          <w:del w:id="2753" w:author="DeeM" w:date="2015-12-07T17:03:00Z"/>
          <w:rFonts w:asciiTheme="minorHAnsi" w:eastAsiaTheme="minorEastAsia" w:hAnsiTheme="minorHAnsi" w:cstheme="minorBidi"/>
          <w:noProof/>
          <w:sz w:val="22"/>
          <w:szCs w:val="22"/>
        </w:rPr>
      </w:pPr>
      <w:del w:id="2754" w:author="DeeM" w:date="2015-12-07T17:03:00Z">
        <w:r w:rsidRPr="00CC4170">
          <w:rPr>
            <w:rPrChange w:id="2755" w:author="DeeM" w:date="2015-12-07T17:03:00Z">
              <w:rPr>
                <w:rStyle w:val="Hipercze"/>
                <w:b/>
                <w:noProof/>
              </w:rPr>
            </w:rPrChange>
          </w:rPr>
          <w:delText>Tabela 5.11. Zbiór encji Friendship_status</w:delText>
        </w:r>
        <w:r w:rsidR="001D1000" w:rsidDel="00252F3E">
          <w:rPr>
            <w:noProof/>
            <w:webHidden/>
          </w:rPr>
          <w:tab/>
        </w:r>
        <w:r w:rsidR="00CF274A" w:rsidDel="00252F3E">
          <w:rPr>
            <w:noProof/>
            <w:webHidden/>
          </w:rPr>
          <w:delText>39</w:delText>
        </w:r>
      </w:del>
    </w:p>
    <w:p w:rsidR="001D1000" w:rsidDel="00252F3E" w:rsidRDefault="00CC4170">
      <w:pPr>
        <w:pStyle w:val="Spisilustracji"/>
        <w:tabs>
          <w:tab w:val="right" w:leader="dot" w:pos="8492"/>
        </w:tabs>
        <w:rPr>
          <w:del w:id="2756" w:author="DeeM" w:date="2015-12-07T17:03:00Z"/>
          <w:rFonts w:asciiTheme="minorHAnsi" w:eastAsiaTheme="minorEastAsia" w:hAnsiTheme="minorHAnsi" w:cstheme="minorBidi"/>
          <w:noProof/>
          <w:sz w:val="22"/>
          <w:szCs w:val="22"/>
        </w:rPr>
      </w:pPr>
      <w:del w:id="2757" w:author="DeeM" w:date="2015-12-07T17:03:00Z">
        <w:r w:rsidRPr="00CC4170">
          <w:rPr>
            <w:rPrChange w:id="2758" w:author="DeeM" w:date="2015-12-07T17:03:00Z">
              <w:rPr>
                <w:rStyle w:val="Hipercze"/>
                <w:b/>
                <w:noProof/>
              </w:rPr>
            </w:rPrChange>
          </w:rPr>
          <w:delText>Tabela 5.12. Zbiór encji Activity</w:delText>
        </w:r>
        <w:r w:rsidR="001D1000" w:rsidDel="00252F3E">
          <w:rPr>
            <w:noProof/>
            <w:webHidden/>
          </w:rPr>
          <w:tab/>
        </w:r>
        <w:r w:rsidR="00CF274A" w:rsidDel="00252F3E">
          <w:rPr>
            <w:noProof/>
            <w:webHidden/>
          </w:rPr>
          <w:delText>39</w:delText>
        </w:r>
      </w:del>
    </w:p>
    <w:p w:rsidR="001D1000" w:rsidDel="00252F3E" w:rsidRDefault="00CC4170">
      <w:pPr>
        <w:pStyle w:val="Spisilustracji"/>
        <w:tabs>
          <w:tab w:val="right" w:leader="dot" w:pos="8492"/>
        </w:tabs>
        <w:rPr>
          <w:del w:id="2759" w:author="DeeM" w:date="2015-12-07T17:03:00Z"/>
          <w:rFonts w:asciiTheme="minorHAnsi" w:eastAsiaTheme="minorEastAsia" w:hAnsiTheme="minorHAnsi" w:cstheme="minorBidi"/>
          <w:noProof/>
          <w:sz w:val="22"/>
          <w:szCs w:val="22"/>
        </w:rPr>
      </w:pPr>
      <w:del w:id="2760" w:author="DeeM" w:date="2015-12-07T17:03:00Z">
        <w:r w:rsidRPr="00CC4170">
          <w:rPr>
            <w:rPrChange w:id="2761" w:author="DeeM" w:date="2015-12-07T17:03:00Z">
              <w:rPr>
                <w:rStyle w:val="Hipercze"/>
                <w:b/>
                <w:noProof/>
              </w:rPr>
            </w:rPrChange>
          </w:rPr>
          <w:delText>Tabela 5.13. Zbiór encji ActivityType</w:delText>
        </w:r>
        <w:r w:rsidR="001D1000" w:rsidDel="00252F3E">
          <w:rPr>
            <w:noProof/>
            <w:webHidden/>
          </w:rPr>
          <w:tab/>
        </w:r>
        <w:r w:rsidR="00CF274A" w:rsidDel="00252F3E">
          <w:rPr>
            <w:noProof/>
            <w:webHidden/>
          </w:rPr>
          <w:delText>40</w:delText>
        </w:r>
      </w:del>
    </w:p>
    <w:p w:rsidR="001D1000" w:rsidDel="00252F3E" w:rsidRDefault="00CC4170">
      <w:pPr>
        <w:pStyle w:val="Spisilustracji"/>
        <w:tabs>
          <w:tab w:val="right" w:leader="dot" w:pos="8492"/>
        </w:tabs>
        <w:rPr>
          <w:del w:id="2762" w:author="DeeM" w:date="2015-12-07T17:03:00Z"/>
          <w:rFonts w:asciiTheme="minorHAnsi" w:eastAsiaTheme="minorEastAsia" w:hAnsiTheme="minorHAnsi" w:cstheme="minorBidi"/>
          <w:noProof/>
          <w:sz w:val="22"/>
          <w:szCs w:val="22"/>
        </w:rPr>
      </w:pPr>
      <w:del w:id="2763" w:author="DeeM" w:date="2015-12-07T17:03:00Z">
        <w:r w:rsidRPr="00CC4170">
          <w:rPr>
            <w:rPrChange w:id="2764" w:author="DeeM" w:date="2015-12-07T17:03:00Z">
              <w:rPr>
                <w:rStyle w:val="Hipercze"/>
                <w:b/>
                <w:noProof/>
              </w:rPr>
            </w:rPrChange>
          </w:rPr>
          <w:delText>Tabela 5.14. Zbiór encji User_role</w:delText>
        </w:r>
        <w:r w:rsidR="001D1000" w:rsidDel="00252F3E">
          <w:rPr>
            <w:noProof/>
            <w:webHidden/>
          </w:rPr>
          <w:tab/>
        </w:r>
        <w:r w:rsidR="00CF274A" w:rsidDel="00252F3E">
          <w:rPr>
            <w:noProof/>
            <w:webHidden/>
          </w:rPr>
          <w:delText>40</w:delText>
        </w:r>
      </w:del>
    </w:p>
    <w:p w:rsidR="001D1000" w:rsidDel="00252F3E" w:rsidRDefault="00CC4170">
      <w:pPr>
        <w:pStyle w:val="Spisilustracji"/>
        <w:tabs>
          <w:tab w:val="right" w:leader="dot" w:pos="8492"/>
        </w:tabs>
        <w:rPr>
          <w:del w:id="2765" w:author="DeeM" w:date="2015-12-07T17:03:00Z"/>
          <w:rFonts w:asciiTheme="minorHAnsi" w:eastAsiaTheme="minorEastAsia" w:hAnsiTheme="minorHAnsi" w:cstheme="minorBidi"/>
          <w:noProof/>
          <w:sz w:val="22"/>
          <w:szCs w:val="22"/>
        </w:rPr>
      </w:pPr>
      <w:del w:id="2766" w:author="DeeM" w:date="2015-12-07T17:03:00Z">
        <w:r w:rsidRPr="00CC4170">
          <w:rPr>
            <w:rPrChange w:id="2767" w:author="DeeM" w:date="2015-12-07T17:03:00Z">
              <w:rPr>
                <w:rStyle w:val="Hipercze"/>
                <w:b/>
                <w:noProof/>
              </w:rPr>
            </w:rPrChange>
          </w:rPr>
          <w:delText>Tabela 5.15. Zbiór encji Role</w:delText>
        </w:r>
        <w:r w:rsidR="001D1000" w:rsidDel="00252F3E">
          <w:rPr>
            <w:noProof/>
            <w:webHidden/>
          </w:rPr>
          <w:tab/>
        </w:r>
        <w:r w:rsidR="00CF274A" w:rsidDel="00252F3E">
          <w:rPr>
            <w:noProof/>
            <w:webHidden/>
          </w:rPr>
          <w:delText>40</w:delText>
        </w:r>
      </w:del>
    </w:p>
    <w:p w:rsidR="001D1000" w:rsidDel="00252F3E" w:rsidRDefault="00CC4170">
      <w:pPr>
        <w:pStyle w:val="Spisilustracji"/>
        <w:tabs>
          <w:tab w:val="right" w:leader="dot" w:pos="8492"/>
        </w:tabs>
        <w:rPr>
          <w:del w:id="2768" w:author="DeeM" w:date="2015-12-07T17:03:00Z"/>
          <w:rFonts w:asciiTheme="minorHAnsi" w:eastAsiaTheme="minorEastAsia" w:hAnsiTheme="minorHAnsi" w:cstheme="minorBidi"/>
          <w:noProof/>
          <w:sz w:val="22"/>
          <w:szCs w:val="22"/>
        </w:rPr>
      </w:pPr>
      <w:del w:id="2769" w:author="DeeM" w:date="2015-12-07T17:03:00Z">
        <w:r w:rsidRPr="00CC4170">
          <w:rPr>
            <w:rPrChange w:id="2770" w:author="DeeM" w:date="2015-12-07T17:03:00Z">
              <w:rPr>
                <w:rStyle w:val="Hipercze"/>
                <w:b/>
                <w:noProof/>
              </w:rPr>
            </w:rPrChange>
          </w:rPr>
          <w:delText>Tabela 5.16. Zbiór encji ForkFile</w:delText>
        </w:r>
        <w:r w:rsidR="001D1000" w:rsidDel="00252F3E">
          <w:rPr>
            <w:noProof/>
            <w:webHidden/>
          </w:rPr>
          <w:tab/>
        </w:r>
        <w:r w:rsidR="00CF274A" w:rsidDel="00252F3E">
          <w:rPr>
            <w:noProof/>
            <w:webHidden/>
          </w:rPr>
          <w:delText>40</w:delText>
        </w:r>
      </w:del>
    </w:p>
    <w:p w:rsidR="001D1000" w:rsidDel="00252F3E" w:rsidRDefault="00CC4170">
      <w:pPr>
        <w:pStyle w:val="Spisilustracji"/>
        <w:tabs>
          <w:tab w:val="right" w:leader="dot" w:pos="8492"/>
        </w:tabs>
        <w:rPr>
          <w:del w:id="2771" w:author="DeeM" w:date="2015-12-07T17:03:00Z"/>
          <w:rFonts w:asciiTheme="minorHAnsi" w:eastAsiaTheme="minorEastAsia" w:hAnsiTheme="minorHAnsi" w:cstheme="minorBidi"/>
          <w:noProof/>
          <w:sz w:val="22"/>
          <w:szCs w:val="22"/>
        </w:rPr>
      </w:pPr>
      <w:del w:id="2772" w:author="DeeM" w:date="2015-12-07T17:03:00Z">
        <w:r w:rsidRPr="00CC4170">
          <w:rPr>
            <w:rPrChange w:id="2773" w:author="DeeM" w:date="2015-12-07T17:03:00Z">
              <w:rPr>
                <w:rStyle w:val="Hipercze"/>
                <w:b/>
                <w:noProof/>
              </w:rPr>
            </w:rPrChange>
          </w:rPr>
          <w:delText>Tabela 5.17. Zbiór encji Event</w:delText>
        </w:r>
        <w:r w:rsidR="001D1000" w:rsidDel="00252F3E">
          <w:rPr>
            <w:noProof/>
            <w:webHidden/>
          </w:rPr>
          <w:tab/>
        </w:r>
        <w:r w:rsidR="00CF274A" w:rsidDel="00252F3E">
          <w:rPr>
            <w:noProof/>
            <w:webHidden/>
          </w:rPr>
          <w:delText>41</w:delText>
        </w:r>
      </w:del>
    </w:p>
    <w:p w:rsidR="001D1000" w:rsidDel="00252F3E" w:rsidRDefault="00CC4170">
      <w:pPr>
        <w:pStyle w:val="Spisilustracji"/>
        <w:tabs>
          <w:tab w:val="right" w:leader="dot" w:pos="8492"/>
        </w:tabs>
        <w:rPr>
          <w:del w:id="2774" w:author="DeeM" w:date="2015-12-07T17:03:00Z"/>
          <w:rFonts w:asciiTheme="minorHAnsi" w:eastAsiaTheme="minorEastAsia" w:hAnsiTheme="minorHAnsi" w:cstheme="minorBidi"/>
          <w:noProof/>
          <w:sz w:val="22"/>
          <w:szCs w:val="22"/>
        </w:rPr>
      </w:pPr>
      <w:del w:id="2775" w:author="DeeM" w:date="2015-12-07T17:03:00Z">
        <w:r w:rsidRPr="00CC4170">
          <w:rPr>
            <w:rPrChange w:id="2776" w:author="DeeM" w:date="2015-12-07T17:03:00Z">
              <w:rPr>
                <w:rStyle w:val="Hipercze"/>
                <w:b/>
                <w:noProof/>
              </w:rPr>
            </w:rPrChange>
          </w:rPr>
          <w:delText>Tabela 5.18. Zbiór encji Event_participant</w:delText>
        </w:r>
        <w:r w:rsidR="001D1000" w:rsidDel="00252F3E">
          <w:rPr>
            <w:noProof/>
            <w:webHidden/>
          </w:rPr>
          <w:tab/>
        </w:r>
        <w:r w:rsidR="00CF274A" w:rsidDel="00252F3E">
          <w:rPr>
            <w:noProof/>
            <w:webHidden/>
          </w:rPr>
          <w:delText>41</w:delText>
        </w:r>
      </w:del>
    </w:p>
    <w:p w:rsidR="001D1000" w:rsidDel="00252F3E" w:rsidRDefault="00CC4170">
      <w:pPr>
        <w:pStyle w:val="Spisilustracji"/>
        <w:tabs>
          <w:tab w:val="right" w:leader="dot" w:pos="8492"/>
        </w:tabs>
        <w:rPr>
          <w:del w:id="2777" w:author="DeeM" w:date="2015-12-07T17:03:00Z"/>
          <w:rFonts w:asciiTheme="minorHAnsi" w:eastAsiaTheme="minorEastAsia" w:hAnsiTheme="minorHAnsi" w:cstheme="minorBidi"/>
          <w:noProof/>
          <w:sz w:val="22"/>
          <w:szCs w:val="22"/>
        </w:rPr>
      </w:pPr>
      <w:del w:id="2778" w:author="DeeM" w:date="2015-12-07T17:03:00Z">
        <w:r w:rsidRPr="00CC4170">
          <w:rPr>
            <w:rPrChange w:id="2779" w:author="DeeM" w:date="2015-12-07T17:03:00Z">
              <w:rPr>
                <w:rStyle w:val="Hipercze"/>
                <w:b/>
                <w:noProof/>
              </w:rPr>
            </w:rPrChange>
          </w:rPr>
          <w:delText>Tabela 5.19. Zbiór encji Comment</w:delText>
        </w:r>
        <w:r w:rsidR="001D1000" w:rsidDel="00252F3E">
          <w:rPr>
            <w:noProof/>
            <w:webHidden/>
          </w:rPr>
          <w:tab/>
        </w:r>
        <w:r w:rsidR="00CF274A" w:rsidDel="00252F3E">
          <w:rPr>
            <w:noProof/>
            <w:webHidden/>
          </w:rPr>
          <w:delText>41</w:delText>
        </w:r>
      </w:del>
    </w:p>
    <w:p w:rsidR="001D1000" w:rsidDel="00252F3E" w:rsidRDefault="00CC4170">
      <w:pPr>
        <w:pStyle w:val="Spisilustracji"/>
        <w:tabs>
          <w:tab w:val="right" w:leader="dot" w:pos="8492"/>
        </w:tabs>
        <w:rPr>
          <w:del w:id="2780" w:author="DeeM" w:date="2015-12-07T17:03:00Z"/>
          <w:rFonts w:asciiTheme="minorHAnsi" w:eastAsiaTheme="minorEastAsia" w:hAnsiTheme="minorHAnsi" w:cstheme="minorBidi"/>
          <w:noProof/>
          <w:sz w:val="22"/>
          <w:szCs w:val="22"/>
        </w:rPr>
      </w:pPr>
      <w:del w:id="2781" w:author="DeeM" w:date="2015-12-07T17:03:00Z">
        <w:r w:rsidRPr="00CC4170">
          <w:rPr>
            <w:rPrChange w:id="2782" w:author="DeeM" w:date="2015-12-07T17:03:00Z">
              <w:rPr>
                <w:rStyle w:val="Hipercze"/>
                <w:b/>
                <w:noProof/>
              </w:rPr>
            </w:rPrChange>
          </w:rPr>
          <w:delText>Tabela 7.1. Przypadek testowy prawidłowego rejestrowania nowego użytkownika</w:delText>
        </w:r>
        <w:r w:rsidR="001D1000" w:rsidDel="00252F3E">
          <w:rPr>
            <w:noProof/>
            <w:webHidden/>
          </w:rPr>
          <w:tab/>
        </w:r>
        <w:r w:rsidR="00CF274A" w:rsidDel="00252F3E">
          <w:rPr>
            <w:noProof/>
            <w:webHidden/>
          </w:rPr>
          <w:delText>62</w:delText>
        </w:r>
      </w:del>
    </w:p>
    <w:p w:rsidR="001D1000" w:rsidDel="00252F3E" w:rsidRDefault="00CC4170">
      <w:pPr>
        <w:pStyle w:val="Spisilustracji"/>
        <w:tabs>
          <w:tab w:val="right" w:leader="dot" w:pos="8492"/>
        </w:tabs>
        <w:rPr>
          <w:del w:id="2783" w:author="DeeM" w:date="2015-12-07T17:03:00Z"/>
          <w:rFonts w:asciiTheme="minorHAnsi" w:eastAsiaTheme="minorEastAsia" w:hAnsiTheme="minorHAnsi" w:cstheme="minorBidi"/>
          <w:noProof/>
          <w:sz w:val="22"/>
          <w:szCs w:val="22"/>
        </w:rPr>
      </w:pPr>
      <w:del w:id="2784" w:author="DeeM" w:date="2015-12-07T17:03:00Z">
        <w:r w:rsidRPr="00CC4170">
          <w:rPr>
            <w:rPrChange w:id="2785" w:author="DeeM" w:date="2015-12-07T17:03:00Z">
              <w:rPr>
                <w:rStyle w:val="Hipercze"/>
                <w:b/>
                <w:noProof/>
              </w:rPr>
            </w:rPrChange>
          </w:rPr>
          <w:delText>Tabela 7.2. Przypadek testowy rejestracji z podaniem błędnych danych</w:delText>
        </w:r>
        <w:r w:rsidR="001D1000" w:rsidDel="00252F3E">
          <w:rPr>
            <w:noProof/>
            <w:webHidden/>
          </w:rPr>
          <w:tab/>
        </w:r>
        <w:r w:rsidR="00CF274A" w:rsidDel="00252F3E">
          <w:rPr>
            <w:noProof/>
            <w:webHidden/>
          </w:rPr>
          <w:delText>63</w:delText>
        </w:r>
      </w:del>
    </w:p>
    <w:p w:rsidR="001D1000" w:rsidDel="00252F3E" w:rsidRDefault="00CC4170">
      <w:pPr>
        <w:pStyle w:val="Spisilustracji"/>
        <w:tabs>
          <w:tab w:val="right" w:leader="dot" w:pos="8492"/>
        </w:tabs>
        <w:rPr>
          <w:del w:id="2786" w:author="DeeM" w:date="2015-12-07T17:03:00Z"/>
          <w:rFonts w:asciiTheme="minorHAnsi" w:eastAsiaTheme="minorEastAsia" w:hAnsiTheme="minorHAnsi" w:cstheme="minorBidi"/>
          <w:noProof/>
          <w:sz w:val="22"/>
          <w:szCs w:val="22"/>
        </w:rPr>
      </w:pPr>
      <w:del w:id="2787" w:author="DeeM" w:date="2015-12-07T17:03:00Z">
        <w:r w:rsidRPr="00CC4170">
          <w:rPr>
            <w:rPrChange w:id="2788" w:author="DeeM" w:date="2015-12-07T17:03:00Z">
              <w:rPr>
                <w:rStyle w:val="Hipercze"/>
                <w:b/>
                <w:noProof/>
              </w:rPr>
            </w:rPrChange>
          </w:rPr>
          <w:delText>Tabela 7.3. Przypadek testowy zgłaszania nowego właściciela atrakcji</w:delText>
        </w:r>
        <w:r w:rsidR="001D1000" w:rsidDel="00252F3E">
          <w:rPr>
            <w:noProof/>
            <w:webHidden/>
          </w:rPr>
          <w:tab/>
        </w:r>
        <w:r w:rsidR="00CF274A" w:rsidDel="00252F3E">
          <w:rPr>
            <w:noProof/>
            <w:webHidden/>
          </w:rPr>
          <w:delText>63</w:delText>
        </w:r>
      </w:del>
    </w:p>
    <w:p w:rsidR="001D1000" w:rsidDel="00252F3E" w:rsidRDefault="00CC4170">
      <w:pPr>
        <w:pStyle w:val="Spisilustracji"/>
        <w:tabs>
          <w:tab w:val="right" w:leader="dot" w:pos="8492"/>
        </w:tabs>
        <w:rPr>
          <w:del w:id="2789" w:author="DeeM" w:date="2015-12-07T17:03:00Z"/>
          <w:rFonts w:asciiTheme="minorHAnsi" w:eastAsiaTheme="minorEastAsia" w:hAnsiTheme="minorHAnsi" w:cstheme="minorBidi"/>
          <w:noProof/>
          <w:sz w:val="22"/>
          <w:szCs w:val="22"/>
        </w:rPr>
      </w:pPr>
      <w:del w:id="2790" w:author="DeeM" w:date="2015-12-07T17:03:00Z">
        <w:r w:rsidRPr="00CC4170">
          <w:rPr>
            <w:rPrChange w:id="2791" w:author="DeeM" w:date="2015-12-07T17:03:00Z">
              <w:rPr>
                <w:rStyle w:val="Hipercze"/>
                <w:b/>
                <w:noProof/>
              </w:rPr>
            </w:rPrChange>
          </w:rPr>
          <w:delText>Tabela 7.4. Przypadek testowy akceptacji prośby o bycie właścicielem</w:delText>
        </w:r>
        <w:r w:rsidR="001D1000" w:rsidDel="00252F3E">
          <w:rPr>
            <w:noProof/>
            <w:webHidden/>
          </w:rPr>
          <w:tab/>
        </w:r>
        <w:r w:rsidR="00CF274A" w:rsidDel="00252F3E">
          <w:rPr>
            <w:noProof/>
            <w:webHidden/>
          </w:rPr>
          <w:delText>63</w:delText>
        </w:r>
      </w:del>
    </w:p>
    <w:p w:rsidR="001D1000" w:rsidDel="00252F3E" w:rsidRDefault="00CC4170">
      <w:pPr>
        <w:pStyle w:val="Spisilustracji"/>
        <w:tabs>
          <w:tab w:val="right" w:leader="dot" w:pos="8492"/>
        </w:tabs>
        <w:rPr>
          <w:del w:id="2792" w:author="DeeM" w:date="2015-12-07T17:03:00Z"/>
          <w:rFonts w:asciiTheme="minorHAnsi" w:eastAsiaTheme="minorEastAsia" w:hAnsiTheme="minorHAnsi" w:cstheme="minorBidi"/>
          <w:noProof/>
          <w:sz w:val="22"/>
          <w:szCs w:val="22"/>
        </w:rPr>
      </w:pPr>
      <w:del w:id="2793" w:author="DeeM" w:date="2015-12-07T17:03:00Z">
        <w:r w:rsidRPr="00CC4170">
          <w:rPr>
            <w:rPrChange w:id="2794" w:author="DeeM" w:date="2015-12-07T17:03:00Z">
              <w:rPr>
                <w:rStyle w:val="Hipercze"/>
                <w:b/>
                <w:noProof/>
              </w:rPr>
            </w:rPrChange>
          </w:rPr>
          <w:delText>Tabela 7.5. Przypadek testowy wysyłania propozycji zawarcia nowej przyjaźni</w:delText>
        </w:r>
        <w:r w:rsidR="001D1000" w:rsidDel="00252F3E">
          <w:rPr>
            <w:noProof/>
            <w:webHidden/>
          </w:rPr>
          <w:tab/>
        </w:r>
        <w:r w:rsidR="00CF274A" w:rsidDel="00252F3E">
          <w:rPr>
            <w:noProof/>
            <w:webHidden/>
          </w:rPr>
          <w:delText>64</w:delText>
        </w:r>
      </w:del>
    </w:p>
    <w:p w:rsidR="001D1000" w:rsidDel="00252F3E" w:rsidRDefault="00CC4170">
      <w:pPr>
        <w:pStyle w:val="Spisilustracji"/>
        <w:tabs>
          <w:tab w:val="right" w:leader="dot" w:pos="8492"/>
        </w:tabs>
        <w:rPr>
          <w:del w:id="2795" w:author="DeeM" w:date="2015-12-07T17:03:00Z"/>
          <w:rFonts w:asciiTheme="minorHAnsi" w:eastAsiaTheme="minorEastAsia" w:hAnsiTheme="minorHAnsi" w:cstheme="minorBidi"/>
          <w:noProof/>
          <w:sz w:val="22"/>
          <w:szCs w:val="22"/>
        </w:rPr>
      </w:pPr>
      <w:del w:id="2796" w:author="DeeM" w:date="2015-12-07T17:03:00Z">
        <w:r w:rsidRPr="00CC4170">
          <w:rPr>
            <w:rPrChange w:id="2797" w:author="DeeM" w:date="2015-12-07T17:03:00Z">
              <w:rPr>
                <w:rStyle w:val="Hipercze"/>
                <w:b/>
                <w:noProof/>
              </w:rPr>
            </w:rPrChange>
          </w:rPr>
          <w:delText>Tabela 7.6. Przypadek testowy akceptacji wysłanej propozycji przyjaźni</w:delText>
        </w:r>
        <w:r w:rsidR="001D1000" w:rsidDel="00252F3E">
          <w:rPr>
            <w:noProof/>
            <w:webHidden/>
          </w:rPr>
          <w:tab/>
        </w:r>
        <w:r w:rsidR="00CF274A" w:rsidDel="00252F3E">
          <w:rPr>
            <w:noProof/>
            <w:webHidden/>
          </w:rPr>
          <w:delText>64</w:delText>
        </w:r>
      </w:del>
    </w:p>
    <w:p w:rsidR="001D1000" w:rsidDel="00252F3E" w:rsidRDefault="00CC4170">
      <w:pPr>
        <w:pStyle w:val="Spisilustracji"/>
        <w:tabs>
          <w:tab w:val="right" w:leader="dot" w:pos="8492"/>
        </w:tabs>
        <w:rPr>
          <w:del w:id="2798" w:author="DeeM" w:date="2015-12-07T17:03:00Z"/>
          <w:rFonts w:asciiTheme="minorHAnsi" w:eastAsiaTheme="minorEastAsia" w:hAnsiTheme="minorHAnsi" w:cstheme="minorBidi"/>
          <w:noProof/>
          <w:sz w:val="22"/>
          <w:szCs w:val="22"/>
        </w:rPr>
      </w:pPr>
      <w:del w:id="2799" w:author="DeeM" w:date="2015-12-07T17:03:00Z">
        <w:r w:rsidRPr="00CC4170">
          <w:rPr>
            <w:rPrChange w:id="2800" w:author="DeeM" w:date="2015-12-07T17:03:00Z">
              <w:rPr>
                <w:rStyle w:val="Hipercze"/>
                <w:b/>
                <w:noProof/>
              </w:rPr>
            </w:rPrChange>
          </w:rPr>
          <w:delText>Tabela 7.7. Przypadek testowy dodawania opinii do atrakcji</w:delText>
        </w:r>
        <w:r w:rsidR="001D1000" w:rsidDel="00252F3E">
          <w:rPr>
            <w:noProof/>
            <w:webHidden/>
          </w:rPr>
          <w:tab/>
        </w:r>
        <w:r w:rsidR="00CF274A" w:rsidDel="00252F3E">
          <w:rPr>
            <w:noProof/>
            <w:webHidden/>
          </w:rPr>
          <w:delText>64</w:delText>
        </w:r>
      </w:del>
    </w:p>
    <w:p w:rsidR="001D1000" w:rsidDel="00252F3E" w:rsidRDefault="00CC4170">
      <w:pPr>
        <w:pStyle w:val="Spisilustracji"/>
        <w:tabs>
          <w:tab w:val="right" w:leader="dot" w:pos="8492"/>
        </w:tabs>
        <w:rPr>
          <w:del w:id="2801" w:author="DeeM" w:date="2015-12-07T17:03:00Z"/>
          <w:rFonts w:asciiTheme="minorHAnsi" w:eastAsiaTheme="minorEastAsia" w:hAnsiTheme="minorHAnsi" w:cstheme="minorBidi"/>
          <w:noProof/>
          <w:sz w:val="22"/>
          <w:szCs w:val="22"/>
        </w:rPr>
      </w:pPr>
      <w:del w:id="2802" w:author="DeeM" w:date="2015-12-07T17:03:00Z">
        <w:r w:rsidRPr="00CC4170">
          <w:rPr>
            <w:rPrChange w:id="2803" w:author="DeeM" w:date="2015-12-07T17:03:00Z">
              <w:rPr>
                <w:rStyle w:val="Hipercze"/>
                <w:b/>
                <w:noProof/>
              </w:rPr>
            </w:rPrChange>
          </w:rPr>
          <w:delText>Tabela 7.8. Przypadek testowy wyszukiwania określonej atrakcji</w:delText>
        </w:r>
        <w:r w:rsidR="001D1000" w:rsidDel="00252F3E">
          <w:rPr>
            <w:noProof/>
            <w:webHidden/>
          </w:rPr>
          <w:tab/>
        </w:r>
        <w:r w:rsidR="00CF274A" w:rsidDel="00252F3E">
          <w:rPr>
            <w:noProof/>
            <w:webHidden/>
          </w:rPr>
          <w:delText>65</w:delText>
        </w:r>
      </w:del>
    </w:p>
    <w:p w:rsidR="001D1000" w:rsidDel="00252F3E" w:rsidRDefault="00CC4170">
      <w:pPr>
        <w:pStyle w:val="Spisilustracji"/>
        <w:tabs>
          <w:tab w:val="right" w:leader="dot" w:pos="8492"/>
        </w:tabs>
        <w:rPr>
          <w:del w:id="2804" w:author="DeeM" w:date="2015-12-07T17:03:00Z"/>
          <w:rFonts w:asciiTheme="minorHAnsi" w:eastAsiaTheme="minorEastAsia" w:hAnsiTheme="minorHAnsi" w:cstheme="minorBidi"/>
          <w:noProof/>
          <w:sz w:val="22"/>
          <w:szCs w:val="22"/>
        </w:rPr>
      </w:pPr>
      <w:del w:id="2805" w:author="DeeM" w:date="2015-12-07T17:03:00Z">
        <w:r w:rsidRPr="00CC4170">
          <w:rPr>
            <w:rPrChange w:id="2806" w:author="DeeM" w:date="2015-12-07T17:03:00Z">
              <w:rPr>
                <w:rStyle w:val="Hipercze"/>
                <w:b/>
                <w:noProof/>
              </w:rPr>
            </w:rPrChange>
          </w:rPr>
          <w:delText>Tabela 7.9. Przypadek testowy akceptacji proponowanej przez użytkownika atrakcji</w:delText>
        </w:r>
        <w:r w:rsidR="001D1000" w:rsidDel="00252F3E">
          <w:rPr>
            <w:noProof/>
            <w:webHidden/>
          </w:rPr>
          <w:tab/>
        </w:r>
        <w:r w:rsidR="00CF274A" w:rsidDel="00252F3E">
          <w:rPr>
            <w:noProof/>
            <w:webHidden/>
          </w:rPr>
          <w:delText>65</w:delText>
        </w:r>
      </w:del>
    </w:p>
    <w:p w:rsidR="001D1000" w:rsidDel="00252F3E" w:rsidRDefault="00CC4170">
      <w:pPr>
        <w:pStyle w:val="Spisilustracji"/>
        <w:tabs>
          <w:tab w:val="right" w:leader="dot" w:pos="8492"/>
        </w:tabs>
        <w:rPr>
          <w:del w:id="2807" w:author="DeeM" w:date="2015-12-07T17:03:00Z"/>
          <w:rFonts w:asciiTheme="minorHAnsi" w:eastAsiaTheme="minorEastAsia" w:hAnsiTheme="minorHAnsi" w:cstheme="minorBidi"/>
          <w:noProof/>
          <w:sz w:val="22"/>
          <w:szCs w:val="22"/>
        </w:rPr>
      </w:pPr>
      <w:del w:id="2808" w:author="DeeM" w:date="2015-12-07T17:03:00Z">
        <w:r w:rsidRPr="00CC4170">
          <w:rPr>
            <w:rPrChange w:id="2809" w:author="DeeM" w:date="2015-12-07T17:03:00Z">
              <w:rPr>
                <w:rStyle w:val="Hipercze"/>
                <w:b/>
                <w:noProof/>
              </w:rPr>
            </w:rPrChange>
          </w:rPr>
          <w:delText>Tabela 7.10. Przypadek testowy zgłaszania wybranej opinii</w:delText>
        </w:r>
        <w:r w:rsidR="001D1000" w:rsidDel="00252F3E">
          <w:rPr>
            <w:noProof/>
            <w:webHidden/>
          </w:rPr>
          <w:tab/>
        </w:r>
        <w:r w:rsidR="00CF274A" w:rsidDel="00252F3E">
          <w:rPr>
            <w:noProof/>
            <w:webHidden/>
          </w:rPr>
          <w:delText>65</w:delText>
        </w:r>
      </w:del>
    </w:p>
    <w:p w:rsidR="001D1000" w:rsidDel="00252F3E" w:rsidRDefault="00CC4170">
      <w:pPr>
        <w:pStyle w:val="Spisilustracji"/>
        <w:tabs>
          <w:tab w:val="right" w:leader="dot" w:pos="8492"/>
        </w:tabs>
        <w:rPr>
          <w:del w:id="2810" w:author="DeeM" w:date="2015-12-07T17:03:00Z"/>
          <w:rFonts w:asciiTheme="minorHAnsi" w:eastAsiaTheme="minorEastAsia" w:hAnsiTheme="minorHAnsi" w:cstheme="minorBidi"/>
          <w:noProof/>
          <w:sz w:val="22"/>
          <w:szCs w:val="22"/>
        </w:rPr>
      </w:pPr>
      <w:del w:id="2811" w:author="DeeM" w:date="2015-12-07T17:03:00Z">
        <w:r w:rsidRPr="00CC4170">
          <w:rPr>
            <w:rPrChange w:id="2812" w:author="DeeM" w:date="2015-12-07T17:03:00Z">
              <w:rPr>
                <w:rStyle w:val="Hipercze"/>
                <w:b/>
                <w:noProof/>
              </w:rPr>
            </w:rPrChange>
          </w:rPr>
          <w:delText>Tabela 7.11. Przypadek testowy usuwania zgłoszonej przez użytkowników opinii</w:delText>
        </w:r>
        <w:r w:rsidR="001D1000" w:rsidDel="00252F3E">
          <w:rPr>
            <w:noProof/>
            <w:webHidden/>
          </w:rPr>
          <w:tab/>
        </w:r>
        <w:r w:rsidR="00CF274A" w:rsidDel="00252F3E">
          <w:rPr>
            <w:noProof/>
            <w:webHidden/>
          </w:rPr>
          <w:delText>66</w:delText>
        </w:r>
      </w:del>
    </w:p>
    <w:p w:rsidR="001D1000" w:rsidDel="00252F3E" w:rsidRDefault="00CC4170">
      <w:pPr>
        <w:pStyle w:val="Spisilustracji"/>
        <w:tabs>
          <w:tab w:val="right" w:leader="dot" w:pos="8492"/>
        </w:tabs>
        <w:rPr>
          <w:del w:id="2813" w:author="DeeM" w:date="2015-12-07T17:03:00Z"/>
          <w:rFonts w:asciiTheme="minorHAnsi" w:eastAsiaTheme="minorEastAsia" w:hAnsiTheme="minorHAnsi" w:cstheme="minorBidi"/>
          <w:noProof/>
          <w:sz w:val="22"/>
          <w:szCs w:val="22"/>
        </w:rPr>
      </w:pPr>
      <w:del w:id="2814" w:author="DeeM" w:date="2015-12-07T17:03:00Z">
        <w:r w:rsidRPr="00CC4170">
          <w:rPr>
            <w:rPrChange w:id="2815" w:author="DeeM" w:date="2015-12-07T17:03:00Z">
              <w:rPr>
                <w:rStyle w:val="Hipercze"/>
                <w:b/>
                <w:noProof/>
              </w:rPr>
            </w:rPrChange>
          </w:rPr>
          <w:delText>Tabela 7.12. Przypadek testowy dodawania menu do atrakcji</w:delText>
        </w:r>
        <w:r w:rsidR="001D1000" w:rsidDel="00252F3E">
          <w:rPr>
            <w:noProof/>
            <w:webHidden/>
          </w:rPr>
          <w:tab/>
        </w:r>
        <w:r w:rsidR="00CF274A" w:rsidDel="00252F3E">
          <w:rPr>
            <w:noProof/>
            <w:webHidden/>
          </w:rPr>
          <w:delText>66</w:delText>
        </w:r>
      </w:del>
    </w:p>
    <w:p w:rsidR="001D1000" w:rsidDel="00252F3E" w:rsidRDefault="00CC4170">
      <w:pPr>
        <w:pStyle w:val="Spisilustracji"/>
        <w:tabs>
          <w:tab w:val="right" w:leader="dot" w:pos="8492"/>
        </w:tabs>
        <w:rPr>
          <w:del w:id="2816" w:author="DeeM" w:date="2015-12-07T17:03:00Z"/>
          <w:rFonts w:asciiTheme="minorHAnsi" w:eastAsiaTheme="minorEastAsia" w:hAnsiTheme="minorHAnsi" w:cstheme="minorBidi"/>
          <w:noProof/>
          <w:sz w:val="22"/>
          <w:szCs w:val="22"/>
        </w:rPr>
      </w:pPr>
      <w:del w:id="2817" w:author="DeeM" w:date="2015-12-07T17:03:00Z">
        <w:r w:rsidRPr="00CC4170">
          <w:rPr>
            <w:rPrChange w:id="2818" w:author="DeeM" w:date="2015-12-07T17:03:00Z">
              <w:rPr>
                <w:rStyle w:val="Hipercze"/>
                <w:b/>
                <w:noProof/>
              </w:rPr>
            </w:rPrChange>
          </w:rPr>
          <w:delText>Tabela 7.13. Przypadek testowy poprawnego logowania do systemu</w:delText>
        </w:r>
        <w:r w:rsidR="001D1000" w:rsidDel="00252F3E">
          <w:rPr>
            <w:noProof/>
            <w:webHidden/>
          </w:rPr>
          <w:tab/>
        </w:r>
        <w:r w:rsidR="00CF274A" w:rsidDel="00252F3E">
          <w:rPr>
            <w:noProof/>
            <w:webHidden/>
          </w:rPr>
          <w:delText>66</w:delText>
        </w:r>
      </w:del>
    </w:p>
    <w:p w:rsidR="001D1000" w:rsidDel="00252F3E" w:rsidRDefault="00CC4170">
      <w:pPr>
        <w:pStyle w:val="Spisilustracji"/>
        <w:tabs>
          <w:tab w:val="right" w:leader="dot" w:pos="8492"/>
        </w:tabs>
        <w:rPr>
          <w:del w:id="2819" w:author="DeeM" w:date="2015-12-07T17:03:00Z"/>
          <w:rFonts w:asciiTheme="minorHAnsi" w:eastAsiaTheme="minorEastAsia" w:hAnsiTheme="minorHAnsi" w:cstheme="minorBidi"/>
          <w:noProof/>
          <w:sz w:val="22"/>
          <w:szCs w:val="22"/>
        </w:rPr>
      </w:pPr>
      <w:del w:id="2820" w:author="DeeM" w:date="2015-12-07T17:03:00Z">
        <w:r w:rsidRPr="00CC4170">
          <w:rPr>
            <w:rPrChange w:id="2821" w:author="DeeM" w:date="2015-12-07T17:03:00Z">
              <w:rPr>
                <w:rStyle w:val="Hipercze"/>
                <w:b/>
                <w:noProof/>
              </w:rPr>
            </w:rPrChange>
          </w:rPr>
          <w:delText>Tabela 7.14. Przypadek testowy błędnego logowania do systemu</w:delText>
        </w:r>
        <w:r w:rsidR="001D1000" w:rsidDel="00252F3E">
          <w:rPr>
            <w:noProof/>
            <w:webHidden/>
          </w:rPr>
          <w:tab/>
        </w:r>
        <w:r w:rsidR="00CF274A" w:rsidDel="00252F3E">
          <w:rPr>
            <w:noProof/>
            <w:webHidden/>
          </w:rPr>
          <w:delText>67</w:delText>
        </w:r>
      </w:del>
    </w:p>
    <w:p w:rsidR="001D1000" w:rsidDel="00252F3E" w:rsidRDefault="00CC4170">
      <w:pPr>
        <w:pStyle w:val="Spisilustracji"/>
        <w:tabs>
          <w:tab w:val="right" w:leader="dot" w:pos="8492"/>
        </w:tabs>
        <w:rPr>
          <w:del w:id="2822" w:author="DeeM" w:date="2015-12-07T17:03:00Z"/>
          <w:rFonts w:asciiTheme="minorHAnsi" w:eastAsiaTheme="minorEastAsia" w:hAnsiTheme="minorHAnsi" w:cstheme="minorBidi"/>
          <w:noProof/>
          <w:sz w:val="22"/>
          <w:szCs w:val="22"/>
        </w:rPr>
      </w:pPr>
      <w:del w:id="2823" w:author="DeeM" w:date="2015-12-07T17:03:00Z">
        <w:r w:rsidRPr="00CC4170">
          <w:rPr>
            <w:rPrChange w:id="2824" w:author="DeeM" w:date="2015-12-07T17:03:00Z">
              <w:rPr>
                <w:rStyle w:val="Hipercze"/>
                <w:b/>
                <w:noProof/>
              </w:rPr>
            </w:rPrChange>
          </w:rPr>
          <w:delText>Tabela 7.15. Przypadek testowy dodawania nowej atrakcji</w:delText>
        </w:r>
        <w:r w:rsidR="001D1000" w:rsidDel="00252F3E">
          <w:rPr>
            <w:noProof/>
            <w:webHidden/>
          </w:rPr>
          <w:tab/>
        </w:r>
        <w:r w:rsidR="00CF274A" w:rsidDel="00252F3E">
          <w:rPr>
            <w:noProof/>
            <w:webHidden/>
          </w:rPr>
          <w:delText>67</w:delText>
        </w:r>
      </w:del>
    </w:p>
    <w:p w:rsidR="001D1000" w:rsidDel="00252F3E" w:rsidRDefault="00CC4170">
      <w:pPr>
        <w:pStyle w:val="Spisilustracji"/>
        <w:tabs>
          <w:tab w:val="right" w:leader="dot" w:pos="8492"/>
        </w:tabs>
        <w:rPr>
          <w:del w:id="2825" w:author="DeeM" w:date="2015-12-07T17:03:00Z"/>
          <w:rFonts w:asciiTheme="minorHAnsi" w:eastAsiaTheme="minorEastAsia" w:hAnsiTheme="minorHAnsi" w:cstheme="minorBidi"/>
          <w:noProof/>
          <w:sz w:val="22"/>
          <w:szCs w:val="22"/>
        </w:rPr>
      </w:pPr>
      <w:del w:id="2826" w:author="DeeM" w:date="2015-12-07T17:03:00Z">
        <w:r w:rsidRPr="00CC4170">
          <w:rPr>
            <w:rPrChange w:id="2827" w:author="DeeM" w:date="2015-12-07T17:03:00Z">
              <w:rPr>
                <w:rStyle w:val="Hipercze"/>
                <w:b/>
                <w:noProof/>
              </w:rPr>
            </w:rPrChange>
          </w:rPr>
          <w:delText>Tabela 7.16. Przypadek testowy dodawania nowego wydarzenia</w:delText>
        </w:r>
        <w:r w:rsidR="001D1000" w:rsidDel="00252F3E">
          <w:rPr>
            <w:noProof/>
            <w:webHidden/>
          </w:rPr>
          <w:tab/>
        </w:r>
        <w:r w:rsidR="00CF274A" w:rsidDel="00252F3E">
          <w:rPr>
            <w:noProof/>
            <w:webHidden/>
          </w:rPr>
          <w:delText>68</w:delText>
        </w:r>
      </w:del>
    </w:p>
    <w:p w:rsidR="001D1000" w:rsidDel="00252F3E" w:rsidRDefault="00CC4170">
      <w:pPr>
        <w:pStyle w:val="Spisilustracji"/>
        <w:tabs>
          <w:tab w:val="right" w:leader="dot" w:pos="8492"/>
        </w:tabs>
        <w:rPr>
          <w:del w:id="2828" w:author="DeeM" w:date="2015-12-07T17:03:00Z"/>
          <w:rFonts w:asciiTheme="minorHAnsi" w:eastAsiaTheme="minorEastAsia" w:hAnsiTheme="minorHAnsi" w:cstheme="minorBidi"/>
          <w:noProof/>
          <w:sz w:val="22"/>
          <w:szCs w:val="22"/>
        </w:rPr>
      </w:pPr>
      <w:del w:id="2829" w:author="DeeM" w:date="2015-12-07T17:03:00Z">
        <w:r w:rsidRPr="00CC4170">
          <w:rPr>
            <w:rPrChange w:id="2830" w:author="DeeM" w:date="2015-12-07T17:03:00Z">
              <w:rPr>
                <w:rStyle w:val="Hipercze"/>
                <w:b/>
                <w:noProof/>
              </w:rPr>
            </w:rPrChange>
          </w:rPr>
          <w:delText>Tabela 7.17. Przypadek testowy dołączania do utworzonego wydarzenia</w:delText>
        </w:r>
        <w:r w:rsidR="001D1000" w:rsidDel="00252F3E">
          <w:rPr>
            <w:noProof/>
            <w:webHidden/>
          </w:rPr>
          <w:tab/>
        </w:r>
        <w:r w:rsidR="00CF274A" w:rsidDel="00252F3E">
          <w:rPr>
            <w:noProof/>
            <w:webHidden/>
          </w:rPr>
          <w:delText>68</w:delText>
        </w:r>
      </w:del>
    </w:p>
    <w:p w:rsidR="001D1000" w:rsidDel="00252F3E" w:rsidRDefault="00CC4170">
      <w:pPr>
        <w:pStyle w:val="Spisilustracji"/>
        <w:tabs>
          <w:tab w:val="right" w:leader="dot" w:pos="8492"/>
        </w:tabs>
        <w:rPr>
          <w:del w:id="2831" w:author="DeeM" w:date="2015-12-07T17:03:00Z"/>
          <w:rFonts w:asciiTheme="minorHAnsi" w:eastAsiaTheme="minorEastAsia" w:hAnsiTheme="minorHAnsi" w:cstheme="minorBidi"/>
          <w:noProof/>
          <w:sz w:val="22"/>
          <w:szCs w:val="22"/>
        </w:rPr>
      </w:pPr>
      <w:del w:id="2832" w:author="DeeM" w:date="2015-12-07T17:03:00Z">
        <w:r w:rsidRPr="00CC4170">
          <w:rPr>
            <w:rPrChange w:id="2833" w:author="DeeM" w:date="2015-12-07T17:03:00Z">
              <w:rPr>
                <w:rStyle w:val="Hipercze"/>
                <w:b/>
                <w:noProof/>
              </w:rPr>
            </w:rPrChange>
          </w:rPr>
          <w:delText>Tabela 7.18. Przypadek testowy wyświetlenia trasy i informacji o atrakcji w aplikacji mobilnej</w:delText>
        </w:r>
        <w:r w:rsidR="001D1000" w:rsidDel="00252F3E">
          <w:rPr>
            <w:noProof/>
            <w:webHidden/>
          </w:rPr>
          <w:tab/>
        </w:r>
        <w:r w:rsidR="00CF274A" w:rsidDel="00252F3E">
          <w:rPr>
            <w:noProof/>
            <w:webHidden/>
          </w:rPr>
          <w:delText>68</w:delText>
        </w:r>
      </w:del>
    </w:p>
    <w:p w:rsidR="001D1000" w:rsidDel="00252F3E" w:rsidRDefault="00CC4170">
      <w:pPr>
        <w:pStyle w:val="Spisilustracji"/>
        <w:tabs>
          <w:tab w:val="right" w:leader="dot" w:pos="8492"/>
        </w:tabs>
        <w:rPr>
          <w:del w:id="2834" w:author="DeeM" w:date="2015-12-07T17:03:00Z"/>
          <w:rFonts w:asciiTheme="minorHAnsi" w:eastAsiaTheme="minorEastAsia" w:hAnsiTheme="minorHAnsi" w:cstheme="minorBidi"/>
          <w:noProof/>
          <w:sz w:val="22"/>
          <w:szCs w:val="22"/>
        </w:rPr>
      </w:pPr>
      <w:del w:id="2835" w:author="DeeM" w:date="2015-12-07T17:03:00Z">
        <w:r w:rsidRPr="00CC4170">
          <w:rPr>
            <w:rPrChange w:id="2836" w:author="DeeM" w:date="2015-12-07T17:03:00Z">
              <w:rPr>
                <w:rStyle w:val="Hipercze"/>
                <w:b/>
                <w:noProof/>
              </w:rPr>
            </w:rPrChange>
          </w:rPr>
          <w:delText>Tabela 7.19. Scenariusz testowy rejestracji konta użytkownika</w:delText>
        </w:r>
        <w:r w:rsidR="001D1000" w:rsidDel="00252F3E">
          <w:rPr>
            <w:noProof/>
            <w:webHidden/>
          </w:rPr>
          <w:tab/>
        </w:r>
        <w:r w:rsidR="00CF274A" w:rsidDel="00252F3E">
          <w:rPr>
            <w:noProof/>
            <w:webHidden/>
          </w:rPr>
          <w:delText>69</w:delText>
        </w:r>
      </w:del>
    </w:p>
    <w:p w:rsidR="001D1000" w:rsidDel="00252F3E" w:rsidRDefault="00CC4170">
      <w:pPr>
        <w:pStyle w:val="Spisilustracji"/>
        <w:tabs>
          <w:tab w:val="right" w:leader="dot" w:pos="8492"/>
        </w:tabs>
        <w:rPr>
          <w:del w:id="2837" w:author="DeeM" w:date="2015-12-07T17:03:00Z"/>
          <w:rFonts w:asciiTheme="minorHAnsi" w:eastAsiaTheme="minorEastAsia" w:hAnsiTheme="minorHAnsi" w:cstheme="minorBidi"/>
          <w:noProof/>
          <w:sz w:val="22"/>
          <w:szCs w:val="22"/>
        </w:rPr>
      </w:pPr>
      <w:del w:id="2838" w:author="DeeM" w:date="2015-12-07T17:03:00Z">
        <w:r w:rsidRPr="00CC4170">
          <w:rPr>
            <w:rPrChange w:id="2839" w:author="DeeM" w:date="2015-12-07T17:03:00Z">
              <w:rPr>
                <w:rStyle w:val="Hipercze"/>
                <w:b/>
                <w:noProof/>
              </w:rPr>
            </w:rPrChange>
          </w:rPr>
          <w:delText>Tabela 7.20. Scenariusz testowy dodawania nowych atrakcji</w:delText>
        </w:r>
        <w:r w:rsidR="001D1000" w:rsidDel="00252F3E">
          <w:rPr>
            <w:noProof/>
            <w:webHidden/>
          </w:rPr>
          <w:tab/>
        </w:r>
        <w:r w:rsidR="00CF274A" w:rsidDel="00252F3E">
          <w:rPr>
            <w:noProof/>
            <w:webHidden/>
          </w:rPr>
          <w:delText>69</w:delText>
        </w:r>
      </w:del>
    </w:p>
    <w:p w:rsidR="001D1000" w:rsidDel="00252F3E" w:rsidRDefault="00CC4170">
      <w:pPr>
        <w:pStyle w:val="Spisilustracji"/>
        <w:tabs>
          <w:tab w:val="right" w:leader="dot" w:pos="8492"/>
        </w:tabs>
        <w:rPr>
          <w:del w:id="2840" w:author="DeeM" w:date="2015-12-07T17:03:00Z"/>
          <w:rFonts w:asciiTheme="minorHAnsi" w:eastAsiaTheme="minorEastAsia" w:hAnsiTheme="minorHAnsi" w:cstheme="minorBidi"/>
          <w:noProof/>
          <w:sz w:val="22"/>
          <w:szCs w:val="22"/>
        </w:rPr>
      </w:pPr>
      <w:del w:id="2841" w:author="DeeM" w:date="2015-12-07T17:03:00Z">
        <w:r w:rsidRPr="00CC4170">
          <w:rPr>
            <w:rPrChange w:id="2842" w:author="DeeM" w:date="2015-12-07T17:03:00Z">
              <w:rPr>
                <w:rStyle w:val="Hipercze"/>
                <w:b/>
                <w:noProof/>
              </w:rPr>
            </w:rPrChange>
          </w:rPr>
          <w:delText>Tabela 7.21. Scenariusz testowy uzupełniania szczegółów atrakcji</w:delText>
        </w:r>
        <w:r w:rsidR="001D1000" w:rsidDel="00252F3E">
          <w:rPr>
            <w:noProof/>
            <w:webHidden/>
          </w:rPr>
          <w:tab/>
        </w:r>
        <w:r w:rsidR="00CF274A" w:rsidDel="00252F3E">
          <w:rPr>
            <w:noProof/>
            <w:webHidden/>
          </w:rPr>
          <w:delText>69</w:delText>
        </w:r>
      </w:del>
    </w:p>
    <w:p w:rsidR="001D1000" w:rsidDel="00252F3E" w:rsidRDefault="00CC4170">
      <w:pPr>
        <w:pStyle w:val="Spisilustracji"/>
        <w:tabs>
          <w:tab w:val="right" w:leader="dot" w:pos="8492"/>
        </w:tabs>
        <w:rPr>
          <w:del w:id="2843" w:author="DeeM" w:date="2015-12-07T17:03:00Z"/>
          <w:rFonts w:asciiTheme="minorHAnsi" w:eastAsiaTheme="minorEastAsia" w:hAnsiTheme="minorHAnsi" w:cstheme="minorBidi"/>
          <w:noProof/>
          <w:sz w:val="22"/>
          <w:szCs w:val="22"/>
        </w:rPr>
      </w:pPr>
      <w:del w:id="2844" w:author="DeeM" w:date="2015-12-07T17:03:00Z">
        <w:r w:rsidRPr="00CC4170">
          <w:rPr>
            <w:rPrChange w:id="2845" w:author="DeeM" w:date="2015-12-07T17:03:00Z">
              <w:rPr>
                <w:rStyle w:val="Hipercze"/>
                <w:b/>
                <w:noProof/>
              </w:rPr>
            </w:rPrChange>
          </w:rPr>
          <w:delText>Tabela 7.22. Scenariusz testowy dodawania, zgłaszania i usuwania opinii</w:delText>
        </w:r>
        <w:r w:rsidR="001D1000" w:rsidDel="00252F3E">
          <w:rPr>
            <w:noProof/>
            <w:webHidden/>
          </w:rPr>
          <w:tab/>
        </w:r>
        <w:r w:rsidR="00CF274A" w:rsidDel="00252F3E">
          <w:rPr>
            <w:noProof/>
            <w:webHidden/>
          </w:rPr>
          <w:delText>69</w:delText>
        </w:r>
      </w:del>
    </w:p>
    <w:p w:rsidR="001D1000" w:rsidDel="00252F3E" w:rsidRDefault="00CC4170">
      <w:pPr>
        <w:pStyle w:val="Spisilustracji"/>
        <w:tabs>
          <w:tab w:val="right" w:leader="dot" w:pos="8492"/>
        </w:tabs>
        <w:rPr>
          <w:del w:id="2846" w:author="DeeM" w:date="2015-12-07T17:03:00Z"/>
          <w:rFonts w:asciiTheme="minorHAnsi" w:eastAsiaTheme="minorEastAsia" w:hAnsiTheme="minorHAnsi" w:cstheme="minorBidi"/>
          <w:noProof/>
          <w:sz w:val="22"/>
          <w:szCs w:val="22"/>
        </w:rPr>
      </w:pPr>
      <w:del w:id="2847" w:author="DeeM" w:date="2015-12-07T17:03:00Z">
        <w:r w:rsidRPr="00CC4170">
          <w:rPr>
            <w:rPrChange w:id="2848" w:author="DeeM" w:date="2015-12-07T17:03:00Z">
              <w:rPr>
                <w:rStyle w:val="Hipercze"/>
                <w:b/>
                <w:noProof/>
              </w:rPr>
            </w:rPrChange>
          </w:rPr>
          <w:delText>Tabela 7.23. Scenariusz testowy dodawania, zgłaszania i usuwania opinii</w:delText>
        </w:r>
        <w:r w:rsidR="001D1000" w:rsidDel="00252F3E">
          <w:rPr>
            <w:noProof/>
            <w:webHidden/>
          </w:rPr>
          <w:tab/>
        </w:r>
        <w:r w:rsidR="00CF274A" w:rsidDel="00252F3E">
          <w:rPr>
            <w:noProof/>
            <w:webHidden/>
          </w:rPr>
          <w:delText>70</w:delText>
        </w:r>
      </w:del>
    </w:p>
    <w:p w:rsidR="001D1000" w:rsidDel="00252F3E" w:rsidRDefault="00CC4170">
      <w:pPr>
        <w:pStyle w:val="Spisilustracji"/>
        <w:tabs>
          <w:tab w:val="right" w:leader="dot" w:pos="8492"/>
        </w:tabs>
        <w:rPr>
          <w:del w:id="2849" w:author="DeeM" w:date="2015-12-07T17:03:00Z"/>
          <w:rFonts w:asciiTheme="minorHAnsi" w:eastAsiaTheme="minorEastAsia" w:hAnsiTheme="minorHAnsi" w:cstheme="minorBidi"/>
          <w:noProof/>
          <w:sz w:val="22"/>
          <w:szCs w:val="22"/>
        </w:rPr>
      </w:pPr>
      <w:del w:id="2850" w:author="DeeM" w:date="2015-12-07T17:03:00Z">
        <w:r w:rsidRPr="00CC4170">
          <w:rPr>
            <w:rPrChange w:id="2851" w:author="DeeM" w:date="2015-12-07T17:03:00Z">
              <w:rPr>
                <w:rStyle w:val="Hipercze"/>
                <w:b/>
                <w:noProof/>
              </w:rPr>
            </w:rPrChange>
          </w:rPr>
          <w:delText>Tabela 7.24. Scenariusz testowy dodawania właściciela do atrakcji</w:delText>
        </w:r>
        <w:r w:rsidR="001D1000" w:rsidDel="00252F3E">
          <w:rPr>
            <w:noProof/>
            <w:webHidden/>
          </w:rPr>
          <w:tab/>
        </w:r>
        <w:r w:rsidR="00CF274A" w:rsidDel="00252F3E">
          <w:rPr>
            <w:noProof/>
            <w:webHidden/>
          </w:rPr>
          <w:delText>70</w:delText>
        </w:r>
      </w:del>
    </w:p>
    <w:p w:rsidR="001D1000" w:rsidDel="00252F3E" w:rsidRDefault="00CC4170">
      <w:pPr>
        <w:pStyle w:val="Spisilustracji"/>
        <w:tabs>
          <w:tab w:val="right" w:leader="dot" w:pos="8492"/>
        </w:tabs>
        <w:rPr>
          <w:del w:id="2852" w:author="DeeM" w:date="2015-12-07T17:03:00Z"/>
          <w:rFonts w:asciiTheme="minorHAnsi" w:eastAsiaTheme="minorEastAsia" w:hAnsiTheme="minorHAnsi" w:cstheme="minorBidi"/>
          <w:noProof/>
          <w:sz w:val="22"/>
          <w:szCs w:val="22"/>
        </w:rPr>
      </w:pPr>
      <w:del w:id="2853" w:author="DeeM" w:date="2015-12-07T17:03:00Z">
        <w:r w:rsidRPr="00CC4170">
          <w:rPr>
            <w:rPrChange w:id="2854" w:author="DeeM" w:date="2015-12-07T17:03:00Z">
              <w:rPr>
                <w:rStyle w:val="Hipercze"/>
                <w:b/>
                <w:noProof/>
              </w:rPr>
            </w:rPrChange>
          </w:rPr>
          <w:delText>Tabela 7.25. Scenariusz testowy rejestracji konta użytkownika</w:delText>
        </w:r>
        <w:r w:rsidR="001D1000" w:rsidDel="00252F3E">
          <w:rPr>
            <w:noProof/>
            <w:webHidden/>
          </w:rPr>
          <w:tab/>
        </w:r>
        <w:r w:rsidR="00CF274A" w:rsidDel="00252F3E">
          <w:rPr>
            <w:noProof/>
            <w:webHidden/>
          </w:rPr>
          <w:delText>70</w:delText>
        </w:r>
      </w:del>
    </w:p>
    <w:p w:rsidR="001D1000" w:rsidDel="00252F3E" w:rsidRDefault="00CC4170">
      <w:pPr>
        <w:pStyle w:val="Spisilustracji"/>
        <w:tabs>
          <w:tab w:val="right" w:leader="dot" w:pos="8492"/>
        </w:tabs>
        <w:rPr>
          <w:del w:id="2855" w:author="DeeM" w:date="2015-12-07T17:03:00Z"/>
          <w:rFonts w:asciiTheme="minorHAnsi" w:eastAsiaTheme="minorEastAsia" w:hAnsiTheme="minorHAnsi" w:cstheme="minorBidi"/>
          <w:noProof/>
          <w:sz w:val="22"/>
          <w:szCs w:val="22"/>
        </w:rPr>
      </w:pPr>
      <w:del w:id="2856" w:author="DeeM" w:date="2015-12-07T17:03:00Z">
        <w:r w:rsidRPr="00CC4170">
          <w:rPr>
            <w:rPrChange w:id="2857" w:author="DeeM" w:date="2015-12-07T17:03:00Z">
              <w:rPr>
                <w:rStyle w:val="Hipercze"/>
                <w:b/>
                <w:noProof/>
              </w:rPr>
            </w:rPrChange>
          </w:rPr>
          <w:delText>Tabela 7.26. Statystyki zgłoszonych błędów</w:delText>
        </w:r>
        <w:r w:rsidR="001D1000" w:rsidDel="00252F3E">
          <w:rPr>
            <w:noProof/>
            <w:webHidden/>
          </w:rPr>
          <w:tab/>
        </w:r>
        <w:r w:rsidR="00CF274A" w:rsidDel="00252F3E">
          <w:rPr>
            <w:noProof/>
            <w:webHidden/>
          </w:rPr>
          <w:delText>71</w:delText>
        </w:r>
      </w:del>
    </w:p>
    <w:p w:rsidR="001D1000" w:rsidDel="00252F3E" w:rsidRDefault="00CC4170">
      <w:pPr>
        <w:pStyle w:val="Spisilustracji"/>
        <w:tabs>
          <w:tab w:val="right" w:leader="dot" w:pos="8492"/>
        </w:tabs>
        <w:rPr>
          <w:del w:id="2858" w:author="DeeM" w:date="2015-12-07T17:03:00Z"/>
          <w:rFonts w:asciiTheme="minorHAnsi" w:eastAsiaTheme="minorEastAsia" w:hAnsiTheme="minorHAnsi" w:cstheme="minorBidi"/>
          <w:noProof/>
          <w:sz w:val="22"/>
          <w:szCs w:val="22"/>
        </w:rPr>
      </w:pPr>
      <w:del w:id="2859" w:author="DeeM" w:date="2015-12-07T17:03:00Z">
        <w:r w:rsidRPr="00CC4170">
          <w:rPr>
            <w:rPrChange w:id="2860" w:author="DeeM" w:date="2015-12-07T17:03:00Z">
              <w:rPr>
                <w:rStyle w:val="Hipercze"/>
                <w:b/>
                <w:noProof/>
              </w:rPr>
            </w:rPrChange>
          </w:rPr>
          <w:delText>Tabela 7.27. Statystyki przypisanych i naprawionych błędów dla konkretnych członków zespołu</w:delText>
        </w:r>
        <w:r w:rsidR="001D1000" w:rsidDel="00252F3E">
          <w:rPr>
            <w:noProof/>
            <w:webHidden/>
          </w:rPr>
          <w:tab/>
        </w:r>
        <w:r w:rsidR="00CF274A" w:rsidDel="00252F3E">
          <w:rPr>
            <w:noProof/>
            <w:webHidden/>
          </w:rPr>
          <w:delText>71</w:delText>
        </w:r>
      </w:del>
    </w:p>
    <w:p w:rsidR="004220E7" w:rsidRPr="00EB64D7" w:rsidRDefault="00CC4170" w:rsidP="004220E7">
      <w:pPr>
        <w:pStyle w:val="Zwykyakapit"/>
        <w:rPr>
          <w:lang w:val="en-US"/>
        </w:rPr>
      </w:pPr>
      <w:r>
        <w:rPr>
          <w:lang w:val="en-US"/>
        </w:rPr>
        <w:fldChar w:fldCharType="end"/>
      </w:r>
    </w:p>
    <w:sectPr w:rsidR="004220E7" w:rsidRPr="00EB64D7" w:rsidSect="001057CA">
      <w:footerReference w:type="default" r:id="rId73"/>
      <w:footerReference w:type="first" r:id="rId74"/>
      <w:pgSz w:w="11905" w:h="16837"/>
      <w:pgMar w:top="1418" w:right="1418" w:bottom="1418" w:left="1985" w:header="1077" w:footer="567" w:gutter="0"/>
      <w:pgNumType w:start="1"/>
      <w:cols w:space="708"/>
      <w:docGrid w:linePitch="27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 w:author="Olek" w:date="2015-12-07T09:28:00Z" w:initials="AJ">
    <w:p w:rsidR="00252F3E" w:rsidRDefault="00252F3E">
      <w:pPr>
        <w:pStyle w:val="Tekstkomentarza"/>
      </w:pPr>
      <w:r>
        <w:rPr>
          <w:rStyle w:val="Odwoaniedokomentarza"/>
        </w:rPr>
        <w:annotationRef/>
      </w:r>
      <w:r>
        <w:t>Uporządkujcie alfabetycznie, podobnie jak te oświadczenia dalej</w:t>
      </w:r>
    </w:p>
  </w:comment>
  <w:comment w:id="1342" w:author="Olek" w:date="2015-12-07T09:36:00Z" w:initials="AJ">
    <w:p w:rsidR="00252F3E" w:rsidRDefault="00252F3E">
      <w:pPr>
        <w:pStyle w:val="Tekstkomentarza"/>
      </w:pPr>
      <w:r>
        <w:rPr>
          <w:rStyle w:val="Odwoaniedokomentarza"/>
        </w:rPr>
        <w:annotationRef/>
      </w:r>
      <w:r>
        <w:t>Odwołania do źródeł w takiej konwencji (dotyczy całego tekstu)</w:t>
      </w:r>
    </w:p>
  </w:comment>
  <w:comment w:id="1597" w:author="Olek" w:date="2015-12-07T09:42:00Z" w:initials="AJ">
    <w:p w:rsidR="00252F3E" w:rsidRDefault="00252F3E">
      <w:pPr>
        <w:pStyle w:val="Tekstkomentarza"/>
      </w:pPr>
      <w:r>
        <w:rPr>
          <w:rStyle w:val="Odwoaniedokomentarza"/>
        </w:rPr>
        <w:annotationRef/>
      </w:r>
      <w:r>
        <w:t>Jest tam też jakiś reopened, co wygląda dość dziwnie</w:t>
      </w:r>
    </w:p>
  </w:comment>
  <w:comment w:id="1828" w:author="Olek" w:date="2015-12-07T09:48:00Z" w:initials="AJ">
    <w:p w:rsidR="00252F3E" w:rsidRDefault="00252F3E">
      <w:pPr>
        <w:pStyle w:val="Tekstkomentarza"/>
      </w:pPr>
      <w:r>
        <w:rPr>
          <w:rStyle w:val="Odwoaniedokomentarza"/>
        </w:rPr>
        <w:annotationRef/>
      </w:r>
      <w:r>
        <w:t>Vide poprzednie uwagi</w:t>
      </w:r>
    </w:p>
  </w:comment>
  <w:comment w:id="2126" w:author="Olek" w:date="2015-12-07T09:51:00Z" w:initials="AJ">
    <w:p w:rsidR="00252F3E" w:rsidRDefault="00252F3E">
      <w:pPr>
        <w:pStyle w:val="Tekstkomentarza"/>
      </w:pPr>
      <w:r>
        <w:rPr>
          <w:rStyle w:val="Odwoaniedokomentarza"/>
        </w:rPr>
        <w:annotationRef/>
      </w:r>
      <w:r>
        <w:t>Tu i w podpisach częściowe Boldy, trochę to razi</w:t>
      </w:r>
    </w:p>
  </w:comment>
  <w:comment w:id="2288" w:author="Olek" w:date="2015-12-07T10:02:00Z" w:initials="AJ">
    <w:p w:rsidR="00252F3E" w:rsidRDefault="00252F3E">
      <w:pPr>
        <w:pStyle w:val="Tekstkomentarza"/>
      </w:pPr>
      <w:r>
        <w:rPr>
          <w:rStyle w:val="Odwoaniedokomentarza"/>
        </w:rPr>
        <w:annotationRef/>
      </w:r>
      <w:r>
        <w:t xml:space="preserve">Doceniam, ale podziękowania w pracach mgr/inż dotyczą tylko osób z zewnątrz, udział i zaangażowanie opiekuna czy konsultanta jest jego obowiązkiem. </w:t>
      </w:r>
    </w:p>
  </w:comment>
  <w:comment w:id="2293" w:author="Olek" w:date="2015-12-07T10:03:00Z" w:initials="AJ">
    <w:p w:rsidR="00252F3E" w:rsidRDefault="00252F3E">
      <w:pPr>
        <w:pStyle w:val="Tekstkomentarza"/>
      </w:pPr>
      <w:r>
        <w:rPr>
          <w:rStyle w:val="Odwoaniedokomentarza"/>
        </w:rPr>
        <w:annotationRef/>
      </w:r>
      <w:r>
        <w:t>Upewnić się, że do wszystkich pozycji literatury są odwołania z tekstu.</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152EA" w:rsidRDefault="006152EA" w:rsidP="009D2F6E">
      <w:r>
        <w:separator/>
      </w:r>
    </w:p>
  </w:endnote>
  <w:endnote w:type="continuationSeparator" w:id="1">
    <w:p w:rsidR="006152EA" w:rsidRDefault="006152EA" w:rsidP="009D2F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2F3E" w:rsidRDefault="00CC4170">
    <w:pPr>
      <w:pStyle w:val="Stopka"/>
      <w:jc w:val="center"/>
    </w:pPr>
    <w:fldSimple w:instr=" PAGE   \* MERGEFORMAT ">
      <w:r w:rsidR="00364B0C">
        <w:rPr>
          <w:noProof/>
        </w:rPr>
        <w:t>12</w:t>
      </w:r>
    </w:fldSimple>
  </w:p>
  <w:p w:rsidR="00252F3E" w:rsidRDefault="00252F3E">
    <w:pPr>
      <w:pStyle w:val="Stopk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2F3E" w:rsidRDefault="00252F3E">
    <w:r>
      <w:cr/>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152EA" w:rsidRDefault="006152EA" w:rsidP="009D2F6E">
      <w:r>
        <w:separator/>
      </w:r>
    </w:p>
  </w:footnote>
  <w:footnote w:type="continuationSeparator" w:id="1">
    <w:p w:rsidR="006152EA" w:rsidRDefault="006152EA" w:rsidP="009D2F6E">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711" w:type="dxa"/>
      <w:tblLayout w:type="fixed"/>
      <w:tblLook w:val="01E0"/>
    </w:tblPr>
    <w:tblGrid>
      <w:gridCol w:w="9711"/>
    </w:tblGrid>
    <w:tr w:rsidR="00252F3E">
      <w:tc>
        <w:tcPr>
          <w:tcW w:w="9711" w:type="dxa"/>
        </w:tcPr>
        <w:p w:rsidR="00252F3E" w:rsidRDefault="00252F3E"/>
      </w:tc>
    </w:tr>
  </w:tbl>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C1672"/>
    <w:multiLevelType w:val="hybridMultilevel"/>
    <w:tmpl w:val="8D2C328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2906DF8"/>
    <w:multiLevelType w:val="hybridMultilevel"/>
    <w:tmpl w:val="10C826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nsid w:val="03712D76"/>
    <w:multiLevelType w:val="hybridMultilevel"/>
    <w:tmpl w:val="838615A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
    <w:nsid w:val="04FE4083"/>
    <w:multiLevelType w:val="hybridMultilevel"/>
    <w:tmpl w:val="4B0C5BB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
    <w:nsid w:val="06FD441A"/>
    <w:multiLevelType w:val="hybridMultilevel"/>
    <w:tmpl w:val="BF50098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0730720D"/>
    <w:multiLevelType w:val="hybridMultilevel"/>
    <w:tmpl w:val="537C0CB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077B2251"/>
    <w:multiLevelType w:val="hybridMultilevel"/>
    <w:tmpl w:val="5AF2794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07CD06BF"/>
    <w:multiLevelType w:val="hybridMultilevel"/>
    <w:tmpl w:val="1648361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0C9028FB"/>
    <w:multiLevelType w:val="hybridMultilevel"/>
    <w:tmpl w:val="4A24D528"/>
    <w:lvl w:ilvl="0" w:tplc="04150001">
      <w:start w:val="1"/>
      <w:numFmt w:val="bullet"/>
      <w:lvlText w:val=""/>
      <w:lvlJc w:val="left"/>
      <w:pPr>
        <w:ind w:left="1429" w:hanging="360"/>
      </w:pPr>
      <w:rPr>
        <w:rFonts w:ascii="Symbol" w:hAnsi="Symbol" w:hint="default"/>
      </w:rPr>
    </w:lvl>
    <w:lvl w:ilvl="1" w:tplc="04150003">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nsid w:val="10054505"/>
    <w:multiLevelType w:val="hybridMultilevel"/>
    <w:tmpl w:val="3886F1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nsid w:val="12964996"/>
    <w:multiLevelType w:val="hybridMultilevel"/>
    <w:tmpl w:val="D3C83D32"/>
    <w:lvl w:ilvl="0" w:tplc="0415000F">
      <w:start w:val="1"/>
      <w:numFmt w:val="decimal"/>
      <w:lvlText w:val="%1."/>
      <w:lvlJc w:val="left"/>
      <w:pPr>
        <w:ind w:left="1429"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1">
    <w:nsid w:val="12FB49C5"/>
    <w:multiLevelType w:val="hybridMultilevel"/>
    <w:tmpl w:val="852EAE1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146D4FC6"/>
    <w:multiLevelType w:val="hybridMultilevel"/>
    <w:tmpl w:val="49A6CB4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14774379"/>
    <w:multiLevelType w:val="hybridMultilevel"/>
    <w:tmpl w:val="2ED8A518"/>
    <w:lvl w:ilvl="0" w:tplc="4E0ED2F2">
      <w:start w:val="1"/>
      <w:numFmt w:val="decimal"/>
      <w:lvlText w:val="%1."/>
      <w:lvlJc w:val="left"/>
      <w:pPr>
        <w:ind w:left="1429"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4">
    <w:nsid w:val="15BA2B9B"/>
    <w:multiLevelType w:val="hybridMultilevel"/>
    <w:tmpl w:val="3B72F270"/>
    <w:lvl w:ilvl="0" w:tplc="04150011">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5">
    <w:nsid w:val="18C908E5"/>
    <w:multiLevelType w:val="hybridMultilevel"/>
    <w:tmpl w:val="CEB2FCD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nsid w:val="19B86E91"/>
    <w:multiLevelType w:val="hybridMultilevel"/>
    <w:tmpl w:val="FF808F5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nsid w:val="1B84543F"/>
    <w:multiLevelType w:val="hybridMultilevel"/>
    <w:tmpl w:val="931E648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1C1339BC"/>
    <w:multiLevelType w:val="hybridMultilevel"/>
    <w:tmpl w:val="27E8372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9">
    <w:nsid w:val="1C272D3F"/>
    <w:multiLevelType w:val="hybridMultilevel"/>
    <w:tmpl w:val="E76A65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nsid w:val="1C4669E5"/>
    <w:multiLevelType w:val="hybridMultilevel"/>
    <w:tmpl w:val="9378EE1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1C8C4E4B"/>
    <w:multiLevelType w:val="hybridMultilevel"/>
    <w:tmpl w:val="D0A261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1D5A48EE"/>
    <w:multiLevelType w:val="hybridMultilevel"/>
    <w:tmpl w:val="07303056"/>
    <w:lvl w:ilvl="0" w:tplc="CEF62C86">
      <w:start w:val="1"/>
      <w:numFmt w:val="decimal"/>
      <w:lvlText w:val="%1."/>
      <w:lvlJc w:val="left"/>
      <w:pPr>
        <w:ind w:left="720" w:hanging="360"/>
      </w:pPr>
    </w:lvl>
    <w:lvl w:ilvl="1" w:tplc="8D3EF7C2" w:tentative="1">
      <w:start w:val="1"/>
      <w:numFmt w:val="lowerLetter"/>
      <w:lvlText w:val="%2."/>
      <w:lvlJc w:val="left"/>
      <w:pPr>
        <w:ind w:left="1440" w:hanging="360"/>
      </w:pPr>
    </w:lvl>
    <w:lvl w:ilvl="2" w:tplc="5712B508" w:tentative="1">
      <w:start w:val="1"/>
      <w:numFmt w:val="lowerRoman"/>
      <w:lvlText w:val="%3."/>
      <w:lvlJc w:val="right"/>
      <w:pPr>
        <w:ind w:left="2160" w:hanging="180"/>
      </w:pPr>
    </w:lvl>
    <w:lvl w:ilvl="3" w:tplc="835CFEE2" w:tentative="1">
      <w:start w:val="1"/>
      <w:numFmt w:val="decimal"/>
      <w:lvlText w:val="%4."/>
      <w:lvlJc w:val="left"/>
      <w:pPr>
        <w:ind w:left="2880" w:hanging="360"/>
      </w:pPr>
    </w:lvl>
    <w:lvl w:ilvl="4" w:tplc="B4DCDD0C" w:tentative="1">
      <w:start w:val="1"/>
      <w:numFmt w:val="lowerLetter"/>
      <w:lvlText w:val="%5."/>
      <w:lvlJc w:val="left"/>
      <w:pPr>
        <w:ind w:left="3600" w:hanging="360"/>
      </w:pPr>
    </w:lvl>
    <w:lvl w:ilvl="5" w:tplc="B30ECD0C" w:tentative="1">
      <w:start w:val="1"/>
      <w:numFmt w:val="lowerRoman"/>
      <w:lvlText w:val="%6."/>
      <w:lvlJc w:val="right"/>
      <w:pPr>
        <w:ind w:left="4320" w:hanging="180"/>
      </w:pPr>
    </w:lvl>
    <w:lvl w:ilvl="6" w:tplc="BDF2889E" w:tentative="1">
      <w:start w:val="1"/>
      <w:numFmt w:val="decimal"/>
      <w:lvlText w:val="%7."/>
      <w:lvlJc w:val="left"/>
      <w:pPr>
        <w:ind w:left="5040" w:hanging="360"/>
      </w:pPr>
    </w:lvl>
    <w:lvl w:ilvl="7" w:tplc="AA04EB1E" w:tentative="1">
      <w:start w:val="1"/>
      <w:numFmt w:val="lowerLetter"/>
      <w:lvlText w:val="%8."/>
      <w:lvlJc w:val="left"/>
      <w:pPr>
        <w:ind w:left="5760" w:hanging="360"/>
      </w:pPr>
    </w:lvl>
    <w:lvl w:ilvl="8" w:tplc="7DFE1C2C" w:tentative="1">
      <w:start w:val="1"/>
      <w:numFmt w:val="lowerRoman"/>
      <w:lvlText w:val="%9."/>
      <w:lvlJc w:val="right"/>
      <w:pPr>
        <w:ind w:left="6480" w:hanging="180"/>
      </w:pPr>
    </w:lvl>
  </w:abstractNum>
  <w:abstractNum w:abstractNumId="23">
    <w:nsid w:val="1DD53C66"/>
    <w:multiLevelType w:val="hybridMultilevel"/>
    <w:tmpl w:val="86141B36"/>
    <w:lvl w:ilvl="0" w:tplc="33A6E19E">
      <w:start w:val="1"/>
      <w:numFmt w:val="decimal"/>
      <w:lvlText w:val="%1)"/>
      <w:lvlJc w:val="left"/>
      <w:pPr>
        <w:ind w:left="1080" w:hanging="360"/>
      </w:pPr>
    </w:lvl>
    <w:lvl w:ilvl="1" w:tplc="23AAB35A" w:tentative="1">
      <w:start w:val="1"/>
      <w:numFmt w:val="lowerLetter"/>
      <w:lvlText w:val="%2."/>
      <w:lvlJc w:val="left"/>
      <w:pPr>
        <w:ind w:left="1800" w:hanging="360"/>
      </w:pPr>
    </w:lvl>
    <w:lvl w:ilvl="2" w:tplc="F5CE8C4A" w:tentative="1">
      <w:start w:val="1"/>
      <w:numFmt w:val="lowerRoman"/>
      <w:lvlText w:val="%3."/>
      <w:lvlJc w:val="right"/>
      <w:pPr>
        <w:ind w:left="2520" w:hanging="180"/>
      </w:pPr>
    </w:lvl>
    <w:lvl w:ilvl="3" w:tplc="5F1AC82C" w:tentative="1">
      <w:start w:val="1"/>
      <w:numFmt w:val="decimal"/>
      <w:lvlText w:val="%4."/>
      <w:lvlJc w:val="left"/>
      <w:pPr>
        <w:ind w:left="3240" w:hanging="360"/>
      </w:pPr>
    </w:lvl>
    <w:lvl w:ilvl="4" w:tplc="E5D82EBA" w:tentative="1">
      <w:start w:val="1"/>
      <w:numFmt w:val="lowerLetter"/>
      <w:lvlText w:val="%5."/>
      <w:lvlJc w:val="left"/>
      <w:pPr>
        <w:ind w:left="3960" w:hanging="360"/>
      </w:pPr>
    </w:lvl>
    <w:lvl w:ilvl="5" w:tplc="E926E74C" w:tentative="1">
      <w:start w:val="1"/>
      <w:numFmt w:val="lowerRoman"/>
      <w:lvlText w:val="%6."/>
      <w:lvlJc w:val="right"/>
      <w:pPr>
        <w:ind w:left="4680" w:hanging="180"/>
      </w:pPr>
    </w:lvl>
    <w:lvl w:ilvl="6" w:tplc="F00A36EA" w:tentative="1">
      <w:start w:val="1"/>
      <w:numFmt w:val="decimal"/>
      <w:lvlText w:val="%7."/>
      <w:lvlJc w:val="left"/>
      <w:pPr>
        <w:ind w:left="5400" w:hanging="360"/>
      </w:pPr>
    </w:lvl>
    <w:lvl w:ilvl="7" w:tplc="10528F14" w:tentative="1">
      <w:start w:val="1"/>
      <w:numFmt w:val="lowerLetter"/>
      <w:lvlText w:val="%8."/>
      <w:lvlJc w:val="left"/>
      <w:pPr>
        <w:ind w:left="6120" w:hanging="360"/>
      </w:pPr>
    </w:lvl>
    <w:lvl w:ilvl="8" w:tplc="854ADB26" w:tentative="1">
      <w:start w:val="1"/>
      <w:numFmt w:val="lowerRoman"/>
      <w:lvlText w:val="%9."/>
      <w:lvlJc w:val="right"/>
      <w:pPr>
        <w:ind w:left="6840" w:hanging="180"/>
      </w:pPr>
    </w:lvl>
  </w:abstractNum>
  <w:abstractNum w:abstractNumId="24">
    <w:nsid w:val="2251482D"/>
    <w:multiLevelType w:val="hybridMultilevel"/>
    <w:tmpl w:val="4A16B136"/>
    <w:lvl w:ilvl="0" w:tplc="CE925E04">
      <w:start w:val="1"/>
      <w:numFmt w:val="decimal"/>
      <w:lvlText w:val="%1."/>
      <w:lvlJc w:val="left"/>
      <w:pPr>
        <w:ind w:left="720" w:hanging="360"/>
      </w:pPr>
    </w:lvl>
    <w:lvl w:ilvl="1" w:tplc="3CF60214" w:tentative="1">
      <w:start w:val="1"/>
      <w:numFmt w:val="lowerLetter"/>
      <w:lvlText w:val="%2."/>
      <w:lvlJc w:val="left"/>
      <w:pPr>
        <w:ind w:left="1440" w:hanging="360"/>
      </w:pPr>
    </w:lvl>
    <w:lvl w:ilvl="2" w:tplc="3B16476A" w:tentative="1">
      <w:start w:val="1"/>
      <w:numFmt w:val="lowerRoman"/>
      <w:lvlText w:val="%3."/>
      <w:lvlJc w:val="right"/>
      <w:pPr>
        <w:ind w:left="2160" w:hanging="180"/>
      </w:pPr>
    </w:lvl>
    <w:lvl w:ilvl="3" w:tplc="22DA7B92" w:tentative="1">
      <w:start w:val="1"/>
      <w:numFmt w:val="decimal"/>
      <w:lvlText w:val="%4."/>
      <w:lvlJc w:val="left"/>
      <w:pPr>
        <w:ind w:left="2880" w:hanging="360"/>
      </w:pPr>
    </w:lvl>
    <w:lvl w:ilvl="4" w:tplc="035069AC" w:tentative="1">
      <w:start w:val="1"/>
      <w:numFmt w:val="lowerLetter"/>
      <w:lvlText w:val="%5."/>
      <w:lvlJc w:val="left"/>
      <w:pPr>
        <w:ind w:left="3600" w:hanging="360"/>
      </w:pPr>
    </w:lvl>
    <w:lvl w:ilvl="5" w:tplc="7B980E0C" w:tentative="1">
      <w:start w:val="1"/>
      <w:numFmt w:val="lowerRoman"/>
      <w:lvlText w:val="%6."/>
      <w:lvlJc w:val="right"/>
      <w:pPr>
        <w:ind w:left="4320" w:hanging="180"/>
      </w:pPr>
    </w:lvl>
    <w:lvl w:ilvl="6" w:tplc="6680C4A0" w:tentative="1">
      <w:start w:val="1"/>
      <w:numFmt w:val="decimal"/>
      <w:lvlText w:val="%7."/>
      <w:lvlJc w:val="left"/>
      <w:pPr>
        <w:ind w:left="5040" w:hanging="360"/>
      </w:pPr>
    </w:lvl>
    <w:lvl w:ilvl="7" w:tplc="AB38094E" w:tentative="1">
      <w:start w:val="1"/>
      <w:numFmt w:val="lowerLetter"/>
      <w:lvlText w:val="%8."/>
      <w:lvlJc w:val="left"/>
      <w:pPr>
        <w:ind w:left="5760" w:hanging="360"/>
      </w:pPr>
    </w:lvl>
    <w:lvl w:ilvl="8" w:tplc="5750F4A6" w:tentative="1">
      <w:start w:val="1"/>
      <w:numFmt w:val="lowerRoman"/>
      <w:lvlText w:val="%9."/>
      <w:lvlJc w:val="right"/>
      <w:pPr>
        <w:ind w:left="6480" w:hanging="180"/>
      </w:pPr>
    </w:lvl>
  </w:abstractNum>
  <w:abstractNum w:abstractNumId="25">
    <w:nsid w:val="246B4713"/>
    <w:multiLevelType w:val="hybridMultilevel"/>
    <w:tmpl w:val="CE9A9F84"/>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nsid w:val="25C359CD"/>
    <w:multiLevelType w:val="hybridMultilevel"/>
    <w:tmpl w:val="BF247B7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nsid w:val="27B62C33"/>
    <w:multiLevelType w:val="hybridMultilevel"/>
    <w:tmpl w:val="B1D84B84"/>
    <w:lvl w:ilvl="0" w:tplc="3BC453D0">
      <w:start w:val="1"/>
      <w:numFmt w:val="decimal"/>
      <w:lvlText w:val="%1."/>
      <w:lvlJc w:val="left"/>
      <w:pPr>
        <w:ind w:left="720" w:hanging="360"/>
      </w:pPr>
    </w:lvl>
    <w:lvl w:ilvl="1" w:tplc="A6AEE2BC" w:tentative="1">
      <w:start w:val="1"/>
      <w:numFmt w:val="lowerLetter"/>
      <w:lvlText w:val="%2."/>
      <w:lvlJc w:val="left"/>
      <w:pPr>
        <w:ind w:left="1440" w:hanging="360"/>
      </w:pPr>
    </w:lvl>
    <w:lvl w:ilvl="2" w:tplc="03F87B5C" w:tentative="1">
      <w:start w:val="1"/>
      <w:numFmt w:val="lowerRoman"/>
      <w:lvlText w:val="%3."/>
      <w:lvlJc w:val="right"/>
      <w:pPr>
        <w:ind w:left="2160" w:hanging="180"/>
      </w:pPr>
    </w:lvl>
    <w:lvl w:ilvl="3" w:tplc="0A62B508" w:tentative="1">
      <w:start w:val="1"/>
      <w:numFmt w:val="decimal"/>
      <w:lvlText w:val="%4."/>
      <w:lvlJc w:val="left"/>
      <w:pPr>
        <w:ind w:left="2880" w:hanging="360"/>
      </w:pPr>
    </w:lvl>
    <w:lvl w:ilvl="4" w:tplc="7AF2144E" w:tentative="1">
      <w:start w:val="1"/>
      <w:numFmt w:val="lowerLetter"/>
      <w:lvlText w:val="%5."/>
      <w:lvlJc w:val="left"/>
      <w:pPr>
        <w:ind w:left="3600" w:hanging="360"/>
      </w:pPr>
    </w:lvl>
    <w:lvl w:ilvl="5" w:tplc="37E0FFE8" w:tentative="1">
      <w:start w:val="1"/>
      <w:numFmt w:val="lowerRoman"/>
      <w:lvlText w:val="%6."/>
      <w:lvlJc w:val="right"/>
      <w:pPr>
        <w:ind w:left="4320" w:hanging="180"/>
      </w:pPr>
    </w:lvl>
    <w:lvl w:ilvl="6" w:tplc="25163ABE" w:tentative="1">
      <w:start w:val="1"/>
      <w:numFmt w:val="decimal"/>
      <w:lvlText w:val="%7."/>
      <w:lvlJc w:val="left"/>
      <w:pPr>
        <w:ind w:left="5040" w:hanging="360"/>
      </w:pPr>
    </w:lvl>
    <w:lvl w:ilvl="7" w:tplc="E49E146E" w:tentative="1">
      <w:start w:val="1"/>
      <w:numFmt w:val="lowerLetter"/>
      <w:lvlText w:val="%8."/>
      <w:lvlJc w:val="left"/>
      <w:pPr>
        <w:ind w:left="5760" w:hanging="360"/>
      </w:pPr>
    </w:lvl>
    <w:lvl w:ilvl="8" w:tplc="18A2516C" w:tentative="1">
      <w:start w:val="1"/>
      <w:numFmt w:val="lowerRoman"/>
      <w:lvlText w:val="%9."/>
      <w:lvlJc w:val="right"/>
      <w:pPr>
        <w:ind w:left="6480" w:hanging="180"/>
      </w:pPr>
    </w:lvl>
  </w:abstractNum>
  <w:abstractNum w:abstractNumId="28">
    <w:nsid w:val="29363AF4"/>
    <w:multiLevelType w:val="hybridMultilevel"/>
    <w:tmpl w:val="DF185E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nsid w:val="2C8B106C"/>
    <w:multiLevelType w:val="hybridMultilevel"/>
    <w:tmpl w:val="70BC54A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nsid w:val="2E715BE1"/>
    <w:multiLevelType w:val="hybridMultilevel"/>
    <w:tmpl w:val="52620C7C"/>
    <w:lvl w:ilvl="0" w:tplc="0415000F">
      <w:start w:val="1"/>
      <w:numFmt w:val="bullet"/>
      <w:lvlText w:val=""/>
      <w:lvlJc w:val="left"/>
      <w:pPr>
        <w:ind w:left="1440" w:hanging="360"/>
      </w:pPr>
      <w:rPr>
        <w:rFonts w:ascii="Symbol" w:hAnsi="Symbol" w:hint="default"/>
      </w:rPr>
    </w:lvl>
    <w:lvl w:ilvl="1" w:tplc="04150019" w:tentative="1">
      <w:start w:val="1"/>
      <w:numFmt w:val="bullet"/>
      <w:lvlText w:val="o"/>
      <w:lvlJc w:val="left"/>
      <w:pPr>
        <w:ind w:left="2160" w:hanging="360"/>
      </w:pPr>
      <w:rPr>
        <w:rFonts w:ascii="Courier New" w:hAnsi="Courier New" w:cs="Courier New" w:hint="default"/>
      </w:rPr>
    </w:lvl>
    <w:lvl w:ilvl="2" w:tplc="0415001B" w:tentative="1">
      <w:start w:val="1"/>
      <w:numFmt w:val="bullet"/>
      <w:lvlText w:val=""/>
      <w:lvlJc w:val="left"/>
      <w:pPr>
        <w:ind w:left="2880" w:hanging="360"/>
      </w:pPr>
      <w:rPr>
        <w:rFonts w:ascii="Wingdings" w:hAnsi="Wingdings" w:hint="default"/>
      </w:rPr>
    </w:lvl>
    <w:lvl w:ilvl="3" w:tplc="0415000F" w:tentative="1">
      <w:start w:val="1"/>
      <w:numFmt w:val="bullet"/>
      <w:lvlText w:val=""/>
      <w:lvlJc w:val="left"/>
      <w:pPr>
        <w:ind w:left="3600" w:hanging="360"/>
      </w:pPr>
      <w:rPr>
        <w:rFonts w:ascii="Symbol" w:hAnsi="Symbol" w:hint="default"/>
      </w:rPr>
    </w:lvl>
    <w:lvl w:ilvl="4" w:tplc="04150019" w:tentative="1">
      <w:start w:val="1"/>
      <w:numFmt w:val="bullet"/>
      <w:lvlText w:val="o"/>
      <w:lvlJc w:val="left"/>
      <w:pPr>
        <w:ind w:left="4320" w:hanging="360"/>
      </w:pPr>
      <w:rPr>
        <w:rFonts w:ascii="Courier New" w:hAnsi="Courier New" w:cs="Courier New" w:hint="default"/>
      </w:rPr>
    </w:lvl>
    <w:lvl w:ilvl="5" w:tplc="0415001B" w:tentative="1">
      <w:start w:val="1"/>
      <w:numFmt w:val="bullet"/>
      <w:lvlText w:val=""/>
      <w:lvlJc w:val="left"/>
      <w:pPr>
        <w:ind w:left="5040" w:hanging="360"/>
      </w:pPr>
      <w:rPr>
        <w:rFonts w:ascii="Wingdings" w:hAnsi="Wingdings" w:hint="default"/>
      </w:rPr>
    </w:lvl>
    <w:lvl w:ilvl="6" w:tplc="0415000F" w:tentative="1">
      <w:start w:val="1"/>
      <w:numFmt w:val="bullet"/>
      <w:lvlText w:val=""/>
      <w:lvlJc w:val="left"/>
      <w:pPr>
        <w:ind w:left="5760" w:hanging="360"/>
      </w:pPr>
      <w:rPr>
        <w:rFonts w:ascii="Symbol" w:hAnsi="Symbol" w:hint="default"/>
      </w:rPr>
    </w:lvl>
    <w:lvl w:ilvl="7" w:tplc="04150019" w:tentative="1">
      <w:start w:val="1"/>
      <w:numFmt w:val="bullet"/>
      <w:lvlText w:val="o"/>
      <w:lvlJc w:val="left"/>
      <w:pPr>
        <w:ind w:left="6480" w:hanging="360"/>
      </w:pPr>
      <w:rPr>
        <w:rFonts w:ascii="Courier New" w:hAnsi="Courier New" w:cs="Courier New" w:hint="default"/>
      </w:rPr>
    </w:lvl>
    <w:lvl w:ilvl="8" w:tplc="0415001B" w:tentative="1">
      <w:start w:val="1"/>
      <w:numFmt w:val="bullet"/>
      <w:lvlText w:val=""/>
      <w:lvlJc w:val="left"/>
      <w:pPr>
        <w:ind w:left="7200" w:hanging="360"/>
      </w:pPr>
      <w:rPr>
        <w:rFonts w:ascii="Wingdings" w:hAnsi="Wingdings" w:hint="default"/>
      </w:rPr>
    </w:lvl>
  </w:abstractNum>
  <w:abstractNum w:abstractNumId="31">
    <w:nsid w:val="2E733DB6"/>
    <w:multiLevelType w:val="hybridMultilevel"/>
    <w:tmpl w:val="723852BA"/>
    <w:lvl w:ilvl="0" w:tplc="00DAF1C2">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nsid w:val="2EEF3AE4"/>
    <w:multiLevelType w:val="hybridMultilevel"/>
    <w:tmpl w:val="F740F9EC"/>
    <w:lvl w:ilvl="0" w:tplc="D9308444">
      <w:start w:val="1"/>
      <w:numFmt w:val="decimal"/>
      <w:lvlText w:val="%1."/>
      <w:lvlJc w:val="left"/>
      <w:pPr>
        <w:ind w:left="720" w:hanging="360"/>
      </w:pPr>
    </w:lvl>
    <w:lvl w:ilvl="1" w:tplc="96D86130" w:tentative="1">
      <w:start w:val="1"/>
      <w:numFmt w:val="lowerLetter"/>
      <w:lvlText w:val="%2."/>
      <w:lvlJc w:val="left"/>
      <w:pPr>
        <w:ind w:left="1440" w:hanging="360"/>
      </w:pPr>
    </w:lvl>
    <w:lvl w:ilvl="2" w:tplc="D0480828" w:tentative="1">
      <w:start w:val="1"/>
      <w:numFmt w:val="lowerRoman"/>
      <w:lvlText w:val="%3."/>
      <w:lvlJc w:val="right"/>
      <w:pPr>
        <w:ind w:left="2160" w:hanging="180"/>
      </w:pPr>
    </w:lvl>
    <w:lvl w:ilvl="3" w:tplc="5B60DFB0" w:tentative="1">
      <w:start w:val="1"/>
      <w:numFmt w:val="decimal"/>
      <w:lvlText w:val="%4."/>
      <w:lvlJc w:val="left"/>
      <w:pPr>
        <w:ind w:left="2880" w:hanging="360"/>
      </w:pPr>
    </w:lvl>
    <w:lvl w:ilvl="4" w:tplc="03C4C094" w:tentative="1">
      <w:start w:val="1"/>
      <w:numFmt w:val="lowerLetter"/>
      <w:lvlText w:val="%5."/>
      <w:lvlJc w:val="left"/>
      <w:pPr>
        <w:ind w:left="3600" w:hanging="360"/>
      </w:pPr>
    </w:lvl>
    <w:lvl w:ilvl="5" w:tplc="9D762158" w:tentative="1">
      <w:start w:val="1"/>
      <w:numFmt w:val="lowerRoman"/>
      <w:lvlText w:val="%6."/>
      <w:lvlJc w:val="right"/>
      <w:pPr>
        <w:ind w:left="4320" w:hanging="180"/>
      </w:pPr>
    </w:lvl>
    <w:lvl w:ilvl="6" w:tplc="8BCC7B1A" w:tentative="1">
      <w:start w:val="1"/>
      <w:numFmt w:val="decimal"/>
      <w:lvlText w:val="%7."/>
      <w:lvlJc w:val="left"/>
      <w:pPr>
        <w:ind w:left="5040" w:hanging="360"/>
      </w:pPr>
    </w:lvl>
    <w:lvl w:ilvl="7" w:tplc="1D8CE4E6" w:tentative="1">
      <w:start w:val="1"/>
      <w:numFmt w:val="lowerLetter"/>
      <w:lvlText w:val="%8."/>
      <w:lvlJc w:val="left"/>
      <w:pPr>
        <w:ind w:left="5760" w:hanging="360"/>
      </w:pPr>
    </w:lvl>
    <w:lvl w:ilvl="8" w:tplc="01FA1F7A" w:tentative="1">
      <w:start w:val="1"/>
      <w:numFmt w:val="lowerRoman"/>
      <w:lvlText w:val="%9."/>
      <w:lvlJc w:val="right"/>
      <w:pPr>
        <w:ind w:left="6480" w:hanging="180"/>
      </w:pPr>
    </w:lvl>
  </w:abstractNum>
  <w:abstractNum w:abstractNumId="33">
    <w:nsid w:val="2FAC16A6"/>
    <w:multiLevelType w:val="hybridMultilevel"/>
    <w:tmpl w:val="45A2DB12"/>
    <w:lvl w:ilvl="0" w:tplc="04150001">
      <w:start w:val="1"/>
      <w:numFmt w:val="decimal"/>
      <w:lvlText w:val="%1."/>
      <w:lvlJc w:val="left"/>
      <w:pPr>
        <w:ind w:left="720" w:hanging="360"/>
      </w:pPr>
    </w:lvl>
    <w:lvl w:ilvl="1" w:tplc="04150003" w:tentative="1">
      <w:start w:val="1"/>
      <w:numFmt w:val="lowerLetter"/>
      <w:lvlText w:val="%2."/>
      <w:lvlJc w:val="left"/>
      <w:pPr>
        <w:ind w:left="1440" w:hanging="360"/>
      </w:pPr>
    </w:lvl>
    <w:lvl w:ilvl="2" w:tplc="04150005" w:tentative="1">
      <w:start w:val="1"/>
      <w:numFmt w:val="lowerRoman"/>
      <w:lvlText w:val="%3."/>
      <w:lvlJc w:val="right"/>
      <w:pPr>
        <w:ind w:left="2160" w:hanging="180"/>
      </w:pPr>
    </w:lvl>
    <w:lvl w:ilvl="3" w:tplc="04150001" w:tentative="1">
      <w:start w:val="1"/>
      <w:numFmt w:val="decimal"/>
      <w:lvlText w:val="%4."/>
      <w:lvlJc w:val="left"/>
      <w:pPr>
        <w:ind w:left="2880" w:hanging="360"/>
      </w:pPr>
    </w:lvl>
    <w:lvl w:ilvl="4" w:tplc="04150003" w:tentative="1">
      <w:start w:val="1"/>
      <w:numFmt w:val="lowerLetter"/>
      <w:lvlText w:val="%5."/>
      <w:lvlJc w:val="left"/>
      <w:pPr>
        <w:ind w:left="3600" w:hanging="360"/>
      </w:pPr>
    </w:lvl>
    <w:lvl w:ilvl="5" w:tplc="04150005" w:tentative="1">
      <w:start w:val="1"/>
      <w:numFmt w:val="lowerRoman"/>
      <w:lvlText w:val="%6."/>
      <w:lvlJc w:val="right"/>
      <w:pPr>
        <w:ind w:left="4320" w:hanging="180"/>
      </w:pPr>
    </w:lvl>
    <w:lvl w:ilvl="6" w:tplc="04150001" w:tentative="1">
      <w:start w:val="1"/>
      <w:numFmt w:val="decimal"/>
      <w:lvlText w:val="%7."/>
      <w:lvlJc w:val="left"/>
      <w:pPr>
        <w:ind w:left="5040" w:hanging="360"/>
      </w:pPr>
    </w:lvl>
    <w:lvl w:ilvl="7" w:tplc="04150003" w:tentative="1">
      <w:start w:val="1"/>
      <w:numFmt w:val="lowerLetter"/>
      <w:lvlText w:val="%8."/>
      <w:lvlJc w:val="left"/>
      <w:pPr>
        <w:ind w:left="5760" w:hanging="360"/>
      </w:pPr>
    </w:lvl>
    <w:lvl w:ilvl="8" w:tplc="04150005" w:tentative="1">
      <w:start w:val="1"/>
      <w:numFmt w:val="lowerRoman"/>
      <w:lvlText w:val="%9."/>
      <w:lvlJc w:val="right"/>
      <w:pPr>
        <w:ind w:left="6480" w:hanging="180"/>
      </w:pPr>
    </w:lvl>
  </w:abstractNum>
  <w:abstractNum w:abstractNumId="34">
    <w:nsid w:val="322E489E"/>
    <w:multiLevelType w:val="hybridMultilevel"/>
    <w:tmpl w:val="56A6771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nsid w:val="32CF6972"/>
    <w:multiLevelType w:val="hybridMultilevel"/>
    <w:tmpl w:val="EB72097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nsid w:val="37557C7E"/>
    <w:multiLevelType w:val="hybridMultilevel"/>
    <w:tmpl w:val="8CE82318"/>
    <w:lvl w:ilvl="0" w:tplc="7C02F9D4">
      <w:start w:val="1"/>
      <w:numFmt w:val="decimal"/>
      <w:lvlText w:val="%1."/>
      <w:lvlJc w:val="left"/>
      <w:pPr>
        <w:ind w:left="720" w:hanging="360"/>
      </w:pPr>
    </w:lvl>
    <w:lvl w:ilvl="1" w:tplc="BB08B3BC" w:tentative="1">
      <w:start w:val="1"/>
      <w:numFmt w:val="lowerLetter"/>
      <w:lvlText w:val="%2."/>
      <w:lvlJc w:val="left"/>
      <w:pPr>
        <w:ind w:left="1440" w:hanging="360"/>
      </w:pPr>
    </w:lvl>
    <w:lvl w:ilvl="2" w:tplc="BE3C76C2" w:tentative="1">
      <w:start w:val="1"/>
      <w:numFmt w:val="lowerRoman"/>
      <w:lvlText w:val="%3."/>
      <w:lvlJc w:val="right"/>
      <w:pPr>
        <w:ind w:left="2160" w:hanging="180"/>
      </w:pPr>
    </w:lvl>
    <w:lvl w:ilvl="3" w:tplc="8934F722" w:tentative="1">
      <w:start w:val="1"/>
      <w:numFmt w:val="decimal"/>
      <w:lvlText w:val="%4."/>
      <w:lvlJc w:val="left"/>
      <w:pPr>
        <w:ind w:left="2880" w:hanging="360"/>
      </w:pPr>
    </w:lvl>
    <w:lvl w:ilvl="4" w:tplc="9C8C402E" w:tentative="1">
      <w:start w:val="1"/>
      <w:numFmt w:val="lowerLetter"/>
      <w:lvlText w:val="%5."/>
      <w:lvlJc w:val="left"/>
      <w:pPr>
        <w:ind w:left="3600" w:hanging="360"/>
      </w:pPr>
    </w:lvl>
    <w:lvl w:ilvl="5" w:tplc="7E9C8FF2" w:tentative="1">
      <w:start w:val="1"/>
      <w:numFmt w:val="lowerRoman"/>
      <w:lvlText w:val="%6."/>
      <w:lvlJc w:val="right"/>
      <w:pPr>
        <w:ind w:left="4320" w:hanging="180"/>
      </w:pPr>
    </w:lvl>
    <w:lvl w:ilvl="6" w:tplc="9936370C" w:tentative="1">
      <w:start w:val="1"/>
      <w:numFmt w:val="decimal"/>
      <w:lvlText w:val="%7."/>
      <w:lvlJc w:val="left"/>
      <w:pPr>
        <w:ind w:left="5040" w:hanging="360"/>
      </w:pPr>
    </w:lvl>
    <w:lvl w:ilvl="7" w:tplc="548E3C00" w:tentative="1">
      <w:start w:val="1"/>
      <w:numFmt w:val="lowerLetter"/>
      <w:lvlText w:val="%8."/>
      <w:lvlJc w:val="left"/>
      <w:pPr>
        <w:ind w:left="5760" w:hanging="360"/>
      </w:pPr>
    </w:lvl>
    <w:lvl w:ilvl="8" w:tplc="51221BCE" w:tentative="1">
      <w:start w:val="1"/>
      <w:numFmt w:val="lowerRoman"/>
      <w:lvlText w:val="%9."/>
      <w:lvlJc w:val="right"/>
      <w:pPr>
        <w:ind w:left="6480" w:hanging="180"/>
      </w:pPr>
    </w:lvl>
  </w:abstractNum>
  <w:abstractNum w:abstractNumId="37">
    <w:nsid w:val="4133024C"/>
    <w:multiLevelType w:val="hybridMultilevel"/>
    <w:tmpl w:val="85964096"/>
    <w:lvl w:ilvl="0" w:tplc="0415000F">
      <w:start w:val="1"/>
      <w:numFmt w:val="decimal"/>
      <w:pStyle w:val="H2"/>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8">
    <w:nsid w:val="41786ACE"/>
    <w:multiLevelType w:val="hybridMultilevel"/>
    <w:tmpl w:val="66F427BE"/>
    <w:lvl w:ilvl="0" w:tplc="1B5CE700">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nsid w:val="45FB6098"/>
    <w:multiLevelType w:val="hybridMultilevel"/>
    <w:tmpl w:val="D870FED6"/>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40">
    <w:nsid w:val="460A3FBE"/>
    <w:multiLevelType w:val="hybridMultilevel"/>
    <w:tmpl w:val="07049C22"/>
    <w:lvl w:ilvl="0" w:tplc="4C0E480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1">
    <w:nsid w:val="4A0E5248"/>
    <w:multiLevelType w:val="hybridMultilevel"/>
    <w:tmpl w:val="A0F20A8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nsid w:val="4B123F32"/>
    <w:multiLevelType w:val="multilevel"/>
    <w:tmpl w:val="A5D43E6E"/>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3">
    <w:nsid w:val="4B5F41CA"/>
    <w:multiLevelType w:val="hybridMultilevel"/>
    <w:tmpl w:val="2FC06018"/>
    <w:lvl w:ilvl="0" w:tplc="2242AA1A">
      <w:start w:val="1"/>
      <w:numFmt w:val="decimal"/>
      <w:lvlText w:val="%1."/>
      <w:lvlJc w:val="left"/>
      <w:pPr>
        <w:ind w:left="720" w:hanging="360"/>
      </w:pPr>
    </w:lvl>
    <w:lvl w:ilvl="1" w:tplc="51BE383A" w:tentative="1">
      <w:start w:val="1"/>
      <w:numFmt w:val="lowerLetter"/>
      <w:lvlText w:val="%2."/>
      <w:lvlJc w:val="left"/>
      <w:pPr>
        <w:ind w:left="1440" w:hanging="360"/>
      </w:pPr>
    </w:lvl>
    <w:lvl w:ilvl="2" w:tplc="8C10B958" w:tentative="1">
      <w:start w:val="1"/>
      <w:numFmt w:val="lowerRoman"/>
      <w:lvlText w:val="%3."/>
      <w:lvlJc w:val="right"/>
      <w:pPr>
        <w:ind w:left="2160" w:hanging="180"/>
      </w:pPr>
    </w:lvl>
    <w:lvl w:ilvl="3" w:tplc="061805FE" w:tentative="1">
      <w:start w:val="1"/>
      <w:numFmt w:val="decimal"/>
      <w:lvlText w:val="%4."/>
      <w:lvlJc w:val="left"/>
      <w:pPr>
        <w:ind w:left="2880" w:hanging="360"/>
      </w:pPr>
    </w:lvl>
    <w:lvl w:ilvl="4" w:tplc="2A4C14C2" w:tentative="1">
      <w:start w:val="1"/>
      <w:numFmt w:val="lowerLetter"/>
      <w:lvlText w:val="%5."/>
      <w:lvlJc w:val="left"/>
      <w:pPr>
        <w:ind w:left="3600" w:hanging="360"/>
      </w:pPr>
    </w:lvl>
    <w:lvl w:ilvl="5" w:tplc="DDCA422E" w:tentative="1">
      <w:start w:val="1"/>
      <w:numFmt w:val="lowerRoman"/>
      <w:lvlText w:val="%6."/>
      <w:lvlJc w:val="right"/>
      <w:pPr>
        <w:ind w:left="4320" w:hanging="180"/>
      </w:pPr>
    </w:lvl>
    <w:lvl w:ilvl="6" w:tplc="3416B018" w:tentative="1">
      <w:start w:val="1"/>
      <w:numFmt w:val="decimal"/>
      <w:lvlText w:val="%7."/>
      <w:lvlJc w:val="left"/>
      <w:pPr>
        <w:ind w:left="5040" w:hanging="360"/>
      </w:pPr>
    </w:lvl>
    <w:lvl w:ilvl="7" w:tplc="FB56A824" w:tentative="1">
      <w:start w:val="1"/>
      <w:numFmt w:val="lowerLetter"/>
      <w:lvlText w:val="%8."/>
      <w:lvlJc w:val="left"/>
      <w:pPr>
        <w:ind w:left="5760" w:hanging="360"/>
      </w:pPr>
    </w:lvl>
    <w:lvl w:ilvl="8" w:tplc="219CDFA6" w:tentative="1">
      <w:start w:val="1"/>
      <w:numFmt w:val="lowerRoman"/>
      <w:lvlText w:val="%9."/>
      <w:lvlJc w:val="right"/>
      <w:pPr>
        <w:ind w:left="6480" w:hanging="180"/>
      </w:pPr>
    </w:lvl>
  </w:abstractNum>
  <w:abstractNum w:abstractNumId="44">
    <w:nsid w:val="4BE30B0C"/>
    <w:multiLevelType w:val="hybridMultilevel"/>
    <w:tmpl w:val="EB469F0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nsid w:val="4C4A7D29"/>
    <w:multiLevelType w:val="hybridMultilevel"/>
    <w:tmpl w:val="C2ACC68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6">
    <w:nsid w:val="4F9A0DA1"/>
    <w:multiLevelType w:val="hybridMultilevel"/>
    <w:tmpl w:val="08D8B872"/>
    <w:lvl w:ilvl="0" w:tplc="5FBAE8D6">
      <w:start w:val="1"/>
      <w:numFmt w:val="decimal"/>
      <w:lvlText w:val="%1."/>
      <w:lvlJc w:val="left"/>
      <w:pPr>
        <w:ind w:left="720" w:hanging="360"/>
      </w:pPr>
    </w:lvl>
    <w:lvl w:ilvl="1" w:tplc="115680CA" w:tentative="1">
      <w:start w:val="1"/>
      <w:numFmt w:val="lowerLetter"/>
      <w:lvlText w:val="%2."/>
      <w:lvlJc w:val="left"/>
      <w:pPr>
        <w:ind w:left="1440" w:hanging="360"/>
      </w:pPr>
    </w:lvl>
    <w:lvl w:ilvl="2" w:tplc="4C221A9A" w:tentative="1">
      <w:start w:val="1"/>
      <w:numFmt w:val="lowerRoman"/>
      <w:lvlText w:val="%3."/>
      <w:lvlJc w:val="right"/>
      <w:pPr>
        <w:ind w:left="2160" w:hanging="180"/>
      </w:pPr>
    </w:lvl>
    <w:lvl w:ilvl="3" w:tplc="F22078AA" w:tentative="1">
      <w:start w:val="1"/>
      <w:numFmt w:val="decimal"/>
      <w:lvlText w:val="%4."/>
      <w:lvlJc w:val="left"/>
      <w:pPr>
        <w:ind w:left="2880" w:hanging="360"/>
      </w:pPr>
    </w:lvl>
    <w:lvl w:ilvl="4" w:tplc="6C82539A" w:tentative="1">
      <w:start w:val="1"/>
      <w:numFmt w:val="lowerLetter"/>
      <w:lvlText w:val="%5."/>
      <w:lvlJc w:val="left"/>
      <w:pPr>
        <w:ind w:left="3600" w:hanging="360"/>
      </w:pPr>
    </w:lvl>
    <w:lvl w:ilvl="5" w:tplc="A44C8094" w:tentative="1">
      <w:start w:val="1"/>
      <w:numFmt w:val="lowerRoman"/>
      <w:lvlText w:val="%6."/>
      <w:lvlJc w:val="right"/>
      <w:pPr>
        <w:ind w:left="4320" w:hanging="180"/>
      </w:pPr>
    </w:lvl>
    <w:lvl w:ilvl="6" w:tplc="2E3C1E44" w:tentative="1">
      <w:start w:val="1"/>
      <w:numFmt w:val="decimal"/>
      <w:lvlText w:val="%7."/>
      <w:lvlJc w:val="left"/>
      <w:pPr>
        <w:ind w:left="5040" w:hanging="360"/>
      </w:pPr>
    </w:lvl>
    <w:lvl w:ilvl="7" w:tplc="5B067D78" w:tentative="1">
      <w:start w:val="1"/>
      <w:numFmt w:val="lowerLetter"/>
      <w:lvlText w:val="%8."/>
      <w:lvlJc w:val="left"/>
      <w:pPr>
        <w:ind w:left="5760" w:hanging="360"/>
      </w:pPr>
    </w:lvl>
    <w:lvl w:ilvl="8" w:tplc="D0947E54" w:tentative="1">
      <w:start w:val="1"/>
      <w:numFmt w:val="lowerRoman"/>
      <w:lvlText w:val="%9."/>
      <w:lvlJc w:val="right"/>
      <w:pPr>
        <w:ind w:left="6480" w:hanging="180"/>
      </w:pPr>
    </w:lvl>
  </w:abstractNum>
  <w:abstractNum w:abstractNumId="47">
    <w:nsid w:val="500879E9"/>
    <w:multiLevelType w:val="hybridMultilevel"/>
    <w:tmpl w:val="44DAC38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8">
    <w:nsid w:val="51A1425B"/>
    <w:multiLevelType w:val="hybridMultilevel"/>
    <w:tmpl w:val="C1D208B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9">
    <w:nsid w:val="53702FFC"/>
    <w:multiLevelType w:val="hybridMultilevel"/>
    <w:tmpl w:val="0F0E0626"/>
    <w:lvl w:ilvl="0" w:tplc="0415000F">
      <w:start w:val="1"/>
      <w:numFmt w:val="decimal"/>
      <w:pStyle w:val="H1"/>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0">
    <w:nsid w:val="57372C30"/>
    <w:multiLevelType w:val="hybridMultilevel"/>
    <w:tmpl w:val="D6BECDC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1">
    <w:nsid w:val="587B3321"/>
    <w:multiLevelType w:val="hybridMultilevel"/>
    <w:tmpl w:val="489298F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2">
    <w:nsid w:val="59707396"/>
    <w:multiLevelType w:val="hybridMultilevel"/>
    <w:tmpl w:val="418AB4EC"/>
    <w:lvl w:ilvl="0" w:tplc="6F24319C">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3">
    <w:nsid w:val="59FE26AA"/>
    <w:multiLevelType w:val="hybridMultilevel"/>
    <w:tmpl w:val="E42E345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4">
    <w:nsid w:val="631E38E6"/>
    <w:multiLevelType w:val="hybridMultilevel"/>
    <w:tmpl w:val="7D7ECA0E"/>
    <w:lvl w:ilvl="0" w:tplc="61A0C328">
      <w:start w:val="1"/>
      <w:numFmt w:val="decimal"/>
      <w:lvlText w:val="%1."/>
      <w:lvlJc w:val="left"/>
      <w:pPr>
        <w:ind w:left="1429"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55">
    <w:nsid w:val="63950C9C"/>
    <w:multiLevelType w:val="hybridMultilevel"/>
    <w:tmpl w:val="EA9E5D8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6">
    <w:nsid w:val="65B51F62"/>
    <w:multiLevelType w:val="hybridMultilevel"/>
    <w:tmpl w:val="43929AFC"/>
    <w:lvl w:ilvl="0" w:tplc="0415000F">
      <w:start w:val="1"/>
      <w:numFmt w:val="decimal"/>
      <w:pStyle w:val="Wyliczeniamodeli"/>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7">
    <w:nsid w:val="677138BD"/>
    <w:multiLevelType w:val="hybridMultilevel"/>
    <w:tmpl w:val="F56CD8F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8">
    <w:nsid w:val="68C406E3"/>
    <w:multiLevelType w:val="hybridMultilevel"/>
    <w:tmpl w:val="AAB0B38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9">
    <w:nsid w:val="6C776691"/>
    <w:multiLevelType w:val="hybridMultilevel"/>
    <w:tmpl w:val="52026DB8"/>
    <w:lvl w:ilvl="0" w:tplc="EB547EC2">
      <w:start w:val="1"/>
      <w:numFmt w:val="decimal"/>
      <w:lvlText w:val="%1."/>
      <w:lvlJc w:val="left"/>
      <w:pPr>
        <w:ind w:left="1429"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60">
    <w:nsid w:val="6E18611B"/>
    <w:multiLevelType w:val="hybridMultilevel"/>
    <w:tmpl w:val="43D0FB8C"/>
    <w:lvl w:ilvl="0" w:tplc="7C961396">
      <w:start w:val="1"/>
      <w:numFmt w:val="decimal"/>
      <w:lvlText w:val="%1."/>
      <w:lvlJc w:val="left"/>
      <w:pPr>
        <w:ind w:left="720" w:hanging="360"/>
      </w:pPr>
    </w:lvl>
    <w:lvl w:ilvl="1" w:tplc="E9EEDFE8" w:tentative="1">
      <w:start w:val="1"/>
      <w:numFmt w:val="lowerLetter"/>
      <w:lvlText w:val="%2."/>
      <w:lvlJc w:val="left"/>
      <w:pPr>
        <w:ind w:left="1440" w:hanging="360"/>
      </w:pPr>
    </w:lvl>
    <w:lvl w:ilvl="2" w:tplc="88AE0CFE" w:tentative="1">
      <w:start w:val="1"/>
      <w:numFmt w:val="lowerRoman"/>
      <w:lvlText w:val="%3."/>
      <w:lvlJc w:val="right"/>
      <w:pPr>
        <w:ind w:left="2160" w:hanging="180"/>
      </w:pPr>
    </w:lvl>
    <w:lvl w:ilvl="3" w:tplc="A68855D6" w:tentative="1">
      <w:start w:val="1"/>
      <w:numFmt w:val="decimal"/>
      <w:lvlText w:val="%4."/>
      <w:lvlJc w:val="left"/>
      <w:pPr>
        <w:ind w:left="2880" w:hanging="360"/>
      </w:pPr>
    </w:lvl>
    <w:lvl w:ilvl="4" w:tplc="7422B078" w:tentative="1">
      <w:start w:val="1"/>
      <w:numFmt w:val="lowerLetter"/>
      <w:lvlText w:val="%5."/>
      <w:lvlJc w:val="left"/>
      <w:pPr>
        <w:ind w:left="3600" w:hanging="360"/>
      </w:pPr>
    </w:lvl>
    <w:lvl w:ilvl="5" w:tplc="A2422F24" w:tentative="1">
      <w:start w:val="1"/>
      <w:numFmt w:val="lowerRoman"/>
      <w:lvlText w:val="%6."/>
      <w:lvlJc w:val="right"/>
      <w:pPr>
        <w:ind w:left="4320" w:hanging="180"/>
      </w:pPr>
    </w:lvl>
    <w:lvl w:ilvl="6" w:tplc="F58A43D2" w:tentative="1">
      <w:start w:val="1"/>
      <w:numFmt w:val="decimal"/>
      <w:lvlText w:val="%7."/>
      <w:lvlJc w:val="left"/>
      <w:pPr>
        <w:ind w:left="5040" w:hanging="360"/>
      </w:pPr>
    </w:lvl>
    <w:lvl w:ilvl="7" w:tplc="34DE7EF4" w:tentative="1">
      <w:start w:val="1"/>
      <w:numFmt w:val="lowerLetter"/>
      <w:lvlText w:val="%8."/>
      <w:lvlJc w:val="left"/>
      <w:pPr>
        <w:ind w:left="5760" w:hanging="360"/>
      </w:pPr>
    </w:lvl>
    <w:lvl w:ilvl="8" w:tplc="DA9876F4" w:tentative="1">
      <w:start w:val="1"/>
      <w:numFmt w:val="lowerRoman"/>
      <w:lvlText w:val="%9."/>
      <w:lvlJc w:val="right"/>
      <w:pPr>
        <w:ind w:left="6480" w:hanging="180"/>
      </w:pPr>
    </w:lvl>
  </w:abstractNum>
  <w:abstractNum w:abstractNumId="61">
    <w:nsid w:val="6FB96F03"/>
    <w:multiLevelType w:val="hybridMultilevel"/>
    <w:tmpl w:val="51860AD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2">
    <w:nsid w:val="70430054"/>
    <w:multiLevelType w:val="hybridMultilevel"/>
    <w:tmpl w:val="9E7ED51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3">
    <w:nsid w:val="70C0545A"/>
    <w:multiLevelType w:val="hybridMultilevel"/>
    <w:tmpl w:val="74FEAB0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4">
    <w:nsid w:val="72BF6419"/>
    <w:multiLevelType w:val="hybridMultilevel"/>
    <w:tmpl w:val="B2722F5E"/>
    <w:lvl w:ilvl="0" w:tplc="0415000F">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5">
    <w:nsid w:val="79657559"/>
    <w:multiLevelType w:val="hybridMultilevel"/>
    <w:tmpl w:val="3F783B26"/>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6">
    <w:nsid w:val="79BD2AAB"/>
    <w:multiLevelType w:val="hybridMultilevel"/>
    <w:tmpl w:val="46FA50F2"/>
    <w:lvl w:ilvl="0" w:tplc="46A6A6F8">
      <w:start w:val="1"/>
      <w:numFmt w:val="decimal"/>
      <w:lvlText w:val="%1."/>
      <w:lvlJc w:val="left"/>
      <w:pPr>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7">
    <w:nsid w:val="7BA24D02"/>
    <w:multiLevelType w:val="hybridMultilevel"/>
    <w:tmpl w:val="253E0352"/>
    <w:lvl w:ilvl="0" w:tplc="2A08D2AA">
      <w:start w:val="1"/>
      <w:numFmt w:val="decimal"/>
      <w:lvlText w:val="%1."/>
      <w:lvlJc w:val="left"/>
      <w:pPr>
        <w:ind w:left="720" w:hanging="360"/>
      </w:pPr>
    </w:lvl>
    <w:lvl w:ilvl="1" w:tplc="50A2D0BC" w:tentative="1">
      <w:start w:val="1"/>
      <w:numFmt w:val="lowerLetter"/>
      <w:lvlText w:val="%2."/>
      <w:lvlJc w:val="left"/>
      <w:pPr>
        <w:ind w:left="1440" w:hanging="360"/>
      </w:pPr>
    </w:lvl>
    <w:lvl w:ilvl="2" w:tplc="3BE6376E" w:tentative="1">
      <w:start w:val="1"/>
      <w:numFmt w:val="lowerRoman"/>
      <w:lvlText w:val="%3."/>
      <w:lvlJc w:val="right"/>
      <w:pPr>
        <w:ind w:left="2160" w:hanging="180"/>
      </w:pPr>
    </w:lvl>
    <w:lvl w:ilvl="3" w:tplc="0130F34A" w:tentative="1">
      <w:start w:val="1"/>
      <w:numFmt w:val="decimal"/>
      <w:lvlText w:val="%4."/>
      <w:lvlJc w:val="left"/>
      <w:pPr>
        <w:ind w:left="2880" w:hanging="360"/>
      </w:pPr>
    </w:lvl>
    <w:lvl w:ilvl="4" w:tplc="E40ADCA8" w:tentative="1">
      <w:start w:val="1"/>
      <w:numFmt w:val="lowerLetter"/>
      <w:lvlText w:val="%5."/>
      <w:lvlJc w:val="left"/>
      <w:pPr>
        <w:ind w:left="3600" w:hanging="360"/>
      </w:pPr>
    </w:lvl>
    <w:lvl w:ilvl="5" w:tplc="B078581A" w:tentative="1">
      <w:start w:val="1"/>
      <w:numFmt w:val="lowerRoman"/>
      <w:lvlText w:val="%6."/>
      <w:lvlJc w:val="right"/>
      <w:pPr>
        <w:ind w:left="4320" w:hanging="180"/>
      </w:pPr>
    </w:lvl>
    <w:lvl w:ilvl="6" w:tplc="4A4A592C" w:tentative="1">
      <w:start w:val="1"/>
      <w:numFmt w:val="decimal"/>
      <w:lvlText w:val="%7."/>
      <w:lvlJc w:val="left"/>
      <w:pPr>
        <w:ind w:left="5040" w:hanging="360"/>
      </w:pPr>
    </w:lvl>
    <w:lvl w:ilvl="7" w:tplc="822E95F0" w:tentative="1">
      <w:start w:val="1"/>
      <w:numFmt w:val="lowerLetter"/>
      <w:lvlText w:val="%8."/>
      <w:lvlJc w:val="left"/>
      <w:pPr>
        <w:ind w:left="5760" w:hanging="360"/>
      </w:pPr>
    </w:lvl>
    <w:lvl w:ilvl="8" w:tplc="8496F0E0" w:tentative="1">
      <w:start w:val="1"/>
      <w:numFmt w:val="lowerRoman"/>
      <w:lvlText w:val="%9."/>
      <w:lvlJc w:val="right"/>
      <w:pPr>
        <w:ind w:left="6480" w:hanging="180"/>
      </w:pPr>
    </w:lvl>
  </w:abstractNum>
  <w:abstractNum w:abstractNumId="68">
    <w:nsid w:val="7BF94FCA"/>
    <w:multiLevelType w:val="hybridMultilevel"/>
    <w:tmpl w:val="754C85F4"/>
    <w:lvl w:ilvl="0" w:tplc="F0E88904">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9">
    <w:nsid w:val="7D0C147C"/>
    <w:multiLevelType w:val="hybridMultilevel"/>
    <w:tmpl w:val="0E66CB7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0">
    <w:nsid w:val="7F8604E7"/>
    <w:multiLevelType w:val="hybridMultilevel"/>
    <w:tmpl w:val="7AAA709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1">
    <w:nsid w:val="7FCA4448"/>
    <w:multiLevelType w:val="hybridMultilevel"/>
    <w:tmpl w:val="6780296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49"/>
  </w:num>
  <w:num w:numId="2">
    <w:abstractNumId w:val="37"/>
  </w:num>
  <w:num w:numId="3">
    <w:abstractNumId w:val="23"/>
  </w:num>
  <w:num w:numId="4">
    <w:abstractNumId w:val="64"/>
  </w:num>
  <w:num w:numId="5">
    <w:abstractNumId w:val="14"/>
  </w:num>
  <w:num w:numId="6">
    <w:abstractNumId w:val="39"/>
  </w:num>
  <w:num w:numId="7">
    <w:abstractNumId w:val="56"/>
  </w:num>
  <w:num w:numId="8">
    <w:abstractNumId w:val="3"/>
  </w:num>
  <w:num w:numId="9">
    <w:abstractNumId w:val="1"/>
  </w:num>
  <w:num w:numId="10">
    <w:abstractNumId w:val="18"/>
  </w:num>
  <w:num w:numId="11">
    <w:abstractNumId w:val="2"/>
  </w:num>
  <w:num w:numId="12">
    <w:abstractNumId w:val="8"/>
  </w:num>
  <w:num w:numId="13">
    <w:abstractNumId w:val="31"/>
  </w:num>
  <w:num w:numId="14">
    <w:abstractNumId w:val="24"/>
  </w:num>
  <w:num w:numId="15">
    <w:abstractNumId w:val="6"/>
  </w:num>
  <w:num w:numId="16">
    <w:abstractNumId w:val="29"/>
  </w:num>
  <w:num w:numId="17">
    <w:abstractNumId w:val="60"/>
  </w:num>
  <w:num w:numId="18">
    <w:abstractNumId w:val="57"/>
  </w:num>
  <w:num w:numId="19">
    <w:abstractNumId w:val="30"/>
  </w:num>
  <w:num w:numId="20">
    <w:abstractNumId w:val="36"/>
  </w:num>
  <w:num w:numId="21">
    <w:abstractNumId w:val="44"/>
  </w:num>
  <w:num w:numId="22">
    <w:abstractNumId w:val="34"/>
  </w:num>
  <w:num w:numId="23">
    <w:abstractNumId w:val="53"/>
  </w:num>
  <w:num w:numId="24">
    <w:abstractNumId w:val="16"/>
  </w:num>
  <w:num w:numId="25">
    <w:abstractNumId w:val="65"/>
  </w:num>
  <w:num w:numId="26">
    <w:abstractNumId w:val="46"/>
  </w:num>
  <w:num w:numId="27">
    <w:abstractNumId w:val="38"/>
  </w:num>
  <w:num w:numId="28">
    <w:abstractNumId w:val="70"/>
  </w:num>
  <w:num w:numId="29">
    <w:abstractNumId w:val="50"/>
  </w:num>
  <w:num w:numId="30">
    <w:abstractNumId w:val="20"/>
  </w:num>
  <w:num w:numId="31">
    <w:abstractNumId w:val="71"/>
  </w:num>
  <w:num w:numId="32">
    <w:abstractNumId w:val="69"/>
  </w:num>
  <w:num w:numId="33">
    <w:abstractNumId w:val="28"/>
  </w:num>
  <w:num w:numId="34">
    <w:abstractNumId w:val="55"/>
  </w:num>
  <w:num w:numId="35">
    <w:abstractNumId w:val="68"/>
  </w:num>
  <w:num w:numId="36">
    <w:abstractNumId w:val="33"/>
  </w:num>
  <w:num w:numId="37">
    <w:abstractNumId w:val="67"/>
  </w:num>
  <w:num w:numId="38">
    <w:abstractNumId w:val="58"/>
  </w:num>
  <w:num w:numId="39">
    <w:abstractNumId w:val="0"/>
  </w:num>
  <w:num w:numId="40">
    <w:abstractNumId w:val="51"/>
  </w:num>
  <w:num w:numId="41">
    <w:abstractNumId w:val="25"/>
  </w:num>
  <w:num w:numId="42">
    <w:abstractNumId w:val="21"/>
  </w:num>
  <w:num w:numId="43">
    <w:abstractNumId w:val="12"/>
  </w:num>
  <w:num w:numId="44">
    <w:abstractNumId w:val="5"/>
  </w:num>
  <w:num w:numId="45">
    <w:abstractNumId w:val="63"/>
  </w:num>
  <w:num w:numId="46">
    <w:abstractNumId w:val="15"/>
  </w:num>
  <w:num w:numId="47">
    <w:abstractNumId w:val="61"/>
  </w:num>
  <w:num w:numId="48">
    <w:abstractNumId w:val="52"/>
  </w:num>
  <w:num w:numId="49">
    <w:abstractNumId w:val="26"/>
  </w:num>
  <w:num w:numId="50">
    <w:abstractNumId w:val="27"/>
  </w:num>
  <w:num w:numId="51">
    <w:abstractNumId w:val="32"/>
  </w:num>
  <w:num w:numId="52">
    <w:abstractNumId w:val="43"/>
  </w:num>
  <w:num w:numId="53">
    <w:abstractNumId w:val="62"/>
  </w:num>
  <w:num w:numId="54">
    <w:abstractNumId w:val="35"/>
  </w:num>
  <w:num w:numId="55">
    <w:abstractNumId w:val="9"/>
  </w:num>
  <w:num w:numId="56">
    <w:abstractNumId w:val="41"/>
  </w:num>
  <w:num w:numId="57">
    <w:abstractNumId w:val="17"/>
  </w:num>
  <w:num w:numId="58">
    <w:abstractNumId w:val="4"/>
  </w:num>
  <w:num w:numId="59">
    <w:abstractNumId w:val="11"/>
  </w:num>
  <w:num w:numId="60">
    <w:abstractNumId w:val="22"/>
  </w:num>
  <w:num w:numId="61">
    <w:abstractNumId w:val="47"/>
  </w:num>
  <w:num w:numId="62">
    <w:abstractNumId w:val="7"/>
  </w:num>
  <w:num w:numId="63">
    <w:abstractNumId w:val="42"/>
  </w:num>
  <w:num w:numId="64">
    <w:abstractNumId w:val="10"/>
  </w:num>
  <w:num w:numId="65">
    <w:abstractNumId w:val="48"/>
  </w:num>
  <w:num w:numId="66">
    <w:abstractNumId w:val="19"/>
  </w:num>
  <w:num w:numId="67">
    <w:abstractNumId w:val="59"/>
  </w:num>
  <w:num w:numId="68">
    <w:abstractNumId w:val="54"/>
  </w:num>
  <w:num w:numId="69">
    <w:abstractNumId w:val="13"/>
  </w:num>
  <w:num w:numId="70">
    <w:abstractNumId w:val="40"/>
  </w:num>
  <w:num w:numId="71">
    <w:abstractNumId w:val="66"/>
  </w:num>
  <w:num w:numId="72">
    <w:abstractNumId w:val="45"/>
  </w:num>
  <w:numIdMacAtCleanup w:val="6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isplayBackgroundShape/>
  <w:embedSystemFonts/>
  <w:mirrorMargins/>
  <w:hideSpellingErrors/>
  <w:activeWritingStyle w:appName="MSWord" w:lang="en-US" w:vendorID="64" w:dllVersion="131078" w:nlCheck="1" w:checkStyle="0"/>
  <w:revisionView w:markup="0"/>
  <w:trackRevisions/>
  <w:defaultTabStop w:val="708"/>
  <w:hyphenationZone w:val="425"/>
  <w:drawingGridHorizontalSpacing w:val="100"/>
  <w:displayHorizontalDrawingGridEvery w:val="2"/>
  <w:noPunctuationKerning/>
  <w:characterSpacingControl w:val="doNotCompress"/>
  <w:hdrShapeDefaults>
    <o:shapedefaults v:ext="edit" spidmax="14338"/>
  </w:hdrShapeDefaults>
  <w:footnotePr>
    <w:footnote w:id="0"/>
    <w:footnote w:id="1"/>
  </w:footnotePr>
  <w:endnotePr>
    <w:endnote w:id="0"/>
    <w:endnote w:id="1"/>
  </w:endnotePr>
  <w:compat/>
  <w:rsids>
    <w:rsidRoot w:val="009D2F6E"/>
    <w:rsid w:val="00051934"/>
    <w:rsid w:val="00054EC9"/>
    <w:rsid w:val="00084473"/>
    <w:rsid w:val="000B3EC6"/>
    <w:rsid w:val="001057CA"/>
    <w:rsid w:val="00137A22"/>
    <w:rsid w:val="001631E4"/>
    <w:rsid w:val="001B7039"/>
    <w:rsid w:val="001D1000"/>
    <w:rsid w:val="002119F7"/>
    <w:rsid w:val="00247572"/>
    <w:rsid w:val="00252F3E"/>
    <w:rsid w:val="0029244D"/>
    <w:rsid w:val="002A2FE3"/>
    <w:rsid w:val="002A41BA"/>
    <w:rsid w:val="002B4B7A"/>
    <w:rsid w:val="00306BCB"/>
    <w:rsid w:val="00364B0C"/>
    <w:rsid w:val="003A448B"/>
    <w:rsid w:val="003A4741"/>
    <w:rsid w:val="003C7DA7"/>
    <w:rsid w:val="003D0B16"/>
    <w:rsid w:val="003E1A8A"/>
    <w:rsid w:val="00406932"/>
    <w:rsid w:val="00412308"/>
    <w:rsid w:val="004133D1"/>
    <w:rsid w:val="00413DC4"/>
    <w:rsid w:val="00414F08"/>
    <w:rsid w:val="00421345"/>
    <w:rsid w:val="004220E7"/>
    <w:rsid w:val="00426908"/>
    <w:rsid w:val="00430D37"/>
    <w:rsid w:val="00462EB5"/>
    <w:rsid w:val="00481D91"/>
    <w:rsid w:val="00482ED2"/>
    <w:rsid w:val="004C78F1"/>
    <w:rsid w:val="005170C0"/>
    <w:rsid w:val="00517A23"/>
    <w:rsid w:val="00533281"/>
    <w:rsid w:val="0055298E"/>
    <w:rsid w:val="005E4E9F"/>
    <w:rsid w:val="005E5E4F"/>
    <w:rsid w:val="006152EA"/>
    <w:rsid w:val="006927F1"/>
    <w:rsid w:val="006B5D2F"/>
    <w:rsid w:val="006C3C84"/>
    <w:rsid w:val="006C7E4F"/>
    <w:rsid w:val="00706883"/>
    <w:rsid w:val="00721CD9"/>
    <w:rsid w:val="007713EE"/>
    <w:rsid w:val="00784F91"/>
    <w:rsid w:val="00787C13"/>
    <w:rsid w:val="007A10BA"/>
    <w:rsid w:val="007C6741"/>
    <w:rsid w:val="007E6925"/>
    <w:rsid w:val="00800821"/>
    <w:rsid w:val="00800865"/>
    <w:rsid w:val="00880123"/>
    <w:rsid w:val="008D486D"/>
    <w:rsid w:val="008E6E7F"/>
    <w:rsid w:val="008F5E3F"/>
    <w:rsid w:val="008F76F6"/>
    <w:rsid w:val="00904F52"/>
    <w:rsid w:val="0091207B"/>
    <w:rsid w:val="009423ED"/>
    <w:rsid w:val="00950194"/>
    <w:rsid w:val="00951BF6"/>
    <w:rsid w:val="00974D1F"/>
    <w:rsid w:val="00992A4B"/>
    <w:rsid w:val="009C3260"/>
    <w:rsid w:val="009D01E1"/>
    <w:rsid w:val="009D02FE"/>
    <w:rsid w:val="009D036B"/>
    <w:rsid w:val="009D1970"/>
    <w:rsid w:val="009D2F6E"/>
    <w:rsid w:val="009F5055"/>
    <w:rsid w:val="00A20A9E"/>
    <w:rsid w:val="00A41402"/>
    <w:rsid w:val="00A47D26"/>
    <w:rsid w:val="00A51E4E"/>
    <w:rsid w:val="00A616E5"/>
    <w:rsid w:val="00AA7A75"/>
    <w:rsid w:val="00AD6163"/>
    <w:rsid w:val="00B17032"/>
    <w:rsid w:val="00B42833"/>
    <w:rsid w:val="00B65A93"/>
    <w:rsid w:val="00B65B12"/>
    <w:rsid w:val="00B9167C"/>
    <w:rsid w:val="00BA7AAA"/>
    <w:rsid w:val="00BC770F"/>
    <w:rsid w:val="00BE33D5"/>
    <w:rsid w:val="00BE3676"/>
    <w:rsid w:val="00BE5DA9"/>
    <w:rsid w:val="00C17151"/>
    <w:rsid w:val="00C31140"/>
    <w:rsid w:val="00C32759"/>
    <w:rsid w:val="00C62558"/>
    <w:rsid w:val="00C765C2"/>
    <w:rsid w:val="00CC4170"/>
    <w:rsid w:val="00CF274A"/>
    <w:rsid w:val="00D135D2"/>
    <w:rsid w:val="00D21164"/>
    <w:rsid w:val="00D37E08"/>
    <w:rsid w:val="00D42BDC"/>
    <w:rsid w:val="00D53FFC"/>
    <w:rsid w:val="00D54F60"/>
    <w:rsid w:val="00D5722C"/>
    <w:rsid w:val="00D576A5"/>
    <w:rsid w:val="00DA4849"/>
    <w:rsid w:val="00DB4197"/>
    <w:rsid w:val="00DB5C6F"/>
    <w:rsid w:val="00DD2ABD"/>
    <w:rsid w:val="00DE2E8A"/>
    <w:rsid w:val="00DF6FBD"/>
    <w:rsid w:val="00E1072C"/>
    <w:rsid w:val="00E21A40"/>
    <w:rsid w:val="00E34B38"/>
    <w:rsid w:val="00E62928"/>
    <w:rsid w:val="00E85057"/>
    <w:rsid w:val="00EB3F41"/>
    <w:rsid w:val="00EC607C"/>
    <w:rsid w:val="00ED28E0"/>
    <w:rsid w:val="00EF376B"/>
    <w:rsid w:val="00F0464A"/>
    <w:rsid w:val="00F311F4"/>
    <w:rsid w:val="00F71160"/>
    <w:rsid w:val="00FA054D"/>
    <w:rsid w:val="00FD66B4"/>
    <w:rsid w:val="00FE1B4A"/>
    <w:rsid w:val="00FF0FC0"/>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9D01E1"/>
    <w:rPr>
      <w:rFonts w:ascii="Arial" w:hAnsi="Arial"/>
    </w:rPr>
  </w:style>
  <w:style w:type="paragraph" w:styleId="Nagwek1">
    <w:name w:val="heading 1"/>
    <w:basedOn w:val="Normalny"/>
    <w:next w:val="Normalny"/>
    <w:link w:val="Nagwek1Znak"/>
    <w:uiPriority w:val="9"/>
    <w:qFormat/>
    <w:rsid w:val="003A4741"/>
    <w:pPr>
      <w:keepNext/>
      <w:pageBreakBefore/>
      <w:numPr>
        <w:numId w:val="63"/>
      </w:numPr>
      <w:spacing w:before="360" w:after="180"/>
      <w:ind w:left="431" w:hanging="431"/>
      <w:outlineLvl w:val="0"/>
    </w:pPr>
    <w:rPr>
      <w:b/>
      <w:bCs/>
      <w:caps/>
      <w:kern w:val="32"/>
      <w:sz w:val="24"/>
      <w:szCs w:val="32"/>
    </w:rPr>
  </w:style>
  <w:style w:type="paragraph" w:styleId="Nagwek2">
    <w:name w:val="heading 2"/>
    <w:basedOn w:val="Normalny"/>
    <w:next w:val="Normalny"/>
    <w:link w:val="Nagwek2Znak"/>
    <w:uiPriority w:val="9"/>
    <w:unhideWhenUsed/>
    <w:qFormat/>
    <w:rsid w:val="004220E7"/>
    <w:pPr>
      <w:keepNext/>
      <w:numPr>
        <w:ilvl w:val="1"/>
        <w:numId w:val="63"/>
      </w:numPr>
      <w:spacing w:before="240" w:after="126" w:line="360" w:lineRule="auto"/>
      <w:jc w:val="both"/>
      <w:outlineLvl w:val="1"/>
    </w:pPr>
    <w:rPr>
      <w:b/>
      <w:bCs/>
      <w:i/>
      <w:iCs/>
      <w:szCs w:val="28"/>
    </w:rPr>
  </w:style>
  <w:style w:type="paragraph" w:styleId="Nagwek3">
    <w:name w:val="heading 3"/>
    <w:basedOn w:val="Normalny"/>
    <w:next w:val="Normalny"/>
    <w:link w:val="Nagwek3Znak"/>
    <w:uiPriority w:val="9"/>
    <w:unhideWhenUsed/>
    <w:qFormat/>
    <w:rsid w:val="00E34B38"/>
    <w:pPr>
      <w:keepNext/>
      <w:numPr>
        <w:ilvl w:val="2"/>
        <w:numId w:val="63"/>
      </w:numPr>
      <w:spacing w:before="120" w:after="120" w:line="360" w:lineRule="auto"/>
      <w:jc w:val="both"/>
      <w:outlineLvl w:val="2"/>
    </w:pPr>
    <w:rPr>
      <w:bCs/>
      <w:i/>
      <w:szCs w:val="26"/>
    </w:rPr>
  </w:style>
  <w:style w:type="paragraph" w:styleId="Nagwek4">
    <w:name w:val="heading 4"/>
    <w:basedOn w:val="Normalny"/>
    <w:next w:val="Normalny"/>
    <w:link w:val="Nagwek4Znak"/>
    <w:uiPriority w:val="9"/>
    <w:unhideWhenUsed/>
    <w:rsid w:val="004220E7"/>
    <w:pPr>
      <w:keepNext/>
      <w:numPr>
        <w:ilvl w:val="3"/>
        <w:numId w:val="63"/>
      </w:numPr>
      <w:spacing w:before="240" w:after="60" w:line="360" w:lineRule="auto"/>
      <w:jc w:val="both"/>
      <w:outlineLvl w:val="3"/>
    </w:pPr>
    <w:rPr>
      <w:rFonts w:ascii="Calibri" w:hAnsi="Calibri"/>
      <w:b/>
      <w:bCs/>
      <w:sz w:val="28"/>
      <w:szCs w:val="28"/>
    </w:rPr>
  </w:style>
  <w:style w:type="paragraph" w:styleId="Nagwek5">
    <w:name w:val="heading 5"/>
    <w:basedOn w:val="Normalny"/>
    <w:next w:val="Normalny"/>
    <w:link w:val="Nagwek5Znak"/>
    <w:uiPriority w:val="9"/>
    <w:semiHidden/>
    <w:unhideWhenUsed/>
    <w:qFormat/>
    <w:rsid w:val="004220E7"/>
    <w:pPr>
      <w:numPr>
        <w:ilvl w:val="4"/>
        <w:numId w:val="63"/>
      </w:numPr>
      <w:spacing w:before="240" w:after="60" w:line="360" w:lineRule="auto"/>
      <w:jc w:val="both"/>
      <w:outlineLvl w:val="4"/>
    </w:pPr>
    <w:rPr>
      <w:rFonts w:ascii="Calibri" w:hAnsi="Calibri"/>
      <w:b/>
      <w:bCs/>
      <w:i/>
      <w:iCs/>
      <w:sz w:val="26"/>
      <w:szCs w:val="26"/>
    </w:rPr>
  </w:style>
  <w:style w:type="paragraph" w:styleId="Nagwek6">
    <w:name w:val="heading 6"/>
    <w:basedOn w:val="Normalny"/>
    <w:next w:val="Normalny"/>
    <w:link w:val="Nagwek6Znak"/>
    <w:uiPriority w:val="9"/>
    <w:semiHidden/>
    <w:unhideWhenUsed/>
    <w:qFormat/>
    <w:rsid w:val="004220E7"/>
    <w:pPr>
      <w:numPr>
        <w:ilvl w:val="5"/>
        <w:numId w:val="63"/>
      </w:numPr>
      <w:spacing w:before="240" w:after="60" w:line="360" w:lineRule="auto"/>
      <w:jc w:val="both"/>
      <w:outlineLvl w:val="5"/>
    </w:pPr>
    <w:rPr>
      <w:rFonts w:ascii="Calibri" w:hAnsi="Calibri"/>
      <w:b/>
      <w:bCs/>
      <w:sz w:val="22"/>
      <w:szCs w:val="22"/>
    </w:rPr>
  </w:style>
  <w:style w:type="paragraph" w:styleId="Nagwek7">
    <w:name w:val="heading 7"/>
    <w:basedOn w:val="Normalny"/>
    <w:next w:val="Normalny"/>
    <w:link w:val="Nagwek7Znak"/>
    <w:uiPriority w:val="9"/>
    <w:semiHidden/>
    <w:unhideWhenUsed/>
    <w:qFormat/>
    <w:rsid w:val="004220E7"/>
    <w:pPr>
      <w:numPr>
        <w:ilvl w:val="6"/>
        <w:numId w:val="63"/>
      </w:numPr>
      <w:spacing w:before="240" w:after="60" w:line="360" w:lineRule="auto"/>
      <w:jc w:val="both"/>
      <w:outlineLvl w:val="6"/>
    </w:pPr>
    <w:rPr>
      <w:rFonts w:ascii="Calibri" w:hAnsi="Calibri"/>
      <w:sz w:val="24"/>
      <w:szCs w:val="24"/>
    </w:rPr>
  </w:style>
  <w:style w:type="paragraph" w:styleId="Nagwek8">
    <w:name w:val="heading 8"/>
    <w:basedOn w:val="Normalny"/>
    <w:next w:val="Normalny"/>
    <w:link w:val="Nagwek8Znak"/>
    <w:uiPriority w:val="9"/>
    <w:semiHidden/>
    <w:unhideWhenUsed/>
    <w:qFormat/>
    <w:rsid w:val="004220E7"/>
    <w:pPr>
      <w:numPr>
        <w:ilvl w:val="7"/>
        <w:numId w:val="63"/>
      </w:numPr>
      <w:spacing w:before="240" w:after="60" w:line="360" w:lineRule="auto"/>
      <w:jc w:val="both"/>
      <w:outlineLvl w:val="7"/>
    </w:pPr>
    <w:rPr>
      <w:rFonts w:ascii="Calibri" w:hAnsi="Calibri"/>
      <w:i/>
      <w:iCs/>
      <w:sz w:val="24"/>
      <w:szCs w:val="24"/>
    </w:rPr>
  </w:style>
  <w:style w:type="paragraph" w:styleId="Nagwek9">
    <w:name w:val="heading 9"/>
    <w:basedOn w:val="Normalny"/>
    <w:next w:val="Normalny"/>
    <w:link w:val="Nagwek9Znak"/>
    <w:uiPriority w:val="9"/>
    <w:semiHidden/>
    <w:unhideWhenUsed/>
    <w:qFormat/>
    <w:rsid w:val="004220E7"/>
    <w:pPr>
      <w:numPr>
        <w:ilvl w:val="8"/>
        <w:numId w:val="63"/>
      </w:numPr>
      <w:spacing w:before="240" w:after="60" w:line="360" w:lineRule="auto"/>
      <w:jc w:val="both"/>
      <w:outlineLvl w:val="8"/>
    </w:pPr>
    <w:rPr>
      <w:rFonts w:ascii="Cambria" w:hAnsi="Cambria"/>
      <w:sz w:val="22"/>
      <w:szCs w:val="22"/>
    </w:rPr>
  </w:style>
  <w:style w:type="character" w:default="1" w:styleId="Domylnaczcionkaakapitu">
    <w:name w:val="Default Paragraph Font"/>
    <w:uiPriority w:val="1"/>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Spistreci4">
    <w:name w:val="toc 4"/>
    <w:autoRedefine/>
    <w:uiPriority w:val="39"/>
    <w:rsid w:val="009B3C8F"/>
    <w:pPr>
      <w:ind w:left="600"/>
    </w:pPr>
    <w:rPr>
      <w:rFonts w:ascii="Calibri" w:hAnsi="Calibri"/>
      <w:sz w:val="18"/>
      <w:szCs w:val="18"/>
    </w:rPr>
  </w:style>
  <w:style w:type="character" w:styleId="Hipercze">
    <w:name w:val="Hyperlink"/>
    <w:uiPriority w:val="99"/>
    <w:rsid w:val="009D2F6E"/>
    <w:rPr>
      <w:color w:val="0000FF"/>
      <w:u w:val="single"/>
    </w:rPr>
  </w:style>
  <w:style w:type="paragraph" w:styleId="Nagwek">
    <w:name w:val="header"/>
    <w:basedOn w:val="Normalny"/>
    <w:link w:val="NagwekZnak"/>
    <w:uiPriority w:val="99"/>
    <w:semiHidden/>
    <w:unhideWhenUsed/>
    <w:rsid w:val="00A616E5"/>
    <w:pPr>
      <w:tabs>
        <w:tab w:val="center" w:pos="4536"/>
        <w:tab w:val="right" w:pos="9072"/>
      </w:tabs>
    </w:pPr>
  </w:style>
  <w:style w:type="character" w:customStyle="1" w:styleId="NagwekZnak">
    <w:name w:val="Nagłówek Znak"/>
    <w:basedOn w:val="Domylnaczcionkaakapitu"/>
    <w:link w:val="Nagwek"/>
    <w:uiPriority w:val="99"/>
    <w:semiHidden/>
    <w:rsid w:val="00A616E5"/>
  </w:style>
  <w:style w:type="paragraph" w:styleId="Stopka">
    <w:name w:val="footer"/>
    <w:basedOn w:val="Normalny"/>
    <w:link w:val="StopkaZnak"/>
    <w:uiPriority w:val="99"/>
    <w:unhideWhenUsed/>
    <w:rsid w:val="00A616E5"/>
    <w:pPr>
      <w:tabs>
        <w:tab w:val="center" w:pos="4536"/>
        <w:tab w:val="right" w:pos="9072"/>
      </w:tabs>
    </w:pPr>
  </w:style>
  <w:style w:type="character" w:customStyle="1" w:styleId="StopkaZnak">
    <w:name w:val="Stopka Znak"/>
    <w:basedOn w:val="Domylnaczcionkaakapitu"/>
    <w:link w:val="Stopka"/>
    <w:uiPriority w:val="99"/>
    <w:rsid w:val="00A616E5"/>
  </w:style>
  <w:style w:type="character" w:customStyle="1" w:styleId="Nagwek1Znak">
    <w:name w:val="Nagłówek 1 Znak"/>
    <w:basedOn w:val="Domylnaczcionkaakapitu"/>
    <w:link w:val="Nagwek1"/>
    <w:uiPriority w:val="9"/>
    <w:rsid w:val="003A4741"/>
    <w:rPr>
      <w:rFonts w:ascii="Arial" w:hAnsi="Arial"/>
      <w:b/>
      <w:bCs/>
      <w:caps/>
      <w:kern w:val="32"/>
      <w:sz w:val="24"/>
      <w:szCs w:val="32"/>
    </w:rPr>
  </w:style>
  <w:style w:type="paragraph" w:styleId="Nagwekspisutreci">
    <w:name w:val="TOC Heading"/>
    <w:basedOn w:val="Nagwek1"/>
    <w:next w:val="Normalny"/>
    <w:uiPriority w:val="39"/>
    <w:unhideWhenUsed/>
    <w:qFormat/>
    <w:rsid w:val="004220E7"/>
    <w:pPr>
      <w:outlineLvl w:val="9"/>
    </w:pPr>
  </w:style>
  <w:style w:type="character" w:customStyle="1" w:styleId="Nagwek2Znak">
    <w:name w:val="Nagłówek 2 Znak"/>
    <w:basedOn w:val="Domylnaczcionkaakapitu"/>
    <w:link w:val="Nagwek2"/>
    <w:uiPriority w:val="9"/>
    <w:rsid w:val="004220E7"/>
    <w:rPr>
      <w:rFonts w:ascii="Arial" w:hAnsi="Arial"/>
      <w:b/>
      <w:bCs/>
      <w:i/>
      <w:iCs/>
      <w:szCs w:val="28"/>
    </w:rPr>
  </w:style>
  <w:style w:type="character" w:customStyle="1" w:styleId="Nagwek3Znak">
    <w:name w:val="Nagłówek 3 Znak"/>
    <w:basedOn w:val="Domylnaczcionkaakapitu"/>
    <w:link w:val="Nagwek3"/>
    <w:uiPriority w:val="9"/>
    <w:rsid w:val="00E34B38"/>
    <w:rPr>
      <w:rFonts w:ascii="Arial" w:hAnsi="Arial"/>
      <w:bCs/>
      <w:i/>
      <w:szCs w:val="26"/>
    </w:rPr>
  </w:style>
  <w:style w:type="character" w:customStyle="1" w:styleId="Nagwek4Znak">
    <w:name w:val="Nagłówek 4 Znak"/>
    <w:basedOn w:val="Domylnaczcionkaakapitu"/>
    <w:link w:val="Nagwek4"/>
    <w:uiPriority w:val="9"/>
    <w:rsid w:val="004220E7"/>
    <w:rPr>
      <w:rFonts w:ascii="Calibri" w:hAnsi="Calibri"/>
      <w:b/>
      <w:bCs/>
      <w:sz w:val="28"/>
      <w:szCs w:val="28"/>
    </w:rPr>
  </w:style>
  <w:style w:type="character" w:customStyle="1" w:styleId="Nagwek5Znak">
    <w:name w:val="Nagłówek 5 Znak"/>
    <w:basedOn w:val="Domylnaczcionkaakapitu"/>
    <w:link w:val="Nagwek5"/>
    <w:uiPriority w:val="9"/>
    <w:semiHidden/>
    <w:rsid w:val="004220E7"/>
    <w:rPr>
      <w:rFonts w:ascii="Calibri" w:hAnsi="Calibri"/>
      <w:b/>
      <w:bCs/>
      <w:i/>
      <w:iCs/>
      <w:sz w:val="26"/>
      <w:szCs w:val="26"/>
    </w:rPr>
  </w:style>
  <w:style w:type="character" w:customStyle="1" w:styleId="Nagwek6Znak">
    <w:name w:val="Nagłówek 6 Znak"/>
    <w:basedOn w:val="Domylnaczcionkaakapitu"/>
    <w:link w:val="Nagwek6"/>
    <w:uiPriority w:val="9"/>
    <w:semiHidden/>
    <w:rsid w:val="004220E7"/>
    <w:rPr>
      <w:rFonts w:ascii="Calibri" w:hAnsi="Calibri"/>
      <w:b/>
      <w:bCs/>
      <w:sz w:val="22"/>
      <w:szCs w:val="22"/>
    </w:rPr>
  </w:style>
  <w:style w:type="character" w:customStyle="1" w:styleId="Nagwek7Znak">
    <w:name w:val="Nagłówek 7 Znak"/>
    <w:basedOn w:val="Domylnaczcionkaakapitu"/>
    <w:link w:val="Nagwek7"/>
    <w:uiPriority w:val="9"/>
    <w:semiHidden/>
    <w:rsid w:val="004220E7"/>
    <w:rPr>
      <w:rFonts w:ascii="Calibri" w:hAnsi="Calibri"/>
      <w:sz w:val="24"/>
      <w:szCs w:val="24"/>
    </w:rPr>
  </w:style>
  <w:style w:type="character" w:customStyle="1" w:styleId="Nagwek8Znak">
    <w:name w:val="Nagłówek 8 Znak"/>
    <w:basedOn w:val="Domylnaczcionkaakapitu"/>
    <w:link w:val="Nagwek8"/>
    <w:uiPriority w:val="9"/>
    <w:semiHidden/>
    <w:rsid w:val="004220E7"/>
    <w:rPr>
      <w:rFonts w:ascii="Calibri" w:hAnsi="Calibri"/>
      <w:i/>
      <w:iCs/>
      <w:sz w:val="24"/>
      <w:szCs w:val="24"/>
    </w:rPr>
  </w:style>
  <w:style w:type="character" w:customStyle="1" w:styleId="Nagwek9Znak">
    <w:name w:val="Nagłówek 9 Znak"/>
    <w:basedOn w:val="Domylnaczcionkaakapitu"/>
    <w:link w:val="Nagwek9"/>
    <w:uiPriority w:val="9"/>
    <w:semiHidden/>
    <w:rsid w:val="004220E7"/>
    <w:rPr>
      <w:rFonts w:ascii="Cambria" w:hAnsi="Cambria"/>
      <w:sz w:val="22"/>
      <w:szCs w:val="22"/>
    </w:rPr>
  </w:style>
  <w:style w:type="table" w:styleId="Tabela-Siatka">
    <w:name w:val="Table Grid"/>
    <w:basedOn w:val="Standardowy"/>
    <w:uiPriority w:val="59"/>
    <w:rsid w:val="004220E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rmalnyWeb">
    <w:name w:val="Normal (Web)"/>
    <w:basedOn w:val="Normalny"/>
    <w:uiPriority w:val="99"/>
    <w:unhideWhenUsed/>
    <w:rsid w:val="004220E7"/>
    <w:pPr>
      <w:spacing w:before="100" w:beforeAutospacing="1" w:after="100" w:afterAutospacing="1" w:line="360" w:lineRule="auto"/>
      <w:ind w:firstLine="709"/>
      <w:jc w:val="both"/>
    </w:pPr>
    <w:rPr>
      <w:sz w:val="24"/>
      <w:szCs w:val="24"/>
    </w:rPr>
  </w:style>
  <w:style w:type="paragraph" w:customStyle="1" w:styleId="H1">
    <w:name w:val="H1"/>
    <w:basedOn w:val="Nagwek1"/>
    <w:next w:val="Normalny"/>
    <w:link w:val="H1Znak"/>
    <w:rsid w:val="004220E7"/>
    <w:pPr>
      <w:numPr>
        <w:numId w:val="1"/>
      </w:numPr>
      <w:spacing w:before="120" w:after="120" w:line="360" w:lineRule="auto"/>
      <w:ind w:left="714" w:hanging="357"/>
      <w:jc w:val="both"/>
    </w:pPr>
    <w:rPr>
      <w:rFonts w:cs="Arial"/>
      <w:szCs w:val="24"/>
    </w:rPr>
  </w:style>
  <w:style w:type="paragraph" w:customStyle="1" w:styleId="H2">
    <w:name w:val="H2"/>
    <w:basedOn w:val="Normalny"/>
    <w:link w:val="H2Znak"/>
    <w:rsid w:val="004220E7"/>
    <w:pPr>
      <w:numPr>
        <w:numId w:val="2"/>
      </w:numPr>
      <w:spacing w:before="6" w:after="6" w:line="360" w:lineRule="auto"/>
      <w:jc w:val="both"/>
    </w:pPr>
    <w:rPr>
      <w:b/>
    </w:rPr>
  </w:style>
  <w:style w:type="character" w:customStyle="1" w:styleId="H1Znak">
    <w:name w:val="H1 Znak"/>
    <w:basedOn w:val="Domylnaczcionkaakapitu"/>
    <w:link w:val="H1"/>
    <w:rsid w:val="004220E7"/>
    <w:rPr>
      <w:rFonts w:ascii="Arial" w:hAnsi="Arial" w:cs="Arial"/>
      <w:b/>
      <w:bCs/>
      <w:caps/>
      <w:kern w:val="32"/>
      <w:sz w:val="24"/>
      <w:szCs w:val="24"/>
    </w:rPr>
  </w:style>
  <w:style w:type="character" w:customStyle="1" w:styleId="H2Znak">
    <w:name w:val="H2 Znak"/>
    <w:basedOn w:val="Domylnaczcionkaakapitu"/>
    <w:link w:val="H2"/>
    <w:rsid w:val="004220E7"/>
    <w:rPr>
      <w:rFonts w:ascii="Arial" w:hAnsi="Arial"/>
      <w:b/>
    </w:rPr>
  </w:style>
  <w:style w:type="character" w:styleId="Odwoaniedelikatne">
    <w:name w:val="Subtle Reference"/>
    <w:basedOn w:val="Domylnaczcionkaakapitu"/>
    <w:uiPriority w:val="31"/>
    <w:rsid w:val="004220E7"/>
    <w:rPr>
      <w:smallCaps/>
      <w:color w:val="C0504D"/>
      <w:u w:val="single"/>
    </w:rPr>
  </w:style>
  <w:style w:type="paragraph" w:customStyle="1" w:styleId="Podpisobrazka">
    <w:name w:val="Podpis obrazka"/>
    <w:link w:val="PodpisobrazkaZnak"/>
    <w:qFormat/>
    <w:rsid w:val="004220E7"/>
    <w:pPr>
      <w:spacing w:before="120" w:after="120"/>
      <w:jc w:val="center"/>
    </w:pPr>
    <w:rPr>
      <w:rFonts w:ascii="Arial" w:hAnsi="Arial"/>
      <w:color w:val="000000"/>
      <w:sz w:val="18"/>
    </w:rPr>
  </w:style>
  <w:style w:type="paragraph" w:customStyle="1" w:styleId="Odsyacz">
    <w:name w:val="Odsyłacz"/>
    <w:basedOn w:val="Normalny"/>
    <w:link w:val="OdsyaczZnak"/>
    <w:qFormat/>
    <w:rsid w:val="004220E7"/>
    <w:pPr>
      <w:spacing w:before="6" w:after="6" w:line="360" w:lineRule="auto"/>
      <w:ind w:firstLine="709"/>
      <w:jc w:val="both"/>
    </w:pPr>
    <w:rPr>
      <w:i/>
    </w:rPr>
  </w:style>
  <w:style w:type="character" w:customStyle="1" w:styleId="PodpisobrazkaZnak">
    <w:name w:val="Podpis obrazka Znak"/>
    <w:basedOn w:val="Domylnaczcionkaakapitu"/>
    <w:link w:val="Podpisobrazka"/>
    <w:rsid w:val="004220E7"/>
    <w:rPr>
      <w:rFonts w:ascii="Arial" w:hAnsi="Arial"/>
      <w:color w:val="000000"/>
      <w:sz w:val="18"/>
      <w:lang w:val="pl-PL" w:eastAsia="pl-PL" w:bidi="ar-SA"/>
    </w:rPr>
  </w:style>
  <w:style w:type="character" w:customStyle="1" w:styleId="OdsyaczZnak">
    <w:name w:val="Odsyłacz Znak"/>
    <w:basedOn w:val="Domylnaczcionkaakapitu"/>
    <w:link w:val="Odsyacz"/>
    <w:rsid w:val="004220E7"/>
    <w:rPr>
      <w:rFonts w:ascii="Arial" w:hAnsi="Arial"/>
      <w:i/>
    </w:rPr>
  </w:style>
  <w:style w:type="paragraph" w:styleId="Spistreci1">
    <w:name w:val="toc 1"/>
    <w:basedOn w:val="Normalny"/>
    <w:next w:val="Normalny"/>
    <w:autoRedefine/>
    <w:uiPriority w:val="39"/>
    <w:unhideWhenUsed/>
    <w:qFormat/>
    <w:rsid w:val="00EF376B"/>
    <w:pPr>
      <w:tabs>
        <w:tab w:val="left" w:pos="400"/>
        <w:tab w:val="right" w:leader="dot" w:pos="8492"/>
      </w:tabs>
    </w:pPr>
    <w:rPr>
      <w:rFonts w:ascii="Calibri" w:hAnsi="Calibri"/>
      <w:b/>
      <w:bCs/>
      <w:caps/>
    </w:rPr>
  </w:style>
  <w:style w:type="paragraph" w:styleId="Spistreci2">
    <w:name w:val="toc 2"/>
    <w:basedOn w:val="Normalny"/>
    <w:next w:val="Normalny"/>
    <w:autoRedefine/>
    <w:uiPriority w:val="39"/>
    <w:unhideWhenUsed/>
    <w:qFormat/>
    <w:rsid w:val="004220E7"/>
    <w:pPr>
      <w:ind w:left="200"/>
    </w:pPr>
    <w:rPr>
      <w:rFonts w:ascii="Calibri" w:hAnsi="Calibri"/>
      <w:smallCaps/>
    </w:rPr>
  </w:style>
  <w:style w:type="paragraph" w:styleId="Spistreci3">
    <w:name w:val="toc 3"/>
    <w:basedOn w:val="Normalny"/>
    <w:next w:val="Normalny"/>
    <w:autoRedefine/>
    <w:uiPriority w:val="39"/>
    <w:unhideWhenUsed/>
    <w:qFormat/>
    <w:rsid w:val="004220E7"/>
    <w:pPr>
      <w:ind w:left="400"/>
    </w:pPr>
    <w:rPr>
      <w:rFonts w:ascii="Calibri" w:hAnsi="Calibri"/>
      <w:i/>
      <w:iCs/>
    </w:rPr>
  </w:style>
  <w:style w:type="paragraph" w:styleId="Plandokumentu">
    <w:name w:val="Document Map"/>
    <w:basedOn w:val="Normalny"/>
    <w:link w:val="PlandokumentuZnak"/>
    <w:uiPriority w:val="99"/>
    <w:semiHidden/>
    <w:unhideWhenUsed/>
    <w:rsid w:val="004220E7"/>
    <w:pPr>
      <w:spacing w:before="6" w:after="6" w:line="360" w:lineRule="auto"/>
      <w:ind w:firstLine="709"/>
      <w:jc w:val="both"/>
    </w:pPr>
    <w:rPr>
      <w:rFonts w:ascii="Tahoma" w:hAnsi="Tahoma" w:cs="Tahoma"/>
      <w:sz w:val="16"/>
      <w:szCs w:val="16"/>
    </w:rPr>
  </w:style>
  <w:style w:type="character" w:customStyle="1" w:styleId="PlandokumentuZnak">
    <w:name w:val="Plan dokumentu Znak"/>
    <w:basedOn w:val="Domylnaczcionkaakapitu"/>
    <w:link w:val="Plandokumentu"/>
    <w:uiPriority w:val="99"/>
    <w:semiHidden/>
    <w:rsid w:val="004220E7"/>
    <w:rPr>
      <w:rFonts w:ascii="Tahoma" w:hAnsi="Tahoma" w:cs="Tahoma"/>
      <w:sz w:val="16"/>
      <w:szCs w:val="16"/>
    </w:rPr>
  </w:style>
  <w:style w:type="paragraph" w:styleId="Tekstdymka">
    <w:name w:val="Balloon Text"/>
    <w:basedOn w:val="Normalny"/>
    <w:link w:val="TekstdymkaZnak"/>
    <w:uiPriority w:val="99"/>
    <w:semiHidden/>
    <w:unhideWhenUsed/>
    <w:rsid w:val="004220E7"/>
    <w:pPr>
      <w:ind w:firstLine="709"/>
      <w:jc w:val="both"/>
    </w:pPr>
    <w:rPr>
      <w:rFonts w:ascii="Tahoma" w:hAnsi="Tahoma" w:cs="Tahoma"/>
      <w:sz w:val="16"/>
      <w:szCs w:val="16"/>
    </w:rPr>
  </w:style>
  <w:style w:type="character" w:customStyle="1" w:styleId="TekstdymkaZnak">
    <w:name w:val="Tekst dymka Znak"/>
    <w:basedOn w:val="Domylnaczcionkaakapitu"/>
    <w:link w:val="Tekstdymka"/>
    <w:uiPriority w:val="99"/>
    <w:semiHidden/>
    <w:rsid w:val="004220E7"/>
    <w:rPr>
      <w:rFonts w:ascii="Tahoma" w:hAnsi="Tahoma" w:cs="Tahoma"/>
      <w:sz w:val="16"/>
      <w:szCs w:val="16"/>
    </w:rPr>
  </w:style>
  <w:style w:type="paragraph" w:customStyle="1" w:styleId="Podpisobrazka2">
    <w:name w:val="Podpis obrazka2"/>
    <w:basedOn w:val="Normalny"/>
    <w:link w:val="Podpisobrazka2Znak"/>
    <w:rsid w:val="004220E7"/>
    <w:pPr>
      <w:spacing w:before="6" w:after="6" w:line="360" w:lineRule="auto"/>
      <w:ind w:firstLine="360"/>
      <w:jc w:val="both"/>
    </w:pPr>
  </w:style>
  <w:style w:type="paragraph" w:styleId="Akapitzlist">
    <w:name w:val="List Paragraph"/>
    <w:basedOn w:val="Normalny"/>
    <w:link w:val="AkapitzlistZnak"/>
    <w:uiPriority w:val="34"/>
    <w:rsid w:val="004220E7"/>
    <w:pPr>
      <w:spacing w:before="6" w:after="6" w:line="360" w:lineRule="auto"/>
      <w:ind w:left="720" w:firstLine="709"/>
      <w:contextualSpacing/>
      <w:jc w:val="both"/>
    </w:pPr>
  </w:style>
  <w:style w:type="character" w:customStyle="1" w:styleId="Podpisobrazka2Znak">
    <w:name w:val="Podpis obrazka2 Znak"/>
    <w:basedOn w:val="Domylnaczcionkaakapitu"/>
    <w:link w:val="Podpisobrazka2"/>
    <w:rsid w:val="004220E7"/>
    <w:rPr>
      <w:rFonts w:ascii="Arial" w:hAnsi="Arial"/>
    </w:rPr>
  </w:style>
  <w:style w:type="paragraph" w:customStyle="1" w:styleId="Nagwekpozaspisemtreci">
    <w:name w:val="Nagłówek poza spisem treści"/>
    <w:next w:val="Normalny"/>
    <w:link w:val="NagwekpozaspisemtreciZnak"/>
    <w:qFormat/>
    <w:rsid w:val="004220E7"/>
    <w:pPr>
      <w:pageBreakBefore/>
      <w:spacing w:before="240" w:after="240"/>
    </w:pPr>
    <w:rPr>
      <w:rFonts w:ascii="Arial" w:hAnsi="Arial"/>
      <w:b/>
      <w:bCs/>
      <w:caps/>
      <w:kern w:val="32"/>
      <w:sz w:val="24"/>
      <w:szCs w:val="32"/>
    </w:rPr>
  </w:style>
  <w:style w:type="character" w:customStyle="1" w:styleId="NagwekpozaspisemtreciZnak">
    <w:name w:val="Nagłówek poza spisem treści Znak"/>
    <w:basedOn w:val="Nagwek1Znak"/>
    <w:link w:val="Nagwekpozaspisemtreci"/>
    <w:rsid w:val="004220E7"/>
    <w:rPr>
      <w:rFonts w:ascii="Arial" w:hAnsi="Arial"/>
      <w:b/>
      <w:bCs/>
      <w:caps/>
      <w:kern w:val="32"/>
      <w:sz w:val="24"/>
      <w:szCs w:val="32"/>
      <w:lang w:val="pl-PL" w:eastAsia="pl-PL" w:bidi="ar-SA"/>
    </w:rPr>
  </w:style>
  <w:style w:type="paragraph" w:customStyle="1" w:styleId="Nagwektekstu">
    <w:name w:val="Nagłówek tekstu"/>
    <w:link w:val="NagwektekstuZnak"/>
    <w:qFormat/>
    <w:rsid w:val="004220E7"/>
    <w:pPr>
      <w:spacing w:before="120" w:after="120"/>
      <w:ind w:left="1287" w:hanging="720"/>
    </w:pPr>
    <w:rPr>
      <w:rFonts w:ascii="Arial" w:hAnsi="Arial"/>
      <w:b/>
      <w:bCs/>
      <w:szCs w:val="26"/>
    </w:rPr>
  </w:style>
  <w:style w:type="paragraph" w:customStyle="1" w:styleId="Nagwektabeli">
    <w:name w:val="Nagłówek tabeli"/>
    <w:link w:val="NagwektabeliZnak"/>
    <w:qFormat/>
    <w:rsid w:val="004220E7"/>
    <w:pPr>
      <w:spacing w:before="120" w:after="120"/>
      <w:ind w:left="708"/>
    </w:pPr>
    <w:rPr>
      <w:rFonts w:ascii="Arial" w:hAnsi="Arial" w:cs="Arial"/>
      <w:color w:val="000000"/>
      <w:sz w:val="18"/>
    </w:rPr>
  </w:style>
  <w:style w:type="character" w:customStyle="1" w:styleId="NagwektekstuZnak">
    <w:name w:val="Nagłówek tekstu Znak"/>
    <w:basedOn w:val="Nagwek3Znak"/>
    <w:link w:val="Nagwektekstu"/>
    <w:rsid w:val="004220E7"/>
    <w:rPr>
      <w:rFonts w:ascii="Arial" w:hAnsi="Arial"/>
      <w:b/>
      <w:bCs/>
      <w:i/>
      <w:szCs w:val="26"/>
      <w:lang w:val="pl-PL" w:eastAsia="pl-PL" w:bidi="ar-SA"/>
    </w:rPr>
  </w:style>
  <w:style w:type="paragraph" w:customStyle="1" w:styleId="Wyliczeniamodeli">
    <w:name w:val="Wyliczenia modeli"/>
    <w:basedOn w:val="Akapitzlist"/>
    <w:link w:val="WyliczeniamodeliZnak"/>
    <w:rsid w:val="004220E7"/>
    <w:pPr>
      <w:numPr>
        <w:numId w:val="7"/>
      </w:numPr>
      <w:spacing w:before="120" w:after="120"/>
      <w:ind w:left="714" w:hanging="357"/>
    </w:pPr>
  </w:style>
  <w:style w:type="character" w:customStyle="1" w:styleId="NagwektabeliZnak">
    <w:name w:val="Nagłówek tabeli Znak"/>
    <w:basedOn w:val="Domylnaczcionkaakapitu"/>
    <w:link w:val="Nagwektabeli"/>
    <w:rsid w:val="004220E7"/>
    <w:rPr>
      <w:rFonts w:ascii="Arial" w:hAnsi="Arial" w:cs="Arial"/>
      <w:color w:val="000000"/>
      <w:sz w:val="18"/>
      <w:lang w:val="pl-PL" w:eastAsia="pl-PL" w:bidi="ar-SA"/>
    </w:rPr>
  </w:style>
  <w:style w:type="character" w:customStyle="1" w:styleId="AkapitzlistZnak">
    <w:name w:val="Akapit z listą Znak"/>
    <w:basedOn w:val="Domylnaczcionkaakapitu"/>
    <w:link w:val="Akapitzlist"/>
    <w:uiPriority w:val="34"/>
    <w:rsid w:val="004220E7"/>
    <w:rPr>
      <w:rFonts w:ascii="Arial" w:hAnsi="Arial"/>
    </w:rPr>
  </w:style>
  <w:style w:type="character" w:customStyle="1" w:styleId="WyliczeniamodeliZnak">
    <w:name w:val="Wyliczenia modeli Znak"/>
    <w:basedOn w:val="AkapitzlistZnak"/>
    <w:link w:val="Wyliczeniamodeli"/>
    <w:rsid w:val="004220E7"/>
    <w:rPr>
      <w:rFonts w:ascii="Arial" w:hAnsi="Arial"/>
    </w:rPr>
  </w:style>
  <w:style w:type="paragraph" w:customStyle="1" w:styleId="Normalny-sekcjapierwsza">
    <w:name w:val="Normalny - sekcja pierwsza"/>
    <w:basedOn w:val="Normalny"/>
    <w:qFormat/>
    <w:rsid w:val="004220E7"/>
    <w:pPr>
      <w:spacing w:before="6" w:after="6"/>
      <w:jc w:val="both"/>
    </w:pPr>
    <w:rPr>
      <w:rFonts w:eastAsia="Arial" w:cs="Arial"/>
      <w:color w:val="000000"/>
    </w:rPr>
  </w:style>
  <w:style w:type="paragraph" w:styleId="Legenda">
    <w:name w:val="caption"/>
    <w:basedOn w:val="Normalny"/>
    <w:next w:val="Normalny"/>
    <w:uiPriority w:val="35"/>
    <w:unhideWhenUsed/>
    <w:qFormat/>
    <w:rsid w:val="004220E7"/>
    <w:pPr>
      <w:spacing w:after="200"/>
      <w:ind w:firstLine="709"/>
      <w:jc w:val="both"/>
    </w:pPr>
    <w:rPr>
      <w:b/>
      <w:bCs/>
      <w:color w:val="4F81BD"/>
      <w:sz w:val="18"/>
      <w:szCs w:val="18"/>
    </w:rPr>
  </w:style>
  <w:style w:type="paragraph" w:customStyle="1" w:styleId="Zwykyakapit">
    <w:name w:val="Zwykły akapit"/>
    <w:basedOn w:val="Normalny"/>
    <w:link w:val="ZwykyakapitZnak"/>
    <w:qFormat/>
    <w:rsid w:val="004220E7"/>
    <w:pPr>
      <w:spacing w:before="6" w:after="6" w:line="360" w:lineRule="auto"/>
      <w:ind w:firstLine="709"/>
      <w:jc w:val="both"/>
    </w:pPr>
  </w:style>
  <w:style w:type="character" w:customStyle="1" w:styleId="ZwykyakapitZnak">
    <w:name w:val="Zwykły akapit Znak"/>
    <w:basedOn w:val="Domylnaczcionkaakapitu"/>
    <w:link w:val="Zwykyakapit"/>
    <w:rsid w:val="004220E7"/>
    <w:rPr>
      <w:rFonts w:ascii="Arial" w:hAnsi="Arial"/>
    </w:rPr>
  </w:style>
  <w:style w:type="paragraph" w:customStyle="1" w:styleId="Tytu1">
    <w:name w:val="Tytuł 1"/>
    <w:basedOn w:val="Nagwek1"/>
    <w:link w:val="Tytu1Znak"/>
    <w:qFormat/>
    <w:rsid w:val="00DB5C6F"/>
    <w:pPr>
      <w:spacing w:after="120" w:line="360" w:lineRule="auto"/>
      <w:jc w:val="both"/>
    </w:pPr>
  </w:style>
  <w:style w:type="paragraph" w:customStyle="1" w:styleId="Tytu2">
    <w:name w:val="Tytuł 2"/>
    <w:basedOn w:val="Nagwek2"/>
    <w:link w:val="Tytu2Znak"/>
    <w:qFormat/>
    <w:rsid w:val="00B42833"/>
    <w:pPr>
      <w:ind w:left="862" w:hanging="578"/>
    </w:pPr>
  </w:style>
  <w:style w:type="character" w:customStyle="1" w:styleId="Tytu1Znak">
    <w:name w:val="Tytuł 1 Znak"/>
    <w:basedOn w:val="Nagwek1Znak"/>
    <w:link w:val="Tytu1"/>
    <w:rsid w:val="00DB5C6F"/>
    <w:rPr>
      <w:rFonts w:ascii="Arial" w:hAnsi="Arial"/>
      <w:b/>
      <w:bCs/>
      <w:caps/>
      <w:kern w:val="32"/>
      <w:sz w:val="24"/>
      <w:szCs w:val="32"/>
    </w:rPr>
  </w:style>
  <w:style w:type="paragraph" w:customStyle="1" w:styleId="Tytu3">
    <w:name w:val="Tytuł 3"/>
    <w:basedOn w:val="Nagwek3"/>
    <w:link w:val="Tytu3Znak"/>
    <w:qFormat/>
    <w:rsid w:val="00B42833"/>
    <w:pPr>
      <w:ind w:left="1287"/>
    </w:pPr>
  </w:style>
  <w:style w:type="character" w:customStyle="1" w:styleId="Tytu2Znak">
    <w:name w:val="Tytuł 2 Znak"/>
    <w:basedOn w:val="Nagwek2Znak"/>
    <w:link w:val="Tytu2"/>
    <w:rsid w:val="00B42833"/>
    <w:rPr>
      <w:rFonts w:ascii="Arial" w:hAnsi="Arial"/>
      <w:b/>
      <w:bCs/>
      <w:i/>
      <w:iCs/>
      <w:szCs w:val="28"/>
    </w:rPr>
  </w:style>
  <w:style w:type="character" w:customStyle="1" w:styleId="Tytu3Znak">
    <w:name w:val="Tytuł 3 Znak"/>
    <w:basedOn w:val="Nagwek3Znak"/>
    <w:link w:val="Tytu3"/>
    <w:rsid w:val="00B42833"/>
    <w:rPr>
      <w:rFonts w:ascii="Arial" w:hAnsi="Arial"/>
      <w:bCs/>
      <w:i/>
      <w:szCs w:val="26"/>
    </w:rPr>
  </w:style>
  <w:style w:type="paragraph" w:styleId="Spistreci5">
    <w:name w:val="toc 5"/>
    <w:basedOn w:val="Normalny"/>
    <w:next w:val="Normalny"/>
    <w:autoRedefine/>
    <w:uiPriority w:val="39"/>
    <w:unhideWhenUsed/>
    <w:rsid w:val="009D01E1"/>
    <w:pPr>
      <w:ind w:left="800"/>
    </w:pPr>
    <w:rPr>
      <w:rFonts w:ascii="Calibri" w:hAnsi="Calibri"/>
      <w:sz w:val="18"/>
      <w:szCs w:val="18"/>
    </w:rPr>
  </w:style>
  <w:style w:type="paragraph" w:styleId="Spistreci6">
    <w:name w:val="toc 6"/>
    <w:basedOn w:val="Normalny"/>
    <w:next w:val="Normalny"/>
    <w:autoRedefine/>
    <w:uiPriority w:val="39"/>
    <w:unhideWhenUsed/>
    <w:rsid w:val="009D01E1"/>
    <w:pPr>
      <w:ind w:left="1000"/>
    </w:pPr>
    <w:rPr>
      <w:rFonts w:ascii="Calibri" w:hAnsi="Calibri"/>
      <w:sz w:val="18"/>
      <w:szCs w:val="18"/>
    </w:rPr>
  </w:style>
  <w:style w:type="paragraph" w:styleId="Spistreci7">
    <w:name w:val="toc 7"/>
    <w:basedOn w:val="Normalny"/>
    <w:next w:val="Normalny"/>
    <w:autoRedefine/>
    <w:uiPriority w:val="39"/>
    <w:unhideWhenUsed/>
    <w:rsid w:val="009D01E1"/>
    <w:pPr>
      <w:ind w:left="1200"/>
    </w:pPr>
    <w:rPr>
      <w:rFonts w:ascii="Calibri" w:hAnsi="Calibri"/>
      <w:sz w:val="18"/>
      <w:szCs w:val="18"/>
    </w:rPr>
  </w:style>
  <w:style w:type="paragraph" w:styleId="Spistreci8">
    <w:name w:val="toc 8"/>
    <w:basedOn w:val="Normalny"/>
    <w:next w:val="Normalny"/>
    <w:autoRedefine/>
    <w:uiPriority w:val="39"/>
    <w:unhideWhenUsed/>
    <w:rsid w:val="009D01E1"/>
    <w:pPr>
      <w:ind w:left="1400"/>
    </w:pPr>
    <w:rPr>
      <w:rFonts w:ascii="Calibri" w:hAnsi="Calibri"/>
      <w:sz w:val="18"/>
      <w:szCs w:val="18"/>
    </w:rPr>
  </w:style>
  <w:style w:type="paragraph" w:styleId="Spistreci9">
    <w:name w:val="toc 9"/>
    <w:basedOn w:val="Normalny"/>
    <w:next w:val="Normalny"/>
    <w:autoRedefine/>
    <w:uiPriority w:val="39"/>
    <w:unhideWhenUsed/>
    <w:rsid w:val="009D01E1"/>
    <w:pPr>
      <w:ind w:left="1600"/>
    </w:pPr>
    <w:rPr>
      <w:rFonts w:ascii="Calibri" w:hAnsi="Calibri"/>
      <w:sz w:val="18"/>
      <w:szCs w:val="18"/>
    </w:rPr>
  </w:style>
  <w:style w:type="paragraph" w:styleId="Spisilustracji">
    <w:name w:val="table of figures"/>
    <w:basedOn w:val="Normalny"/>
    <w:next w:val="Normalny"/>
    <w:uiPriority w:val="99"/>
    <w:unhideWhenUsed/>
    <w:rsid w:val="00FA054D"/>
  </w:style>
  <w:style w:type="paragraph" w:styleId="Bezodstpw">
    <w:name w:val="No Spacing"/>
    <w:uiPriority w:val="1"/>
    <w:rsid w:val="009F5055"/>
    <w:rPr>
      <w:rFonts w:ascii="Arial" w:hAnsi="Arial"/>
    </w:rPr>
  </w:style>
  <w:style w:type="character" w:styleId="UyteHipercze">
    <w:name w:val="FollowedHyperlink"/>
    <w:basedOn w:val="Domylnaczcionkaakapitu"/>
    <w:uiPriority w:val="99"/>
    <w:semiHidden/>
    <w:unhideWhenUsed/>
    <w:rsid w:val="00084473"/>
    <w:rPr>
      <w:color w:val="800080" w:themeColor="followedHyperlink"/>
      <w:u w:val="single"/>
    </w:rPr>
  </w:style>
  <w:style w:type="character" w:customStyle="1" w:styleId="apple-converted-space">
    <w:name w:val="apple-converted-space"/>
    <w:basedOn w:val="Domylnaczcionkaakapitu"/>
    <w:rsid w:val="00084473"/>
  </w:style>
  <w:style w:type="character" w:styleId="Odwoaniedokomentarza">
    <w:name w:val="annotation reference"/>
    <w:basedOn w:val="Domylnaczcionkaakapitu"/>
    <w:uiPriority w:val="99"/>
    <w:semiHidden/>
    <w:unhideWhenUsed/>
    <w:rsid w:val="009D02FE"/>
    <w:rPr>
      <w:sz w:val="16"/>
      <w:szCs w:val="16"/>
    </w:rPr>
  </w:style>
  <w:style w:type="paragraph" w:styleId="Tekstkomentarza">
    <w:name w:val="annotation text"/>
    <w:basedOn w:val="Normalny"/>
    <w:link w:val="TekstkomentarzaZnak"/>
    <w:uiPriority w:val="99"/>
    <w:unhideWhenUsed/>
    <w:rsid w:val="009D02FE"/>
  </w:style>
  <w:style w:type="character" w:customStyle="1" w:styleId="TekstkomentarzaZnak">
    <w:name w:val="Tekst komentarza Znak"/>
    <w:basedOn w:val="Domylnaczcionkaakapitu"/>
    <w:link w:val="Tekstkomentarza"/>
    <w:uiPriority w:val="99"/>
    <w:rsid w:val="009D02FE"/>
    <w:rPr>
      <w:rFonts w:ascii="Arial" w:hAnsi="Arial"/>
    </w:rPr>
  </w:style>
  <w:style w:type="paragraph" w:styleId="Tematkomentarza">
    <w:name w:val="annotation subject"/>
    <w:basedOn w:val="Tekstkomentarza"/>
    <w:next w:val="Tekstkomentarza"/>
    <w:link w:val="TematkomentarzaZnak"/>
    <w:uiPriority w:val="99"/>
    <w:semiHidden/>
    <w:unhideWhenUsed/>
    <w:rsid w:val="009D02FE"/>
    <w:rPr>
      <w:b/>
      <w:bCs/>
    </w:rPr>
  </w:style>
  <w:style w:type="character" w:customStyle="1" w:styleId="TematkomentarzaZnak">
    <w:name w:val="Temat komentarza Znak"/>
    <w:basedOn w:val="TekstkomentarzaZnak"/>
    <w:link w:val="Tematkomentarza"/>
    <w:uiPriority w:val="99"/>
    <w:semiHidden/>
    <w:rsid w:val="009D02FE"/>
    <w:rPr>
      <w:b/>
      <w:bCs/>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wordml://75.png" TargetMode="External"/><Relationship Id="rId26" Type="http://schemas.openxmlformats.org/officeDocument/2006/relationships/image" Target="media/image9.jpeg"/><Relationship Id="rId39" Type="http://schemas.openxmlformats.org/officeDocument/2006/relationships/image" Target="media/image22.png"/><Relationship Id="rId21" Type="http://schemas.openxmlformats.org/officeDocument/2006/relationships/image" Target="wordml://76.png" TargetMode="External"/><Relationship Id="rId34" Type="http://schemas.openxmlformats.org/officeDocument/2006/relationships/image" Target="media/image17.jpeg"/><Relationship Id="rId42" Type="http://schemas.openxmlformats.org/officeDocument/2006/relationships/image" Target="media/image25.jpeg"/><Relationship Id="rId47" Type="http://schemas.openxmlformats.org/officeDocument/2006/relationships/image" Target="media/image30.png"/><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image" Target="media/image46.png"/><Relationship Id="rId68" Type="http://schemas.openxmlformats.org/officeDocument/2006/relationships/hyperlink" Target="http://www.trojmiasto.pl"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dev.mysql.com/downloads/mysql"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2.jpeg"/><Relationship Id="rId11" Type="http://schemas.openxmlformats.org/officeDocument/2006/relationships/image" Target="media/image3.png"/><Relationship Id="rId24" Type="http://schemas.openxmlformats.org/officeDocument/2006/relationships/header" Target="header1.xml"/><Relationship Id="rId32" Type="http://schemas.openxmlformats.org/officeDocument/2006/relationships/image" Target="media/image15.jpe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png"/><Relationship Id="rId53" Type="http://schemas.openxmlformats.org/officeDocument/2006/relationships/image" Target="media/image36.jpeg"/><Relationship Id="rId58" Type="http://schemas.openxmlformats.org/officeDocument/2006/relationships/image" Target="media/image41.jpeg"/><Relationship Id="rId66" Type="http://schemas.openxmlformats.org/officeDocument/2006/relationships/image" Target="media/image49.png"/><Relationship Id="rId7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wordml://75.png" TargetMode="External"/><Relationship Id="rId23" Type="http://schemas.openxmlformats.org/officeDocument/2006/relationships/image" Target="wordml://76.png" TargetMode="External"/><Relationship Id="rId28" Type="http://schemas.openxmlformats.org/officeDocument/2006/relationships/image" Target="media/image11.jpeg"/><Relationship Id="rId36" Type="http://schemas.openxmlformats.org/officeDocument/2006/relationships/image" Target="media/image19.jpeg"/><Relationship Id="rId49" Type="http://schemas.openxmlformats.org/officeDocument/2006/relationships/image" Target="media/image32.jpeg"/><Relationship Id="rId57" Type="http://schemas.openxmlformats.org/officeDocument/2006/relationships/image" Target="media/image40.jpeg"/><Relationship Id="rId61" Type="http://schemas.openxmlformats.org/officeDocument/2006/relationships/image" Target="media/image44.png"/><Relationship Id="rId10" Type="http://schemas.openxmlformats.org/officeDocument/2006/relationships/comments" Target="comments.xml"/><Relationship Id="rId19" Type="http://schemas.openxmlformats.org/officeDocument/2006/relationships/image" Target="wordml://76.png" TargetMode="External"/><Relationship Id="rId31" Type="http://schemas.openxmlformats.org/officeDocument/2006/relationships/image" Target="media/image14.jpeg"/><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wordml://75.png" TargetMode="External"/><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image" Target="media/image31.png"/><Relationship Id="rId56" Type="http://schemas.openxmlformats.org/officeDocument/2006/relationships/image" Target="media/image39.jpeg"/><Relationship Id="rId64" Type="http://schemas.openxmlformats.org/officeDocument/2006/relationships/image" Target="media/image47.png"/><Relationship Id="rId69" Type="http://schemas.openxmlformats.org/officeDocument/2006/relationships/hyperlink" Target="https://www.travelocity.com" TargetMode="External"/><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hyperlink" Target="https://tomcat.apache.org/download-70.cgi"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wordml://76.png" TargetMode="External"/><Relationship Id="rId25" Type="http://schemas.openxmlformats.org/officeDocument/2006/relationships/image" Target="media/image8.jpe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hyperlink" Target="https://www.google.pl/trends/explore%23q=%2Fm%2F09py1r%2C%20%2Fm%2F01s5t0%2C%20%2Fm%2F02bx_y&amp;cmpt=q&amp;tz=Etc%2FGMT-1" TargetMode="External"/><Relationship Id="rId20" Type="http://schemas.openxmlformats.org/officeDocument/2006/relationships/image" Target="wordml://75.png" TargetMode="External"/><Relationship Id="rId41" Type="http://schemas.openxmlformats.org/officeDocument/2006/relationships/image" Target="media/image24.png"/><Relationship Id="rId54" Type="http://schemas.openxmlformats.org/officeDocument/2006/relationships/image" Target="media/image37.jpeg"/><Relationship Id="rId62" Type="http://schemas.openxmlformats.org/officeDocument/2006/relationships/image" Target="media/image45.png"/><Relationship Id="rId70" Type="http://schemas.openxmlformats.org/officeDocument/2006/relationships/hyperlink" Target="https://www.jetbrains.com/idea"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B9ABF5-3D9C-42D6-982C-55045BF2FA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82</Pages>
  <Words>24475</Words>
  <Characters>146855</Characters>
  <Application>Microsoft Office Word</Application>
  <DocSecurity>0</DocSecurity>
  <Lines>1223</Lines>
  <Paragraphs>341</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170989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DeeM</dc:creator>
  <cp:lastModifiedBy>DeeM</cp:lastModifiedBy>
  <cp:revision>5</cp:revision>
  <cp:lastPrinted>2015-12-06T17:52:00Z</cp:lastPrinted>
  <dcterms:created xsi:type="dcterms:W3CDTF">2015-12-07T16:20:00Z</dcterms:created>
  <dcterms:modified xsi:type="dcterms:W3CDTF">2015-12-07T16:39:00Z</dcterms:modified>
</cp:coreProperties>
</file>